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37C4317" w14:textId="7C838076" w:rsidR="00A039F6" w:rsidRPr="00D5653B" w:rsidRDefault="003F1C16" w:rsidP="00694F05">
      <w:pPr>
        <w:ind w:left="0"/>
        <w:jc w:val="center"/>
        <w:rPr>
          <w:rFonts w:asciiTheme="majorHAnsi" w:hAnsiTheme="majorHAnsi" w:cstheme="majorHAnsi"/>
          <w:b/>
          <w:bCs/>
        </w:rPr>
      </w:pPr>
      <w:r w:rsidRPr="00D5653B">
        <w:rPr>
          <w:rFonts w:asciiTheme="majorHAnsi" w:hAnsiTheme="majorHAnsi" w:cstheme="majorHAnsi"/>
          <w:b/>
          <w:noProof/>
          <w:lang w:val="en-US"/>
        </w:rPr>
        <mc:AlternateContent>
          <mc:Choice Requires="wps">
            <w:drawing>
              <wp:anchor distT="0" distB="0" distL="114300" distR="114300" simplePos="0" relativeHeight="251658240" behindDoc="1" locked="0" layoutInCell="1" allowOverlap="1" wp14:anchorId="09B9946E" wp14:editId="4ABAD4D3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6952615" cy="10084435"/>
                <wp:effectExtent l="0" t="0" r="0" b="0"/>
                <wp:wrapNone/>
                <wp:docPr id="4097" name="AutoShape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952615" cy="10084435"/>
                        </a:xfrm>
                        <a:custGeom>
                          <a:avLst/>
                          <a:gdLst>
                            <a:gd name="T0" fmla="+- 0 554 480"/>
                            <a:gd name="T1" fmla="*/ T0 w 10949"/>
                            <a:gd name="T2" fmla="+- 0 16272 480"/>
                            <a:gd name="T3" fmla="*/ 16272 h 15881"/>
                            <a:gd name="T4" fmla="+- 0 569 480"/>
                            <a:gd name="T5" fmla="*/ T4 w 10949"/>
                            <a:gd name="T6" fmla="+- 0 16286 480"/>
                            <a:gd name="T7" fmla="*/ 16286 h 15881"/>
                            <a:gd name="T8" fmla="+- 0 569 480"/>
                            <a:gd name="T9" fmla="*/ T8 w 10949"/>
                            <a:gd name="T10" fmla="+- 0 554 480"/>
                            <a:gd name="T11" fmla="*/ 554 h 15881"/>
                            <a:gd name="T12" fmla="+- 0 554 480"/>
                            <a:gd name="T13" fmla="*/ T12 w 10949"/>
                            <a:gd name="T14" fmla="+- 0 569 480"/>
                            <a:gd name="T15" fmla="*/ 569 h 15881"/>
                            <a:gd name="T16" fmla="+- 0 569 480"/>
                            <a:gd name="T17" fmla="*/ T16 w 10949"/>
                            <a:gd name="T18" fmla="+- 0 16272 480"/>
                            <a:gd name="T19" fmla="*/ 16272 h 15881"/>
                            <a:gd name="T20" fmla="+- 0 569 480"/>
                            <a:gd name="T21" fmla="*/ T20 w 10949"/>
                            <a:gd name="T22" fmla="+- 0 554 480"/>
                            <a:gd name="T23" fmla="*/ 554 h 15881"/>
                            <a:gd name="T24" fmla="+- 0 11340 480"/>
                            <a:gd name="T25" fmla="*/ T24 w 10949"/>
                            <a:gd name="T26" fmla="+- 0 16272 480"/>
                            <a:gd name="T27" fmla="*/ 16272 h 15881"/>
                            <a:gd name="T28" fmla="+- 0 569 480"/>
                            <a:gd name="T29" fmla="*/ T28 w 10949"/>
                            <a:gd name="T30" fmla="+- 0 16286 480"/>
                            <a:gd name="T31" fmla="*/ 16286 h 15881"/>
                            <a:gd name="T32" fmla="+- 0 11354 480"/>
                            <a:gd name="T33" fmla="*/ T32 w 10949"/>
                            <a:gd name="T34" fmla="+- 0 16286 480"/>
                            <a:gd name="T35" fmla="*/ 16286 h 15881"/>
                            <a:gd name="T36" fmla="+- 0 11354 480"/>
                            <a:gd name="T37" fmla="*/ T36 w 10949"/>
                            <a:gd name="T38" fmla="+- 0 554 480"/>
                            <a:gd name="T39" fmla="*/ 554 h 15881"/>
                            <a:gd name="T40" fmla="+- 0 569 480"/>
                            <a:gd name="T41" fmla="*/ T40 w 10949"/>
                            <a:gd name="T42" fmla="+- 0 554 480"/>
                            <a:gd name="T43" fmla="*/ 554 h 15881"/>
                            <a:gd name="T44" fmla="+- 0 11340 480"/>
                            <a:gd name="T45" fmla="*/ T44 w 10949"/>
                            <a:gd name="T46" fmla="+- 0 569 480"/>
                            <a:gd name="T47" fmla="*/ 569 h 15881"/>
                            <a:gd name="T48" fmla="+- 0 11354 480"/>
                            <a:gd name="T49" fmla="*/ T48 w 10949"/>
                            <a:gd name="T50" fmla="+- 0 16272 480"/>
                            <a:gd name="T51" fmla="*/ 16272 h 15881"/>
                            <a:gd name="T52" fmla="+- 0 11354 480"/>
                            <a:gd name="T53" fmla="*/ T52 w 10949"/>
                            <a:gd name="T54" fmla="+- 0 554 480"/>
                            <a:gd name="T55" fmla="*/ 554 h 15881"/>
                            <a:gd name="T56" fmla="+- 0 11369 480"/>
                            <a:gd name="T57" fmla="*/ T56 w 10949"/>
                            <a:gd name="T58" fmla="+- 0 16272 480"/>
                            <a:gd name="T59" fmla="*/ 16272 h 15881"/>
                            <a:gd name="T60" fmla="+- 0 11340 480"/>
                            <a:gd name="T61" fmla="*/ T60 w 10949"/>
                            <a:gd name="T62" fmla="+- 0 16301 480"/>
                            <a:gd name="T63" fmla="*/ 16301 h 15881"/>
                            <a:gd name="T64" fmla="+- 0 540 480"/>
                            <a:gd name="T65" fmla="*/ T64 w 10949"/>
                            <a:gd name="T66" fmla="+- 0 16301 480"/>
                            <a:gd name="T67" fmla="*/ 16301 h 15881"/>
                            <a:gd name="T68" fmla="+- 0 480 480"/>
                            <a:gd name="T69" fmla="*/ T68 w 10949"/>
                            <a:gd name="T70" fmla="+- 0 16272 480"/>
                            <a:gd name="T71" fmla="*/ 16272 h 15881"/>
                            <a:gd name="T72" fmla="+- 0 480 480"/>
                            <a:gd name="T73" fmla="*/ T72 w 10949"/>
                            <a:gd name="T74" fmla="+- 0 16361 480"/>
                            <a:gd name="T75" fmla="*/ 16361 h 15881"/>
                            <a:gd name="T76" fmla="+- 0 569 480"/>
                            <a:gd name="T77" fmla="*/ T76 w 10949"/>
                            <a:gd name="T78" fmla="+- 0 16361 480"/>
                            <a:gd name="T79" fmla="*/ 16361 h 15881"/>
                            <a:gd name="T80" fmla="+- 0 11369 480"/>
                            <a:gd name="T81" fmla="*/ T80 w 10949"/>
                            <a:gd name="T82" fmla="+- 0 16361 480"/>
                            <a:gd name="T83" fmla="*/ 16361 h 15881"/>
                            <a:gd name="T84" fmla="+- 0 11429 480"/>
                            <a:gd name="T85" fmla="*/ T84 w 10949"/>
                            <a:gd name="T86" fmla="+- 0 16301 480"/>
                            <a:gd name="T87" fmla="*/ 16301 h 15881"/>
                            <a:gd name="T88" fmla="+- 0 11429 480"/>
                            <a:gd name="T89" fmla="*/ T88 w 10949"/>
                            <a:gd name="T90" fmla="+- 0 480 480"/>
                            <a:gd name="T91" fmla="*/ 480 h 15881"/>
                            <a:gd name="T92" fmla="+- 0 11340 480"/>
                            <a:gd name="T93" fmla="*/ T92 w 10949"/>
                            <a:gd name="T94" fmla="+- 0 480 480"/>
                            <a:gd name="T95" fmla="*/ 480 h 15881"/>
                            <a:gd name="T96" fmla="+- 0 540 480"/>
                            <a:gd name="T97" fmla="*/ T96 w 10949"/>
                            <a:gd name="T98" fmla="+- 0 480 480"/>
                            <a:gd name="T99" fmla="*/ 480 h 15881"/>
                            <a:gd name="T100" fmla="+- 0 480 480"/>
                            <a:gd name="T101" fmla="*/ T100 w 10949"/>
                            <a:gd name="T102" fmla="+- 0 540 480"/>
                            <a:gd name="T103" fmla="*/ 540 h 15881"/>
                            <a:gd name="T104" fmla="+- 0 480 480"/>
                            <a:gd name="T105" fmla="*/ T104 w 10949"/>
                            <a:gd name="T106" fmla="+- 0 16272 480"/>
                            <a:gd name="T107" fmla="*/ 16272 h 15881"/>
                            <a:gd name="T108" fmla="+- 0 540 480"/>
                            <a:gd name="T109" fmla="*/ T108 w 10949"/>
                            <a:gd name="T110" fmla="+- 0 569 480"/>
                            <a:gd name="T111" fmla="*/ 569 h 15881"/>
                            <a:gd name="T112" fmla="+- 0 569 480"/>
                            <a:gd name="T113" fmla="*/ T112 w 10949"/>
                            <a:gd name="T114" fmla="+- 0 540 480"/>
                            <a:gd name="T115" fmla="*/ 540 h 15881"/>
                            <a:gd name="T116" fmla="+- 0 11369 480"/>
                            <a:gd name="T117" fmla="*/ T116 w 10949"/>
                            <a:gd name="T118" fmla="+- 0 540 480"/>
                            <a:gd name="T119" fmla="*/ 540 h 15881"/>
                            <a:gd name="T120" fmla="+- 0 11369 480"/>
                            <a:gd name="T121" fmla="*/ T120 w 10949"/>
                            <a:gd name="T122" fmla="+- 0 16272 480"/>
                            <a:gd name="T123" fmla="*/ 16272 h 15881"/>
                            <a:gd name="T124" fmla="+- 0 11429 480"/>
                            <a:gd name="T125" fmla="*/ T124 w 10949"/>
                            <a:gd name="T126" fmla="+- 0 569 480"/>
                            <a:gd name="T127" fmla="*/ 569 h 15881"/>
                            <a:gd name="T128" fmla="+- 0 11429 480"/>
                            <a:gd name="T129" fmla="*/ T128 w 10949"/>
                            <a:gd name="T130" fmla="+- 0 480 480"/>
                            <a:gd name="T131" fmla="*/ 480 h 15881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</a:cxnLst>
                          <a:rect l="0" t="0" r="r" b="b"/>
                          <a:pathLst>
                            <a:path w="10949" h="15881">
                              <a:moveTo>
                                <a:pt x="89" y="15792"/>
                              </a:moveTo>
                              <a:lnTo>
                                <a:pt x="74" y="15792"/>
                              </a:lnTo>
                              <a:lnTo>
                                <a:pt x="74" y="15806"/>
                              </a:lnTo>
                              <a:lnTo>
                                <a:pt x="89" y="15806"/>
                              </a:lnTo>
                              <a:lnTo>
                                <a:pt x="89" y="15792"/>
                              </a:lnTo>
                              <a:close/>
                              <a:moveTo>
                                <a:pt x="89" y="74"/>
                              </a:moveTo>
                              <a:lnTo>
                                <a:pt x="74" y="74"/>
                              </a:lnTo>
                              <a:lnTo>
                                <a:pt x="74" y="89"/>
                              </a:lnTo>
                              <a:lnTo>
                                <a:pt x="74" y="15792"/>
                              </a:lnTo>
                              <a:lnTo>
                                <a:pt x="89" y="15792"/>
                              </a:lnTo>
                              <a:lnTo>
                                <a:pt x="89" y="89"/>
                              </a:lnTo>
                              <a:lnTo>
                                <a:pt x="89" y="74"/>
                              </a:lnTo>
                              <a:close/>
                              <a:moveTo>
                                <a:pt x="10874" y="15792"/>
                              </a:moveTo>
                              <a:lnTo>
                                <a:pt x="10860" y="15792"/>
                              </a:lnTo>
                              <a:lnTo>
                                <a:pt x="89" y="15792"/>
                              </a:lnTo>
                              <a:lnTo>
                                <a:pt x="89" y="15806"/>
                              </a:lnTo>
                              <a:lnTo>
                                <a:pt x="10860" y="15806"/>
                              </a:lnTo>
                              <a:lnTo>
                                <a:pt x="10874" y="15806"/>
                              </a:lnTo>
                              <a:lnTo>
                                <a:pt x="10874" y="15792"/>
                              </a:lnTo>
                              <a:close/>
                              <a:moveTo>
                                <a:pt x="10874" y="74"/>
                              </a:moveTo>
                              <a:lnTo>
                                <a:pt x="10860" y="74"/>
                              </a:lnTo>
                              <a:lnTo>
                                <a:pt x="89" y="74"/>
                              </a:lnTo>
                              <a:lnTo>
                                <a:pt x="89" y="89"/>
                              </a:lnTo>
                              <a:lnTo>
                                <a:pt x="10860" y="89"/>
                              </a:lnTo>
                              <a:lnTo>
                                <a:pt x="10860" y="15792"/>
                              </a:lnTo>
                              <a:lnTo>
                                <a:pt x="10874" y="15792"/>
                              </a:lnTo>
                              <a:lnTo>
                                <a:pt x="10874" y="89"/>
                              </a:lnTo>
                              <a:lnTo>
                                <a:pt x="10874" y="74"/>
                              </a:lnTo>
                              <a:close/>
                              <a:moveTo>
                                <a:pt x="10949" y="15792"/>
                              </a:moveTo>
                              <a:lnTo>
                                <a:pt x="10889" y="15792"/>
                              </a:lnTo>
                              <a:lnTo>
                                <a:pt x="10889" y="15821"/>
                              </a:lnTo>
                              <a:lnTo>
                                <a:pt x="10860" y="15821"/>
                              </a:lnTo>
                              <a:lnTo>
                                <a:pt x="89" y="15821"/>
                              </a:lnTo>
                              <a:lnTo>
                                <a:pt x="60" y="15821"/>
                              </a:lnTo>
                              <a:lnTo>
                                <a:pt x="60" y="15792"/>
                              </a:lnTo>
                              <a:lnTo>
                                <a:pt x="0" y="15792"/>
                              </a:lnTo>
                              <a:lnTo>
                                <a:pt x="0" y="15821"/>
                              </a:lnTo>
                              <a:lnTo>
                                <a:pt x="0" y="15881"/>
                              </a:lnTo>
                              <a:lnTo>
                                <a:pt x="60" y="15881"/>
                              </a:lnTo>
                              <a:lnTo>
                                <a:pt x="89" y="15881"/>
                              </a:lnTo>
                              <a:lnTo>
                                <a:pt x="10860" y="15881"/>
                              </a:lnTo>
                              <a:lnTo>
                                <a:pt x="10889" y="15881"/>
                              </a:lnTo>
                              <a:lnTo>
                                <a:pt x="10949" y="15881"/>
                              </a:lnTo>
                              <a:lnTo>
                                <a:pt x="10949" y="15821"/>
                              </a:lnTo>
                              <a:lnTo>
                                <a:pt x="10949" y="15792"/>
                              </a:lnTo>
                              <a:close/>
                              <a:moveTo>
                                <a:pt x="10949" y="0"/>
                              </a:moveTo>
                              <a:lnTo>
                                <a:pt x="10889" y="0"/>
                              </a:lnTo>
                              <a:lnTo>
                                <a:pt x="10860" y="0"/>
                              </a:lnTo>
                              <a:lnTo>
                                <a:pt x="89" y="0"/>
                              </a:lnTo>
                              <a:lnTo>
                                <a:pt x="60" y="0"/>
                              </a:lnTo>
                              <a:lnTo>
                                <a:pt x="0" y="0"/>
                              </a:lnTo>
                              <a:lnTo>
                                <a:pt x="0" y="60"/>
                              </a:lnTo>
                              <a:lnTo>
                                <a:pt x="0" y="89"/>
                              </a:lnTo>
                              <a:lnTo>
                                <a:pt x="0" y="15792"/>
                              </a:lnTo>
                              <a:lnTo>
                                <a:pt x="60" y="15792"/>
                              </a:lnTo>
                              <a:lnTo>
                                <a:pt x="60" y="89"/>
                              </a:lnTo>
                              <a:lnTo>
                                <a:pt x="60" y="60"/>
                              </a:lnTo>
                              <a:lnTo>
                                <a:pt x="89" y="60"/>
                              </a:lnTo>
                              <a:lnTo>
                                <a:pt x="10860" y="60"/>
                              </a:lnTo>
                              <a:lnTo>
                                <a:pt x="10889" y="60"/>
                              </a:lnTo>
                              <a:lnTo>
                                <a:pt x="10889" y="89"/>
                              </a:lnTo>
                              <a:lnTo>
                                <a:pt x="10889" y="15792"/>
                              </a:lnTo>
                              <a:lnTo>
                                <a:pt x="10949" y="15792"/>
                              </a:lnTo>
                              <a:lnTo>
                                <a:pt x="10949" y="89"/>
                              </a:lnTo>
                              <a:lnTo>
                                <a:pt x="10949" y="60"/>
                              </a:lnTo>
                              <a:lnTo>
                                <a:pt x="1094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DCD6C98" id="AutoShape 14" o:spid="_x0000_s1026" style="position:absolute;margin-left:24pt;margin-top:24pt;width:547.45pt;height:794.05pt;z-index:-2516582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0949,158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" path="m89,15792r-15,l74,15806r15,l89,15792xm89,74r-15,l74,89r,15703l89,15792,89,89r,-15xm10874,15792r-14,l89,15792r,14l10860,15806r14,l10874,15792xm10874,74r-14,l89,74r,15l10860,89r,15703l10874,15792r,-15703l10874,74xm10949,15792r-60,l10889,15821r-29,l89,15821r-29,l60,15792r-60,l,15821r,60l60,15881r29,l10860,15881r29,l10949,15881r,-60l10949,15792xm10949,r-60,l10860,,89,,60,,,,,60,,89,,15792r60,l60,89r,-29l89,60r10771,l10889,60r,29l10889,15792r60,l10949,89r,-29l10949,xe" fillcolor="black" stroked="f">
                <v:path arrowok="t" o:connecttype="custom" o:connectlocs="46990,10332720;56515,10341610;56515,351790;46990,361315;56515,10332720;56515,351790;6896100,10332720;56515,10341610;6904990,10341610;6904990,351790;56515,351790;6896100,361315;6904990,10332720;6904990,351790;6914515,10332720;6896100,10351135;38100,10351135;0,10332720;0,10389235;56515,10389235;6914515,10389235;6952615,10351135;6952615,304800;6896100,304800;38100,304800;0,342900;0,10332720;38100,361315;56515,342900;6914515,342900;6914515,10332720;6952615,361315;6952615,304800" o:connectangles="0,0,0,0,0,0,0,0,0,0,0,0,0,0,0,0,0,0,0,0,0,0,0,0,0,0,0,0,0,0,0,0,0"/>
                <w10:wrap anchorx="page" anchory="page"/>
              </v:shape>
            </w:pict>
          </mc:Fallback>
        </mc:AlternateContent>
      </w:r>
      <w:r w:rsidR="00587955" w:rsidRPr="00D5653B">
        <w:rPr>
          <w:rFonts w:asciiTheme="majorHAnsi" w:hAnsiTheme="majorHAnsi" w:cstheme="majorHAnsi"/>
          <w:b/>
          <w:bCs/>
        </w:rPr>
        <w:t>ĐẠI HỌC</w:t>
      </w:r>
      <w:r w:rsidR="00587955" w:rsidRPr="00D5653B">
        <w:rPr>
          <w:rFonts w:asciiTheme="majorHAnsi" w:hAnsiTheme="majorHAnsi" w:cstheme="majorHAnsi"/>
          <w:b/>
          <w:bCs/>
          <w:spacing w:val="-2"/>
        </w:rPr>
        <w:t xml:space="preserve"> </w:t>
      </w:r>
      <w:r w:rsidR="00587955" w:rsidRPr="00D5653B">
        <w:rPr>
          <w:rFonts w:asciiTheme="majorHAnsi" w:hAnsiTheme="majorHAnsi" w:cstheme="majorHAnsi"/>
          <w:b/>
          <w:bCs/>
        </w:rPr>
        <w:t>QUỐC</w:t>
      </w:r>
      <w:r w:rsidR="00587955" w:rsidRPr="00D5653B">
        <w:rPr>
          <w:rFonts w:asciiTheme="majorHAnsi" w:hAnsiTheme="majorHAnsi" w:cstheme="majorHAnsi"/>
          <w:b/>
          <w:bCs/>
          <w:spacing w:val="-2"/>
        </w:rPr>
        <w:t xml:space="preserve"> </w:t>
      </w:r>
      <w:r w:rsidR="00587955" w:rsidRPr="00D5653B">
        <w:rPr>
          <w:rFonts w:asciiTheme="majorHAnsi" w:hAnsiTheme="majorHAnsi" w:cstheme="majorHAnsi"/>
          <w:b/>
          <w:bCs/>
        </w:rPr>
        <w:t>GIA</w:t>
      </w:r>
      <w:r w:rsidR="00587955" w:rsidRPr="00D5653B">
        <w:rPr>
          <w:rFonts w:asciiTheme="majorHAnsi" w:hAnsiTheme="majorHAnsi" w:cstheme="majorHAnsi"/>
          <w:b/>
          <w:bCs/>
          <w:spacing w:val="-1"/>
        </w:rPr>
        <w:t xml:space="preserve"> </w:t>
      </w:r>
      <w:r w:rsidR="00587955" w:rsidRPr="00D5653B">
        <w:rPr>
          <w:rFonts w:asciiTheme="majorHAnsi" w:hAnsiTheme="majorHAnsi" w:cstheme="majorHAnsi"/>
          <w:b/>
          <w:bCs/>
        </w:rPr>
        <w:t>TP.</w:t>
      </w:r>
      <w:r w:rsidR="00587955" w:rsidRPr="00D5653B">
        <w:rPr>
          <w:rFonts w:asciiTheme="majorHAnsi" w:hAnsiTheme="majorHAnsi" w:cstheme="majorHAnsi"/>
          <w:b/>
          <w:bCs/>
          <w:spacing w:val="-2"/>
        </w:rPr>
        <w:t xml:space="preserve"> </w:t>
      </w:r>
      <w:r w:rsidR="00587955" w:rsidRPr="00D5653B">
        <w:rPr>
          <w:rFonts w:asciiTheme="majorHAnsi" w:hAnsiTheme="majorHAnsi" w:cstheme="majorHAnsi"/>
          <w:b/>
          <w:bCs/>
        </w:rPr>
        <w:t>HỒ</w:t>
      </w:r>
      <w:r w:rsidR="00587955" w:rsidRPr="00D5653B">
        <w:rPr>
          <w:rFonts w:asciiTheme="majorHAnsi" w:hAnsiTheme="majorHAnsi" w:cstheme="majorHAnsi"/>
          <w:b/>
          <w:bCs/>
          <w:spacing w:val="-2"/>
        </w:rPr>
        <w:t xml:space="preserve"> </w:t>
      </w:r>
      <w:r w:rsidR="00587955" w:rsidRPr="00D5653B">
        <w:rPr>
          <w:rFonts w:asciiTheme="majorHAnsi" w:hAnsiTheme="majorHAnsi" w:cstheme="majorHAnsi"/>
          <w:b/>
          <w:bCs/>
        </w:rPr>
        <w:t>CHÍ MINH</w:t>
      </w:r>
    </w:p>
    <w:p w14:paraId="412689DE" w14:textId="77777777" w:rsidR="00A039F6" w:rsidRPr="00D5653B" w:rsidRDefault="00A039F6" w:rsidP="00694F05">
      <w:pPr>
        <w:pStyle w:val="BodyText"/>
        <w:spacing w:before="6"/>
        <w:jc w:val="center"/>
        <w:rPr>
          <w:rFonts w:asciiTheme="majorHAnsi" w:hAnsiTheme="majorHAnsi" w:cstheme="majorHAnsi"/>
          <w:b/>
          <w:sz w:val="24"/>
        </w:rPr>
      </w:pPr>
    </w:p>
    <w:p w14:paraId="7E83F28B" w14:textId="77777777" w:rsidR="00A039F6" w:rsidRPr="00D5653B" w:rsidRDefault="00587955" w:rsidP="00694F05">
      <w:pPr>
        <w:spacing w:line="398" w:lineRule="auto"/>
        <w:ind w:left="1861" w:right="1734"/>
        <w:jc w:val="center"/>
        <w:rPr>
          <w:rFonts w:asciiTheme="majorHAnsi" w:hAnsiTheme="majorHAnsi" w:cstheme="majorHAnsi"/>
          <w:b/>
          <w:sz w:val="32"/>
        </w:rPr>
      </w:pPr>
      <w:r w:rsidRPr="00D5653B">
        <w:rPr>
          <w:rFonts w:asciiTheme="majorHAnsi" w:hAnsiTheme="majorHAnsi" w:cstheme="majorHAnsi"/>
          <w:b/>
          <w:sz w:val="32"/>
        </w:rPr>
        <w:t>TRƯỜNG ĐẠI HỌC CÔNG NGHỆ THÔNG TIN</w:t>
      </w:r>
      <w:r w:rsidRPr="00D5653B">
        <w:rPr>
          <w:rFonts w:asciiTheme="majorHAnsi" w:hAnsiTheme="majorHAnsi" w:cstheme="majorHAnsi"/>
          <w:b/>
          <w:spacing w:val="-78"/>
          <w:sz w:val="32"/>
        </w:rPr>
        <w:t xml:space="preserve"> </w:t>
      </w:r>
      <w:r w:rsidRPr="00D5653B">
        <w:rPr>
          <w:rFonts w:asciiTheme="majorHAnsi" w:hAnsiTheme="majorHAnsi" w:cstheme="majorHAnsi"/>
          <w:b/>
          <w:sz w:val="32"/>
        </w:rPr>
        <w:t>KHOA CÔNG</w:t>
      </w:r>
      <w:r w:rsidRPr="00D5653B">
        <w:rPr>
          <w:rFonts w:asciiTheme="majorHAnsi" w:hAnsiTheme="majorHAnsi" w:cstheme="majorHAnsi"/>
          <w:b/>
          <w:spacing w:val="-2"/>
          <w:sz w:val="32"/>
        </w:rPr>
        <w:t xml:space="preserve"> </w:t>
      </w:r>
      <w:r w:rsidRPr="00D5653B">
        <w:rPr>
          <w:rFonts w:asciiTheme="majorHAnsi" w:hAnsiTheme="majorHAnsi" w:cstheme="majorHAnsi"/>
          <w:b/>
          <w:sz w:val="32"/>
        </w:rPr>
        <w:t>NGHỆ</w:t>
      </w:r>
      <w:r w:rsidRPr="00D5653B">
        <w:rPr>
          <w:rFonts w:asciiTheme="majorHAnsi" w:hAnsiTheme="majorHAnsi" w:cstheme="majorHAnsi"/>
          <w:b/>
          <w:spacing w:val="1"/>
          <w:sz w:val="32"/>
        </w:rPr>
        <w:t xml:space="preserve"> </w:t>
      </w:r>
      <w:r w:rsidRPr="00D5653B">
        <w:rPr>
          <w:rFonts w:asciiTheme="majorHAnsi" w:hAnsiTheme="majorHAnsi" w:cstheme="majorHAnsi"/>
          <w:b/>
          <w:sz w:val="32"/>
        </w:rPr>
        <w:t>PHẦN</w:t>
      </w:r>
      <w:r w:rsidRPr="00D5653B">
        <w:rPr>
          <w:rFonts w:asciiTheme="majorHAnsi" w:hAnsiTheme="majorHAnsi" w:cstheme="majorHAnsi"/>
          <w:b/>
          <w:spacing w:val="1"/>
          <w:sz w:val="32"/>
        </w:rPr>
        <w:t xml:space="preserve"> </w:t>
      </w:r>
      <w:r w:rsidRPr="00D5653B">
        <w:rPr>
          <w:rFonts w:asciiTheme="majorHAnsi" w:hAnsiTheme="majorHAnsi" w:cstheme="majorHAnsi"/>
          <w:b/>
          <w:sz w:val="32"/>
        </w:rPr>
        <w:t>MỀM</w:t>
      </w:r>
    </w:p>
    <w:p w14:paraId="7A4A4B3D" w14:textId="77777777" w:rsidR="00D56C27" w:rsidRDefault="00D56C27" w:rsidP="00694F05">
      <w:pPr>
        <w:pStyle w:val="BodyText"/>
        <w:tabs>
          <w:tab w:val="left" w:pos="7601"/>
        </w:tabs>
        <w:ind w:left="0"/>
        <w:jc w:val="center"/>
        <w:rPr>
          <w:rFonts w:asciiTheme="majorHAnsi" w:hAnsiTheme="majorHAnsi" w:cstheme="majorHAnsi"/>
          <w:b/>
          <w:sz w:val="34"/>
        </w:rPr>
      </w:pPr>
    </w:p>
    <w:p w14:paraId="26FCCA17" w14:textId="69D061F1" w:rsidR="00A039F6" w:rsidRPr="00D5653B" w:rsidRDefault="00114531" w:rsidP="00694F05">
      <w:pPr>
        <w:pStyle w:val="BodyText"/>
        <w:tabs>
          <w:tab w:val="left" w:pos="7601"/>
        </w:tabs>
        <w:ind w:left="0"/>
        <w:jc w:val="center"/>
        <w:rPr>
          <w:rFonts w:asciiTheme="majorHAnsi" w:hAnsiTheme="majorHAnsi" w:cstheme="majorHAnsi"/>
          <w:b/>
          <w:sz w:val="34"/>
        </w:rPr>
      </w:pPr>
      <w:r w:rsidRPr="00D5653B">
        <w:rPr>
          <w:rFonts w:asciiTheme="majorHAnsi" w:hAnsiTheme="majorHAnsi" w:cstheme="majorHAnsi"/>
          <w:noProof/>
          <w:lang w:val="en-US"/>
        </w:rPr>
        <w:drawing>
          <wp:inline distT="0" distB="0" distL="0" distR="0" wp14:anchorId="5BC41C2F" wp14:editId="22CE10B6">
            <wp:extent cx="2047875" cy="1692765"/>
            <wp:effectExtent l="0" t="0" r="0" b="3175"/>
            <wp:docPr id="4131" name="Picture 4131" descr="logo-uit | Tuổi trẻ UI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logo-uit | Tuổi trẻ UIT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9122" cy="17020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E1971E" w14:textId="77777777" w:rsidR="00A039F6" w:rsidRPr="00D5653B" w:rsidRDefault="00A039F6" w:rsidP="00694F05">
      <w:pPr>
        <w:pStyle w:val="BodyText"/>
        <w:jc w:val="center"/>
        <w:rPr>
          <w:rFonts w:asciiTheme="majorHAnsi" w:hAnsiTheme="majorHAnsi" w:cstheme="majorHAnsi"/>
          <w:b/>
          <w:sz w:val="34"/>
        </w:rPr>
      </w:pPr>
    </w:p>
    <w:p w14:paraId="1FDAF3DB" w14:textId="195CC7AD" w:rsidR="00A039F6" w:rsidRPr="00D5653B" w:rsidRDefault="0016451D" w:rsidP="00BB5610">
      <w:pPr>
        <w:pStyle w:val="0Normal-Image"/>
        <w:ind w:left="1620" w:right="1123" w:hanging="360"/>
        <w:rPr>
          <w:rFonts w:asciiTheme="majorHAnsi" w:hAnsiTheme="majorHAnsi" w:cstheme="majorHAnsi"/>
          <w:sz w:val="36"/>
          <w:szCs w:val="36"/>
        </w:rPr>
      </w:pPr>
      <w:r w:rsidRPr="00D5653B">
        <w:rPr>
          <w:rFonts w:asciiTheme="majorHAnsi" w:hAnsiTheme="majorHAnsi" w:cstheme="majorHAnsi"/>
          <w:sz w:val="36"/>
          <w:szCs w:val="36"/>
        </w:rPr>
        <w:t xml:space="preserve">BÁO CÁO </w:t>
      </w:r>
      <w:r w:rsidR="00F02007" w:rsidRPr="00D5653B">
        <w:rPr>
          <w:rFonts w:asciiTheme="majorHAnsi" w:hAnsiTheme="majorHAnsi" w:cstheme="majorHAnsi"/>
          <w:sz w:val="36"/>
          <w:szCs w:val="36"/>
        </w:rPr>
        <w:t>ĐỒ ÁN 1</w:t>
      </w:r>
    </w:p>
    <w:p w14:paraId="50B59E65" w14:textId="548A1839" w:rsidR="00114531" w:rsidRPr="00D5653B" w:rsidRDefault="00394548" w:rsidP="00BB5610">
      <w:pPr>
        <w:pStyle w:val="0Normal-Image"/>
        <w:ind w:left="1620" w:right="1123" w:hanging="360"/>
        <w:rPr>
          <w:rFonts w:asciiTheme="majorHAnsi" w:hAnsiTheme="majorHAnsi" w:cstheme="majorHAnsi"/>
          <w:sz w:val="36"/>
          <w:szCs w:val="36"/>
        </w:rPr>
      </w:pPr>
      <w:bookmarkStart w:id="0" w:name="_Toc91281956"/>
      <w:bookmarkStart w:id="1" w:name="_Toc91282706"/>
      <w:bookmarkStart w:id="2" w:name="_Toc91600793"/>
      <w:bookmarkStart w:id="3" w:name="_Toc103982095"/>
      <w:r w:rsidRPr="00D5653B">
        <w:rPr>
          <w:rFonts w:asciiTheme="majorHAnsi" w:hAnsiTheme="majorHAnsi" w:cstheme="majorHAnsi"/>
          <w:sz w:val="36"/>
          <w:szCs w:val="36"/>
        </w:rPr>
        <w:t xml:space="preserve">XÂY DỰNG </w:t>
      </w:r>
      <w:r w:rsidR="00F02007" w:rsidRPr="00D5653B">
        <w:rPr>
          <w:rFonts w:asciiTheme="majorHAnsi" w:hAnsiTheme="majorHAnsi" w:cstheme="majorHAnsi"/>
          <w:sz w:val="36"/>
          <w:szCs w:val="36"/>
        </w:rPr>
        <w:t xml:space="preserve">ỨNG DỤNG </w:t>
      </w:r>
      <w:bookmarkEnd w:id="0"/>
      <w:bookmarkEnd w:id="1"/>
      <w:bookmarkEnd w:id="2"/>
      <w:r w:rsidR="002D59DE" w:rsidRPr="00D5653B">
        <w:rPr>
          <w:rFonts w:asciiTheme="majorHAnsi" w:hAnsiTheme="majorHAnsi" w:cstheme="majorHAnsi"/>
          <w:sz w:val="36"/>
          <w:szCs w:val="36"/>
        </w:rPr>
        <w:t>BÁN HÀNG</w:t>
      </w:r>
    </w:p>
    <w:p w14:paraId="4FD456F2" w14:textId="3A63228C" w:rsidR="00A039F6" w:rsidRPr="00D5653B" w:rsidRDefault="00394548" w:rsidP="00BB5610">
      <w:pPr>
        <w:pStyle w:val="0Normal-Image"/>
        <w:ind w:left="1620" w:right="1123" w:hanging="360"/>
        <w:rPr>
          <w:rFonts w:asciiTheme="majorHAnsi" w:hAnsiTheme="majorHAnsi" w:cstheme="majorHAnsi"/>
          <w:sz w:val="36"/>
          <w:szCs w:val="36"/>
        </w:rPr>
      </w:pPr>
      <w:r w:rsidRPr="00D5653B">
        <w:rPr>
          <w:rFonts w:asciiTheme="majorHAnsi" w:hAnsiTheme="majorHAnsi" w:cstheme="majorHAnsi"/>
          <w:sz w:val="36"/>
          <w:szCs w:val="36"/>
        </w:rPr>
        <w:t>VỚI HỆ</w:t>
      </w:r>
      <w:r w:rsidR="002D59DE" w:rsidRPr="00D5653B">
        <w:rPr>
          <w:rFonts w:asciiTheme="majorHAnsi" w:hAnsiTheme="majorHAnsi" w:cstheme="majorHAnsi"/>
          <w:sz w:val="36"/>
          <w:szCs w:val="36"/>
        </w:rPr>
        <w:t xml:space="preserve"> THỐNG KHUYẾN NGHỊ SẢN PHẨM</w:t>
      </w:r>
      <w:bookmarkEnd w:id="3"/>
    </w:p>
    <w:p w14:paraId="201859BB" w14:textId="77777777" w:rsidR="00A039F6" w:rsidRPr="00D5653B" w:rsidRDefault="00A039F6" w:rsidP="00BB5610">
      <w:pPr>
        <w:pStyle w:val="0Normal-Image"/>
        <w:ind w:left="1620" w:right="1123" w:hanging="360"/>
        <w:rPr>
          <w:rFonts w:asciiTheme="majorHAnsi" w:hAnsiTheme="majorHAnsi" w:cstheme="majorHAnsi"/>
          <w:sz w:val="36"/>
          <w:szCs w:val="36"/>
        </w:rPr>
      </w:pPr>
    </w:p>
    <w:p w14:paraId="61373046" w14:textId="3E6F9E81" w:rsidR="00A039F6" w:rsidRPr="00D5653B" w:rsidRDefault="00587955" w:rsidP="00BB5610">
      <w:pPr>
        <w:pStyle w:val="0Normal-Image"/>
        <w:ind w:left="1620" w:right="1123" w:hanging="360"/>
        <w:rPr>
          <w:rFonts w:asciiTheme="majorHAnsi" w:hAnsiTheme="majorHAnsi" w:cstheme="majorHAnsi"/>
          <w:sz w:val="36"/>
          <w:szCs w:val="36"/>
        </w:rPr>
      </w:pPr>
      <w:bookmarkStart w:id="4" w:name="_Toc91281957"/>
      <w:bookmarkStart w:id="5" w:name="_Toc91282707"/>
      <w:bookmarkStart w:id="6" w:name="_Toc91600794"/>
      <w:bookmarkStart w:id="7" w:name="_Toc103982096"/>
      <w:r w:rsidRPr="36A6F4D9">
        <w:rPr>
          <w:rFonts w:asciiTheme="majorHAnsi" w:hAnsiTheme="majorHAnsi" w:cstheme="majorBidi"/>
          <w:sz w:val="36"/>
          <w:szCs w:val="36"/>
        </w:rPr>
        <w:t>NGÀNH</w:t>
      </w:r>
      <w:r w:rsidRPr="36A6F4D9">
        <w:rPr>
          <w:rFonts w:asciiTheme="majorHAnsi" w:hAnsiTheme="majorHAnsi" w:cstheme="majorBidi"/>
          <w:spacing w:val="-1"/>
          <w:sz w:val="36"/>
          <w:szCs w:val="36"/>
        </w:rPr>
        <w:t xml:space="preserve"> </w:t>
      </w:r>
      <w:r w:rsidRPr="36A6F4D9">
        <w:rPr>
          <w:rFonts w:asciiTheme="majorHAnsi" w:hAnsiTheme="majorHAnsi" w:cstheme="majorBidi"/>
          <w:sz w:val="36"/>
          <w:szCs w:val="36"/>
        </w:rPr>
        <w:t>CÔNG</w:t>
      </w:r>
      <w:r w:rsidRPr="36A6F4D9">
        <w:rPr>
          <w:rFonts w:asciiTheme="majorHAnsi" w:hAnsiTheme="majorHAnsi" w:cstheme="majorBidi"/>
          <w:spacing w:val="-3"/>
          <w:sz w:val="36"/>
          <w:szCs w:val="36"/>
        </w:rPr>
        <w:t xml:space="preserve"> </w:t>
      </w:r>
      <w:r w:rsidRPr="36A6F4D9">
        <w:rPr>
          <w:rFonts w:asciiTheme="majorHAnsi" w:hAnsiTheme="majorHAnsi" w:cstheme="majorBidi"/>
          <w:sz w:val="36"/>
          <w:szCs w:val="36"/>
        </w:rPr>
        <w:t>NGHỆ</w:t>
      </w:r>
      <w:r w:rsidRPr="36A6F4D9">
        <w:rPr>
          <w:rFonts w:asciiTheme="majorHAnsi" w:hAnsiTheme="majorHAnsi" w:cstheme="majorBidi"/>
          <w:spacing w:val="-1"/>
          <w:sz w:val="36"/>
          <w:szCs w:val="36"/>
        </w:rPr>
        <w:t xml:space="preserve"> </w:t>
      </w:r>
      <w:r w:rsidRPr="36A6F4D9">
        <w:rPr>
          <w:rFonts w:asciiTheme="majorHAnsi" w:hAnsiTheme="majorHAnsi" w:cstheme="majorBidi"/>
          <w:sz w:val="36"/>
          <w:szCs w:val="36"/>
        </w:rPr>
        <w:t>PHẦN</w:t>
      </w:r>
      <w:r w:rsidRPr="36A6F4D9">
        <w:rPr>
          <w:rFonts w:asciiTheme="majorHAnsi" w:hAnsiTheme="majorHAnsi" w:cstheme="majorBidi"/>
          <w:spacing w:val="-2"/>
          <w:sz w:val="36"/>
          <w:szCs w:val="36"/>
        </w:rPr>
        <w:t xml:space="preserve"> </w:t>
      </w:r>
      <w:r w:rsidRPr="36A6F4D9">
        <w:rPr>
          <w:rFonts w:asciiTheme="majorHAnsi" w:hAnsiTheme="majorHAnsi" w:cstheme="majorBidi"/>
          <w:sz w:val="36"/>
          <w:szCs w:val="36"/>
        </w:rPr>
        <w:t>MỀM</w:t>
      </w:r>
      <w:bookmarkEnd w:id="4"/>
      <w:bookmarkEnd w:id="5"/>
      <w:bookmarkEnd w:id="6"/>
      <w:bookmarkEnd w:id="7"/>
    </w:p>
    <w:p w14:paraId="6AB5A4FE" w14:textId="7F66E5F5" w:rsidR="00830F3A" w:rsidRPr="00D5653B" w:rsidRDefault="00830F3A" w:rsidP="36A6F4D9">
      <w:pPr>
        <w:pStyle w:val="0Normal-Image"/>
        <w:ind w:left="1620" w:right="1123" w:hanging="360"/>
        <w:rPr>
          <w:rFonts w:asciiTheme="majorHAnsi" w:hAnsiTheme="majorHAnsi" w:cstheme="majorBidi"/>
          <w:bCs/>
          <w:sz w:val="32"/>
          <w:szCs w:val="32"/>
        </w:rPr>
      </w:pPr>
    </w:p>
    <w:p w14:paraId="45F8EC7A" w14:textId="6F900F5B" w:rsidR="00830F3A" w:rsidRPr="00D5653B" w:rsidRDefault="00114531" w:rsidP="4FF82D96">
      <w:pPr>
        <w:pStyle w:val="0Normal-Image"/>
        <w:ind w:left="1620" w:right="1123" w:hanging="360"/>
        <w:rPr>
          <w:rFonts w:asciiTheme="majorHAnsi" w:hAnsiTheme="majorHAnsi" w:cstheme="majorBidi"/>
          <w:sz w:val="32"/>
          <w:szCs w:val="32"/>
        </w:rPr>
      </w:pPr>
      <w:r w:rsidRPr="16C104FA">
        <w:rPr>
          <w:rFonts w:asciiTheme="majorHAnsi" w:hAnsiTheme="majorHAnsi" w:cstheme="majorBidi"/>
          <w:bCs/>
          <w:sz w:val="32"/>
          <w:szCs w:val="32"/>
        </w:rPr>
        <w:t>SINH VIÊN THỰC HIỆN</w:t>
      </w:r>
    </w:p>
    <w:p w14:paraId="3564035B" w14:textId="67A87E0F" w:rsidR="00830F3A" w:rsidRPr="00D5653B" w:rsidRDefault="00830F3A" w:rsidP="00BB5610">
      <w:pPr>
        <w:pStyle w:val="0Normal-Image"/>
        <w:ind w:left="1620" w:right="1123" w:hanging="360"/>
        <w:rPr>
          <w:rFonts w:asciiTheme="majorHAnsi" w:hAnsiTheme="majorHAnsi" w:cstheme="majorHAnsi"/>
          <w:b w:val="0"/>
          <w:bCs/>
          <w:spacing w:val="1"/>
          <w:sz w:val="32"/>
          <w:szCs w:val="32"/>
        </w:rPr>
      </w:pPr>
      <w:r w:rsidRPr="00D5653B">
        <w:rPr>
          <w:rFonts w:asciiTheme="majorHAnsi" w:hAnsiTheme="majorHAnsi" w:cstheme="majorHAnsi"/>
          <w:b w:val="0"/>
          <w:bCs/>
          <w:sz w:val="32"/>
          <w:szCs w:val="32"/>
        </w:rPr>
        <w:t>NGUYỄN VĂN ĐẠT - 19521347</w:t>
      </w:r>
    </w:p>
    <w:p w14:paraId="58E18D9A" w14:textId="77777777" w:rsidR="00830F3A" w:rsidRPr="00D5653B" w:rsidRDefault="00830F3A" w:rsidP="00BB5610">
      <w:pPr>
        <w:pStyle w:val="0Normal-Image"/>
        <w:ind w:left="1620" w:right="1123" w:hanging="360"/>
        <w:rPr>
          <w:rFonts w:asciiTheme="majorHAnsi" w:hAnsiTheme="majorHAnsi" w:cstheme="majorHAnsi"/>
          <w:b w:val="0"/>
          <w:bCs/>
          <w:sz w:val="32"/>
          <w:szCs w:val="32"/>
        </w:rPr>
      </w:pPr>
      <w:r w:rsidRPr="00D5653B">
        <w:rPr>
          <w:rFonts w:asciiTheme="majorHAnsi" w:hAnsiTheme="majorHAnsi" w:cstheme="majorHAnsi"/>
          <w:b w:val="0"/>
          <w:bCs/>
          <w:sz w:val="32"/>
          <w:szCs w:val="32"/>
        </w:rPr>
        <w:t>TRẦN ANH KHOA - 19521700</w:t>
      </w:r>
    </w:p>
    <w:p w14:paraId="1D43E95D" w14:textId="5F1E9D65" w:rsidR="00A039F6" w:rsidRPr="00D5653B" w:rsidRDefault="00A039F6" w:rsidP="00BB5610">
      <w:pPr>
        <w:pStyle w:val="0Normal-Image"/>
        <w:ind w:left="1620" w:right="1123" w:hanging="360"/>
        <w:rPr>
          <w:rFonts w:asciiTheme="majorHAnsi" w:hAnsiTheme="majorHAnsi" w:cstheme="majorHAnsi"/>
          <w:b w:val="0"/>
          <w:bCs/>
          <w:sz w:val="32"/>
          <w:szCs w:val="32"/>
        </w:rPr>
      </w:pPr>
    </w:p>
    <w:p w14:paraId="1BB732FF" w14:textId="77777777" w:rsidR="00114531" w:rsidRPr="00D5653B" w:rsidRDefault="00114531" w:rsidP="36A6F4D9">
      <w:pPr>
        <w:pStyle w:val="0Normal-Image"/>
        <w:ind w:left="1620" w:right="1123" w:hanging="360"/>
        <w:rPr>
          <w:rFonts w:asciiTheme="majorHAnsi" w:hAnsiTheme="majorHAnsi" w:cstheme="majorBidi"/>
          <w:sz w:val="32"/>
          <w:szCs w:val="32"/>
        </w:rPr>
      </w:pPr>
      <w:r w:rsidRPr="36A6F4D9">
        <w:rPr>
          <w:rFonts w:asciiTheme="majorHAnsi" w:hAnsiTheme="majorHAnsi" w:cstheme="majorBidi"/>
          <w:sz w:val="32"/>
          <w:szCs w:val="32"/>
        </w:rPr>
        <w:t>GIẢNG VIÊN HƯỚNG DẪN</w:t>
      </w:r>
    </w:p>
    <w:p w14:paraId="5E2C1B87" w14:textId="77777777" w:rsidR="00114531" w:rsidRPr="00D5653B" w:rsidRDefault="00114531" w:rsidP="00BB5610">
      <w:pPr>
        <w:pStyle w:val="0Normal-Image"/>
        <w:ind w:left="1620" w:right="1123" w:hanging="360"/>
        <w:rPr>
          <w:rFonts w:asciiTheme="majorHAnsi" w:hAnsiTheme="majorHAnsi" w:cstheme="majorHAnsi"/>
          <w:b w:val="0"/>
          <w:bCs/>
          <w:sz w:val="32"/>
          <w:szCs w:val="32"/>
        </w:rPr>
      </w:pPr>
      <w:r w:rsidRPr="00D5653B">
        <w:rPr>
          <w:rFonts w:asciiTheme="majorHAnsi" w:hAnsiTheme="majorHAnsi" w:cstheme="majorHAnsi"/>
          <w:b w:val="0"/>
          <w:bCs/>
          <w:sz w:val="32"/>
          <w:szCs w:val="32"/>
        </w:rPr>
        <w:t>THS.</w:t>
      </w:r>
      <w:r w:rsidRPr="00D5653B">
        <w:rPr>
          <w:rFonts w:asciiTheme="majorHAnsi" w:hAnsiTheme="majorHAnsi" w:cstheme="majorHAnsi"/>
          <w:b w:val="0"/>
          <w:bCs/>
          <w:spacing w:val="-2"/>
          <w:sz w:val="32"/>
          <w:szCs w:val="32"/>
        </w:rPr>
        <w:t xml:space="preserve"> </w:t>
      </w:r>
      <w:r w:rsidRPr="00D5653B">
        <w:rPr>
          <w:rFonts w:asciiTheme="majorHAnsi" w:hAnsiTheme="majorHAnsi" w:cstheme="majorHAnsi"/>
          <w:b w:val="0"/>
          <w:bCs/>
          <w:sz w:val="32"/>
          <w:szCs w:val="32"/>
        </w:rPr>
        <w:t>TRẦN THỊ HỒNG YẾN</w:t>
      </w:r>
    </w:p>
    <w:p w14:paraId="34891E85" w14:textId="77777777" w:rsidR="00114531" w:rsidRPr="00D5653B" w:rsidRDefault="00114531" w:rsidP="00694F05">
      <w:pPr>
        <w:jc w:val="center"/>
        <w:rPr>
          <w:rFonts w:asciiTheme="majorHAnsi" w:hAnsiTheme="majorHAnsi" w:cstheme="majorHAnsi"/>
        </w:rPr>
        <w:sectPr w:rsidR="00114531" w:rsidRPr="00D5653B">
          <w:footerReference w:type="default" r:id="rId9"/>
          <w:footerReference w:type="first" r:id="rId10"/>
          <w:type w:val="continuous"/>
          <w:pgSz w:w="11910" w:h="16840"/>
          <w:pgMar w:top="1040" w:right="360" w:bottom="1620" w:left="540" w:header="720" w:footer="1435" w:gutter="0"/>
          <w:pgNumType w:start="1"/>
          <w:cols w:space="720"/>
        </w:sectPr>
      </w:pPr>
    </w:p>
    <w:p w14:paraId="515C58E5" w14:textId="7CE6864E" w:rsidR="005D46C7" w:rsidRPr="00D5653B" w:rsidRDefault="005D46C7" w:rsidP="005D46C7">
      <w:pPr>
        <w:ind w:left="0"/>
        <w:jc w:val="center"/>
        <w:rPr>
          <w:rFonts w:asciiTheme="majorHAnsi" w:hAnsiTheme="majorHAnsi" w:cstheme="majorHAnsi"/>
          <w:b/>
        </w:rPr>
      </w:pPr>
      <w:r w:rsidRPr="00D5653B">
        <w:rPr>
          <w:rFonts w:asciiTheme="majorHAnsi" w:hAnsiTheme="majorHAnsi" w:cstheme="majorHAnsi"/>
          <w:b/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58242" behindDoc="1" locked="0" layoutInCell="1" allowOverlap="1" wp14:anchorId="126F4A5B" wp14:editId="52842E45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6952615" cy="10084435"/>
                <wp:effectExtent l="0" t="0" r="0" b="0"/>
                <wp:wrapNone/>
                <wp:docPr id="4135" name="AutoShape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952615" cy="10084435"/>
                        </a:xfrm>
                        <a:custGeom>
                          <a:avLst/>
                          <a:gdLst>
                            <a:gd name="T0" fmla="+- 0 554 480"/>
                            <a:gd name="T1" fmla="*/ T0 w 10949"/>
                            <a:gd name="T2" fmla="+- 0 16272 480"/>
                            <a:gd name="T3" fmla="*/ 16272 h 15881"/>
                            <a:gd name="T4" fmla="+- 0 569 480"/>
                            <a:gd name="T5" fmla="*/ T4 w 10949"/>
                            <a:gd name="T6" fmla="+- 0 16286 480"/>
                            <a:gd name="T7" fmla="*/ 16286 h 15881"/>
                            <a:gd name="T8" fmla="+- 0 569 480"/>
                            <a:gd name="T9" fmla="*/ T8 w 10949"/>
                            <a:gd name="T10" fmla="+- 0 554 480"/>
                            <a:gd name="T11" fmla="*/ 554 h 15881"/>
                            <a:gd name="T12" fmla="+- 0 554 480"/>
                            <a:gd name="T13" fmla="*/ T12 w 10949"/>
                            <a:gd name="T14" fmla="+- 0 569 480"/>
                            <a:gd name="T15" fmla="*/ 569 h 15881"/>
                            <a:gd name="T16" fmla="+- 0 569 480"/>
                            <a:gd name="T17" fmla="*/ T16 w 10949"/>
                            <a:gd name="T18" fmla="+- 0 16272 480"/>
                            <a:gd name="T19" fmla="*/ 16272 h 15881"/>
                            <a:gd name="T20" fmla="+- 0 569 480"/>
                            <a:gd name="T21" fmla="*/ T20 w 10949"/>
                            <a:gd name="T22" fmla="+- 0 554 480"/>
                            <a:gd name="T23" fmla="*/ 554 h 15881"/>
                            <a:gd name="T24" fmla="+- 0 11340 480"/>
                            <a:gd name="T25" fmla="*/ T24 w 10949"/>
                            <a:gd name="T26" fmla="+- 0 16272 480"/>
                            <a:gd name="T27" fmla="*/ 16272 h 15881"/>
                            <a:gd name="T28" fmla="+- 0 569 480"/>
                            <a:gd name="T29" fmla="*/ T28 w 10949"/>
                            <a:gd name="T30" fmla="+- 0 16286 480"/>
                            <a:gd name="T31" fmla="*/ 16286 h 15881"/>
                            <a:gd name="T32" fmla="+- 0 11354 480"/>
                            <a:gd name="T33" fmla="*/ T32 w 10949"/>
                            <a:gd name="T34" fmla="+- 0 16286 480"/>
                            <a:gd name="T35" fmla="*/ 16286 h 15881"/>
                            <a:gd name="T36" fmla="+- 0 11354 480"/>
                            <a:gd name="T37" fmla="*/ T36 w 10949"/>
                            <a:gd name="T38" fmla="+- 0 554 480"/>
                            <a:gd name="T39" fmla="*/ 554 h 15881"/>
                            <a:gd name="T40" fmla="+- 0 569 480"/>
                            <a:gd name="T41" fmla="*/ T40 w 10949"/>
                            <a:gd name="T42" fmla="+- 0 554 480"/>
                            <a:gd name="T43" fmla="*/ 554 h 15881"/>
                            <a:gd name="T44" fmla="+- 0 11340 480"/>
                            <a:gd name="T45" fmla="*/ T44 w 10949"/>
                            <a:gd name="T46" fmla="+- 0 569 480"/>
                            <a:gd name="T47" fmla="*/ 569 h 15881"/>
                            <a:gd name="T48" fmla="+- 0 11354 480"/>
                            <a:gd name="T49" fmla="*/ T48 w 10949"/>
                            <a:gd name="T50" fmla="+- 0 16272 480"/>
                            <a:gd name="T51" fmla="*/ 16272 h 15881"/>
                            <a:gd name="T52" fmla="+- 0 11354 480"/>
                            <a:gd name="T53" fmla="*/ T52 w 10949"/>
                            <a:gd name="T54" fmla="+- 0 554 480"/>
                            <a:gd name="T55" fmla="*/ 554 h 15881"/>
                            <a:gd name="T56" fmla="+- 0 11369 480"/>
                            <a:gd name="T57" fmla="*/ T56 w 10949"/>
                            <a:gd name="T58" fmla="+- 0 16272 480"/>
                            <a:gd name="T59" fmla="*/ 16272 h 15881"/>
                            <a:gd name="T60" fmla="+- 0 11340 480"/>
                            <a:gd name="T61" fmla="*/ T60 w 10949"/>
                            <a:gd name="T62" fmla="+- 0 16301 480"/>
                            <a:gd name="T63" fmla="*/ 16301 h 15881"/>
                            <a:gd name="T64" fmla="+- 0 540 480"/>
                            <a:gd name="T65" fmla="*/ T64 w 10949"/>
                            <a:gd name="T66" fmla="+- 0 16301 480"/>
                            <a:gd name="T67" fmla="*/ 16301 h 15881"/>
                            <a:gd name="T68" fmla="+- 0 480 480"/>
                            <a:gd name="T69" fmla="*/ T68 w 10949"/>
                            <a:gd name="T70" fmla="+- 0 16272 480"/>
                            <a:gd name="T71" fmla="*/ 16272 h 15881"/>
                            <a:gd name="T72" fmla="+- 0 480 480"/>
                            <a:gd name="T73" fmla="*/ T72 w 10949"/>
                            <a:gd name="T74" fmla="+- 0 16361 480"/>
                            <a:gd name="T75" fmla="*/ 16361 h 15881"/>
                            <a:gd name="T76" fmla="+- 0 569 480"/>
                            <a:gd name="T77" fmla="*/ T76 w 10949"/>
                            <a:gd name="T78" fmla="+- 0 16361 480"/>
                            <a:gd name="T79" fmla="*/ 16361 h 15881"/>
                            <a:gd name="T80" fmla="+- 0 11369 480"/>
                            <a:gd name="T81" fmla="*/ T80 w 10949"/>
                            <a:gd name="T82" fmla="+- 0 16361 480"/>
                            <a:gd name="T83" fmla="*/ 16361 h 15881"/>
                            <a:gd name="T84" fmla="+- 0 11429 480"/>
                            <a:gd name="T85" fmla="*/ T84 w 10949"/>
                            <a:gd name="T86" fmla="+- 0 16301 480"/>
                            <a:gd name="T87" fmla="*/ 16301 h 15881"/>
                            <a:gd name="T88" fmla="+- 0 11429 480"/>
                            <a:gd name="T89" fmla="*/ T88 w 10949"/>
                            <a:gd name="T90" fmla="+- 0 480 480"/>
                            <a:gd name="T91" fmla="*/ 480 h 15881"/>
                            <a:gd name="T92" fmla="+- 0 11340 480"/>
                            <a:gd name="T93" fmla="*/ T92 w 10949"/>
                            <a:gd name="T94" fmla="+- 0 480 480"/>
                            <a:gd name="T95" fmla="*/ 480 h 15881"/>
                            <a:gd name="T96" fmla="+- 0 540 480"/>
                            <a:gd name="T97" fmla="*/ T96 w 10949"/>
                            <a:gd name="T98" fmla="+- 0 480 480"/>
                            <a:gd name="T99" fmla="*/ 480 h 15881"/>
                            <a:gd name="T100" fmla="+- 0 480 480"/>
                            <a:gd name="T101" fmla="*/ T100 w 10949"/>
                            <a:gd name="T102" fmla="+- 0 540 480"/>
                            <a:gd name="T103" fmla="*/ 540 h 15881"/>
                            <a:gd name="T104" fmla="+- 0 480 480"/>
                            <a:gd name="T105" fmla="*/ T104 w 10949"/>
                            <a:gd name="T106" fmla="+- 0 16272 480"/>
                            <a:gd name="T107" fmla="*/ 16272 h 15881"/>
                            <a:gd name="T108" fmla="+- 0 540 480"/>
                            <a:gd name="T109" fmla="*/ T108 w 10949"/>
                            <a:gd name="T110" fmla="+- 0 569 480"/>
                            <a:gd name="T111" fmla="*/ 569 h 15881"/>
                            <a:gd name="T112" fmla="+- 0 569 480"/>
                            <a:gd name="T113" fmla="*/ T112 w 10949"/>
                            <a:gd name="T114" fmla="+- 0 540 480"/>
                            <a:gd name="T115" fmla="*/ 540 h 15881"/>
                            <a:gd name="T116" fmla="+- 0 11369 480"/>
                            <a:gd name="T117" fmla="*/ T116 w 10949"/>
                            <a:gd name="T118" fmla="+- 0 540 480"/>
                            <a:gd name="T119" fmla="*/ 540 h 15881"/>
                            <a:gd name="T120" fmla="+- 0 11369 480"/>
                            <a:gd name="T121" fmla="*/ T120 w 10949"/>
                            <a:gd name="T122" fmla="+- 0 16272 480"/>
                            <a:gd name="T123" fmla="*/ 16272 h 15881"/>
                            <a:gd name="T124" fmla="+- 0 11429 480"/>
                            <a:gd name="T125" fmla="*/ T124 w 10949"/>
                            <a:gd name="T126" fmla="+- 0 569 480"/>
                            <a:gd name="T127" fmla="*/ 569 h 15881"/>
                            <a:gd name="T128" fmla="+- 0 11429 480"/>
                            <a:gd name="T129" fmla="*/ T128 w 10949"/>
                            <a:gd name="T130" fmla="+- 0 480 480"/>
                            <a:gd name="T131" fmla="*/ 480 h 15881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</a:cxnLst>
                          <a:rect l="0" t="0" r="r" b="b"/>
                          <a:pathLst>
                            <a:path w="10949" h="15881">
                              <a:moveTo>
                                <a:pt x="89" y="15792"/>
                              </a:moveTo>
                              <a:lnTo>
                                <a:pt x="74" y="15792"/>
                              </a:lnTo>
                              <a:lnTo>
                                <a:pt x="74" y="15806"/>
                              </a:lnTo>
                              <a:lnTo>
                                <a:pt x="89" y="15806"/>
                              </a:lnTo>
                              <a:lnTo>
                                <a:pt x="89" y="15792"/>
                              </a:lnTo>
                              <a:close/>
                              <a:moveTo>
                                <a:pt x="89" y="74"/>
                              </a:moveTo>
                              <a:lnTo>
                                <a:pt x="74" y="74"/>
                              </a:lnTo>
                              <a:lnTo>
                                <a:pt x="74" y="89"/>
                              </a:lnTo>
                              <a:lnTo>
                                <a:pt x="74" y="15792"/>
                              </a:lnTo>
                              <a:lnTo>
                                <a:pt x="89" y="15792"/>
                              </a:lnTo>
                              <a:lnTo>
                                <a:pt x="89" y="89"/>
                              </a:lnTo>
                              <a:lnTo>
                                <a:pt x="89" y="74"/>
                              </a:lnTo>
                              <a:close/>
                              <a:moveTo>
                                <a:pt x="10874" y="15792"/>
                              </a:moveTo>
                              <a:lnTo>
                                <a:pt x="10860" y="15792"/>
                              </a:lnTo>
                              <a:lnTo>
                                <a:pt x="89" y="15792"/>
                              </a:lnTo>
                              <a:lnTo>
                                <a:pt x="89" y="15806"/>
                              </a:lnTo>
                              <a:lnTo>
                                <a:pt x="10860" y="15806"/>
                              </a:lnTo>
                              <a:lnTo>
                                <a:pt x="10874" y="15806"/>
                              </a:lnTo>
                              <a:lnTo>
                                <a:pt x="10874" y="15792"/>
                              </a:lnTo>
                              <a:close/>
                              <a:moveTo>
                                <a:pt x="10874" y="74"/>
                              </a:moveTo>
                              <a:lnTo>
                                <a:pt x="10860" y="74"/>
                              </a:lnTo>
                              <a:lnTo>
                                <a:pt x="89" y="74"/>
                              </a:lnTo>
                              <a:lnTo>
                                <a:pt x="89" y="89"/>
                              </a:lnTo>
                              <a:lnTo>
                                <a:pt x="10860" y="89"/>
                              </a:lnTo>
                              <a:lnTo>
                                <a:pt x="10860" y="15792"/>
                              </a:lnTo>
                              <a:lnTo>
                                <a:pt x="10874" y="15792"/>
                              </a:lnTo>
                              <a:lnTo>
                                <a:pt x="10874" y="89"/>
                              </a:lnTo>
                              <a:lnTo>
                                <a:pt x="10874" y="74"/>
                              </a:lnTo>
                              <a:close/>
                              <a:moveTo>
                                <a:pt x="10949" y="15792"/>
                              </a:moveTo>
                              <a:lnTo>
                                <a:pt x="10889" y="15792"/>
                              </a:lnTo>
                              <a:lnTo>
                                <a:pt x="10889" y="15821"/>
                              </a:lnTo>
                              <a:lnTo>
                                <a:pt x="10860" y="15821"/>
                              </a:lnTo>
                              <a:lnTo>
                                <a:pt x="89" y="15821"/>
                              </a:lnTo>
                              <a:lnTo>
                                <a:pt x="60" y="15821"/>
                              </a:lnTo>
                              <a:lnTo>
                                <a:pt x="60" y="15792"/>
                              </a:lnTo>
                              <a:lnTo>
                                <a:pt x="0" y="15792"/>
                              </a:lnTo>
                              <a:lnTo>
                                <a:pt x="0" y="15821"/>
                              </a:lnTo>
                              <a:lnTo>
                                <a:pt x="0" y="15881"/>
                              </a:lnTo>
                              <a:lnTo>
                                <a:pt x="60" y="15881"/>
                              </a:lnTo>
                              <a:lnTo>
                                <a:pt x="89" y="15881"/>
                              </a:lnTo>
                              <a:lnTo>
                                <a:pt x="10860" y="15881"/>
                              </a:lnTo>
                              <a:lnTo>
                                <a:pt x="10889" y="15881"/>
                              </a:lnTo>
                              <a:lnTo>
                                <a:pt x="10949" y="15881"/>
                              </a:lnTo>
                              <a:lnTo>
                                <a:pt x="10949" y="15821"/>
                              </a:lnTo>
                              <a:lnTo>
                                <a:pt x="10949" y="15792"/>
                              </a:lnTo>
                              <a:close/>
                              <a:moveTo>
                                <a:pt x="10949" y="0"/>
                              </a:moveTo>
                              <a:lnTo>
                                <a:pt x="10889" y="0"/>
                              </a:lnTo>
                              <a:lnTo>
                                <a:pt x="10860" y="0"/>
                              </a:lnTo>
                              <a:lnTo>
                                <a:pt x="89" y="0"/>
                              </a:lnTo>
                              <a:lnTo>
                                <a:pt x="60" y="0"/>
                              </a:lnTo>
                              <a:lnTo>
                                <a:pt x="0" y="0"/>
                              </a:lnTo>
                              <a:lnTo>
                                <a:pt x="0" y="60"/>
                              </a:lnTo>
                              <a:lnTo>
                                <a:pt x="0" y="89"/>
                              </a:lnTo>
                              <a:lnTo>
                                <a:pt x="0" y="15792"/>
                              </a:lnTo>
                              <a:lnTo>
                                <a:pt x="60" y="15792"/>
                              </a:lnTo>
                              <a:lnTo>
                                <a:pt x="60" y="89"/>
                              </a:lnTo>
                              <a:lnTo>
                                <a:pt x="60" y="60"/>
                              </a:lnTo>
                              <a:lnTo>
                                <a:pt x="89" y="60"/>
                              </a:lnTo>
                              <a:lnTo>
                                <a:pt x="10860" y="60"/>
                              </a:lnTo>
                              <a:lnTo>
                                <a:pt x="10889" y="60"/>
                              </a:lnTo>
                              <a:lnTo>
                                <a:pt x="10889" y="89"/>
                              </a:lnTo>
                              <a:lnTo>
                                <a:pt x="10889" y="15792"/>
                              </a:lnTo>
                              <a:lnTo>
                                <a:pt x="10949" y="15792"/>
                              </a:lnTo>
                              <a:lnTo>
                                <a:pt x="10949" y="89"/>
                              </a:lnTo>
                              <a:lnTo>
                                <a:pt x="10949" y="60"/>
                              </a:lnTo>
                              <a:lnTo>
                                <a:pt x="1094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FEC36B7" id="AutoShape 14" o:spid="_x0000_s1026" style="position:absolute;margin-left:24pt;margin-top:24pt;width:547.45pt;height:794.05pt;z-index:-25165823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0949,158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" path="m89,15792r-15,l74,15806r15,l89,15792xm89,74r-15,l74,89r,15703l89,15792,89,89r,-15xm10874,15792r-14,l89,15792r,14l10860,15806r14,l10874,15792xm10874,74r-14,l89,74r,15l10860,89r,15703l10874,15792r,-15703l10874,74xm10949,15792r-60,l10889,15821r-29,l89,15821r-29,l60,15792r-60,l,15821r,60l60,15881r29,l10860,15881r29,l10949,15881r,-60l10949,15792xm10949,r-60,l10860,,89,,60,,,,,60,,89,,15792r60,l60,89r,-29l89,60r10771,l10889,60r,29l10889,15792r60,l10949,89r,-29l10949,xe" fillcolor="black" stroked="f">
                <v:path arrowok="t" o:connecttype="custom" o:connectlocs="46990,10332720;56515,10341610;56515,351790;46990,361315;56515,10332720;56515,351790;6896100,10332720;56515,10341610;6904990,10341610;6904990,351790;56515,351790;6896100,361315;6904990,10332720;6904990,351790;6914515,10332720;6896100,10351135;38100,10351135;0,10332720;0,10389235;56515,10389235;6914515,10389235;6952615,10351135;6952615,304800;6896100,304800;38100,304800;0,342900;0,10332720;38100,361315;56515,342900;6914515,342900;6914515,10332720;6952615,361315;6952615,304800" o:connectangles="0,0,0,0,0,0,0,0,0,0,0,0,0,0,0,0,0,0,0,0,0,0,0,0,0,0,0,0,0,0,0,0,0"/>
                <w10:wrap anchorx="page" anchory="page"/>
              </v:shape>
            </w:pict>
          </mc:Fallback>
        </mc:AlternateContent>
      </w:r>
      <w:r w:rsidRPr="00D5653B">
        <w:rPr>
          <w:rFonts w:asciiTheme="majorHAnsi" w:hAnsiTheme="majorHAnsi" w:cstheme="majorHAnsi"/>
          <w:b/>
        </w:rPr>
        <w:t>ĐẠI HỌC</w:t>
      </w:r>
      <w:r w:rsidRPr="00D5653B">
        <w:rPr>
          <w:rFonts w:asciiTheme="majorHAnsi" w:hAnsiTheme="majorHAnsi" w:cstheme="majorHAnsi"/>
          <w:b/>
          <w:spacing w:val="-2"/>
        </w:rPr>
        <w:t xml:space="preserve"> </w:t>
      </w:r>
      <w:r w:rsidRPr="00D5653B">
        <w:rPr>
          <w:rFonts w:asciiTheme="majorHAnsi" w:hAnsiTheme="majorHAnsi" w:cstheme="majorHAnsi"/>
          <w:b/>
        </w:rPr>
        <w:t>QUỐC</w:t>
      </w:r>
      <w:r w:rsidRPr="00D5653B">
        <w:rPr>
          <w:rFonts w:asciiTheme="majorHAnsi" w:hAnsiTheme="majorHAnsi" w:cstheme="majorHAnsi"/>
          <w:b/>
          <w:spacing w:val="-2"/>
        </w:rPr>
        <w:t xml:space="preserve"> </w:t>
      </w:r>
      <w:r w:rsidRPr="00D5653B">
        <w:rPr>
          <w:rFonts w:asciiTheme="majorHAnsi" w:hAnsiTheme="majorHAnsi" w:cstheme="majorHAnsi"/>
          <w:b/>
        </w:rPr>
        <w:t>GIA</w:t>
      </w:r>
      <w:r w:rsidRPr="00D5653B">
        <w:rPr>
          <w:rFonts w:asciiTheme="majorHAnsi" w:hAnsiTheme="majorHAnsi" w:cstheme="majorHAnsi"/>
          <w:b/>
          <w:spacing w:val="-1"/>
        </w:rPr>
        <w:t xml:space="preserve"> </w:t>
      </w:r>
      <w:r w:rsidRPr="00D5653B">
        <w:rPr>
          <w:rFonts w:asciiTheme="majorHAnsi" w:hAnsiTheme="majorHAnsi" w:cstheme="majorHAnsi"/>
          <w:b/>
        </w:rPr>
        <w:t>TP.</w:t>
      </w:r>
      <w:r w:rsidRPr="00D5653B">
        <w:rPr>
          <w:rFonts w:asciiTheme="majorHAnsi" w:hAnsiTheme="majorHAnsi" w:cstheme="majorHAnsi"/>
          <w:b/>
          <w:spacing w:val="-2"/>
        </w:rPr>
        <w:t xml:space="preserve"> </w:t>
      </w:r>
      <w:r w:rsidRPr="00D5653B">
        <w:rPr>
          <w:rFonts w:asciiTheme="majorHAnsi" w:hAnsiTheme="majorHAnsi" w:cstheme="majorHAnsi"/>
          <w:b/>
        </w:rPr>
        <w:t>HỒ</w:t>
      </w:r>
      <w:r w:rsidRPr="00D5653B">
        <w:rPr>
          <w:rFonts w:asciiTheme="majorHAnsi" w:hAnsiTheme="majorHAnsi" w:cstheme="majorHAnsi"/>
          <w:b/>
          <w:spacing w:val="-2"/>
        </w:rPr>
        <w:t xml:space="preserve"> </w:t>
      </w:r>
      <w:r w:rsidRPr="00D5653B">
        <w:rPr>
          <w:rFonts w:asciiTheme="majorHAnsi" w:hAnsiTheme="majorHAnsi" w:cstheme="majorHAnsi"/>
          <w:b/>
        </w:rPr>
        <w:t>CHÍ MINH</w:t>
      </w:r>
    </w:p>
    <w:p w14:paraId="5ECB274D" w14:textId="77777777" w:rsidR="005D46C7" w:rsidRPr="00D5653B" w:rsidRDefault="005D46C7" w:rsidP="005D46C7">
      <w:pPr>
        <w:pStyle w:val="BodyText"/>
        <w:spacing w:before="6"/>
        <w:jc w:val="center"/>
        <w:rPr>
          <w:rFonts w:asciiTheme="majorHAnsi" w:hAnsiTheme="majorHAnsi" w:cstheme="majorHAnsi"/>
          <w:b/>
          <w:sz w:val="24"/>
        </w:rPr>
      </w:pPr>
    </w:p>
    <w:p w14:paraId="32AF9435" w14:textId="77777777" w:rsidR="005D46C7" w:rsidRPr="00D5653B" w:rsidRDefault="005D46C7" w:rsidP="005D46C7">
      <w:pPr>
        <w:spacing w:line="398" w:lineRule="auto"/>
        <w:ind w:left="1861" w:right="1734"/>
        <w:jc w:val="center"/>
        <w:rPr>
          <w:rFonts w:asciiTheme="majorHAnsi" w:hAnsiTheme="majorHAnsi" w:cstheme="majorHAnsi"/>
          <w:b/>
          <w:sz w:val="32"/>
        </w:rPr>
      </w:pPr>
      <w:r w:rsidRPr="00D5653B">
        <w:rPr>
          <w:rFonts w:asciiTheme="majorHAnsi" w:hAnsiTheme="majorHAnsi" w:cstheme="majorHAnsi"/>
          <w:b/>
          <w:sz w:val="32"/>
        </w:rPr>
        <w:t>TRƯỜNG ĐẠI HỌC CÔNG NGHỆ THÔNG TIN</w:t>
      </w:r>
      <w:r w:rsidRPr="00D5653B">
        <w:rPr>
          <w:rFonts w:asciiTheme="majorHAnsi" w:hAnsiTheme="majorHAnsi" w:cstheme="majorHAnsi"/>
          <w:b/>
          <w:spacing w:val="-78"/>
          <w:sz w:val="32"/>
        </w:rPr>
        <w:t xml:space="preserve"> </w:t>
      </w:r>
      <w:r w:rsidRPr="00D5653B">
        <w:rPr>
          <w:rFonts w:asciiTheme="majorHAnsi" w:hAnsiTheme="majorHAnsi" w:cstheme="majorHAnsi"/>
          <w:b/>
          <w:sz w:val="32"/>
        </w:rPr>
        <w:t>KHOA CÔNG</w:t>
      </w:r>
      <w:r w:rsidRPr="00D5653B">
        <w:rPr>
          <w:rFonts w:asciiTheme="majorHAnsi" w:hAnsiTheme="majorHAnsi" w:cstheme="majorHAnsi"/>
          <w:b/>
          <w:spacing w:val="-2"/>
          <w:sz w:val="32"/>
        </w:rPr>
        <w:t xml:space="preserve"> </w:t>
      </w:r>
      <w:r w:rsidRPr="00D5653B">
        <w:rPr>
          <w:rFonts w:asciiTheme="majorHAnsi" w:hAnsiTheme="majorHAnsi" w:cstheme="majorHAnsi"/>
          <w:b/>
          <w:sz w:val="32"/>
        </w:rPr>
        <w:t>NGHỆ</w:t>
      </w:r>
      <w:r w:rsidRPr="00D5653B">
        <w:rPr>
          <w:rFonts w:asciiTheme="majorHAnsi" w:hAnsiTheme="majorHAnsi" w:cstheme="majorHAnsi"/>
          <w:b/>
          <w:spacing w:val="1"/>
          <w:sz w:val="32"/>
        </w:rPr>
        <w:t xml:space="preserve"> </w:t>
      </w:r>
      <w:r w:rsidRPr="00D5653B">
        <w:rPr>
          <w:rFonts w:asciiTheme="majorHAnsi" w:hAnsiTheme="majorHAnsi" w:cstheme="majorHAnsi"/>
          <w:b/>
          <w:sz w:val="32"/>
        </w:rPr>
        <w:t>PHẦN</w:t>
      </w:r>
      <w:r w:rsidRPr="00D5653B">
        <w:rPr>
          <w:rFonts w:asciiTheme="majorHAnsi" w:hAnsiTheme="majorHAnsi" w:cstheme="majorHAnsi"/>
          <w:b/>
          <w:spacing w:val="1"/>
          <w:sz w:val="32"/>
        </w:rPr>
        <w:t xml:space="preserve"> </w:t>
      </w:r>
      <w:r w:rsidRPr="00D5653B">
        <w:rPr>
          <w:rFonts w:asciiTheme="majorHAnsi" w:hAnsiTheme="majorHAnsi" w:cstheme="majorHAnsi"/>
          <w:b/>
          <w:sz w:val="32"/>
        </w:rPr>
        <w:t>MỀM</w:t>
      </w:r>
    </w:p>
    <w:p w14:paraId="446451C6" w14:textId="77777777" w:rsidR="00D56C27" w:rsidRDefault="00D56C27" w:rsidP="005D46C7">
      <w:pPr>
        <w:pStyle w:val="BodyText"/>
        <w:tabs>
          <w:tab w:val="left" w:pos="7601"/>
        </w:tabs>
        <w:ind w:left="0"/>
        <w:jc w:val="center"/>
        <w:rPr>
          <w:rFonts w:asciiTheme="majorHAnsi" w:hAnsiTheme="majorHAnsi" w:cstheme="majorHAnsi"/>
          <w:b/>
          <w:sz w:val="34"/>
        </w:rPr>
      </w:pPr>
    </w:p>
    <w:p w14:paraId="03D1B703" w14:textId="08D9D821" w:rsidR="005D46C7" w:rsidRPr="00D5653B" w:rsidRDefault="00CA403A" w:rsidP="005D46C7">
      <w:pPr>
        <w:pStyle w:val="BodyText"/>
        <w:tabs>
          <w:tab w:val="left" w:pos="7601"/>
        </w:tabs>
        <w:ind w:left="0"/>
        <w:jc w:val="center"/>
        <w:rPr>
          <w:rFonts w:asciiTheme="majorHAnsi" w:hAnsiTheme="majorHAnsi" w:cstheme="majorHAnsi"/>
          <w:b/>
          <w:sz w:val="34"/>
        </w:rPr>
      </w:pPr>
      <w:r w:rsidRPr="00D5653B">
        <w:rPr>
          <w:rFonts w:asciiTheme="majorHAnsi" w:hAnsiTheme="majorHAnsi" w:cstheme="majorHAnsi"/>
          <w:noProof/>
          <w:lang w:val="en-US"/>
        </w:rPr>
        <w:drawing>
          <wp:inline distT="0" distB="0" distL="0" distR="0" wp14:anchorId="28452ACE" wp14:editId="0087D8E3">
            <wp:extent cx="2047875" cy="1692765"/>
            <wp:effectExtent l="0" t="0" r="0" b="3175"/>
            <wp:docPr id="4123" name="Picture 4123" descr="logo-uit | Tuổi trẻ UI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logo-uit | Tuổi trẻ UIT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9122" cy="17020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ABA30A" w14:textId="77777777" w:rsidR="005D46C7" w:rsidRPr="00D5653B" w:rsidRDefault="005D46C7" w:rsidP="005D46C7">
      <w:pPr>
        <w:pStyle w:val="BodyText"/>
        <w:jc w:val="center"/>
        <w:rPr>
          <w:rFonts w:asciiTheme="majorHAnsi" w:hAnsiTheme="majorHAnsi" w:cstheme="majorHAnsi"/>
          <w:b/>
          <w:sz w:val="34"/>
        </w:rPr>
      </w:pPr>
    </w:p>
    <w:p w14:paraId="779AB841" w14:textId="77777777" w:rsidR="005D46C7" w:rsidRPr="00D5653B" w:rsidRDefault="005D46C7" w:rsidP="005D46C7">
      <w:pPr>
        <w:pStyle w:val="0Normal-Image"/>
        <w:ind w:left="1620" w:right="1123" w:hanging="360"/>
        <w:rPr>
          <w:rFonts w:asciiTheme="majorHAnsi" w:hAnsiTheme="majorHAnsi" w:cstheme="majorHAnsi"/>
          <w:sz w:val="36"/>
          <w:szCs w:val="36"/>
        </w:rPr>
      </w:pPr>
      <w:r w:rsidRPr="00D5653B">
        <w:rPr>
          <w:rFonts w:asciiTheme="majorHAnsi" w:hAnsiTheme="majorHAnsi" w:cstheme="majorHAnsi"/>
          <w:sz w:val="36"/>
          <w:szCs w:val="36"/>
        </w:rPr>
        <w:t>BÁO CÁO ĐỒ ÁN 1</w:t>
      </w:r>
    </w:p>
    <w:p w14:paraId="059B9F1C" w14:textId="77777777" w:rsidR="005D46C7" w:rsidRPr="00D5653B" w:rsidRDefault="005D46C7" w:rsidP="005D46C7">
      <w:pPr>
        <w:pStyle w:val="0Normal-Image"/>
        <w:ind w:left="1620" w:right="1123" w:hanging="360"/>
        <w:rPr>
          <w:rFonts w:asciiTheme="majorHAnsi" w:hAnsiTheme="majorHAnsi" w:cstheme="majorHAnsi"/>
          <w:sz w:val="36"/>
          <w:szCs w:val="36"/>
        </w:rPr>
      </w:pPr>
      <w:r w:rsidRPr="00D5653B">
        <w:rPr>
          <w:rFonts w:asciiTheme="majorHAnsi" w:hAnsiTheme="majorHAnsi" w:cstheme="majorHAnsi"/>
          <w:sz w:val="36"/>
          <w:szCs w:val="36"/>
        </w:rPr>
        <w:t>XÂY DỰNG ỨNG DỤNG BÁN HÀNG</w:t>
      </w:r>
    </w:p>
    <w:p w14:paraId="3E33B4A3" w14:textId="77777777" w:rsidR="005D46C7" w:rsidRPr="00D5653B" w:rsidRDefault="005D46C7" w:rsidP="005D46C7">
      <w:pPr>
        <w:pStyle w:val="0Normal-Image"/>
        <w:ind w:left="1620" w:right="1123" w:hanging="360"/>
        <w:rPr>
          <w:rFonts w:asciiTheme="majorHAnsi" w:hAnsiTheme="majorHAnsi" w:cstheme="majorHAnsi"/>
          <w:sz w:val="36"/>
          <w:szCs w:val="36"/>
        </w:rPr>
      </w:pPr>
      <w:r w:rsidRPr="00D5653B">
        <w:rPr>
          <w:rFonts w:asciiTheme="majorHAnsi" w:hAnsiTheme="majorHAnsi" w:cstheme="majorHAnsi"/>
          <w:sz w:val="36"/>
          <w:szCs w:val="36"/>
        </w:rPr>
        <w:t>VỚI HỆ THỐNG KHUYẾN NGHỊ SẢN PHẨM</w:t>
      </w:r>
    </w:p>
    <w:p w14:paraId="60A5A548" w14:textId="77777777" w:rsidR="005D46C7" w:rsidRPr="00D5653B" w:rsidRDefault="005D46C7" w:rsidP="005D46C7">
      <w:pPr>
        <w:pStyle w:val="0Normal-Image"/>
        <w:ind w:left="1620" w:right="1123" w:hanging="360"/>
        <w:rPr>
          <w:rFonts w:asciiTheme="majorHAnsi" w:hAnsiTheme="majorHAnsi" w:cstheme="majorHAnsi"/>
          <w:sz w:val="36"/>
          <w:szCs w:val="36"/>
        </w:rPr>
      </w:pPr>
    </w:p>
    <w:p w14:paraId="4DC2B3B7" w14:textId="77777777" w:rsidR="005D46C7" w:rsidRPr="00D5653B" w:rsidRDefault="005D46C7" w:rsidP="005D46C7">
      <w:pPr>
        <w:pStyle w:val="0Normal-Image"/>
        <w:ind w:left="1620" w:right="1123" w:hanging="360"/>
        <w:rPr>
          <w:rFonts w:asciiTheme="majorHAnsi" w:hAnsiTheme="majorHAnsi" w:cstheme="majorBidi"/>
          <w:sz w:val="36"/>
          <w:szCs w:val="36"/>
        </w:rPr>
      </w:pPr>
      <w:r w:rsidRPr="36A6F4D9">
        <w:rPr>
          <w:rFonts w:asciiTheme="majorHAnsi" w:hAnsiTheme="majorHAnsi" w:cstheme="majorBidi"/>
          <w:sz w:val="36"/>
          <w:szCs w:val="36"/>
        </w:rPr>
        <w:t>NGÀNH</w:t>
      </w:r>
      <w:r w:rsidRPr="36A6F4D9">
        <w:rPr>
          <w:rFonts w:asciiTheme="majorHAnsi" w:hAnsiTheme="majorHAnsi" w:cstheme="majorBidi"/>
          <w:spacing w:val="-1"/>
          <w:sz w:val="36"/>
          <w:szCs w:val="36"/>
        </w:rPr>
        <w:t xml:space="preserve"> </w:t>
      </w:r>
      <w:r w:rsidRPr="36A6F4D9">
        <w:rPr>
          <w:rFonts w:asciiTheme="majorHAnsi" w:hAnsiTheme="majorHAnsi" w:cstheme="majorBidi"/>
          <w:sz w:val="36"/>
          <w:szCs w:val="36"/>
        </w:rPr>
        <w:t>CÔNG</w:t>
      </w:r>
      <w:r w:rsidRPr="36A6F4D9">
        <w:rPr>
          <w:rFonts w:asciiTheme="majorHAnsi" w:hAnsiTheme="majorHAnsi" w:cstheme="majorBidi"/>
          <w:spacing w:val="-3"/>
          <w:sz w:val="36"/>
          <w:szCs w:val="36"/>
        </w:rPr>
        <w:t xml:space="preserve"> </w:t>
      </w:r>
      <w:r w:rsidRPr="36A6F4D9">
        <w:rPr>
          <w:rFonts w:asciiTheme="majorHAnsi" w:hAnsiTheme="majorHAnsi" w:cstheme="majorBidi"/>
          <w:sz w:val="36"/>
          <w:szCs w:val="36"/>
        </w:rPr>
        <w:t>NGHỆ</w:t>
      </w:r>
      <w:r w:rsidRPr="36A6F4D9">
        <w:rPr>
          <w:rFonts w:asciiTheme="majorHAnsi" w:hAnsiTheme="majorHAnsi" w:cstheme="majorBidi"/>
          <w:spacing w:val="-1"/>
          <w:sz w:val="36"/>
          <w:szCs w:val="36"/>
        </w:rPr>
        <w:t xml:space="preserve"> </w:t>
      </w:r>
      <w:r w:rsidRPr="36A6F4D9">
        <w:rPr>
          <w:rFonts w:asciiTheme="majorHAnsi" w:hAnsiTheme="majorHAnsi" w:cstheme="majorBidi"/>
          <w:sz w:val="36"/>
          <w:szCs w:val="36"/>
        </w:rPr>
        <w:t>PHẦN</w:t>
      </w:r>
      <w:r w:rsidRPr="36A6F4D9">
        <w:rPr>
          <w:rFonts w:asciiTheme="majorHAnsi" w:hAnsiTheme="majorHAnsi" w:cstheme="majorBidi"/>
          <w:spacing w:val="-2"/>
          <w:sz w:val="36"/>
          <w:szCs w:val="36"/>
        </w:rPr>
        <w:t xml:space="preserve"> </w:t>
      </w:r>
      <w:r w:rsidRPr="36A6F4D9">
        <w:rPr>
          <w:rFonts w:asciiTheme="majorHAnsi" w:hAnsiTheme="majorHAnsi" w:cstheme="majorBidi"/>
          <w:sz w:val="36"/>
          <w:szCs w:val="36"/>
        </w:rPr>
        <w:t>MỀM</w:t>
      </w:r>
    </w:p>
    <w:p w14:paraId="4459C61C" w14:textId="0CF835B3" w:rsidR="005D46C7" w:rsidRPr="00D5653B" w:rsidRDefault="005D46C7" w:rsidP="005D46C7">
      <w:pPr>
        <w:pStyle w:val="0Normal-Image"/>
        <w:ind w:left="1620" w:right="1123" w:hanging="360"/>
        <w:rPr>
          <w:rFonts w:asciiTheme="majorHAnsi" w:hAnsiTheme="majorHAnsi" w:cstheme="majorBidi"/>
          <w:bCs/>
          <w:sz w:val="32"/>
          <w:szCs w:val="32"/>
        </w:rPr>
      </w:pPr>
    </w:p>
    <w:p w14:paraId="41755749" w14:textId="0CF835B3" w:rsidR="005D46C7" w:rsidRPr="00D5653B" w:rsidRDefault="005D46C7" w:rsidP="005D46C7">
      <w:pPr>
        <w:pStyle w:val="0Normal-Image"/>
        <w:ind w:left="1620" w:right="1123" w:hanging="360"/>
        <w:rPr>
          <w:rFonts w:asciiTheme="majorHAnsi" w:hAnsiTheme="majorHAnsi" w:cstheme="majorBidi"/>
          <w:sz w:val="32"/>
          <w:szCs w:val="32"/>
        </w:rPr>
      </w:pPr>
      <w:r w:rsidRPr="16C104FA">
        <w:rPr>
          <w:rFonts w:asciiTheme="majorHAnsi" w:hAnsiTheme="majorHAnsi" w:cstheme="majorBidi"/>
          <w:bCs/>
          <w:sz w:val="32"/>
          <w:szCs w:val="32"/>
        </w:rPr>
        <w:t>SINH VIÊN THỰC HIỆN</w:t>
      </w:r>
    </w:p>
    <w:p w14:paraId="4DA26343" w14:textId="77777777" w:rsidR="005D46C7" w:rsidRPr="00D5653B" w:rsidRDefault="005D46C7" w:rsidP="005D46C7">
      <w:pPr>
        <w:pStyle w:val="0Normal-Image"/>
        <w:ind w:left="1620" w:right="1123" w:hanging="360"/>
        <w:rPr>
          <w:rFonts w:asciiTheme="majorHAnsi" w:hAnsiTheme="majorHAnsi" w:cstheme="majorHAnsi"/>
          <w:b w:val="0"/>
          <w:bCs/>
          <w:spacing w:val="1"/>
          <w:sz w:val="32"/>
          <w:szCs w:val="32"/>
        </w:rPr>
      </w:pPr>
      <w:r w:rsidRPr="00D5653B">
        <w:rPr>
          <w:rFonts w:asciiTheme="majorHAnsi" w:hAnsiTheme="majorHAnsi" w:cstheme="majorHAnsi"/>
          <w:b w:val="0"/>
          <w:bCs/>
          <w:sz w:val="32"/>
          <w:szCs w:val="32"/>
        </w:rPr>
        <w:t>NGUYỄN VĂN ĐẠT - 19521347</w:t>
      </w:r>
    </w:p>
    <w:p w14:paraId="69C6CFB6" w14:textId="77777777" w:rsidR="005D46C7" w:rsidRPr="00D5653B" w:rsidRDefault="005D46C7" w:rsidP="005D46C7">
      <w:pPr>
        <w:pStyle w:val="0Normal-Image"/>
        <w:ind w:left="1620" w:right="1123" w:hanging="360"/>
        <w:rPr>
          <w:rFonts w:asciiTheme="majorHAnsi" w:hAnsiTheme="majorHAnsi" w:cstheme="majorHAnsi"/>
          <w:b w:val="0"/>
          <w:bCs/>
          <w:sz w:val="32"/>
          <w:szCs w:val="32"/>
        </w:rPr>
      </w:pPr>
      <w:r w:rsidRPr="00D5653B">
        <w:rPr>
          <w:rFonts w:asciiTheme="majorHAnsi" w:hAnsiTheme="majorHAnsi" w:cstheme="majorHAnsi"/>
          <w:b w:val="0"/>
          <w:bCs/>
          <w:sz w:val="32"/>
          <w:szCs w:val="32"/>
        </w:rPr>
        <w:t>TRẦN ANH KHOA - 19521700</w:t>
      </w:r>
    </w:p>
    <w:p w14:paraId="0B1B792C" w14:textId="77777777" w:rsidR="005D46C7" w:rsidRPr="00D5653B" w:rsidRDefault="005D46C7" w:rsidP="005D46C7">
      <w:pPr>
        <w:pStyle w:val="0Normal-Image"/>
        <w:ind w:left="1620" w:right="1123" w:hanging="360"/>
        <w:rPr>
          <w:rFonts w:asciiTheme="majorHAnsi" w:hAnsiTheme="majorHAnsi" w:cstheme="majorHAnsi"/>
          <w:b w:val="0"/>
          <w:bCs/>
          <w:sz w:val="32"/>
          <w:szCs w:val="32"/>
        </w:rPr>
      </w:pPr>
    </w:p>
    <w:p w14:paraId="380450B8" w14:textId="77777777" w:rsidR="005D46C7" w:rsidRPr="00D5653B" w:rsidRDefault="005D46C7" w:rsidP="005D46C7">
      <w:pPr>
        <w:pStyle w:val="0Normal-Image"/>
        <w:ind w:left="1620" w:right="1123" w:hanging="360"/>
        <w:rPr>
          <w:rFonts w:asciiTheme="majorHAnsi" w:hAnsiTheme="majorHAnsi" w:cstheme="majorBidi"/>
          <w:sz w:val="32"/>
          <w:szCs w:val="32"/>
        </w:rPr>
      </w:pPr>
      <w:r w:rsidRPr="36A6F4D9">
        <w:rPr>
          <w:rFonts w:asciiTheme="majorHAnsi" w:hAnsiTheme="majorHAnsi" w:cstheme="majorBidi"/>
          <w:sz w:val="32"/>
          <w:szCs w:val="32"/>
        </w:rPr>
        <w:t>GIẢNG VIÊN HƯỚNG DẪN</w:t>
      </w:r>
    </w:p>
    <w:p w14:paraId="1899847A" w14:textId="77777777" w:rsidR="005D46C7" w:rsidRPr="00D5653B" w:rsidRDefault="005D46C7" w:rsidP="005D46C7">
      <w:pPr>
        <w:pStyle w:val="0Normal-Image"/>
        <w:ind w:left="1620" w:right="1123" w:hanging="360"/>
        <w:rPr>
          <w:rFonts w:asciiTheme="majorHAnsi" w:hAnsiTheme="majorHAnsi" w:cstheme="majorHAnsi"/>
          <w:b w:val="0"/>
          <w:bCs/>
          <w:sz w:val="32"/>
          <w:szCs w:val="32"/>
        </w:rPr>
      </w:pPr>
      <w:r w:rsidRPr="00D5653B">
        <w:rPr>
          <w:rFonts w:asciiTheme="majorHAnsi" w:hAnsiTheme="majorHAnsi" w:cstheme="majorHAnsi"/>
          <w:b w:val="0"/>
          <w:bCs/>
          <w:sz w:val="32"/>
          <w:szCs w:val="32"/>
        </w:rPr>
        <w:t>THS.</w:t>
      </w:r>
      <w:r w:rsidRPr="00D5653B">
        <w:rPr>
          <w:rFonts w:asciiTheme="majorHAnsi" w:hAnsiTheme="majorHAnsi" w:cstheme="majorHAnsi"/>
          <w:b w:val="0"/>
          <w:bCs/>
          <w:spacing w:val="-2"/>
          <w:sz w:val="32"/>
          <w:szCs w:val="32"/>
        </w:rPr>
        <w:t xml:space="preserve"> </w:t>
      </w:r>
      <w:r w:rsidRPr="00D5653B">
        <w:rPr>
          <w:rFonts w:asciiTheme="majorHAnsi" w:hAnsiTheme="majorHAnsi" w:cstheme="majorHAnsi"/>
          <w:b w:val="0"/>
          <w:bCs/>
          <w:sz w:val="32"/>
          <w:szCs w:val="32"/>
        </w:rPr>
        <w:t>TRẦN THỊ HỒNG YẾN</w:t>
      </w:r>
    </w:p>
    <w:p w14:paraId="455C6DF9" w14:textId="77777777" w:rsidR="009545B3" w:rsidRDefault="009545B3" w:rsidP="16C104FA">
      <w:pPr>
        <w:spacing w:line="448" w:lineRule="auto"/>
        <w:jc w:val="both"/>
        <w:rPr>
          <w:rFonts w:asciiTheme="majorHAnsi" w:hAnsiTheme="majorHAnsi" w:cstheme="majorHAnsi"/>
          <w:bCs/>
          <w:noProof/>
          <w:sz w:val="32"/>
          <w:szCs w:val="32"/>
          <w:lang w:val="en-US" w:eastAsia="fr-FR"/>
        </w:rPr>
      </w:pPr>
    </w:p>
    <w:p w14:paraId="331A199C" w14:textId="2038369E" w:rsidR="009545B3" w:rsidRPr="009545B3" w:rsidRDefault="009545B3" w:rsidP="009545B3">
      <w:pPr>
        <w:tabs>
          <w:tab w:val="left" w:pos="5253"/>
        </w:tabs>
        <w:ind w:left="0"/>
        <w:rPr>
          <w:rFonts w:asciiTheme="majorHAnsi" w:hAnsiTheme="majorHAnsi" w:cstheme="majorBidi"/>
          <w:sz w:val="28"/>
          <w:szCs w:val="28"/>
        </w:rPr>
        <w:sectPr w:rsidR="009545B3" w:rsidRPr="009545B3" w:rsidSect="00CA403A">
          <w:footerReference w:type="default" r:id="rId11"/>
          <w:pgSz w:w="11910" w:h="16840"/>
          <w:pgMar w:top="990" w:right="360" w:bottom="280" w:left="540" w:header="0" w:footer="576" w:gutter="0"/>
          <w:cols w:space="720"/>
          <w:titlePg/>
          <w:docGrid w:linePitch="354"/>
        </w:sectPr>
      </w:pPr>
    </w:p>
    <w:p w14:paraId="729E5E8B" w14:textId="39CF8F3E" w:rsidR="00A039F6" w:rsidRPr="00854C53" w:rsidRDefault="00FF723B" w:rsidP="00DB4644">
      <w:pPr>
        <w:pStyle w:val="Title"/>
      </w:pPr>
      <w:r w:rsidRPr="00DB4644">
        <w:lastRenderedPageBreak/>
        <w:t xml:space="preserve">NHẬN XÉT </w:t>
      </w:r>
      <w:r w:rsidR="0095085C" w:rsidRPr="00854C53">
        <w:t>CỦA GIÁO VIÊN HƯỚNG DẪN</w:t>
      </w:r>
    </w:p>
    <w:p w14:paraId="7F4D6676" w14:textId="77777777" w:rsidR="00866FDE" w:rsidRDefault="00866FDE" w:rsidP="0095085C">
      <w:pPr>
        <w:pStyle w:val="BodyText"/>
        <w:spacing w:before="5"/>
        <w:ind w:left="1350" w:right="1123"/>
        <w:rPr>
          <w:rFonts w:asciiTheme="majorHAnsi" w:hAnsiTheme="majorHAnsi" w:cstheme="majorHAnsi"/>
          <w:b/>
          <w:sz w:val="31"/>
          <w:lang w:val="en-US"/>
        </w:rPr>
      </w:pPr>
    </w:p>
    <w:p w14:paraId="542A1130" w14:textId="59CB547F" w:rsidR="00C75A09" w:rsidRPr="00D5653B" w:rsidRDefault="0095085C" w:rsidP="0095085C">
      <w:pPr>
        <w:pStyle w:val="BodyText"/>
        <w:spacing w:before="5"/>
        <w:ind w:left="1350" w:right="1123"/>
        <w:rPr>
          <w:rFonts w:asciiTheme="majorHAnsi" w:hAnsiTheme="majorHAnsi" w:cstheme="majorHAnsi"/>
          <w:b/>
          <w:sz w:val="28"/>
          <w:szCs w:val="28"/>
        </w:rPr>
      </w:pPr>
      <w:r>
        <w:rPr>
          <w:rFonts w:asciiTheme="majorHAnsi" w:hAnsiTheme="majorHAnsi" w:cstheme="majorHAnsi"/>
          <w:b/>
          <w:sz w:val="31"/>
          <w:lang w:val="en-US"/>
        </w:rPr>
        <w:t>…………………………………………………………………………………………………………………………………………………………………………………………………………………….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</w:t>
      </w:r>
    </w:p>
    <w:p w14:paraId="5B5390B2" w14:textId="0ECC717A" w:rsidR="00A039F6" w:rsidRPr="00D5653B" w:rsidRDefault="00587955" w:rsidP="00C75A09">
      <w:pPr>
        <w:spacing w:before="235"/>
        <w:ind w:left="6663" w:right="1077"/>
        <w:jc w:val="center"/>
        <w:rPr>
          <w:rFonts w:asciiTheme="majorHAnsi" w:hAnsiTheme="majorHAnsi" w:cstheme="majorHAnsi"/>
          <w:b/>
          <w:sz w:val="28"/>
          <w:szCs w:val="28"/>
        </w:rPr>
      </w:pPr>
      <w:proofErr w:type="spellStart"/>
      <w:r w:rsidRPr="00D5653B">
        <w:rPr>
          <w:rFonts w:asciiTheme="majorHAnsi" w:hAnsiTheme="majorHAnsi" w:cstheme="majorHAnsi"/>
          <w:b/>
          <w:sz w:val="28"/>
          <w:szCs w:val="28"/>
        </w:rPr>
        <w:t>Người</w:t>
      </w:r>
      <w:proofErr w:type="spellEnd"/>
      <w:r w:rsidRPr="00D5653B">
        <w:rPr>
          <w:rFonts w:asciiTheme="majorHAnsi" w:hAnsiTheme="majorHAnsi" w:cstheme="majorHAnsi"/>
          <w:b/>
          <w:spacing w:val="-2"/>
          <w:sz w:val="28"/>
          <w:szCs w:val="28"/>
        </w:rPr>
        <w:t xml:space="preserve"> </w:t>
      </w:r>
      <w:proofErr w:type="spellStart"/>
      <w:r w:rsidRPr="00D5653B">
        <w:rPr>
          <w:rFonts w:asciiTheme="majorHAnsi" w:hAnsiTheme="majorHAnsi" w:cstheme="majorHAnsi"/>
          <w:b/>
          <w:sz w:val="28"/>
          <w:szCs w:val="28"/>
        </w:rPr>
        <w:t>nhận</w:t>
      </w:r>
      <w:proofErr w:type="spellEnd"/>
      <w:r w:rsidRPr="00D5653B">
        <w:rPr>
          <w:rFonts w:asciiTheme="majorHAnsi" w:hAnsiTheme="majorHAnsi" w:cstheme="majorHAnsi"/>
          <w:b/>
          <w:spacing w:val="-2"/>
          <w:sz w:val="28"/>
          <w:szCs w:val="28"/>
        </w:rPr>
        <w:t xml:space="preserve"> </w:t>
      </w:r>
      <w:proofErr w:type="spellStart"/>
      <w:r w:rsidRPr="00D5653B">
        <w:rPr>
          <w:rFonts w:asciiTheme="majorHAnsi" w:hAnsiTheme="majorHAnsi" w:cstheme="majorHAnsi"/>
          <w:b/>
          <w:sz w:val="28"/>
          <w:szCs w:val="28"/>
        </w:rPr>
        <w:t>xét</w:t>
      </w:r>
      <w:proofErr w:type="spellEnd"/>
    </w:p>
    <w:p w14:paraId="2DC193B9" w14:textId="77777777" w:rsidR="00A039F6" w:rsidRPr="00D5653B" w:rsidRDefault="00587955" w:rsidP="00C75A09">
      <w:pPr>
        <w:pStyle w:val="BodyText"/>
        <w:ind w:left="6804" w:right="1082"/>
        <w:jc w:val="center"/>
        <w:rPr>
          <w:rFonts w:asciiTheme="majorHAnsi" w:hAnsiTheme="majorHAnsi" w:cstheme="majorHAnsi"/>
        </w:rPr>
      </w:pPr>
      <w:r w:rsidRPr="00D5653B">
        <w:rPr>
          <w:rFonts w:asciiTheme="majorHAnsi" w:hAnsiTheme="majorHAnsi" w:cstheme="majorHAnsi"/>
        </w:rPr>
        <w:t>(</w:t>
      </w:r>
      <w:proofErr w:type="spellStart"/>
      <w:r w:rsidRPr="00D5653B">
        <w:rPr>
          <w:rFonts w:asciiTheme="majorHAnsi" w:hAnsiTheme="majorHAnsi" w:cstheme="majorHAnsi"/>
        </w:rPr>
        <w:t>Ký</w:t>
      </w:r>
      <w:proofErr w:type="spellEnd"/>
      <w:r w:rsidRPr="00D5653B">
        <w:rPr>
          <w:rFonts w:asciiTheme="majorHAnsi" w:hAnsiTheme="majorHAnsi" w:cstheme="majorHAnsi"/>
          <w:spacing w:val="-2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và</w:t>
      </w:r>
      <w:proofErr w:type="spellEnd"/>
      <w:r w:rsidRPr="00D5653B">
        <w:rPr>
          <w:rFonts w:asciiTheme="majorHAnsi" w:hAnsiTheme="majorHAnsi" w:cstheme="majorHAnsi"/>
          <w:spacing w:val="-2"/>
        </w:rPr>
        <w:t xml:space="preserve"> </w:t>
      </w:r>
      <w:r w:rsidRPr="00D5653B">
        <w:rPr>
          <w:rFonts w:asciiTheme="majorHAnsi" w:hAnsiTheme="majorHAnsi" w:cstheme="majorHAnsi"/>
        </w:rPr>
        <w:t>ghi</w:t>
      </w:r>
      <w:r w:rsidRPr="00D5653B">
        <w:rPr>
          <w:rFonts w:asciiTheme="majorHAnsi" w:hAnsiTheme="majorHAnsi" w:cstheme="majorHAnsi"/>
          <w:spacing w:val="1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rõ</w:t>
      </w:r>
      <w:proofErr w:type="spellEnd"/>
      <w:r w:rsidRPr="00D5653B">
        <w:rPr>
          <w:rFonts w:asciiTheme="majorHAnsi" w:hAnsiTheme="majorHAnsi" w:cstheme="majorHAnsi"/>
          <w:spacing w:val="-2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họ</w:t>
      </w:r>
      <w:proofErr w:type="spellEnd"/>
      <w:r w:rsidRPr="00D5653B">
        <w:rPr>
          <w:rFonts w:asciiTheme="majorHAnsi" w:hAnsiTheme="majorHAnsi" w:cstheme="majorHAnsi"/>
          <w:spacing w:val="-1"/>
        </w:rPr>
        <w:t xml:space="preserve"> </w:t>
      </w:r>
      <w:r w:rsidRPr="00D5653B">
        <w:rPr>
          <w:rFonts w:asciiTheme="majorHAnsi" w:hAnsiTheme="majorHAnsi" w:cstheme="majorHAnsi"/>
        </w:rPr>
        <w:t>tên)</w:t>
      </w:r>
    </w:p>
    <w:p w14:paraId="764CFAF1" w14:textId="77777777" w:rsidR="00A039F6" w:rsidRPr="00D5653B" w:rsidRDefault="00A039F6" w:rsidP="00D42D67">
      <w:pPr>
        <w:pStyle w:val="BodyText"/>
        <w:jc w:val="both"/>
        <w:rPr>
          <w:rFonts w:asciiTheme="majorHAnsi" w:hAnsiTheme="majorHAnsi" w:cstheme="majorHAnsi"/>
          <w:sz w:val="28"/>
        </w:rPr>
      </w:pPr>
    </w:p>
    <w:p w14:paraId="0243EE7C" w14:textId="77777777" w:rsidR="00A039F6" w:rsidRPr="00D5653B" w:rsidRDefault="00A039F6" w:rsidP="00D42D67">
      <w:pPr>
        <w:pStyle w:val="BodyText"/>
        <w:jc w:val="both"/>
        <w:rPr>
          <w:rFonts w:asciiTheme="majorHAnsi" w:hAnsiTheme="majorHAnsi" w:cstheme="majorHAnsi"/>
          <w:sz w:val="28"/>
        </w:rPr>
      </w:pPr>
    </w:p>
    <w:p w14:paraId="4A08F70F" w14:textId="77777777" w:rsidR="00FF723B" w:rsidRPr="00D5653B" w:rsidRDefault="00FF723B" w:rsidP="00D42D67">
      <w:pPr>
        <w:pStyle w:val="BodyText"/>
        <w:jc w:val="both"/>
        <w:rPr>
          <w:rFonts w:asciiTheme="majorHAnsi" w:hAnsiTheme="majorHAnsi" w:cstheme="majorHAnsi"/>
          <w:sz w:val="28"/>
        </w:rPr>
      </w:pPr>
    </w:p>
    <w:p w14:paraId="0320B323" w14:textId="77777777" w:rsidR="00A039F6" w:rsidRPr="00D5653B" w:rsidRDefault="00A039F6" w:rsidP="00D42D67">
      <w:pPr>
        <w:pStyle w:val="BodyText"/>
        <w:jc w:val="both"/>
        <w:rPr>
          <w:rFonts w:asciiTheme="majorHAnsi" w:hAnsiTheme="majorHAnsi" w:cstheme="majorHAnsi"/>
          <w:b/>
          <w:bCs/>
          <w:sz w:val="28"/>
        </w:rPr>
      </w:pPr>
    </w:p>
    <w:p w14:paraId="18850004" w14:textId="1E634F54" w:rsidR="00A039F6" w:rsidRPr="00D5653B" w:rsidRDefault="00FF723B" w:rsidP="00FF723B">
      <w:pPr>
        <w:pStyle w:val="BodyText"/>
        <w:ind w:left="6480" w:firstLine="720"/>
        <w:jc w:val="both"/>
        <w:rPr>
          <w:rFonts w:asciiTheme="majorHAnsi" w:hAnsiTheme="majorHAnsi" w:cstheme="majorHAnsi"/>
          <w:b/>
          <w:bCs/>
          <w:sz w:val="28"/>
          <w:lang w:val="en-US"/>
        </w:rPr>
      </w:pPr>
      <w:proofErr w:type="spellStart"/>
      <w:r w:rsidRPr="00D5653B">
        <w:rPr>
          <w:rFonts w:asciiTheme="majorHAnsi" w:hAnsiTheme="majorHAnsi" w:cstheme="majorHAnsi"/>
          <w:b/>
          <w:bCs/>
          <w:sz w:val="28"/>
          <w:lang w:val="en-US"/>
        </w:rPr>
        <w:t>Trần</w:t>
      </w:r>
      <w:proofErr w:type="spellEnd"/>
      <w:r w:rsidRPr="00D5653B">
        <w:rPr>
          <w:rFonts w:asciiTheme="majorHAnsi" w:hAnsiTheme="majorHAnsi" w:cstheme="majorHAnsi"/>
          <w:b/>
          <w:bCs/>
          <w:sz w:val="28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b/>
          <w:bCs/>
          <w:sz w:val="28"/>
          <w:lang w:val="en-US"/>
        </w:rPr>
        <w:t>Thị</w:t>
      </w:r>
      <w:proofErr w:type="spellEnd"/>
      <w:r w:rsidRPr="00D5653B">
        <w:rPr>
          <w:rFonts w:asciiTheme="majorHAnsi" w:hAnsiTheme="majorHAnsi" w:cstheme="majorHAnsi"/>
          <w:b/>
          <w:bCs/>
          <w:sz w:val="28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b/>
          <w:bCs/>
          <w:sz w:val="28"/>
          <w:lang w:val="en-US"/>
        </w:rPr>
        <w:t>Hồng</w:t>
      </w:r>
      <w:proofErr w:type="spellEnd"/>
      <w:r w:rsidRPr="00D5653B">
        <w:rPr>
          <w:rFonts w:asciiTheme="majorHAnsi" w:hAnsiTheme="majorHAnsi" w:cstheme="majorHAnsi"/>
          <w:b/>
          <w:bCs/>
          <w:sz w:val="28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b/>
          <w:bCs/>
          <w:sz w:val="28"/>
          <w:lang w:val="en-US"/>
        </w:rPr>
        <w:t>Yến</w:t>
      </w:r>
      <w:proofErr w:type="spellEnd"/>
    </w:p>
    <w:p w14:paraId="4684A7CC" w14:textId="77777777" w:rsidR="00A039F6" w:rsidRPr="00D5653B" w:rsidRDefault="00A039F6" w:rsidP="00FF723B">
      <w:pPr>
        <w:ind w:left="0"/>
        <w:jc w:val="both"/>
        <w:rPr>
          <w:rFonts w:asciiTheme="majorHAnsi" w:hAnsiTheme="majorHAnsi" w:cstheme="majorHAnsi"/>
        </w:rPr>
        <w:sectPr w:rsidR="00A039F6" w:rsidRPr="00D5653B">
          <w:pgSz w:w="11910" w:h="16840"/>
          <w:pgMar w:top="1580" w:right="360" w:bottom="280" w:left="540" w:header="0" w:footer="0" w:gutter="0"/>
          <w:cols w:space="720"/>
        </w:sectPr>
      </w:pPr>
    </w:p>
    <w:p w14:paraId="6A261D2A" w14:textId="77777777" w:rsidR="00A039F6" w:rsidRPr="00D5653B" w:rsidRDefault="00A039F6" w:rsidP="00D42D67">
      <w:pPr>
        <w:pStyle w:val="BodyText"/>
        <w:spacing w:before="6"/>
        <w:jc w:val="both"/>
        <w:rPr>
          <w:rFonts w:asciiTheme="majorHAnsi" w:hAnsiTheme="majorHAnsi" w:cstheme="majorHAnsi"/>
          <w:b/>
          <w:sz w:val="9"/>
        </w:rPr>
      </w:pPr>
    </w:p>
    <w:p w14:paraId="14DB2F3E" w14:textId="77777777" w:rsidR="00A039F6" w:rsidRPr="00DB4644" w:rsidRDefault="00587955" w:rsidP="00DB4644">
      <w:pPr>
        <w:pStyle w:val="Title"/>
      </w:pPr>
      <w:r w:rsidRPr="00DB4644">
        <w:t>LỜI CẢM ƠN</w:t>
      </w:r>
    </w:p>
    <w:p w14:paraId="34F6E433" w14:textId="1365DE5F" w:rsidR="00A039F6" w:rsidRPr="00D5653B" w:rsidRDefault="00587955" w:rsidP="00C75A09">
      <w:pPr>
        <w:pStyle w:val="BodyText"/>
        <w:spacing w:before="121"/>
        <w:ind w:left="1418" w:right="804" w:firstLine="567"/>
        <w:jc w:val="both"/>
        <w:rPr>
          <w:rFonts w:asciiTheme="majorHAnsi" w:hAnsiTheme="majorHAnsi" w:cstheme="majorHAnsi"/>
        </w:rPr>
      </w:pPr>
      <w:proofErr w:type="spellStart"/>
      <w:r w:rsidRPr="00D5653B">
        <w:rPr>
          <w:rFonts w:asciiTheme="majorHAnsi" w:hAnsiTheme="majorHAnsi" w:cstheme="majorHAnsi"/>
        </w:rPr>
        <w:t>Để</w:t>
      </w:r>
      <w:proofErr w:type="spellEnd"/>
      <w:r w:rsidRPr="00D5653B">
        <w:rPr>
          <w:rFonts w:asciiTheme="majorHAnsi" w:hAnsiTheme="majorHAnsi" w:cstheme="majorHAnsi"/>
          <w:spacing w:val="-2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hoàn</w:t>
      </w:r>
      <w:proofErr w:type="spellEnd"/>
      <w:r w:rsidRPr="00D5653B">
        <w:rPr>
          <w:rFonts w:asciiTheme="majorHAnsi" w:hAnsiTheme="majorHAnsi" w:cstheme="majorHAnsi"/>
          <w:spacing w:val="-1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thành</w:t>
      </w:r>
      <w:proofErr w:type="spellEnd"/>
      <w:r w:rsidRPr="00D5653B">
        <w:rPr>
          <w:rFonts w:asciiTheme="majorHAnsi" w:hAnsiTheme="majorHAnsi" w:cstheme="majorHAnsi"/>
        </w:rPr>
        <w:t xml:space="preserve"> </w:t>
      </w:r>
      <w:proofErr w:type="spellStart"/>
      <w:r w:rsidR="00286258" w:rsidRPr="00D5653B">
        <w:rPr>
          <w:rFonts w:asciiTheme="majorHAnsi" w:hAnsiTheme="majorHAnsi" w:cstheme="majorHAnsi"/>
          <w:lang w:val="en-US"/>
        </w:rPr>
        <w:t>dự</w:t>
      </w:r>
      <w:proofErr w:type="spellEnd"/>
      <w:r w:rsidR="00286258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286258" w:rsidRPr="00D5653B">
        <w:rPr>
          <w:rFonts w:asciiTheme="majorHAnsi" w:hAnsiTheme="majorHAnsi" w:cstheme="majorHAnsi"/>
          <w:lang w:val="en-US"/>
        </w:rPr>
        <w:t>án</w:t>
      </w:r>
      <w:proofErr w:type="spellEnd"/>
      <w:r w:rsidR="00286258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286258" w:rsidRPr="00D5653B">
        <w:rPr>
          <w:rFonts w:asciiTheme="majorHAnsi" w:hAnsiTheme="majorHAnsi" w:cstheme="majorHAnsi"/>
          <w:lang w:val="en-US"/>
        </w:rPr>
        <w:t>cho</w:t>
      </w:r>
      <w:proofErr w:type="spellEnd"/>
      <w:r w:rsidR="00286258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286258" w:rsidRPr="00D5653B">
        <w:rPr>
          <w:rFonts w:asciiTheme="majorHAnsi" w:hAnsiTheme="majorHAnsi" w:cstheme="majorHAnsi"/>
          <w:lang w:val="en-US"/>
        </w:rPr>
        <w:t>môn</w:t>
      </w:r>
      <w:proofErr w:type="spellEnd"/>
      <w:r w:rsidR="00286258" w:rsidRPr="00D5653B">
        <w:rPr>
          <w:rFonts w:asciiTheme="majorHAnsi" w:hAnsiTheme="majorHAnsi" w:cstheme="majorHAnsi"/>
          <w:lang w:val="en-US"/>
        </w:rPr>
        <w:t xml:space="preserve"> Đồ </w:t>
      </w:r>
      <w:proofErr w:type="spellStart"/>
      <w:r w:rsidR="00286258" w:rsidRPr="00D5653B">
        <w:rPr>
          <w:rFonts w:asciiTheme="majorHAnsi" w:hAnsiTheme="majorHAnsi" w:cstheme="majorHAnsi"/>
          <w:lang w:val="en-US"/>
        </w:rPr>
        <w:t>án</w:t>
      </w:r>
      <w:proofErr w:type="spellEnd"/>
      <w:r w:rsidR="00286258" w:rsidRPr="00D5653B">
        <w:rPr>
          <w:rFonts w:asciiTheme="majorHAnsi" w:hAnsiTheme="majorHAnsi" w:cstheme="majorHAnsi"/>
          <w:lang w:val="en-US"/>
        </w:rPr>
        <w:t xml:space="preserve"> 1</w:t>
      </w:r>
      <w:r w:rsidRPr="00D5653B">
        <w:rPr>
          <w:rFonts w:asciiTheme="majorHAnsi" w:hAnsiTheme="majorHAnsi" w:cstheme="majorHAnsi"/>
          <w:spacing w:val="-2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này</w:t>
      </w:r>
      <w:proofErr w:type="spellEnd"/>
      <w:r w:rsidRPr="00D5653B">
        <w:rPr>
          <w:rFonts w:asciiTheme="majorHAnsi" w:hAnsiTheme="majorHAnsi" w:cstheme="majorHAnsi"/>
        </w:rPr>
        <w:t>,</w:t>
      </w:r>
      <w:r w:rsidRPr="00D5653B">
        <w:rPr>
          <w:rFonts w:asciiTheme="majorHAnsi" w:hAnsiTheme="majorHAnsi" w:cstheme="majorHAnsi"/>
          <w:spacing w:val="-1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chúng</w:t>
      </w:r>
      <w:proofErr w:type="spellEnd"/>
      <w:r w:rsidRPr="00D5653B">
        <w:rPr>
          <w:rFonts w:asciiTheme="majorHAnsi" w:hAnsiTheme="majorHAnsi" w:cstheme="majorHAnsi"/>
          <w:spacing w:val="-1"/>
        </w:rPr>
        <w:t xml:space="preserve"> </w:t>
      </w:r>
      <w:r w:rsidRPr="00D5653B">
        <w:rPr>
          <w:rFonts w:asciiTheme="majorHAnsi" w:hAnsiTheme="majorHAnsi" w:cstheme="majorHAnsi"/>
        </w:rPr>
        <w:t>em</w:t>
      </w:r>
      <w:r w:rsidRPr="00D5653B">
        <w:rPr>
          <w:rFonts w:asciiTheme="majorHAnsi" w:hAnsiTheme="majorHAnsi" w:cstheme="majorHAnsi"/>
          <w:spacing w:val="-3"/>
        </w:rPr>
        <w:t xml:space="preserve"> </w:t>
      </w:r>
      <w:r w:rsidRPr="00D5653B">
        <w:rPr>
          <w:rFonts w:asciiTheme="majorHAnsi" w:hAnsiTheme="majorHAnsi" w:cstheme="majorHAnsi"/>
        </w:rPr>
        <w:t>xin</w:t>
      </w:r>
      <w:r w:rsidRPr="00D5653B">
        <w:rPr>
          <w:rFonts w:asciiTheme="majorHAnsi" w:hAnsiTheme="majorHAnsi" w:cstheme="majorHAnsi"/>
          <w:spacing w:val="-1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gửi</w:t>
      </w:r>
      <w:proofErr w:type="spellEnd"/>
      <w:r w:rsidRPr="00D5653B">
        <w:rPr>
          <w:rFonts w:asciiTheme="majorHAnsi" w:hAnsiTheme="majorHAnsi" w:cstheme="majorHAnsi"/>
          <w:spacing w:val="-1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lời</w:t>
      </w:r>
      <w:proofErr w:type="spellEnd"/>
      <w:r w:rsidRPr="00D5653B">
        <w:rPr>
          <w:rFonts w:asciiTheme="majorHAnsi" w:hAnsiTheme="majorHAnsi" w:cstheme="majorHAnsi"/>
          <w:spacing w:val="-2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cảm</w:t>
      </w:r>
      <w:proofErr w:type="spellEnd"/>
      <w:r w:rsidRPr="00D5653B">
        <w:rPr>
          <w:rFonts w:asciiTheme="majorHAnsi" w:hAnsiTheme="majorHAnsi" w:cstheme="majorHAnsi"/>
          <w:spacing w:val="-3"/>
        </w:rPr>
        <w:t xml:space="preserve"> </w:t>
      </w:r>
      <w:r w:rsidRPr="00D5653B">
        <w:rPr>
          <w:rFonts w:asciiTheme="majorHAnsi" w:hAnsiTheme="majorHAnsi" w:cstheme="majorHAnsi"/>
        </w:rPr>
        <w:t>ơn</w:t>
      </w:r>
      <w:r w:rsidRPr="00D5653B">
        <w:rPr>
          <w:rFonts w:asciiTheme="majorHAnsi" w:hAnsiTheme="majorHAnsi" w:cstheme="majorHAnsi"/>
          <w:spacing w:val="1"/>
        </w:rPr>
        <w:t xml:space="preserve"> </w:t>
      </w:r>
      <w:r w:rsidRPr="00D5653B">
        <w:rPr>
          <w:rFonts w:asciiTheme="majorHAnsi" w:hAnsiTheme="majorHAnsi" w:cstheme="majorHAnsi"/>
        </w:rPr>
        <w:t>chân</w:t>
      </w:r>
      <w:r w:rsidRPr="00D5653B">
        <w:rPr>
          <w:rFonts w:asciiTheme="majorHAnsi" w:hAnsiTheme="majorHAnsi" w:cstheme="majorHAnsi"/>
          <w:spacing w:val="-1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thành</w:t>
      </w:r>
      <w:proofErr w:type="spellEnd"/>
      <w:r w:rsidRPr="00D5653B">
        <w:rPr>
          <w:rFonts w:asciiTheme="majorHAnsi" w:hAnsiTheme="majorHAnsi" w:cstheme="majorHAnsi"/>
          <w:spacing w:val="-1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đến</w:t>
      </w:r>
      <w:proofErr w:type="spellEnd"/>
      <w:r w:rsidRPr="00D5653B">
        <w:rPr>
          <w:rFonts w:asciiTheme="majorHAnsi" w:hAnsiTheme="majorHAnsi" w:cstheme="majorHAnsi"/>
        </w:rPr>
        <w:t>:</w:t>
      </w:r>
    </w:p>
    <w:p w14:paraId="712EF731" w14:textId="77777777" w:rsidR="00A039F6" w:rsidRPr="00D5653B" w:rsidRDefault="00C6130A" w:rsidP="00D42D67">
      <w:pPr>
        <w:pStyle w:val="BodyText"/>
        <w:spacing w:before="120"/>
        <w:ind w:left="1445" w:right="771" w:firstLine="503"/>
        <w:jc w:val="both"/>
        <w:rPr>
          <w:rFonts w:asciiTheme="majorHAnsi" w:hAnsiTheme="majorHAnsi" w:cstheme="majorHAnsi"/>
        </w:rPr>
      </w:pPr>
      <w:proofErr w:type="spellStart"/>
      <w:r w:rsidRPr="00D5653B">
        <w:rPr>
          <w:rFonts w:asciiTheme="majorHAnsi" w:hAnsiTheme="majorHAnsi" w:cstheme="majorHAnsi"/>
        </w:rPr>
        <w:t>ThS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. </w:t>
      </w:r>
      <w:proofErr w:type="spellStart"/>
      <w:r w:rsidRPr="00D5653B">
        <w:rPr>
          <w:rFonts w:asciiTheme="majorHAnsi" w:hAnsiTheme="majorHAnsi" w:cstheme="majorHAnsi"/>
          <w:lang w:val="en-US"/>
        </w:rPr>
        <w:t>Trần</w:t>
      </w:r>
      <w:proofErr w:type="spellEnd"/>
      <w:r w:rsidR="00955309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955309" w:rsidRPr="00D5653B">
        <w:rPr>
          <w:rFonts w:asciiTheme="majorHAnsi" w:hAnsiTheme="majorHAnsi" w:cstheme="majorHAnsi"/>
          <w:lang w:val="en-US"/>
        </w:rPr>
        <w:t>Thị</w:t>
      </w:r>
      <w:proofErr w:type="spellEnd"/>
      <w:r w:rsidR="00955309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Hồng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Yến</w:t>
      </w:r>
      <w:proofErr w:type="spellEnd"/>
      <w:r w:rsidR="00587955" w:rsidRPr="00D5653B">
        <w:rPr>
          <w:rFonts w:asciiTheme="majorHAnsi" w:hAnsiTheme="majorHAnsi" w:cstheme="majorHAnsi"/>
        </w:rPr>
        <w:t xml:space="preserve"> </w:t>
      </w:r>
      <w:proofErr w:type="spellStart"/>
      <w:r w:rsidR="00587955" w:rsidRPr="00D5653B">
        <w:rPr>
          <w:rFonts w:asciiTheme="majorHAnsi" w:hAnsiTheme="majorHAnsi" w:cstheme="majorHAnsi"/>
        </w:rPr>
        <w:t>đã</w:t>
      </w:r>
      <w:proofErr w:type="spellEnd"/>
      <w:r w:rsidR="00587955" w:rsidRPr="00D5653B">
        <w:rPr>
          <w:rFonts w:asciiTheme="majorHAnsi" w:hAnsiTheme="majorHAnsi" w:cstheme="majorHAnsi"/>
        </w:rPr>
        <w:t xml:space="preserve"> </w:t>
      </w:r>
      <w:proofErr w:type="spellStart"/>
      <w:r w:rsidR="00587955" w:rsidRPr="00D5653B">
        <w:rPr>
          <w:rFonts w:asciiTheme="majorHAnsi" w:hAnsiTheme="majorHAnsi" w:cstheme="majorHAnsi"/>
        </w:rPr>
        <w:t>tận</w:t>
      </w:r>
      <w:proofErr w:type="spellEnd"/>
      <w:r w:rsidR="00587955" w:rsidRPr="00D5653B">
        <w:rPr>
          <w:rFonts w:asciiTheme="majorHAnsi" w:hAnsiTheme="majorHAnsi" w:cstheme="majorHAnsi"/>
        </w:rPr>
        <w:t xml:space="preserve"> </w:t>
      </w:r>
      <w:proofErr w:type="spellStart"/>
      <w:r w:rsidR="00587955" w:rsidRPr="00D5653B">
        <w:rPr>
          <w:rFonts w:asciiTheme="majorHAnsi" w:hAnsiTheme="majorHAnsi" w:cstheme="majorHAnsi"/>
        </w:rPr>
        <w:t>tình</w:t>
      </w:r>
      <w:proofErr w:type="spellEnd"/>
      <w:r w:rsidR="00587955" w:rsidRPr="00D5653B">
        <w:rPr>
          <w:rFonts w:asciiTheme="majorHAnsi" w:hAnsiTheme="majorHAnsi" w:cstheme="majorHAnsi"/>
          <w:spacing w:val="1"/>
        </w:rPr>
        <w:t xml:space="preserve"> </w:t>
      </w:r>
      <w:proofErr w:type="spellStart"/>
      <w:r w:rsidR="00587955" w:rsidRPr="00D5653B">
        <w:rPr>
          <w:rFonts w:asciiTheme="majorHAnsi" w:hAnsiTheme="majorHAnsi" w:cstheme="majorHAnsi"/>
        </w:rPr>
        <w:t>giúp</w:t>
      </w:r>
      <w:proofErr w:type="spellEnd"/>
      <w:r w:rsidR="00587955" w:rsidRPr="00D5653B">
        <w:rPr>
          <w:rFonts w:asciiTheme="majorHAnsi" w:hAnsiTheme="majorHAnsi" w:cstheme="majorHAnsi"/>
        </w:rPr>
        <w:t xml:space="preserve"> </w:t>
      </w:r>
      <w:proofErr w:type="spellStart"/>
      <w:r w:rsidR="00587955" w:rsidRPr="00D5653B">
        <w:rPr>
          <w:rFonts w:asciiTheme="majorHAnsi" w:hAnsiTheme="majorHAnsi" w:cstheme="majorHAnsi"/>
        </w:rPr>
        <w:t>đỡ</w:t>
      </w:r>
      <w:proofErr w:type="spellEnd"/>
      <w:r w:rsidR="00587955" w:rsidRPr="00D5653B">
        <w:rPr>
          <w:rFonts w:asciiTheme="majorHAnsi" w:hAnsiTheme="majorHAnsi" w:cstheme="majorHAnsi"/>
        </w:rPr>
        <w:t xml:space="preserve">, </w:t>
      </w:r>
      <w:proofErr w:type="spellStart"/>
      <w:r w:rsidR="00587955" w:rsidRPr="00D5653B">
        <w:rPr>
          <w:rFonts w:asciiTheme="majorHAnsi" w:hAnsiTheme="majorHAnsi" w:cstheme="majorHAnsi"/>
        </w:rPr>
        <w:t>định</w:t>
      </w:r>
      <w:proofErr w:type="spellEnd"/>
      <w:r w:rsidR="00587955" w:rsidRPr="00D5653B">
        <w:rPr>
          <w:rFonts w:asciiTheme="majorHAnsi" w:hAnsiTheme="majorHAnsi" w:cstheme="majorHAnsi"/>
        </w:rPr>
        <w:t xml:space="preserve"> </w:t>
      </w:r>
      <w:proofErr w:type="spellStart"/>
      <w:r w:rsidR="00587955" w:rsidRPr="00D5653B">
        <w:rPr>
          <w:rFonts w:asciiTheme="majorHAnsi" w:hAnsiTheme="majorHAnsi" w:cstheme="majorHAnsi"/>
        </w:rPr>
        <w:t>hướng</w:t>
      </w:r>
      <w:proofErr w:type="spellEnd"/>
      <w:r w:rsidR="00587955" w:rsidRPr="00D5653B">
        <w:rPr>
          <w:rFonts w:asciiTheme="majorHAnsi" w:hAnsiTheme="majorHAnsi" w:cstheme="majorHAnsi"/>
        </w:rPr>
        <w:t xml:space="preserve"> </w:t>
      </w:r>
      <w:proofErr w:type="spellStart"/>
      <w:r w:rsidR="00587955" w:rsidRPr="00D5653B">
        <w:rPr>
          <w:rFonts w:asciiTheme="majorHAnsi" w:hAnsiTheme="majorHAnsi" w:cstheme="majorHAnsi"/>
        </w:rPr>
        <w:t>cách</w:t>
      </w:r>
      <w:proofErr w:type="spellEnd"/>
      <w:r w:rsidR="00587955" w:rsidRPr="00D5653B">
        <w:rPr>
          <w:rFonts w:asciiTheme="majorHAnsi" w:hAnsiTheme="majorHAnsi" w:cstheme="majorHAnsi"/>
        </w:rPr>
        <w:t xml:space="preserve"> tư duy </w:t>
      </w:r>
      <w:proofErr w:type="spellStart"/>
      <w:r w:rsidR="00587955" w:rsidRPr="00D5653B">
        <w:rPr>
          <w:rFonts w:asciiTheme="majorHAnsi" w:hAnsiTheme="majorHAnsi" w:cstheme="majorHAnsi"/>
        </w:rPr>
        <w:t>và</w:t>
      </w:r>
      <w:proofErr w:type="spellEnd"/>
      <w:r w:rsidR="00587955" w:rsidRPr="00D5653B">
        <w:rPr>
          <w:rFonts w:asciiTheme="majorHAnsi" w:hAnsiTheme="majorHAnsi" w:cstheme="majorHAnsi"/>
        </w:rPr>
        <w:t xml:space="preserve"> </w:t>
      </w:r>
      <w:proofErr w:type="spellStart"/>
      <w:r w:rsidR="00587955" w:rsidRPr="00D5653B">
        <w:rPr>
          <w:rFonts w:asciiTheme="majorHAnsi" w:hAnsiTheme="majorHAnsi" w:cstheme="majorHAnsi"/>
        </w:rPr>
        <w:t>cách</w:t>
      </w:r>
      <w:proofErr w:type="spellEnd"/>
      <w:r w:rsidR="00587955" w:rsidRPr="00D5653B">
        <w:rPr>
          <w:rFonts w:asciiTheme="majorHAnsi" w:hAnsiTheme="majorHAnsi" w:cstheme="majorHAnsi"/>
        </w:rPr>
        <w:t xml:space="preserve"> </w:t>
      </w:r>
      <w:proofErr w:type="spellStart"/>
      <w:r w:rsidR="00587955" w:rsidRPr="00D5653B">
        <w:rPr>
          <w:rFonts w:asciiTheme="majorHAnsi" w:hAnsiTheme="majorHAnsi" w:cstheme="majorHAnsi"/>
        </w:rPr>
        <w:t>làm</w:t>
      </w:r>
      <w:proofErr w:type="spellEnd"/>
      <w:r w:rsidR="00587955" w:rsidRPr="00D5653B">
        <w:rPr>
          <w:rFonts w:asciiTheme="majorHAnsi" w:hAnsiTheme="majorHAnsi" w:cstheme="majorHAnsi"/>
        </w:rPr>
        <w:t xml:space="preserve"> </w:t>
      </w:r>
      <w:proofErr w:type="spellStart"/>
      <w:r w:rsidR="00587955" w:rsidRPr="00D5653B">
        <w:rPr>
          <w:rFonts w:asciiTheme="majorHAnsi" w:hAnsiTheme="majorHAnsi" w:cstheme="majorHAnsi"/>
        </w:rPr>
        <w:t>việc</w:t>
      </w:r>
      <w:proofErr w:type="spellEnd"/>
      <w:r w:rsidR="00587955" w:rsidRPr="00D5653B">
        <w:rPr>
          <w:rFonts w:asciiTheme="majorHAnsi" w:hAnsiTheme="majorHAnsi" w:cstheme="majorHAnsi"/>
        </w:rPr>
        <w:t xml:space="preserve"> khoa </w:t>
      </w:r>
      <w:proofErr w:type="spellStart"/>
      <w:r w:rsidR="00587955" w:rsidRPr="00D5653B">
        <w:rPr>
          <w:rFonts w:asciiTheme="majorHAnsi" w:hAnsiTheme="majorHAnsi" w:cstheme="majorHAnsi"/>
        </w:rPr>
        <w:t>học</w:t>
      </w:r>
      <w:proofErr w:type="spellEnd"/>
      <w:r w:rsidR="00587955" w:rsidRPr="00D5653B">
        <w:rPr>
          <w:rFonts w:asciiTheme="majorHAnsi" w:hAnsiTheme="majorHAnsi" w:cstheme="majorHAnsi"/>
        </w:rPr>
        <w:t xml:space="preserve">. </w:t>
      </w:r>
      <w:proofErr w:type="spellStart"/>
      <w:r w:rsidR="00587955" w:rsidRPr="00D5653B">
        <w:rPr>
          <w:rFonts w:asciiTheme="majorHAnsi" w:hAnsiTheme="majorHAnsi" w:cstheme="majorHAnsi"/>
        </w:rPr>
        <w:t>Đó</w:t>
      </w:r>
      <w:proofErr w:type="spellEnd"/>
      <w:r w:rsidR="00587955" w:rsidRPr="00D5653B">
        <w:rPr>
          <w:rFonts w:asciiTheme="majorHAnsi" w:hAnsiTheme="majorHAnsi" w:cstheme="majorHAnsi"/>
        </w:rPr>
        <w:t xml:space="preserve"> </w:t>
      </w:r>
      <w:proofErr w:type="spellStart"/>
      <w:r w:rsidR="00587955" w:rsidRPr="00D5653B">
        <w:rPr>
          <w:rFonts w:asciiTheme="majorHAnsi" w:hAnsiTheme="majorHAnsi" w:cstheme="majorHAnsi"/>
        </w:rPr>
        <w:t>là</w:t>
      </w:r>
      <w:proofErr w:type="spellEnd"/>
      <w:r w:rsidR="00587955" w:rsidRPr="00D5653B">
        <w:rPr>
          <w:rFonts w:asciiTheme="majorHAnsi" w:hAnsiTheme="majorHAnsi" w:cstheme="majorHAnsi"/>
        </w:rPr>
        <w:t xml:space="preserve"> </w:t>
      </w:r>
      <w:proofErr w:type="spellStart"/>
      <w:r w:rsidR="00587955" w:rsidRPr="00D5653B">
        <w:rPr>
          <w:rFonts w:asciiTheme="majorHAnsi" w:hAnsiTheme="majorHAnsi" w:cstheme="majorHAnsi"/>
        </w:rPr>
        <w:t>những</w:t>
      </w:r>
      <w:proofErr w:type="spellEnd"/>
      <w:r w:rsidR="00587955" w:rsidRPr="00D5653B">
        <w:rPr>
          <w:rFonts w:asciiTheme="majorHAnsi" w:hAnsiTheme="majorHAnsi" w:cstheme="majorHAnsi"/>
        </w:rPr>
        <w:t xml:space="preserve"> </w:t>
      </w:r>
      <w:proofErr w:type="spellStart"/>
      <w:r w:rsidR="00587955" w:rsidRPr="00D5653B">
        <w:rPr>
          <w:rFonts w:asciiTheme="majorHAnsi" w:hAnsiTheme="majorHAnsi" w:cstheme="majorHAnsi"/>
        </w:rPr>
        <w:t>góp</w:t>
      </w:r>
      <w:proofErr w:type="spellEnd"/>
      <w:r w:rsidR="00587955" w:rsidRPr="00D5653B">
        <w:rPr>
          <w:rFonts w:asciiTheme="majorHAnsi" w:hAnsiTheme="majorHAnsi" w:cstheme="majorHAnsi"/>
        </w:rPr>
        <w:t xml:space="preserve"> ý </w:t>
      </w:r>
      <w:proofErr w:type="spellStart"/>
      <w:r w:rsidR="00587955" w:rsidRPr="00D5653B">
        <w:rPr>
          <w:rFonts w:asciiTheme="majorHAnsi" w:hAnsiTheme="majorHAnsi" w:cstheme="majorHAnsi"/>
        </w:rPr>
        <w:t>hết</w:t>
      </w:r>
      <w:proofErr w:type="spellEnd"/>
      <w:r w:rsidR="00587955" w:rsidRPr="00D5653B">
        <w:rPr>
          <w:rFonts w:asciiTheme="majorHAnsi" w:hAnsiTheme="majorHAnsi" w:cstheme="majorHAnsi"/>
          <w:spacing w:val="1"/>
        </w:rPr>
        <w:t xml:space="preserve"> </w:t>
      </w:r>
      <w:proofErr w:type="spellStart"/>
      <w:r w:rsidR="00587955" w:rsidRPr="00D5653B">
        <w:rPr>
          <w:rFonts w:asciiTheme="majorHAnsi" w:hAnsiTheme="majorHAnsi" w:cstheme="majorHAnsi"/>
        </w:rPr>
        <w:t>sức</w:t>
      </w:r>
      <w:proofErr w:type="spellEnd"/>
      <w:r w:rsidR="00587955" w:rsidRPr="00D5653B">
        <w:rPr>
          <w:rFonts w:asciiTheme="majorHAnsi" w:hAnsiTheme="majorHAnsi" w:cstheme="majorHAnsi"/>
        </w:rPr>
        <w:t xml:space="preserve"> </w:t>
      </w:r>
      <w:proofErr w:type="spellStart"/>
      <w:r w:rsidR="00587955" w:rsidRPr="00D5653B">
        <w:rPr>
          <w:rFonts w:asciiTheme="majorHAnsi" w:hAnsiTheme="majorHAnsi" w:cstheme="majorHAnsi"/>
        </w:rPr>
        <w:t>quý</w:t>
      </w:r>
      <w:proofErr w:type="spellEnd"/>
      <w:r w:rsidR="00587955" w:rsidRPr="00D5653B">
        <w:rPr>
          <w:rFonts w:asciiTheme="majorHAnsi" w:hAnsiTheme="majorHAnsi" w:cstheme="majorHAnsi"/>
        </w:rPr>
        <w:t xml:space="preserve"> </w:t>
      </w:r>
      <w:proofErr w:type="spellStart"/>
      <w:r w:rsidR="00587955" w:rsidRPr="00D5653B">
        <w:rPr>
          <w:rFonts w:asciiTheme="majorHAnsi" w:hAnsiTheme="majorHAnsi" w:cstheme="majorHAnsi"/>
        </w:rPr>
        <w:t>báu</w:t>
      </w:r>
      <w:proofErr w:type="spellEnd"/>
      <w:r w:rsidR="00587955" w:rsidRPr="00D5653B">
        <w:rPr>
          <w:rFonts w:asciiTheme="majorHAnsi" w:hAnsiTheme="majorHAnsi" w:cstheme="majorHAnsi"/>
        </w:rPr>
        <w:t xml:space="preserve"> không </w:t>
      </w:r>
      <w:proofErr w:type="spellStart"/>
      <w:r w:rsidR="00587955" w:rsidRPr="00D5653B">
        <w:rPr>
          <w:rFonts w:asciiTheme="majorHAnsi" w:hAnsiTheme="majorHAnsi" w:cstheme="majorHAnsi"/>
        </w:rPr>
        <w:t>chỉ</w:t>
      </w:r>
      <w:proofErr w:type="spellEnd"/>
      <w:r w:rsidR="00587955" w:rsidRPr="00D5653B">
        <w:rPr>
          <w:rFonts w:asciiTheme="majorHAnsi" w:hAnsiTheme="majorHAnsi" w:cstheme="majorHAnsi"/>
        </w:rPr>
        <w:t xml:space="preserve"> trong </w:t>
      </w:r>
      <w:proofErr w:type="spellStart"/>
      <w:r w:rsidR="00587955" w:rsidRPr="00D5653B">
        <w:rPr>
          <w:rFonts w:asciiTheme="majorHAnsi" w:hAnsiTheme="majorHAnsi" w:cstheme="majorHAnsi"/>
        </w:rPr>
        <w:t>quá</w:t>
      </w:r>
      <w:proofErr w:type="spellEnd"/>
      <w:r w:rsidR="00587955" w:rsidRPr="00D5653B">
        <w:rPr>
          <w:rFonts w:asciiTheme="majorHAnsi" w:hAnsiTheme="majorHAnsi" w:cstheme="majorHAnsi"/>
        </w:rPr>
        <w:t xml:space="preserve"> </w:t>
      </w:r>
      <w:proofErr w:type="spellStart"/>
      <w:r w:rsidR="00587955" w:rsidRPr="00D5653B">
        <w:rPr>
          <w:rFonts w:asciiTheme="majorHAnsi" w:hAnsiTheme="majorHAnsi" w:cstheme="majorHAnsi"/>
        </w:rPr>
        <w:t>trình</w:t>
      </w:r>
      <w:proofErr w:type="spellEnd"/>
      <w:r w:rsidR="00587955" w:rsidRPr="00D5653B">
        <w:rPr>
          <w:rFonts w:asciiTheme="majorHAnsi" w:hAnsiTheme="majorHAnsi" w:cstheme="majorHAnsi"/>
        </w:rPr>
        <w:t xml:space="preserve"> </w:t>
      </w:r>
      <w:proofErr w:type="spellStart"/>
      <w:r w:rsidR="00587955" w:rsidRPr="00D5653B">
        <w:rPr>
          <w:rFonts w:asciiTheme="majorHAnsi" w:hAnsiTheme="majorHAnsi" w:cstheme="majorHAnsi"/>
        </w:rPr>
        <w:t>thực</w:t>
      </w:r>
      <w:proofErr w:type="spellEnd"/>
      <w:r w:rsidR="00587955" w:rsidRPr="00D5653B">
        <w:rPr>
          <w:rFonts w:asciiTheme="majorHAnsi" w:hAnsiTheme="majorHAnsi" w:cstheme="majorHAnsi"/>
        </w:rPr>
        <w:t xml:space="preserve"> </w:t>
      </w:r>
      <w:proofErr w:type="spellStart"/>
      <w:r w:rsidR="00587955" w:rsidRPr="00D5653B">
        <w:rPr>
          <w:rFonts w:asciiTheme="majorHAnsi" w:hAnsiTheme="majorHAnsi" w:cstheme="majorHAnsi"/>
        </w:rPr>
        <w:t>hiện</w:t>
      </w:r>
      <w:proofErr w:type="spellEnd"/>
      <w:r w:rsidR="00587955" w:rsidRPr="00D5653B">
        <w:rPr>
          <w:rFonts w:asciiTheme="majorHAnsi" w:hAnsiTheme="majorHAnsi" w:cstheme="majorHAnsi"/>
        </w:rPr>
        <w:t xml:space="preserve"> </w:t>
      </w:r>
      <w:r w:rsidR="00D009FE" w:rsidRPr="00D5653B">
        <w:rPr>
          <w:rFonts w:asciiTheme="majorHAnsi" w:hAnsiTheme="majorHAnsi" w:cstheme="majorHAnsi"/>
          <w:lang w:val="en-US"/>
        </w:rPr>
        <w:t xml:space="preserve">đồ </w:t>
      </w:r>
      <w:proofErr w:type="spellStart"/>
      <w:r w:rsidR="00D009FE" w:rsidRPr="00D5653B">
        <w:rPr>
          <w:rFonts w:asciiTheme="majorHAnsi" w:hAnsiTheme="majorHAnsi" w:cstheme="majorHAnsi"/>
          <w:lang w:val="en-US"/>
        </w:rPr>
        <w:t>án</w:t>
      </w:r>
      <w:proofErr w:type="spellEnd"/>
      <w:r w:rsidR="00587955" w:rsidRPr="00D5653B">
        <w:rPr>
          <w:rFonts w:asciiTheme="majorHAnsi" w:hAnsiTheme="majorHAnsi" w:cstheme="majorHAnsi"/>
        </w:rPr>
        <w:t xml:space="preserve"> </w:t>
      </w:r>
      <w:proofErr w:type="spellStart"/>
      <w:r w:rsidR="00D009FE" w:rsidRPr="00D5653B">
        <w:rPr>
          <w:rFonts w:asciiTheme="majorHAnsi" w:hAnsiTheme="majorHAnsi" w:cstheme="majorHAnsi"/>
          <w:lang w:val="en-US"/>
        </w:rPr>
        <w:t>môn</w:t>
      </w:r>
      <w:proofErr w:type="spellEnd"/>
      <w:r w:rsidR="00D009FE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D009FE" w:rsidRPr="00D5653B">
        <w:rPr>
          <w:rFonts w:asciiTheme="majorHAnsi" w:hAnsiTheme="majorHAnsi" w:cstheme="majorHAnsi"/>
          <w:lang w:val="en-US"/>
        </w:rPr>
        <w:t>học</w:t>
      </w:r>
      <w:proofErr w:type="spellEnd"/>
      <w:r w:rsidR="00D009FE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587955" w:rsidRPr="00D5653B">
        <w:rPr>
          <w:rFonts w:asciiTheme="majorHAnsi" w:hAnsiTheme="majorHAnsi" w:cstheme="majorHAnsi"/>
        </w:rPr>
        <w:t>này</w:t>
      </w:r>
      <w:proofErr w:type="spellEnd"/>
      <w:r w:rsidR="00587955" w:rsidRPr="00D5653B">
        <w:rPr>
          <w:rFonts w:asciiTheme="majorHAnsi" w:hAnsiTheme="majorHAnsi" w:cstheme="majorHAnsi"/>
        </w:rPr>
        <w:t xml:space="preserve"> </w:t>
      </w:r>
      <w:proofErr w:type="spellStart"/>
      <w:r w:rsidR="00587955" w:rsidRPr="00D5653B">
        <w:rPr>
          <w:rFonts w:asciiTheme="majorHAnsi" w:hAnsiTheme="majorHAnsi" w:cstheme="majorHAnsi"/>
        </w:rPr>
        <w:t>mà</w:t>
      </w:r>
      <w:proofErr w:type="spellEnd"/>
      <w:r w:rsidR="00587955" w:rsidRPr="00D5653B">
        <w:rPr>
          <w:rFonts w:asciiTheme="majorHAnsi" w:hAnsiTheme="majorHAnsi" w:cstheme="majorHAnsi"/>
        </w:rPr>
        <w:t xml:space="preserve"> </w:t>
      </w:r>
      <w:proofErr w:type="spellStart"/>
      <w:r w:rsidR="00587955" w:rsidRPr="00D5653B">
        <w:rPr>
          <w:rFonts w:asciiTheme="majorHAnsi" w:hAnsiTheme="majorHAnsi" w:cstheme="majorHAnsi"/>
        </w:rPr>
        <w:t>còn</w:t>
      </w:r>
      <w:proofErr w:type="spellEnd"/>
      <w:r w:rsidR="00587955" w:rsidRPr="00D5653B">
        <w:rPr>
          <w:rFonts w:asciiTheme="majorHAnsi" w:hAnsiTheme="majorHAnsi" w:cstheme="majorHAnsi"/>
        </w:rPr>
        <w:t xml:space="preserve"> </w:t>
      </w:r>
      <w:proofErr w:type="spellStart"/>
      <w:r w:rsidR="00587955" w:rsidRPr="00D5653B">
        <w:rPr>
          <w:rFonts w:asciiTheme="majorHAnsi" w:hAnsiTheme="majorHAnsi" w:cstheme="majorHAnsi"/>
        </w:rPr>
        <w:t>là</w:t>
      </w:r>
      <w:proofErr w:type="spellEnd"/>
      <w:r w:rsidR="00587955" w:rsidRPr="00D5653B">
        <w:rPr>
          <w:rFonts w:asciiTheme="majorHAnsi" w:hAnsiTheme="majorHAnsi" w:cstheme="majorHAnsi"/>
        </w:rPr>
        <w:t xml:space="preserve"> </w:t>
      </w:r>
      <w:proofErr w:type="spellStart"/>
      <w:r w:rsidR="00587955" w:rsidRPr="00D5653B">
        <w:rPr>
          <w:rFonts w:asciiTheme="majorHAnsi" w:hAnsiTheme="majorHAnsi" w:cstheme="majorHAnsi"/>
        </w:rPr>
        <w:t>hành</w:t>
      </w:r>
      <w:proofErr w:type="spellEnd"/>
      <w:r w:rsidR="00587955" w:rsidRPr="00D5653B">
        <w:rPr>
          <w:rFonts w:asciiTheme="majorHAnsi" w:hAnsiTheme="majorHAnsi" w:cstheme="majorHAnsi"/>
        </w:rPr>
        <w:t xml:space="preserve"> trang</w:t>
      </w:r>
      <w:r w:rsidR="00587955" w:rsidRPr="00D5653B">
        <w:rPr>
          <w:rFonts w:asciiTheme="majorHAnsi" w:hAnsiTheme="majorHAnsi" w:cstheme="majorHAnsi"/>
          <w:spacing w:val="1"/>
        </w:rPr>
        <w:t xml:space="preserve"> </w:t>
      </w:r>
      <w:proofErr w:type="spellStart"/>
      <w:r w:rsidR="00587955" w:rsidRPr="00D5653B">
        <w:rPr>
          <w:rFonts w:asciiTheme="majorHAnsi" w:hAnsiTheme="majorHAnsi" w:cstheme="majorHAnsi"/>
        </w:rPr>
        <w:t>tiếp</w:t>
      </w:r>
      <w:proofErr w:type="spellEnd"/>
      <w:r w:rsidR="00587955" w:rsidRPr="00D5653B">
        <w:rPr>
          <w:rFonts w:asciiTheme="majorHAnsi" w:hAnsiTheme="majorHAnsi" w:cstheme="majorHAnsi"/>
          <w:spacing w:val="-2"/>
        </w:rPr>
        <w:t xml:space="preserve"> </w:t>
      </w:r>
      <w:proofErr w:type="spellStart"/>
      <w:r w:rsidR="00587955" w:rsidRPr="00D5653B">
        <w:rPr>
          <w:rFonts w:asciiTheme="majorHAnsi" w:hAnsiTheme="majorHAnsi" w:cstheme="majorHAnsi"/>
        </w:rPr>
        <w:t>bước</w:t>
      </w:r>
      <w:proofErr w:type="spellEnd"/>
      <w:r w:rsidR="00587955" w:rsidRPr="00D5653B">
        <w:rPr>
          <w:rFonts w:asciiTheme="majorHAnsi" w:hAnsiTheme="majorHAnsi" w:cstheme="majorHAnsi"/>
          <w:spacing w:val="-1"/>
        </w:rPr>
        <w:t xml:space="preserve"> </w:t>
      </w:r>
      <w:r w:rsidR="00587955" w:rsidRPr="00D5653B">
        <w:rPr>
          <w:rFonts w:asciiTheme="majorHAnsi" w:hAnsiTheme="majorHAnsi" w:cstheme="majorHAnsi"/>
        </w:rPr>
        <w:t>cho</w:t>
      </w:r>
      <w:r w:rsidR="00587955" w:rsidRPr="00D5653B">
        <w:rPr>
          <w:rFonts w:asciiTheme="majorHAnsi" w:hAnsiTheme="majorHAnsi" w:cstheme="majorHAnsi"/>
          <w:spacing w:val="2"/>
        </w:rPr>
        <w:t xml:space="preserve"> </w:t>
      </w:r>
      <w:proofErr w:type="spellStart"/>
      <w:r w:rsidR="00587955" w:rsidRPr="00D5653B">
        <w:rPr>
          <w:rFonts w:asciiTheme="majorHAnsi" w:hAnsiTheme="majorHAnsi" w:cstheme="majorHAnsi"/>
        </w:rPr>
        <w:t>chúng</w:t>
      </w:r>
      <w:proofErr w:type="spellEnd"/>
      <w:r w:rsidR="00587955" w:rsidRPr="00D5653B">
        <w:rPr>
          <w:rFonts w:asciiTheme="majorHAnsi" w:hAnsiTheme="majorHAnsi" w:cstheme="majorHAnsi"/>
          <w:spacing w:val="-2"/>
        </w:rPr>
        <w:t xml:space="preserve"> </w:t>
      </w:r>
      <w:r w:rsidR="00587955" w:rsidRPr="00D5653B">
        <w:rPr>
          <w:rFonts w:asciiTheme="majorHAnsi" w:hAnsiTheme="majorHAnsi" w:cstheme="majorHAnsi"/>
        </w:rPr>
        <w:t>em</w:t>
      </w:r>
      <w:r w:rsidR="00587955" w:rsidRPr="00D5653B">
        <w:rPr>
          <w:rFonts w:asciiTheme="majorHAnsi" w:hAnsiTheme="majorHAnsi" w:cstheme="majorHAnsi"/>
          <w:spacing w:val="-3"/>
        </w:rPr>
        <w:t xml:space="preserve"> </w:t>
      </w:r>
      <w:r w:rsidR="00587955" w:rsidRPr="00D5653B">
        <w:rPr>
          <w:rFonts w:asciiTheme="majorHAnsi" w:hAnsiTheme="majorHAnsi" w:cstheme="majorHAnsi"/>
        </w:rPr>
        <w:t>trong</w:t>
      </w:r>
      <w:r w:rsidR="00587955" w:rsidRPr="00D5653B">
        <w:rPr>
          <w:rFonts w:asciiTheme="majorHAnsi" w:hAnsiTheme="majorHAnsi" w:cstheme="majorHAnsi"/>
          <w:spacing w:val="-1"/>
        </w:rPr>
        <w:t xml:space="preserve"> </w:t>
      </w:r>
      <w:proofErr w:type="spellStart"/>
      <w:r w:rsidR="00587955" w:rsidRPr="00D5653B">
        <w:rPr>
          <w:rFonts w:asciiTheme="majorHAnsi" w:hAnsiTheme="majorHAnsi" w:cstheme="majorHAnsi"/>
        </w:rPr>
        <w:t>quá</w:t>
      </w:r>
      <w:proofErr w:type="spellEnd"/>
      <w:r w:rsidR="00587955" w:rsidRPr="00D5653B">
        <w:rPr>
          <w:rFonts w:asciiTheme="majorHAnsi" w:hAnsiTheme="majorHAnsi" w:cstheme="majorHAnsi"/>
          <w:spacing w:val="-2"/>
        </w:rPr>
        <w:t xml:space="preserve"> </w:t>
      </w:r>
      <w:proofErr w:type="spellStart"/>
      <w:r w:rsidR="00587955" w:rsidRPr="00D5653B">
        <w:rPr>
          <w:rFonts w:asciiTheme="majorHAnsi" w:hAnsiTheme="majorHAnsi" w:cstheme="majorHAnsi"/>
        </w:rPr>
        <w:t>trình</w:t>
      </w:r>
      <w:proofErr w:type="spellEnd"/>
      <w:r w:rsidR="00587955" w:rsidRPr="00D5653B">
        <w:rPr>
          <w:rFonts w:asciiTheme="majorHAnsi" w:hAnsiTheme="majorHAnsi" w:cstheme="majorHAnsi"/>
          <w:spacing w:val="2"/>
        </w:rPr>
        <w:t xml:space="preserve"> </w:t>
      </w:r>
      <w:proofErr w:type="spellStart"/>
      <w:r w:rsidR="00587955" w:rsidRPr="00D5653B">
        <w:rPr>
          <w:rFonts w:asciiTheme="majorHAnsi" w:hAnsiTheme="majorHAnsi" w:cstheme="majorHAnsi"/>
        </w:rPr>
        <w:t>học</w:t>
      </w:r>
      <w:proofErr w:type="spellEnd"/>
      <w:r w:rsidR="00587955" w:rsidRPr="00D5653B">
        <w:rPr>
          <w:rFonts w:asciiTheme="majorHAnsi" w:hAnsiTheme="majorHAnsi" w:cstheme="majorHAnsi"/>
        </w:rPr>
        <w:t xml:space="preserve"> </w:t>
      </w:r>
      <w:proofErr w:type="spellStart"/>
      <w:r w:rsidR="00587955" w:rsidRPr="00D5653B">
        <w:rPr>
          <w:rFonts w:asciiTheme="majorHAnsi" w:hAnsiTheme="majorHAnsi" w:cstheme="majorHAnsi"/>
        </w:rPr>
        <w:t>tập</w:t>
      </w:r>
      <w:proofErr w:type="spellEnd"/>
      <w:r w:rsidR="00587955" w:rsidRPr="00D5653B">
        <w:rPr>
          <w:rFonts w:asciiTheme="majorHAnsi" w:hAnsiTheme="majorHAnsi" w:cstheme="majorHAnsi"/>
          <w:spacing w:val="-2"/>
        </w:rPr>
        <w:t xml:space="preserve"> </w:t>
      </w:r>
      <w:proofErr w:type="spellStart"/>
      <w:r w:rsidR="00587955" w:rsidRPr="00D5653B">
        <w:rPr>
          <w:rFonts w:asciiTheme="majorHAnsi" w:hAnsiTheme="majorHAnsi" w:cstheme="majorHAnsi"/>
        </w:rPr>
        <w:t>và</w:t>
      </w:r>
      <w:proofErr w:type="spellEnd"/>
      <w:r w:rsidR="00587955" w:rsidRPr="00D5653B">
        <w:rPr>
          <w:rFonts w:asciiTheme="majorHAnsi" w:hAnsiTheme="majorHAnsi" w:cstheme="majorHAnsi"/>
          <w:spacing w:val="-1"/>
        </w:rPr>
        <w:t xml:space="preserve"> </w:t>
      </w:r>
      <w:proofErr w:type="spellStart"/>
      <w:r w:rsidR="0051593D" w:rsidRPr="00D5653B">
        <w:rPr>
          <w:rFonts w:asciiTheme="majorHAnsi" w:hAnsiTheme="majorHAnsi" w:cstheme="majorHAnsi"/>
          <w:lang w:val="en-US"/>
        </w:rPr>
        <w:t>thực</w:t>
      </w:r>
      <w:proofErr w:type="spellEnd"/>
      <w:r w:rsidR="0051593D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51593D" w:rsidRPr="00D5653B">
        <w:rPr>
          <w:rFonts w:asciiTheme="majorHAnsi" w:hAnsiTheme="majorHAnsi" w:cstheme="majorHAnsi"/>
          <w:lang w:val="en-US"/>
        </w:rPr>
        <w:t>hiện</w:t>
      </w:r>
      <w:proofErr w:type="spellEnd"/>
      <w:r w:rsidR="0051593D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51593D" w:rsidRPr="00D5653B">
        <w:rPr>
          <w:rFonts w:asciiTheme="majorHAnsi" w:hAnsiTheme="majorHAnsi" w:cstheme="majorHAnsi"/>
          <w:lang w:val="en-US"/>
        </w:rPr>
        <w:t>khóa</w:t>
      </w:r>
      <w:proofErr w:type="spellEnd"/>
      <w:r w:rsidR="0051593D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51593D" w:rsidRPr="00D5653B">
        <w:rPr>
          <w:rFonts w:asciiTheme="majorHAnsi" w:hAnsiTheme="majorHAnsi" w:cstheme="majorHAnsi"/>
          <w:lang w:val="en-US"/>
        </w:rPr>
        <w:t>luận</w:t>
      </w:r>
      <w:proofErr w:type="spellEnd"/>
      <w:r w:rsidR="0051593D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51593D" w:rsidRPr="00D5653B">
        <w:rPr>
          <w:rFonts w:asciiTheme="majorHAnsi" w:hAnsiTheme="majorHAnsi" w:cstheme="majorHAnsi"/>
          <w:lang w:val="en-US"/>
        </w:rPr>
        <w:t>tốt</w:t>
      </w:r>
      <w:proofErr w:type="spellEnd"/>
      <w:r w:rsidR="0051593D" w:rsidRPr="00D5653B">
        <w:rPr>
          <w:rFonts w:asciiTheme="majorHAnsi" w:hAnsiTheme="majorHAnsi" w:cstheme="majorHAnsi"/>
          <w:lang w:val="en-US"/>
        </w:rPr>
        <w:t xml:space="preserve"> nghiệp</w:t>
      </w:r>
      <w:r w:rsidR="00587955" w:rsidRPr="00D5653B">
        <w:rPr>
          <w:rFonts w:asciiTheme="majorHAnsi" w:hAnsiTheme="majorHAnsi" w:cstheme="majorHAnsi"/>
          <w:spacing w:val="-2"/>
        </w:rPr>
        <w:t xml:space="preserve"> </w:t>
      </w:r>
      <w:r w:rsidR="00587955" w:rsidRPr="00D5653B">
        <w:rPr>
          <w:rFonts w:asciiTheme="majorHAnsi" w:hAnsiTheme="majorHAnsi" w:cstheme="majorHAnsi"/>
        </w:rPr>
        <w:t>sau</w:t>
      </w:r>
      <w:r w:rsidR="00587955" w:rsidRPr="00D5653B">
        <w:rPr>
          <w:rFonts w:asciiTheme="majorHAnsi" w:hAnsiTheme="majorHAnsi" w:cstheme="majorHAnsi"/>
          <w:spacing w:val="-1"/>
        </w:rPr>
        <w:t xml:space="preserve"> </w:t>
      </w:r>
      <w:proofErr w:type="spellStart"/>
      <w:r w:rsidR="00587955" w:rsidRPr="00D5653B">
        <w:rPr>
          <w:rFonts w:asciiTheme="majorHAnsi" w:hAnsiTheme="majorHAnsi" w:cstheme="majorHAnsi"/>
        </w:rPr>
        <w:t>này</w:t>
      </w:r>
      <w:proofErr w:type="spellEnd"/>
      <w:r w:rsidR="00587955" w:rsidRPr="00D5653B">
        <w:rPr>
          <w:rFonts w:asciiTheme="majorHAnsi" w:hAnsiTheme="majorHAnsi" w:cstheme="majorHAnsi"/>
        </w:rPr>
        <w:t>.</w:t>
      </w:r>
    </w:p>
    <w:p w14:paraId="49EF9CC8" w14:textId="1E453929" w:rsidR="00A039F6" w:rsidRPr="00D5653B" w:rsidRDefault="00587955" w:rsidP="00D42D67">
      <w:pPr>
        <w:pStyle w:val="BodyText"/>
        <w:spacing w:before="119"/>
        <w:ind w:left="1445" w:right="771" w:firstLine="503"/>
        <w:jc w:val="both"/>
        <w:rPr>
          <w:rFonts w:asciiTheme="majorHAnsi" w:hAnsiTheme="majorHAnsi" w:cstheme="majorHAnsi"/>
        </w:rPr>
      </w:pPr>
      <w:r w:rsidRPr="00D5653B">
        <w:rPr>
          <w:rFonts w:asciiTheme="majorHAnsi" w:hAnsiTheme="majorHAnsi" w:cstheme="majorHAnsi"/>
        </w:rPr>
        <w:t xml:space="preserve">Trong </w:t>
      </w:r>
      <w:proofErr w:type="spellStart"/>
      <w:r w:rsidRPr="00D5653B">
        <w:rPr>
          <w:rFonts w:asciiTheme="majorHAnsi" w:hAnsiTheme="majorHAnsi" w:cstheme="majorHAnsi"/>
        </w:rPr>
        <w:t>quá</w:t>
      </w:r>
      <w:proofErr w:type="spellEnd"/>
      <w:r w:rsidRPr="00D5653B">
        <w:rPr>
          <w:rFonts w:asciiTheme="majorHAnsi" w:hAnsiTheme="majorHAnsi" w:cstheme="majorHAnsi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trình</w:t>
      </w:r>
      <w:proofErr w:type="spellEnd"/>
      <w:r w:rsidRPr="00D5653B">
        <w:rPr>
          <w:rFonts w:asciiTheme="majorHAnsi" w:hAnsiTheme="majorHAnsi" w:cstheme="majorHAnsi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làm</w:t>
      </w:r>
      <w:proofErr w:type="spellEnd"/>
      <w:r w:rsidRPr="00D5653B">
        <w:rPr>
          <w:rFonts w:asciiTheme="majorHAnsi" w:hAnsiTheme="majorHAnsi" w:cstheme="majorHAnsi"/>
        </w:rPr>
        <w:t xml:space="preserve"> </w:t>
      </w:r>
      <w:r w:rsidR="00A55893" w:rsidRPr="00D5653B">
        <w:rPr>
          <w:rFonts w:asciiTheme="majorHAnsi" w:hAnsiTheme="majorHAnsi" w:cstheme="majorHAnsi"/>
          <w:lang w:val="en-US"/>
        </w:rPr>
        <w:t xml:space="preserve">đồ </w:t>
      </w:r>
      <w:proofErr w:type="spellStart"/>
      <w:r w:rsidR="00A55893" w:rsidRPr="00D5653B">
        <w:rPr>
          <w:rFonts w:asciiTheme="majorHAnsi" w:hAnsiTheme="majorHAnsi" w:cstheme="majorHAnsi"/>
          <w:lang w:val="en-US"/>
        </w:rPr>
        <w:t>án</w:t>
      </w:r>
      <w:proofErr w:type="spellEnd"/>
      <w:r w:rsidRPr="00D5653B">
        <w:rPr>
          <w:rFonts w:asciiTheme="majorHAnsi" w:hAnsiTheme="majorHAnsi" w:cstheme="majorHAnsi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này</w:t>
      </w:r>
      <w:proofErr w:type="spellEnd"/>
      <w:r w:rsidRPr="00D5653B">
        <w:rPr>
          <w:rFonts w:asciiTheme="majorHAnsi" w:hAnsiTheme="majorHAnsi" w:cstheme="majorHAnsi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chúng</w:t>
      </w:r>
      <w:proofErr w:type="spellEnd"/>
      <w:r w:rsidRPr="00D5653B">
        <w:rPr>
          <w:rFonts w:asciiTheme="majorHAnsi" w:hAnsiTheme="majorHAnsi" w:cstheme="majorHAnsi"/>
        </w:rPr>
        <w:t xml:space="preserve"> em không </w:t>
      </w:r>
      <w:proofErr w:type="spellStart"/>
      <w:r w:rsidRPr="00D5653B">
        <w:rPr>
          <w:rFonts w:asciiTheme="majorHAnsi" w:hAnsiTheme="majorHAnsi" w:cstheme="majorHAnsi"/>
        </w:rPr>
        <w:t>tránh</w:t>
      </w:r>
      <w:proofErr w:type="spellEnd"/>
      <w:r w:rsidRPr="00D5653B">
        <w:rPr>
          <w:rFonts w:asciiTheme="majorHAnsi" w:hAnsiTheme="majorHAnsi" w:cstheme="majorHAnsi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khỏi</w:t>
      </w:r>
      <w:proofErr w:type="spellEnd"/>
      <w:r w:rsidRPr="00D5653B">
        <w:rPr>
          <w:rFonts w:asciiTheme="majorHAnsi" w:hAnsiTheme="majorHAnsi" w:cstheme="majorHAnsi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được</w:t>
      </w:r>
      <w:proofErr w:type="spellEnd"/>
      <w:r w:rsidRPr="00D5653B">
        <w:rPr>
          <w:rFonts w:asciiTheme="majorHAnsi" w:hAnsiTheme="majorHAnsi" w:cstheme="majorHAnsi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những</w:t>
      </w:r>
      <w:proofErr w:type="spellEnd"/>
      <w:r w:rsidRPr="00D5653B">
        <w:rPr>
          <w:rFonts w:asciiTheme="majorHAnsi" w:hAnsiTheme="majorHAnsi" w:cstheme="majorHAnsi"/>
        </w:rPr>
        <w:t xml:space="preserve"> sai</w:t>
      </w:r>
      <w:r w:rsidRPr="00D5653B">
        <w:rPr>
          <w:rFonts w:asciiTheme="majorHAnsi" w:hAnsiTheme="majorHAnsi" w:cstheme="majorHAnsi"/>
          <w:spacing w:val="1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sót</w:t>
      </w:r>
      <w:proofErr w:type="spellEnd"/>
      <w:r w:rsidRPr="00D5653B">
        <w:rPr>
          <w:rFonts w:asciiTheme="majorHAnsi" w:hAnsiTheme="majorHAnsi" w:cstheme="majorHAnsi"/>
        </w:rPr>
        <w:t xml:space="preserve">, </w:t>
      </w:r>
      <w:proofErr w:type="spellStart"/>
      <w:r w:rsidRPr="00D5653B">
        <w:rPr>
          <w:rFonts w:asciiTheme="majorHAnsi" w:hAnsiTheme="majorHAnsi" w:cstheme="majorHAnsi"/>
        </w:rPr>
        <w:t>chúng</w:t>
      </w:r>
      <w:proofErr w:type="spellEnd"/>
      <w:r w:rsidRPr="00D5653B">
        <w:rPr>
          <w:rFonts w:asciiTheme="majorHAnsi" w:hAnsiTheme="majorHAnsi" w:cstheme="majorHAnsi"/>
        </w:rPr>
        <w:t xml:space="preserve"> em </w:t>
      </w:r>
      <w:proofErr w:type="spellStart"/>
      <w:r w:rsidRPr="00D5653B">
        <w:rPr>
          <w:rFonts w:asciiTheme="majorHAnsi" w:hAnsiTheme="majorHAnsi" w:cstheme="majorHAnsi"/>
        </w:rPr>
        <w:t>kính</w:t>
      </w:r>
      <w:proofErr w:type="spellEnd"/>
      <w:r w:rsidRPr="00D5653B">
        <w:rPr>
          <w:rFonts w:asciiTheme="majorHAnsi" w:hAnsiTheme="majorHAnsi" w:cstheme="majorHAnsi"/>
        </w:rPr>
        <w:t xml:space="preserve"> mong </w:t>
      </w:r>
      <w:proofErr w:type="spellStart"/>
      <w:r w:rsidRPr="00D5653B">
        <w:rPr>
          <w:rFonts w:asciiTheme="majorHAnsi" w:hAnsiTheme="majorHAnsi" w:cstheme="majorHAnsi"/>
        </w:rPr>
        <w:t>nhận</w:t>
      </w:r>
      <w:proofErr w:type="spellEnd"/>
      <w:r w:rsidRPr="00D5653B">
        <w:rPr>
          <w:rFonts w:asciiTheme="majorHAnsi" w:hAnsiTheme="majorHAnsi" w:cstheme="majorHAnsi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được</w:t>
      </w:r>
      <w:proofErr w:type="spellEnd"/>
      <w:r w:rsidRPr="00D5653B">
        <w:rPr>
          <w:rFonts w:asciiTheme="majorHAnsi" w:hAnsiTheme="majorHAnsi" w:cstheme="majorHAnsi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sự</w:t>
      </w:r>
      <w:proofErr w:type="spellEnd"/>
      <w:r w:rsidRPr="00D5653B">
        <w:rPr>
          <w:rFonts w:asciiTheme="majorHAnsi" w:hAnsiTheme="majorHAnsi" w:cstheme="majorHAnsi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chỉ</w:t>
      </w:r>
      <w:proofErr w:type="spellEnd"/>
      <w:r w:rsidRPr="00D5653B">
        <w:rPr>
          <w:rFonts w:asciiTheme="majorHAnsi" w:hAnsiTheme="majorHAnsi" w:cstheme="majorHAnsi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dẫn</w:t>
      </w:r>
      <w:proofErr w:type="spellEnd"/>
      <w:r w:rsidRPr="00D5653B">
        <w:rPr>
          <w:rFonts w:asciiTheme="majorHAnsi" w:hAnsiTheme="majorHAnsi" w:cstheme="majorHAnsi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và</w:t>
      </w:r>
      <w:proofErr w:type="spellEnd"/>
      <w:r w:rsidRPr="00D5653B">
        <w:rPr>
          <w:rFonts w:asciiTheme="majorHAnsi" w:hAnsiTheme="majorHAnsi" w:cstheme="majorHAnsi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góp</w:t>
      </w:r>
      <w:proofErr w:type="spellEnd"/>
      <w:r w:rsidRPr="00D5653B">
        <w:rPr>
          <w:rFonts w:asciiTheme="majorHAnsi" w:hAnsiTheme="majorHAnsi" w:cstheme="majorHAnsi"/>
        </w:rPr>
        <w:t xml:space="preserve"> ý </w:t>
      </w:r>
      <w:proofErr w:type="spellStart"/>
      <w:r w:rsidRPr="00D5653B">
        <w:rPr>
          <w:rFonts w:asciiTheme="majorHAnsi" w:hAnsiTheme="majorHAnsi" w:cstheme="majorHAnsi"/>
        </w:rPr>
        <w:t>của</w:t>
      </w:r>
      <w:proofErr w:type="spellEnd"/>
      <w:r w:rsidRPr="00D5653B">
        <w:rPr>
          <w:rFonts w:asciiTheme="majorHAnsi" w:hAnsiTheme="majorHAnsi" w:cstheme="majorHAnsi"/>
        </w:rPr>
        <w:t xml:space="preserve"> cô </w:t>
      </w:r>
      <w:proofErr w:type="spellStart"/>
      <w:r w:rsidRPr="00D5653B">
        <w:rPr>
          <w:rFonts w:asciiTheme="majorHAnsi" w:hAnsiTheme="majorHAnsi" w:cstheme="majorHAnsi"/>
        </w:rPr>
        <w:t>để</w:t>
      </w:r>
      <w:proofErr w:type="spellEnd"/>
      <w:r w:rsidRPr="00D5653B">
        <w:rPr>
          <w:rFonts w:asciiTheme="majorHAnsi" w:hAnsiTheme="majorHAnsi" w:cstheme="majorHAnsi"/>
        </w:rPr>
        <w:t xml:space="preserve"> </w:t>
      </w:r>
      <w:r w:rsidR="0051593D" w:rsidRPr="00D5653B">
        <w:rPr>
          <w:rFonts w:asciiTheme="majorHAnsi" w:hAnsiTheme="majorHAnsi" w:cstheme="majorHAnsi"/>
          <w:lang w:val="en-US"/>
        </w:rPr>
        <w:t xml:space="preserve">đồ </w:t>
      </w:r>
      <w:proofErr w:type="spellStart"/>
      <w:r w:rsidR="0051593D" w:rsidRPr="00D5653B">
        <w:rPr>
          <w:rFonts w:asciiTheme="majorHAnsi" w:hAnsiTheme="majorHAnsi" w:cstheme="majorHAnsi"/>
          <w:lang w:val="en-US"/>
        </w:rPr>
        <w:t>án</w:t>
      </w:r>
      <w:proofErr w:type="spellEnd"/>
      <w:r w:rsidR="0051593D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được</w:t>
      </w:r>
      <w:proofErr w:type="spellEnd"/>
      <w:r w:rsidRPr="00D5653B">
        <w:rPr>
          <w:rFonts w:asciiTheme="majorHAnsi" w:hAnsiTheme="majorHAnsi" w:cstheme="majorHAnsi"/>
          <w:spacing w:val="-1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hoàn</w:t>
      </w:r>
      <w:proofErr w:type="spellEnd"/>
      <w:r w:rsidRPr="00D5653B">
        <w:rPr>
          <w:rFonts w:asciiTheme="majorHAnsi" w:hAnsiTheme="majorHAnsi" w:cstheme="majorHAnsi"/>
          <w:spacing w:val="-1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thiện</w:t>
      </w:r>
      <w:proofErr w:type="spellEnd"/>
      <w:r w:rsidRPr="00D5653B">
        <w:rPr>
          <w:rFonts w:asciiTheme="majorHAnsi" w:hAnsiTheme="majorHAnsi" w:cstheme="majorHAnsi"/>
          <w:spacing w:val="1"/>
        </w:rPr>
        <w:t xml:space="preserve"> </w:t>
      </w:r>
      <w:r w:rsidRPr="00D5653B">
        <w:rPr>
          <w:rFonts w:asciiTheme="majorHAnsi" w:hAnsiTheme="majorHAnsi" w:cstheme="majorHAnsi"/>
        </w:rPr>
        <w:t>hơn.</w:t>
      </w:r>
    </w:p>
    <w:p w14:paraId="085E8791" w14:textId="1541B97B" w:rsidR="00A039F6" w:rsidRPr="00D5653B" w:rsidRDefault="00587955" w:rsidP="00D42D67">
      <w:pPr>
        <w:pStyle w:val="BodyText"/>
        <w:spacing w:before="121"/>
        <w:ind w:left="1445" w:right="773" w:firstLine="503"/>
        <w:jc w:val="both"/>
        <w:rPr>
          <w:rFonts w:asciiTheme="majorHAnsi" w:hAnsiTheme="majorHAnsi" w:cstheme="majorHAnsi"/>
        </w:rPr>
      </w:pPr>
      <w:proofErr w:type="spellStart"/>
      <w:r w:rsidRPr="00D5653B">
        <w:rPr>
          <w:rFonts w:asciiTheme="majorHAnsi" w:hAnsiTheme="majorHAnsi" w:cstheme="majorHAnsi"/>
        </w:rPr>
        <w:t>Chúng</w:t>
      </w:r>
      <w:proofErr w:type="spellEnd"/>
      <w:r w:rsidRPr="00D5653B">
        <w:rPr>
          <w:rFonts w:asciiTheme="majorHAnsi" w:hAnsiTheme="majorHAnsi" w:cstheme="majorHAnsi"/>
        </w:rPr>
        <w:t xml:space="preserve"> em xin chân </w:t>
      </w:r>
      <w:proofErr w:type="spellStart"/>
      <w:r w:rsidRPr="00D5653B">
        <w:rPr>
          <w:rFonts w:asciiTheme="majorHAnsi" w:hAnsiTheme="majorHAnsi" w:cstheme="majorHAnsi"/>
        </w:rPr>
        <w:t>thành</w:t>
      </w:r>
      <w:proofErr w:type="spellEnd"/>
      <w:r w:rsidRPr="00D5653B">
        <w:rPr>
          <w:rFonts w:asciiTheme="majorHAnsi" w:hAnsiTheme="majorHAnsi" w:cstheme="majorHAnsi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cảm</w:t>
      </w:r>
      <w:proofErr w:type="spellEnd"/>
      <w:r w:rsidRPr="00D5653B">
        <w:rPr>
          <w:rFonts w:asciiTheme="majorHAnsi" w:hAnsiTheme="majorHAnsi" w:cstheme="majorHAnsi"/>
        </w:rPr>
        <w:t xml:space="preserve"> ơn. Xin </w:t>
      </w:r>
      <w:proofErr w:type="spellStart"/>
      <w:r w:rsidRPr="00D5653B">
        <w:rPr>
          <w:rFonts w:asciiTheme="majorHAnsi" w:hAnsiTheme="majorHAnsi" w:cstheme="majorHAnsi"/>
        </w:rPr>
        <w:t>chúc</w:t>
      </w:r>
      <w:proofErr w:type="spellEnd"/>
      <w:r w:rsidRPr="00D5653B">
        <w:rPr>
          <w:rFonts w:asciiTheme="majorHAnsi" w:hAnsiTheme="majorHAnsi" w:cstheme="majorHAnsi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những</w:t>
      </w:r>
      <w:proofErr w:type="spellEnd"/>
      <w:r w:rsidRPr="00D5653B">
        <w:rPr>
          <w:rFonts w:asciiTheme="majorHAnsi" w:hAnsiTheme="majorHAnsi" w:cstheme="majorHAnsi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điều</w:t>
      </w:r>
      <w:proofErr w:type="spellEnd"/>
      <w:r w:rsidRPr="00D5653B">
        <w:rPr>
          <w:rFonts w:asciiTheme="majorHAnsi" w:hAnsiTheme="majorHAnsi" w:cstheme="majorHAnsi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tốt</w:t>
      </w:r>
      <w:proofErr w:type="spellEnd"/>
      <w:r w:rsidRPr="00D5653B">
        <w:rPr>
          <w:rFonts w:asciiTheme="majorHAnsi" w:hAnsiTheme="majorHAnsi" w:cstheme="majorHAnsi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đẹp</w:t>
      </w:r>
      <w:proofErr w:type="spellEnd"/>
      <w:r w:rsidRPr="00D5653B">
        <w:rPr>
          <w:rFonts w:asciiTheme="majorHAnsi" w:hAnsiTheme="majorHAnsi" w:cstheme="majorHAnsi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nhất</w:t>
      </w:r>
      <w:proofErr w:type="spellEnd"/>
      <w:r w:rsidRPr="00D5653B">
        <w:rPr>
          <w:rFonts w:asciiTheme="majorHAnsi" w:hAnsiTheme="majorHAnsi" w:cstheme="majorHAnsi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sẽ</w:t>
      </w:r>
      <w:proofErr w:type="spellEnd"/>
      <w:r w:rsidRPr="00D5653B">
        <w:rPr>
          <w:rFonts w:asciiTheme="majorHAnsi" w:hAnsiTheme="majorHAnsi" w:cstheme="majorHAnsi"/>
        </w:rPr>
        <w:t xml:space="preserve"> luôn</w:t>
      </w:r>
      <w:r w:rsidRPr="00D5653B">
        <w:rPr>
          <w:rFonts w:asciiTheme="majorHAnsi" w:hAnsiTheme="majorHAnsi" w:cstheme="majorHAnsi"/>
          <w:spacing w:val="1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đồng</w:t>
      </w:r>
      <w:proofErr w:type="spellEnd"/>
      <w:r w:rsidRPr="00D5653B">
        <w:rPr>
          <w:rFonts w:asciiTheme="majorHAnsi" w:hAnsiTheme="majorHAnsi" w:cstheme="majorHAnsi"/>
          <w:spacing w:val="-2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hành</w:t>
      </w:r>
      <w:proofErr w:type="spellEnd"/>
      <w:r w:rsidRPr="00D5653B">
        <w:rPr>
          <w:rFonts w:asciiTheme="majorHAnsi" w:hAnsiTheme="majorHAnsi" w:cstheme="majorHAnsi"/>
          <w:spacing w:val="2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cùng</w:t>
      </w:r>
      <w:proofErr w:type="spellEnd"/>
      <w:r w:rsidR="000213D9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0213D9" w:rsidRPr="00D5653B">
        <w:rPr>
          <w:rFonts w:asciiTheme="majorHAnsi" w:hAnsiTheme="majorHAnsi" w:cstheme="majorHAnsi"/>
          <w:lang w:val="en-US"/>
        </w:rPr>
        <w:t>cô</w:t>
      </w:r>
      <w:proofErr w:type="spellEnd"/>
      <w:r w:rsidRPr="00D5653B">
        <w:rPr>
          <w:rFonts w:asciiTheme="majorHAnsi" w:hAnsiTheme="majorHAnsi" w:cstheme="majorHAnsi"/>
        </w:rPr>
        <w:t>.</w:t>
      </w:r>
    </w:p>
    <w:p w14:paraId="2D837029" w14:textId="77777777" w:rsidR="00A039F6" w:rsidRPr="00D5653B" w:rsidRDefault="00A039F6" w:rsidP="00D42D67">
      <w:pPr>
        <w:pStyle w:val="BodyText"/>
        <w:jc w:val="both"/>
        <w:rPr>
          <w:rFonts w:asciiTheme="majorHAnsi" w:hAnsiTheme="majorHAnsi" w:cstheme="majorHAnsi"/>
          <w:sz w:val="28"/>
        </w:rPr>
      </w:pPr>
    </w:p>
    <w:p w14:paraId="2672AE5C" w14:textId="77777777" w:rsidR="00A039F6" w:rsidRPr="00D5653B" w:rsidRDefault="00A039F6" w:rsidP="00D42D67">
      <w:pPr>
        <w:pStyle w:val="BodyText"/>
        <w:spacing w:before="9"/>
        <w:jc w:val="both"/>
        <w:rPr>
          <w:rFonts w:asciiTheme="majorHAnsi" w:hAnsiTheme="majorHAnsi" w:cstheme="majorHAnsi"/>
          <w:sz w:val="31"/>
        </w:rPr>
      </w:pPr>
    </w:p>
    <w:p w14:paraId="52E589ED" w14:textId="154A5945" w:rsidR="00C6130A" w:rsidRPr="00D5653B" w:rsidRDefault="00C6130A" w:rsidP="00DB4644">
      <w:pPr>
        <w:pStyle w:val="BodyText"/>
        <w:ind w:left="5670" w:hanging="720"/>
        <w:jc w:val="center"/>
        <w:rPr>
          <w:rFonts w:asciiTheme="majorHAnsi" w:hAnsiTheme="majorHAnsi" w:cstheme="majorHAnsi"/>
        </w:rPr>
      </w:pPr>
      <w:r w:rsidRPr="00D5653B">
        <w:rPr>
          <w:rFonts w:asciiTheme="majorHAnsi" w:hAnsiTheme="majorHAnsi" w:cstheme="majorHAnsi"/>
          <w:lang w:val="en-US"/>
        </w:rPr>
        <w:t>TP.HCM</w:t>
      </w:r>
      <w:r w:rsidRPr="00D5653B">
        <w:rPr>
          <w:rFonts w:asciiTheme="majorHAnsi" w:hAnsiTheme="majorHAnsi" w:cstheme="majorHAnsi"/>
        </w:rPr>
        <w:t>,</w:t>
      </w:r>
      <w:r w:rsidRPr="00D5653B">
        <w:rPr>
          <w:rFonts w:asciiTheme="majorHAnsi" w:hAnsiTheme="majorHAnsi" w:cstheme="majorHAnsi"/>
          <w:lang w:val="en-US"/>
        </w:rPr>
        <w:t xml:space="preserve"> 10</w:t>
      </w:r>
      <w:r w:rsidRPr="00D5653B">
        <w:rPr>
          <w:rFonts w:asciiTheme="majorHAnsi" w:hAnsiTheme="majorHAnsi" w:cstheme="majorHAnsi"/>
          <w:spacing w:val="62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tháng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6</w:t>
      </w:r>
      <w:r w:rsidR="007316C1" w:rsidRPr="00D5653B">
        <w:rPr>
          <w:rFonts w:asciiTheme="majorHAnsi" w:hAnsiTheme="majorHAnsi" w:cstheme="majorHAnsi"/>
          <w:spacing w:val="130"/>
          <w:lang w:val="en-US"/>
        </w:rPr>
        <w:t xml:space="preserve"> </w:t>
      </w:r>
      <w:r w:rsidRPr="00D5653B">
        <w:rPr>
          <w:rFonts w:asciiTheme="majorHAnsi" w:hAnsiTheme="majorHAnsi" w:cstheme="majorHAnsi"/>
        </w:rPr>
        <w:t>năm</w:t>
      </w:r>
      <w:r w:rsidRPr="00D5653B">
        <w:rPr>
          <w:rFonts w:asciiTheme="majorHAnsi" w:hAnsiTheme="majorHAnsi" w:cstheme="majorHAnsi"/>
          <w:spacing w:val="-4"/>
        </w:rPr>
        <w:t xml:space="preserve"> </w:t>
      </w:r>
      <w:r w:rsidRPr="00D5653B">
        <w:rPr>
          <w:rFonts w:asciiTheme="majorHAnsi" w:hAnsiTheme="majorHAnsi" w:cstheme="majorHAnsi"/>
        </w:rPr>
        <w:t>2022</w:t>
      </w:r>
    </w:p>
    <w:p w14:paraId="13C47908" w14:textId="77777777" w:rsidR="00A039F6" w:rsidRPr="00D5653B" w:rsidRDefault="00A039F6" w:rsidP="00D42D67">
      <w:pPr>
        <w:pStyle w:val="BodyText"/>
        <w:spacing w:before="5"/>
        <w:jc w:val="both"/>
        <w:rPr>
          <w:rFonts w:asciiTheme="majorHAnsi" w:hAnsiTheme="majorHAnsi" w:cstheme="majorHAnsi"/>
          <w:sz w:val="23"/>
        </w:rPr>
      </w:pPr>
    </w:p>
    <w:p w14:paraId="2B1085FC" w14:textId="6630BBD8" w:rsidR="006F6343" w:rsidRPr="00D5653B" w:rsidRDefault="005C70A3" w:rsidP="00B310D6">
      <w:pPr>
        <w:pStyle w:val="BodyText"/>
        <w:ind w:left="720" w:firstLine="720"/>
        <w:rPr>
          <w:rFonts w:asciiTheme="majorHAnsi" w:hAnsiTheme="majorHAnsi" w:cstheme="majorHAnsi"/>
        </w:rPr>
      </w:pPr>
      <w:r w:rsidRPr="00D5653B">
        <w:rPr>
          <w:rFonts w:asciiTheme="majorHAnsi" w:hAnsiTheme="majorHAnsi" w:cstheme="majorHAnsi"/>
          <w:lang w:val="en-US"/>
        </w:rPr>
        <w:t xml:space="preserve"> </w:t>
      </w:r>
      <w:r w:rsidR="00BA159C">
        <w:rPr>
          <w:rFonts w:asciiTheme="majorHAnsi" w:hAnsiTheme="majorHAnsi" w:cstheme="majorHAnsi"/>
        </w:rPr>
        <w:tab/>
      </w:r>
      <w:r w:rsidR="00BA159C">
        <w:rPr>
          <w:rFonts w:asciiTheme="majorHAnsi" w:hAnsiTheme="majorHAnsi" w:cstheme="majorHAnsi"/>
        </w:rPr>
        <w:tab/>
      </w:r>
      <w:r w:rsidR="00BA159C">
        <w:rPr>
          <w:rFonts w:asciiTheme="majorHAnsi" w:hAnsiTheme="majorHAnsi" w:cstheme="majorHAnsi"/>
        </w:rPr>
        <w:tab/>
      </w:r>
      <w:r w:rsidR="00BA159C">
        <w:rPr>
          <w:rFonts w:asciiTheme="majorHAnsi" w:hAnsiTheme="majorHAnsi" w:cstheme="majorHAnsi"/>
        </w:rPr>
        <w:tab/>
      </w:r>
      <w:r w:rsidR="00BA159C">
        <w:rPr>
          <w:rFonts w:asciiTheme="majorHAnsi" w:hAnsiTheme="majorHAnsi" w:cstheme="majorHAnsi"/>
        </w:rPr>
        <w:tab/>
      </w:r>
      <w:r w:rsidR="00BA159C">
        <w:rPr>
          <w:rFonts w:asciiTheme="majorHAnsi" w:hAnsiTheme="majorHAnsi" w:cstheme="majorHAnsi"/>
        </w:rPr>
        <w:tab/>
      </w:r>
      <w:r w:rsidR="00BA159C">
        <w:rPr>
          <w:rFonts w:asciiTheme="majorHAnsi" w:hAnsiTheme="majorHAnsi" w:cstheme="majorHAnsi"/>
        </w:rPr>
        <w:tab/>
      </w:r>
      <w:r w:rsidR="00BA159C">
        <w:rPr>
          <w:rFonts w:asciiTheme="majorHAnsi" w:hAnsiTheme="majorHAnsi" w:cstheme="majorHAnsi"/>
          <w:lang w:val="vi-VN"/>
        </w:rPr>
        <w:t xml:space="preserve">    </w:t>
      </w:r>
      <w:proofErr w:type="spellStart"/>
      <w:r w:rsidR="00BA159C">
        <w:rPr>
          <w:rFonts w:asciiTheme="majorHAnsi" w:hAnsiTheme="majorHAnsi" w:cstheme="majorHAnsi"/>
          <w:lang w:val="vi-VN"/>
        </w:rPr>
        <w:t>Nhóm</w:t>
      </w:r>
      <w:proofErr w:type="spellEnd"/>
      <w:r w:rsidR="00BA159C">
        <w:rPr>
          <w:rFonts w:asciiTheme="majorHAnsi" w:hAnsiTheme="majorHAnsi" w:cstheme="majorHAnsi"/>
          <w:lang w:val="vi-VN"/>
        </w:rPr>
        <w:t xml:space="preserve"> s</w:t>
      </w:r>
      <w:r w:rsidR="00D732AA" w:rsidRPr="00D5653B">
        <w:rPr>
          <w:rFonts w:asciiTheme="majorHAnsi" w:hAnsiTheme="majorHAnsi" w:cstheme="majorHAnsi"/>
        </w:rPr>
        <w:t>inh</w:t>
      </w:r>
      <w:r w:rsidR="00D732AA" w:rsidRPr="00D5653B">
        <w:rPr>
          <w:rFonts w:asciiTheme="majorHAnsi" w:hAnsiTheme="majorHAnsi" w:cstheme="majorHAnsi"/>
          <w:spacing w:val="-5"/>
        </w:rPr>
        <w:t xml:space="preserve"> </w:t>
      </w:r>
      <w:r w:rsidR="00D732AA" w:rsidRPr="00D5653B">
        <w:rPr>
          <w:rFonts w:asciiTheme="majorHAnsi" w:hAnsiTheme="majorHAnsi" w:cstheme="majorHAnsi"/>
        </w:rPr>
        <w:t>viên</w:t>
      </w:r>
      <w:r w:rsidR="00D732AA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D732AA" w:rsidRPr="00D5653B">
        <w:rPr>
          <w:rFonts w:asciiTheme="majorHAnsi" w:hAnsiTheme="majorHAnsi" w:cstheme="majorHAnsi"/>
          <w:lang w:val="en-US"/>
        </w:rPr>
        <w:t>thực</w:t>
      </w:r>
      <w:proofErr w:type="spellEnd"/>
      <w:r w:rsidR="00D732AA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D732AA" w:rsidRPr="00D5653B">
        <w:rPr>
          <w:rFonts w:asciiTheme="majorHAnsi" w:hAnsiTheme="majorHAnsi" w:cstheme="majorHAnsi"/>
          <w:lang w:val="en-US"/>
        </w:rPr>
        <w:t>hiện</w:t>
      </w:r>
      <w:proofErr w:type="spellEnd"/>
    </w:p>
    <w:p w14:paraId="4B48D793" w14:textId="2D63D70C" w:rsidR="005E5DA6" w:rsidRPr="00256F06" w:rsidRDefault="00D732AA" w:rsidP="00DB4644">
      <w:pPr>
        <w:pStyle w:val="BodyText"/>
        <w:ind w:left="5040" w:right="300" w:firstLine="450"/>
        <w:rPr>
          <w:rFonts w:asciiTheme="majorHAnsi" w:hAnsiTheme="majorHAnsi" w:cstheme="majorHAnsi"/>
          <w:b/>
          <w:bCs/>
          <w:lang w:val="en-US"/>
        </w:rPr>
        <w:sectPr w:rsidR="005E5DA6" w:rsidRPr="00256F06">
          <w:footerReference w:type="default" r:id="rId12"/>
          <w:pgSz w:w="11910" w:h="16840"/>
          <w:pgMar w:top="1580" w:right="360" w:bottom="280" w:left="540" w:header="0" w:footer="0" w:gutter="0"/>
          <w:cols w:space="720"/>
        </w:sectPr>
      </w:pPr>
      <w:r w:rsidRPr="00D5653B">
        <w:rPr>
          <w:rFonts w:asciiTheme="majorHAnsi" w:hAnsiTheme="majorHAnsi" w:cstheme="majorHAnsi"/>
          <w:b/>
          <w:bCs/>
          <w:lang w:val="en-US"/>
        </w:rPr>
        <w:t>TRẦN ANH KHOA</w:t>
      </w:r>
      <w:r w:rsidR="00BA159C">
        <w:rPr>
          <w:rFonts w:asciiTheme="majorHAnsi" w:hAnsiTheme="majorHAnsi" w:cstheme="majorHAnsi"/>
          <w:b/>
          <w:bCs/>
          <w:lang w:val="vi-VN"/>
        </w:rPr>
        <w:t xml:space="preserve"> - </w:t>
      </w:r>
      <w:r w:rsidR="005C70A3" w:rsidRPr="00D5653B">
        <w:rPr>
          <w:rFonts w:asciiTheme="majorHAnsi" w:hAnsiTheme="majorHAnsi" w:cstheme="majorHAnsi"/>
          <w:b/>
          <w:bCs/>
          <w:lang w:val="en-US"/>
        </w:rPr>
        <w:t>NGUYỄN VĂN ĐẠT</w:t>
      </w:r>
    </w:p>
    <w:tbl>
      <w:tblPr>
        <w:tblW w:w="11748" w:type="dxa"/>
        <w:tblInd w:w="-318" w:type="dxa"/>
        <w:tblLook w:val="04A0" w:firstRow="1" w:lastRow="0" w:firstColumn="1" w:lastColumn="0" w:noHBand="0" w:noVBand="1"/>
      </w:tblPr>
      <w:tblGrid>
        <w:gridCol w:w="5718"/>
        <w:gridCol w:w="6030"/>
      </w:tblGrid>
      <w:tr w:rsidR="005E5DA6" w:rsidRPr="003B609D" w14:paraId="67933C04" w14:textId="77777777" w:rsidTr="005F420D">
        <w:tc>
          <w:tcPr>
            <w:tcW w:w="5718" w:type="dxa"/>
            <w:shd w:val="clear" w:color="auto" w:fill="auto"/>
          </w:tcPr>
          <w:p w14:paraId="4A90022C" w14:textId="77777777" w:rsidR="005E5DA6" w:rsidRPr="003B609D" w:rsidRDefault="005E5DA6" w:rsidP="005F420D">
            <w:pPr>
              <w:ind w:left="836" w:hanging="630"/>
              <w:jc w:val="center"/>
            </w:pPr>
            <w:r w:rsidRPr="003B609D">
              <w:lastRenderedPageBreak/>
              <w:t>ĐẠI HỌC QUỐC GIA TP. HỒ CHÍ MINH</w:t>
            </w:r>
          </w:p>
          <w:p w14:paraId="056AC0D6" w14:textId="77777777" w:rsidR="005F420D" w:rsidRDefault="005E5DA6" w:rsidP="005F420D">
            <w:pPr>
              <w:ind w:left="836" w:hanging="630"/>
              <w:jc w:val="center"/>
              <w:rPr>
                <w:b/>
                <w:lang w:val="en-US"/>
              </w:rPr>
            </w:pPr>
            <w:r w:rsidRPr="003B609D">
              <w:rPr>
                <w:b/>
              </w:rPr>
              <w:t>TRƯỜNG ĐẠI HỌC</w:t>
            </w:r>
            <w:r w:rsidR="005F420D">
              <w:rPr>
                <w:b/>
                <w:noProof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658244" behindDoc="0" locked="0" layoutInCell="1" allowOverlap="1" wp14:anchorId="4B023B97" wp14:editId="68B3FDFD">
                      <wp:simplePos x="0" y="0"/>
                      <wp:positionH relativeFrom="column">
                        <wp:posOffset>968342</wp:posOffset>
                      </wp:positionH>
                      <wp:positionV relativeFrom="paragraph">
                        <wp:posOffset>236220</wp:posOffset>
                      </wp:positionV>
                      <wp:extent cx="1828800" cy="0"/>
                      <wp:effectExtent l="5715" t="5715" r="13335" b="13335"/>
                      <wp:wrapNone/>
                      <wp:docPr id="81" name="Straight Connector 8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828800" cy="0"/>
                              </a:xfrm>
                              <a:prstGeom prst="line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1E7C4295" id="Straight Connector 81" o:spid="_x0000_s1026" style="position:absolute;z-index:2516582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76.25pt,18.6pt" to="220.25pt,18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"/>
                  </w:pict>
                </mc:Fallback>
              </mc:AlternateContent>
            </w:r>
            <w:r w:rsidR="005F420D">
              <w:rPr>
                <w:b/>
                <w:lang w:val="en-US"/>
              </w:rPr>
              <w:t xml:space="preserve"> </w:t>
            </w:r>
          </w:p>
          <w:p w14:paraId="2EADADE7" w14:textId="77777777" w:rsidR="005E5DA6" w:rsidRPr="003B609D" w:rsidRDefault="005E5DA6" w:rsidP="005F420D">
            <w:pPr>
              <w:ind w:left="836" w:hanging="630"/>
              <w:jc w:val="center"/>
              <w:rPr>
                <w:b/>
              </w:rPr>
            </w:pPr>
            <w:r w:rsidRPr="003B609D">
              <w:rPr>
                <w:b/>
              </w:rPr>
              <w:t>CÔNG NGHỆ THÔNG TIN</w:t>
            </w:r>
          </w:p>
        </w:tc>
        <w:tc>
          <w:tcPr>
            <w:tcW w:w="6030" w:type="dxa"/>
            <w:shd w:val="clear" w:color="auto" w:fill="auto"/>
          </w:tcPr>
          <w:p w14:paraId="57F54957" w14:textId="6E4622DB" w:rsidR="005E5DA6" w:rsidRPr="003B609D" w:rsidRDefault="005E5DA6" w:rsidP="005F420D">
            <w:pPr>
              <w:tabs>
                <w:tab w:val="left" w:pos="5193"/>
              </w:tabs>
              <w:ind w:left="603" w:right="964" w:hanging="450"/>
              <w:jc w:val="center"/>
              <w:rPr>
                <w:b/>
              </w:rPr>
            </w:pPr>
            <w:r w:rsidRPr="003B609D">
              <w:rPr>
                <w:b/>
              </w:rPr>
              <w:t>CỘNG HÒA XÃ HỘI CHỦ NGHĨA VIỆT NAM</w:t>
            </w:r>
          </w:p>
          <w:p w14:paraId="780B60F3" w14:textId="76BB99B1" w:rsidR="005E5DA6" w:rsidRPr="003B609D" w:rsidRDefault="005E5DA6" w:rsidP="005F420D">
            <w:pPr>
              <w:tabs>
                <w:tab w:val="left" w:pos="5193"/>
              </w:tabs>
              <w:ind w:left="603" w:right="334" w:hanging="450"/>
              <w:jc w:val="center"/>
              <w:rPr>
                <w:b/>
              </w:rPr>
            </w:pPr>
            <w:r>
              <w:rPr>
                <w:noProof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658243" behindDoc="0" locked="0" layoutInCell="1" allowOverlap="1" wp14:anchorId="2FB4EA5F" wp14:editId="04BD8C4A">
                      <wp:simplePos x="0" y="0"/>
                      <wp:positionH relativeFrom="column">
                        <wp:posOffset>812800</wp:posOffset>
                      </wp:positionH>
                      <wp:positionV relativeFrom="paragraph">
                        <wp:posOffset>292735</wp:posOffset>
                      </wp:positionV>
                      <wp:extent cx="1828800" cy="0"/>
                      <wp:effectExtent l="5715" t="10795" r="13335" b="8255"/>
                      <wp:wrapNone/>
                      <wp:docPr id="4136" name="Straight Connector 413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828800" cy="0"/>
                              </a:xfrm>
                              <a:prstGeom prst="line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43C973B1" id="Straight Connector 4136" o:spid="_x0000_s1026" style="position:absolute;z-index:25165824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64pt,23.05pt" to="208pt,23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"/>
                  </w:pict>
                </mc:Fallback>
              </mc:AlternateContent>
            </w:r>
            <w:proofErr w:type="spellStart"/>
            <w:r w:rsidRPr="003B609D">
              <w:rPr>
                <w:b/>
              </w:rPr>
              <w:t>Độc</w:t>
            </w:r>
            <w:proofErr w:type="spellEnd"/>
            <w:r w:rsidRPr="003B609D">
              <w:rPr>
                <w:b/>
              </w:rPr>
              <w:t xml:space="preserve"> </w:t>
            </w:r>
            <w:proofErr w:type="spellStart"/>
            <w:r w:rsidRPr="003B609D">
              <w:rPr>
                <w:b/>
              </w:rPr>
              <w:t>Lập</w:t>
            </w:r>
            <w:proofErr w:type="spellEnd"/>
            <w:r w:rsidRPr="003B609D">
              <w:rPr>
                <w:b/>
              </w:rPr>
              <w:t xml:space="preserve"> - </w:t>
            </w:r>
            <w:proofErr w:type="spellStart"/>
            <w:r w:rsidRPr="003B609D">
              <w:rPr>
                <w:b/>
              </w:rPr>
              <w:t>Tự</w:t>
            </w:r>
            <w:proofErr w:type="spellEnd"/>
            <w:r w:rsidRPr="003B609D">
              <w:rPr>
                <w:b/>
              </w:rPr>
              <w:t xml:space="preserve"> Do - </w:t>
            </w:r>
            <w:proofErr w:type="spellStart"/>
            <w:r w:rsidRPr="003B609D">
              <w:rPr>
                <w:b/>
              </w:rPr>
              <w:t>Hạnh</w:t>
            </w:r>
            <w:proofErr w:type="spellEnd"/>
            <w:r w:rsidRPr="003B609D">
              <w:rPr>
                <w:b/>
              </w:rPr>
              <w:t xml:space="preserve"> </w:t>
            </w:r>
            <w:proofErr w:type="spellStart"/>
            <w:r w:rsidRPr="003B609D">
              <w:rPr>
                <w:b/>
              </w:rPr>
              <w:t>Phúc</w:t>
            </w:r>
            <w:proofErr w:type="spellEnd"/>
          </w:p>
        </w:tc>
      </w:tr>
    </w:tbl>
    <w:p w14:paraId="701ADF86" w14:textId="0410AA73" w:rsidR="005E5DA6" w:rsidRPr="003B609D" w:rsidRDefault="005E5DA6" w:rsidP="005E5DA6">
      <w:pPr>
        <w:tabs>
          <w:tab w:val="center" w:pos="1985"/>
        </w:tabs>
      </w:pPr>
    </w:p>
    <w:p w14:paraId="66DD4C45" w14:textId="77777777" w:rsidR="005E5DA6" w:rsidRPr="003B609D" w:rsidRDefault="005E5DA6" w:rsidP="005E5DA6"/>
    <w:tbl>
      <w:tblPr>
        <w:tblW w:w="9513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4756"/>
        <w:gridCol w:w="4757"/>
      </w:tblGrid>
      <w:tr w:rsidR="005E5DA6" w:rsidRPr="003B609D" w14:paraId="3E2D7AAC" w14:textId="77777777" w:rsidTr="00B6326C">
        <w:trPr>
          <w:jc w:val="center"/>
        </w:trPr>
        <w:tc>
          <w:tcPr>
            <w:tcW w:w="9513" w:type="dxa"/>
            <w:gridSpan w:val="2"/>
          </w:tcPr>
          <w:p w14:paraId="0EC1DC4F" w14:textId="6B624637" w:rsidR="005E5DA6" w:rsidRPr="003B609D" w:rsidRDefault="005E5DA6" w:rsidP="005E5DA6">
            <w:pPr>
              <w:spacing w:before="120" w:after="120"/>
              <w:ind w:left="0"/>
              <w:rPr>
                <w:szCs w:val="26"/>
              </w:rPr>
            </w:pPr>
            <w:r w:rsidRPr="003B609D">
              <w:rPr>
                <w:b/>
                <w:szCs w:val="26"/>
              </w:rPr>
              <w:t>TÊN ĐỀ TÀI:</w:t>
            </w:r>
            <w:r>
              <w:t xml:space="preserve"> </w:t>
            </w:r>
            <w:r w:rsidRPr="003041F1">
              <w:rPr>
                <w:b/>
                <w:szCs w:val="26"/>
              </w:rPr>
              <w:t xml:space="preserve">Xây </w:t>
            </w:r>
            <w:proofErr w:type="spellStart"/>
            <w:r w:rsidRPr="003041F1">
              <w:rPr>
                <w:b/>
                <w:szCs w:val="26"/>
              </w:rPr>
              <w:t>dựng</w:t>
            </w:r>
            <w:proofErr w:type="spellEnd"/>
            <w:r w:rsidRPr="003041F1">
              <w:rPr>
                <w:b/>
                <w:szCs w:val="26"/>
              </w:rPr>
              <w:t xml:space="preserve"> </w:t>
            </w:r>
            <w:proofErr w:type="spellStart"/>
            <w:r w:rsidRPr="003041F1">
              <w:rPr>
                <w:b/>
                <w:szCs w:val="26"/>
              </w:rPr>
              <w:t>ứng</w:t>
            </w:r>
            <w:proofErr w:type="spellEnd"/>
            <w:r w:rsidRPr="003041F1">
              <w:rPr>
                <w:b/>
                <w:szCs w:val="26"/>
              </w:rPr>
              <w:t xml:space="preserve"> </w:t>
            </w:r>
            <w:proofErr w:type="spellStart"/>
            <w:r w:rsidRPr="003041F1">
              <w:rPr>
                <w:b/>
                <w:szCs w:val="26"/>
              </w:rPr>
              <w:t>dụng</w:t>
            </w:r>
            <w:proofErr w:type="spellEnd"/>
            <w:r w:rsidRPr="003041F1">
              <w:rPr>
                <w:b/>
                <w:szCs w:val="26"/>
              </w:rPr>
              <w:t xml:space="preserve"> </w:t>
            </w:r>
            <w:proofErr w:type="spellStart"/>
            <w:r w:rsidRPr="003041F1">
              <w:rPr>
                <w:b/>
                <w:szCs w:val="26"/>
              </w:rPr>
              <w:t>bán</w:t>
            </w:r>
            <w:proofErr w:type="spellEnd"/>
            <w:r w:rsidRPr="003041F1">
              <w:rPr>
                <w:b/>
                <w:szCs w:val="26"/>
              </w:rPr>
              <w:t xml:space="preserve"> </w:t>
            </w:r>
            <w:proofErr w:type="spellStart"/>
            <w:r w:rsidRPr="003041F1">
              <w:rPr>
                <w:b/>
                <w:szCs w:val="26"/>
              </w:rPr>
              <w:t>hàng</w:t>
            </w:r>
            <w:proofErr w:type="spellEnd"/>
            <w:r w:rsidRPr="003041F1">
              <w:rPr>
                <w:b/>
                <w:szCs w:val="26"/>
              </w:rPr>
              <w:t xml:space="preserve"> </w:t>
            </w:r>
            <w:proofErr w:type="spellStart"/>
            <w:r w:rsidRPr="003041F1">
              <w:rPr>
                <w:b/>
                <w:szCs w:val="26"/>
              </w:rPr>
              <w:t>với</w:t>
            </w:r>
            <w:proofErr w:type="spellEnd"/>
            <w:r w:rsidRPr="003041F1">
              <w:rPr>
                <w:b/>
                <w:szCs w:val="26"/>
              </w:rPr>
              <w:t xml:space="preserve"> </w:t>
            </w:r>
            <w:proofErr w:type="spellStart"/>
            <w:r w:rsidRPr="003041F1">
              <w:rPr>
                <w:b/>
                <w:szCs w:val="26"/>
              </w:rPr>
              <w:t>hệ</w:t>
            </w:r>
            <w:proofErr w:type="spellEnd"/>
            <w:r w:rsidRPr="003041F1">
              <w:rPr>
                <w:b/>
                <w:szCs w:val="26"/>
              </w:rPr>
              <w:t xml:space="preserve"> </w:t>
            </w:r>
            <w:proofErr w:type="spellStart"/>
            <w:r w:rsidRPr="003041F1">
              <w:rPr>
                <w:b/>
                <w:szCs w:val="26"/>
              </w:rPr>
              <w:t>thống</w:t>
            </w:r>
            <w:proofErr w:type="spellEnd"/>
            <w:r w:rsidRPr="003041F1">
              <w:rPr>
                <w:b/>
                <w:szCs w:val="26"/>
              </w:rPr>
              <w:t xml:space="preserve"> </w:t>
            </w:r>
            <w:proofErr w:type="spellStart"/>
            <w:r w:rsidRPr="003041F1">
              <w:rPr>
                <w:b/>
                <w:szCs w:val="26"/>
              </w:rPr>
              <w:t>khuyến</w:t>
            </w:r>
            <w:proofErr w:type="spellEnd"/>
            <w:r w:rsidRPr="003041F1">
              <w:rPr>
                <w:b/>
                <w:szCs w:val="26"/>
              </w:rPr>
              <w:t xml:space="preserve"> </w:t>
            </w:r>
            <w:proofErr w:type="spellStart"/>
            <w:r w:rsidRPr="003041F1">
              <w:rPr>
                <w:b/>
                <w:szCs w:val="26"/>
              </w:rPr>
              <w:t>nghị</w:t>
            </w:r>
            <w:proofErr w:type="spellEnd"/>
            <w:r w:rsidRPr="003041F1">
              <w:rPr>
                <w:b/>
                <w:szCs w:val="26"/>
              </w:rPr>
              <w:t xml:space="preserve"> </w:t>
            </w:r>
            <w:proofErr w:type="spellStart"/>
            <w:r w:rsidRPr="003041F1">
              <w:rPr>
                <w:b/>
                <w:szCs w:val="26"/>
              </w:rPr>
              <w:t>sản</w:t>
            </w:r>
            <w:proofErr w:type="spellEnd"/>
            <w:r w:rsidRPr="003041F1">
              <w:rPr>
                <w:b/>
                <w:szCs w:val="26"/>
              </w:rPr>
              <w:t xml:space="preserve"> </w:t>
            </w:r>
            <w:proofErr w:type="spellStart"/>
            <w:r w:rsidRPr="003041F1">
              <w:rPr>
                <w:b/>
                <w:szCs w:val="26"/>
              </w:rPr>
              <w:t>phẩm</w:t>
            </w:r>
            <w:proofErr w:type="spellEnd"/>
          </w:p>
        </w:tc>
      </w:tr>
      <w:tr w:rsidR="005E5DA6" w:rsidRPr="003B609D" w14:paraId="1CD960A6" w14:textId="77777777" w:rsidTr="00B6326C">
        <w:trPr>
          <w:jc w:val="center"/>
        </w:trPr>
        <w:tc>
          <w:tcPr>
            <w:tcW w:w="9513" w:type="dxa"/>
            <w:gridSpan w:val="2"/>
          </w:tcPr>
          <w:p w14:paraId="71C7E642" w14:textId="342C9B06" w:rsidR="005E5DA6" w:rsidRPr="003B609D" w:rsidRDefault="005E5DA6" w:rsidP="005E5DA6">
            <w:pPr>
              <w:ind w:left="0"/>
              <w:rPr>
                <w:b/>
                <w:szCs w:val="26"/>
              </w:rPr>
            </w:pPr>
            <w:proofErr w:type="spellStart"/>
            <w:r w:rsidRPr="003B609D">
              <w:rPr>
                <w:b/>
                <w:szCs w:val="26"/>
              </w:rPr>
              <w:t>Cán</w:t>
            </w:r>
            <w:proofErr w:type="spellEnd"/>
            <w:r w:rsidRPr="003B609D">
              <w:rPr>
                <w:b/>
                <w:szCs w:val="26"/>
              </w:rPr>
              <w:t xml:space="preserve"> </w:t>
            </w:r>
            <w:proofErr w:type="spellStart"/>
            <w:r w:rsidRPr="003B609D">
              <w:rPr>
                <w:b/>
                <w:szCs w:val="26"/>
              </w:rPr>
              <w:t>bộ</w:t>
            </w:r>
            <w:proofErr w:type="spellEnd"/>
            <w:r w:rsidRPr="003B609D">
              <w:rPr>
                <w:b/>
                <w:szCs w:val="26"/>
              </w:rPr>
              <w:t xml:space="preserve"> </w:t>
            </w:r>
            <w:proofErr w:type="spellStart"/>
            <w:r w:rsidRPr="003B609D">
              <w:rPr>
                <w:b/>
                <w:szCs w:val="26"/>
              </w:rPr>
              <w:t>hướng</w:t>
            </w:r>
            <w:proofErr w:type="spellEnd"/>
            <w:r w:rsidRPr="003B609D">
              <w:rPr>
                <w:b/>
                <w:szCs w:val="26"/>
              </w:rPr>
              <w:t xml:space="preserve"> </w:t>
            </w:r>
            <w:proofErr w:type="spellStart"/>
            <w:r w:rsidRPr="003B609D">
              <w:rPr>
                <w:b/>
                <w:szCs w:val="26"/>
              </w:rPr>
              <w:t>dẫn</w:t>
            </w:r>
            <w:proofErr w:type="spellEnd"/>
            <w:r w:rsidRPr="003B609D">
              <w:rPr>
                <w:b/>
                <w:szCs w:val="26"/>
              </w:rPr>
              <w:t>:</w:t>
            </w:r>
            <w:r w:rsidR="00F16426">
              <w:rPr>
                <w:b/>
                <w:szCs w:val="26"/>
                <w:lang w:val="en-US"/>
              </w:rPr>
              <w:t xml:space="preserve"> </w:t>
            </w:r>
            <w:proofErr w:type="spellStart"/>
            <w:r>
              <w:rPr>
                <w:b/>
                <w:szCs w:val="26"/>
              </w:rPr>
              <w:t>Th.S</w:t>
            </w:r>
            <w:proofErr w:type="spellEnd"/>
            <w:r>
              <w:rPr>
                <w:b/>
                <w:szCs w:val="26"/>
              </w:rPr>
              <w:t xml:space="preserve"> </w:t>
            </w:r>
            <w:proofErr w:type="spellStart"/>
            <w:r>
              <w:rPr>
                <w:b/>
                <w:szCs w:val="26"/>
              </w:rPr>
              <w:t>Trần</w:t>
            </w:r>
            <w:proofErr w:type="spellEnd"/>
            <w:r>
              <w:rPr>
                <w:b/>
                <w:szCs w:val="26"/>
              </w:rPr>
              <w:t xml:space="preserve"> </w:t>
            </w:r>
            <w:proofErr w:type="spellStart"/>
            <w:r>
              <w:rPr>
                <w:b/>
                <w:szCs w:val="26"/>
              </w:rPr>
              <w:t>Thị</w:t>
            </w:r>
            <w:proofErr w:type="spellEnd"/>
            <w:r>
              <w:rPr>
                <w:b/>
                <w:szCs w:val="26"/>
              </w:rPr>
              <w:t xml:space="preserve"> </w:t>
            </w:r>
            <w:proofErr w:type="spellStart"/>
            <w:r>
              <w:rPr>
                <w:b/>
                <w:szCs w:val="26"/>
              </w:rPr>
              <w:t>Hồng</w:t>
            </w:r>
            <w:proofErr w:type="spellEnd"/>
            <w:r>
              <w:rPr>
                <w:b/>
                <w:szCs w:val="26"/>
              </w:rPr>
              <w:t xml:space="preserve"> </w:t>
            </w:r>
            <w:proofErr w:type="spellStart"/>
            <w:r>
              <w:rPr>
                <w:b/>
                <w:szCs w:val="26"/>
              </w:rPr>
              <w:t>Yến</w:t>
            </w:r>
            <w:proofErr w:type="spellEnd"/>
          </w:p>
        </w:tc>
      </w:tr>
      <w:tr w:rsidR="005E5DA6" w:rsidRPr="003B609D" w14:paraId="4FD33E72" w14:textId="77777777" w:rsidTr="00B6326C">
        <w:trPr>
          <w:jc w:val="center"/>
        </w:trPr>
        <w:tc>
          <w:tcPr>
            <w:tcW w:w="9513" w:type="dxa"/>
            <w:gridSpan w:val="2"/>
          </w:tcPr>
          <w:p w14:paraId="5A5D7EB8" w14:textId="77777777" w:rsidR="005E5DA6" w:rsidRPr="003B609D" w:rsidRDefault="005E5DA6" w:rsidP="005E5DA6">
            <w:pPr>
              <w:spacing w:before="120" w:after="120"/>
              <w:ind w:left="0"/>
              <w:rPr>
                <w:szCs w:val="26"/>
              </w:rPr>
            </w:pPr>
            <w:proofErr w:type="spellStart"/>
            <w:r w:rsidRPr="003B609D">
              <w:rPr>
                <w:b/>
                <w:szCs w:val="26"/>
              </w:rPr>
              <w:t>Thời</w:t>
            </w:r>
            <w:proofErr w:type="spellEnd"/>
            <w:r w:rsidRPr="003B609D">
              <w:rPr>
                <w:b/>
                <w:szCs w:val="26"/>
              </w:rPr>
              <w:t xml:space="preserve"> gian </w:t>
            </w:r>
            <w:proofErr w:type="spellStart"/>
            <w:r w:rsidRPr="003B609D">
              <w:rPr>
                <w:b/>
                <w:szCs w:val="26"/>
              </w:rPr>
              <w:t>thực</w:t>
            </w:r>
            <w:proofErr w:type="spellEnd"/>
            <w:r w:rsidRPr="003B609D">
              <w:rPr>
                <w:b/>
                <w:szCs w:val="26"/>
              </w:rPr>
              <w:t xml:space="preserve"> </w:t>
            </w:r>
            <w:proofErr w:type="spellStart"/>
            <w:r w:rsidRPr="003B609D">
              <w:rPr>
                <w:b/>
                <w:szCs w:val="26"/>
              </w:rPr>
              <w:t>hiện:</w:t>
            </w:r>
            <w:r w:rsidRPr="003B609D">
              <w:rPr>
                <w:szCs w:val="26"/>
              </w:rPr>
              <w:t>Từ</w:t>
            </w:r>
            <w:proofErr w:type="spellEnd"/>
            <w:r w:rsidRPr="003B609D">
              <w:rPr>
                <w:szCs w:val="26"/>
              </w:rPr>
              <w:t xml:space="preserve"> </w:t>
            </w:r>
            <w:proofErr w:type="spellStart"/>
            <w:r w:rsidRPr="003B609D">
              <w:rPr>
                <w:szCs w:val="26"/>
              </w:rPr>
              <w:t>ngày</w:t>
            </w:r>
            <w:proofErr w:type="spellEnd"/>
            <w:r>
              <w:rPr>
                <w:szCs w:val="26"/>
              </w:rPr>
              <w:t xml:space="preserve"> 21/02/2022 </w:t>
            </w:r>
            <w:proofErr w:type="spellStart"/>
            <w:r w:rsidRPr="003B609D">
              <w:rPr>
                <w:szCs w:val="26"/>
              </w:rPr>
              <w:t>đến</w:t>
            </w:r>
            <w:proofErr w:type="spellEnd"/>
            <w:r w:rsidRPr="003B609D">
              <w:rPr>
                <w:szCs w:val="26"/>
              </w:rPr>
              <w:t xml:space="preserve"> </w:t>
            </w:r>
            <w:proofErr w:type="spellStart"/>
            <w:r w:rsidRPr="003B609D">
              <w:rPr>
                <w:szCs w:val="26"/>
              </w:rPr>
              <w:t>ngày</w:t>
            </w:r>
            <w:proofErr w:type="spellEnd"/>
            <w:r>
              <w:rPr>
                <w:szCs w:val="26"/>
              </w:rPr>
              <w:t xml:space="preserve"> 10/06/2022</w:t>
            </w:r>
          </w:p>
        </w:tc>
      </w:tr>
      <w:tr w:rsidR="005E5DA6" w:rsidRPr="003B609D" w14:paraId="6B2EED3E" w14:textId="77777777" w:rsidTr="00B6326C">
        <w:trPr>
          <w:jc w:val="center"/>
        </w:trPr>
        <w:tc>
          <w:tcPr>
            <w:tcW w:w="9513" w:type="dxa"/>
            <w:gridSpan w:val="2"/>
          </w:tcPr>
          <w:p w14:paraId="760F80F0" w14:textId="77777777" w:rsidR="005E5DA6" w:rsidRPr="003B609D" w:rsidRDefault="005E5DA6" w:rsidP="005E5DA6">
            <w:pPr>
              <w:spacing w:before="120" w:after="120"/>
              <w:ind w:left="0"/>
              <w:rPr>
                <w:b/>
                <w:szCs w:val="26"/>
              </w:rPr>
            </w:pPr>
            <w:r w:rsidRPr="003B609D">
              <w:rPr>
                <w:b/>
                <w:szCs w:val="26"/>
              </w:rPr>
              <w:t xml:space="preserve">Sinh viên </w:t>
            </w:r>
            <w:proofErr w:type="spellStart"/>
            <w:r w:rsidRPr="003B609D">
              <w:rPr>
                <w:b/>
                <w:szCs w:val="26"/>
              </w:rPr>
              <w:t>thực</w:t>
            </w:r>
            <w:proofErr w:type="spellEnd"/>
            <w:r w:rsidRPr="003B609D">
              <w:rPr>
                <w:b/>
                <w:szCs w:val="26"/>
              </w:rPr>
              <w:t xml:space="preserve"> </w:t>
            </w:r>
            <w:proofErr w:type="spellStart"/>
            <w:r w:rsidRPr="003B609D">
              <w:rPr>
                <w:b/>
                <w:szCs w:val="26"/>
              </w:rPr>
              <w:t>hiện</w:t>
            </w:r>
            <w:proofErr w:type="spellEnd"/>
            <w:r w:rsidRPr="003B609D">
              <w:rPr>
                <w:b/>
                <w:szCs w:val="26"/>
              </w:rPr>
              <w:t>:</w:t>
            </w:r>
          </w:p>
          <w:p w14:paraId="4BD27C1C" w14:textId="77777777" w:rsidR="005E5DA6" w:rsidRPr="003B609D" w:rsidRDefault="005E5DA6" w:rsidP="005E5DA6">
            <w:pPr>
              <w:spacing w:before="120" w:after="120"/>
              <w:ind w:left="0"/>
              <w:rPr>
                <w:b/>
                <w:szCs w:val="26"/>
              </w:rPr>
            </w:pPr>
            <w:r>
              <w:rPr>
                <w:b/>
                <w:szCs w:val="26"/>
              </w:rPr>
              <w:t>Nguyễn Văn Đạt</w:t>
            </w:r>
            <w:r w:rsidRPr="003B609D">
              <w:rPr>
                <w:b/>
                <w:szCs w:val="26"/>
              </w:rPr>
              <w:t xml:space="preserve">– </w:t>
            </w:r>
            <w:r>
              <w:rPr>
                <w:b/>
                <w:szCs w:val="26"/>
              </w:rPr>
              <w:t>19521347</w:t>
            </w:r>
          </w:p>
          <w:p w14:paraId="64F02100" w14:textId="77777777" w:rsidR="005E5DA6" w:rsidRPr="003B609D" w:rsidRDefault="005E5DA6" w:rsidP="005E5DA6">
            <w:pPr>
              <w:spacing w:before="120" w:after="120"/>
              <w:ind w:left="0"/>
              <w:rPr>
                <w:szCs w:val="26"/>
              </w:rPr>
            </w:pPr>
            <w:proofErr w:type="spellStart"/>
            <w:r>
              <w:rPr>
                <w:b/>
                <w:szCs w:val="26"/>
              </w:rPr>
              <w:t>Trần</w:t>
            </w:r>
            <w:proofErr w:type="spellEnd"/>
            <w:r>
              <w:rPr>
                <w:b/>
                <w:szCs w:val="26"/>
              </w:rPr>
              <w:t xml:space="preserve"> Anh Khoa</w:t>
            </w:r>
            <w:r w:rsidRPr="003B609D">
              <w:rPr>
                <w:b/>
                <w:szCs w:val="26"/>
              </w:rPr>
              <w:t xml:space="preserve"> – </w:t>
            </w:r>
            <w:r>
              <w:rPr>
                <w:b/>
                <w:szCs w:val="26"/>
              </w:rPr>
              <w:t>19521700</w:t>
            </w:r>
          </w:p>
        </w:tc>
      </w:tr>
      <w:tr w:rsidR="005E5DA6" w:rsidRPr="003B609D" w14:paraId="53D9365D" w14:textId="77777777" w:rsidTr="00B6326C">
        <w:trPr>
          <w:jc w:val="center"/>
        </w:trPr>
        <w:tc>
          <w:tcPr>
            <w:tcW w:w="9513" w:type="dxa"/>
            <w:gridSpan w:val="2"/>
          </w:tcPr>
          <w:p w14:paraId="0250411D" w14:textId="77777777" w:rsidR="005E5DA6" w:rsidRDefault="005E5DA6" w:rsidP="005E5DA6">
            <w:pPr>
              <w:spacing w:before="120" w:after="120"/>
              <w:ind w:left="0"/>
              <w:rPr>
                <w:b/>
                <w:szCs w:val="26"/>
              </w:rPr>
            </w:pPr>
            <w:proofErr w:type="spellStart"/>
            <w:r w:rsidRPr="003B609D">
              <w:rPr>
                <w:b/>
                <w:szCs w:val="26"/>
              </w:rPr>
              <w:t>Nội</w:t>
            </w:r>
            <w:proofErr w:type="spellEnd"/>
            <w:r w:rsidRPr="003B609D">
              <w:rPr>
                <w:b/>
                <w:szCs w:val="26"/>
              </w:rPr>
              <w:t xml:space="preserve"> dung </w:t>
            </w:r>
            <w:proofErr w:type="spellStart"/>
            <w:r w:rsidRPr="003B609D">
              <w:rPr>
                <w:b/>
                <w:szCs w:val="26"/>
              </w:rPr>
              <w:t>đề</w:t>
            </w:r>
            <w:proofErr w:type="spellEnd"/>
            <w:r w:rsidRPr="003B609D">
              <w:rPr>
                <w:b/>
                <w:szCs w:val="26"/>
              </w:rPr>
              <w:t xml:space="preserve"> </w:t>
            </w:r>
            <w:proofErr w:type="spellStart"/>
            <w:r w:rsidRPr="003B609D">
              <w:rPr>
                <w:b/>
                <w:szCs w:val="26"/>
              </w:rPr>
              <w:t>tài</w:t>
            </w:r>
            <w:proofErr w:type="spellEnd"/>
            <w:r w:rsidRPr="003B609D">
              <w:rPr>
                <w:b/>
                <w:szCs w:val="26"/>
              </w:rPr>
              <w:t>:</w:t>
            </w:r>
          </w:p>
          <w:p w14:paraId="5BDEA410" w14:textId="77777777" w:rsidR="005E5DA6" w:rsidRDefault="005E5DA6" w:rsidP="005E5DA6">
            <w:pPr>
              <w:spacing w:before="120" w:after="120"/>
              <w:ind w:left="0"/>
              <w:rPr>
                <w:i/>
                <w:szCs w:val="26"/>
              </w:rPr>
            </w:pPr>
            <w:r>
              <w:rPr>
                <w:b/>
                <w:szCs w:val="26"/>
              </w:rPr>
              <w:t xml:space="preserve">1/ </w:t>
            </w:r>
            <w:proofErr w:type="spellStart"/>
            <w:r>
              <w:rPr>
                <w:b/>
                <w:szCs w:val="26"/>
              </w:rPr>
              <w:t>Giới</w:t>
            </w:r>
            <w:proofErr w:type="spellEnd"/>
            <w:r>
              <w:rPr>
                <w:b/>
                <w:szCs w:val="26"/>
              </w:rPr>
              <w:t xml:space="preserve"> </w:t>
            </w:r>
            <w:proofErr w:type="spellStart"/>
            <w:r>
              <w:rPr>
                <w:b/>
                <w:szCs w:val="26"/>
              </w:rPr>
              <w:t>thiệu</w:t>
            </w:r>
            <w:proofErr w:type="spellEnd"/>
          </w:p>
          <w:p w14:paraId="0748F24E" w14:textId="77777777" w:rsidR="005E5DA6" w:rsidRDefault="005E5DA6" w:rsidP="00B6326C">
            <w:pPr>
              <w:pStyle w:val="paragraph"/>
              <w:spacing w:before="0" w:beforeAutospacing="0" w:after="0" w:afterAutospacing="0"/>
              <w:ind w:left="62" w:firstLine="420"/>
              <w:jc w:val="both"/>
              <w:textAlignment w:val="baseline"/>
              <w:rPr>
                <w:rFonts w:ascii="TimesNewRomanPSMT" w:hAnsi="TimesNewRomanPSMT" w:cs="TimesNewRomanPSMT"/>
                <w:sz w:val="18"/>
                <w:szCs w:val="18"/>
              </w:rPr>
            </w:pPr>
            <w:proofErr w:type="spellStart"/>
            <w:r>
              <w:rPr>
                <w:rStyle w:val="normaltextrun"/>
                <w:sz w:val="26"/>
                <w:szCs w:val="26"/>
                <w:lang w:val="en-US"/>
              </w:rPr>
              <w:t>Trong</w:t>
            </w:r>
            <w:proofErr w:type="spellEnd"/>
            <w:r>
              <w:rPr>
                <w:rStyle w:val="normaltextrun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Style w:val="normaltextrun"/>
                <w:sz w:val="26"/>
                <w:szCs w:val="26"/>
                <w:lang w:val="en-US"/>
              </w:rPr>
              <w:t>nền</w:t>
            </w:r>
            <w:proofErr w:type="spellEnd"/>
            <w:r>
              <w:rPr>
                <w:rStyle w:val="normaltextrun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Style w:val="normaltextrun"/>
                <w:sz w:val="26"/>
                <w:szCs w:val="26"/>
                <w:lang w:val="en-US"/>
              </w:rPr>
              <w:t>kinh</w:t>
            </w:r>
            <w:proofErr w:type="spellEnd"/>
            <w:r>
              <w:rPr>
                <w:rStyle w:val="normaltextrun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Style w:val="normaltextrun"/>
                <w:sz w:val="26"/>
                <w:szCs w:val="26"/>
                <w:lang w:val="en-US"/>
              </w:rPr>
              <w:t>tế</w:t>
            </w:r>
            <w:proofErr w:type="spellEnd"/>
            <w:r>
              <w:rPr>
                <w:rStyle w:val="normaltextrun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Style w:val="normaltextrun"/>
                <w:sz w:val="26"/>
                <w:szCs w:val="26"/>
                <w:lang w:val="en-US"/>
              </w:rPr>
              <w:t>hiện</w:t>
            </w:r>
            <w:proofErr w:type="spellEnd"/>
            <w:r>
              <w:rPr>
                <w:rStyle w:val="normaltextrun"/>
                <w:sz w:val="26"/>
                <w:szCs w:val="26"/>
                <w:lang w:val="en-US"/>
              </w:rPr>
              <w:t xml:space="preserve"> nay, </w:t>
            </w:r>
            <w:proofErr w:type="spellStart"/>
            <w:r>
              <w:rPr>
                <w:rStyle w:val="normaltextrun"/>
                <w:sz w:val="26"/>
                <w:szCs w:val="26"/>
                <w:lang w:val="en-US"/>
              </w:rPr>
              <w:t>mọi</w:t>
            </w:r>
            <w:proofErr w:type="spellEnd"/>
            <w:r>
              <w:rPr>
                <w:rStyle w:val="normaltextrun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Style w:val="normaltextrun"/>
                <w:sz w:val="26"/>
                <w:szCs w:val="26"/>
                <w:lang w:val="en-US"/>
              </w:rPr>
              <w:t>mặt</w:t>
            </w:r>
            <w:proofErr w:type="spellEnd"/>
            <w:r>
              <w:rPr>
                <w:rStyle w:val="normaltextrun"/>
                <w:sz w:val="26"/>
                <w:szCs w:val="26"/>
                <w:lang w:val="en-US"/>
              </w:rPr>
              <w:t xml:space="preserve"> của </w:t>
            </w:r>
            <w:proofErr w:type="spellStart"/>
            <w:r>
              <w:rPr>
                <w:rStyle w:val="normaltextrun"/>
                <w:sz w:val="26"/>
                <w:szCs w:val="26"/>
                <w:lang w:val="en-US"/>
              </w:rPr>
              <w:t>đời</w:t>
            </w:r>
            <w:proofErr w:type="spellEnd"/>
            <w:r>
              <w:rPr>
                <w:rStyle w:val="normaltextrun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Style w:val="normaltextrun"/>
                <w:sz w:val="26"/>
                <w:szCs w:val="26"/>
                <w:lang w:val="en-US"/>
              </w:rPr>
              <w:t>sống</w:t>
            </w:r>
            <w:proofErr w:type="spellEnd"/>
            <w:r>
              <w:rPr>
                <w:rStyle w:val="normaltextrun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Style w:val="normaltextrun"/>
                <w:sz w:val="26"/>
                <w:szCs w:val="26"/>
                <w:lang w:val="en-US"/>
              </w:rPr>
              <w:t>xã</w:t>
            </w:r>
            <w:proofErr w:type="spellEnd"/>
            <w:r>
              <w:rPr>
                <w:rStyle w:val="normaltextrun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Style w:val="normaltextrun"/>
                <w:sz w:val="26"/>
                <w:szCs w:val="26"/>
                <w:lang w:val="en-US"/>
              </w:rPr>
              <w:t>hội</w:t>
            </w:r>
            <w:proofErr w:type="spellEnd"/>
            <w:r>
              <w:rPr>
                <w:rStyle w:val="normaltextrun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Style w:val="normaltextrun"/>
                <w:sz w:val="26"/>
                <w:szCs w:val="26"/>
                <w:lang w:val="en-US"/>
              </w:rPr>
              <w:t>ngày</w:t>
            </w:r>
            <w:proofErr w:type="spellEnd"/>
            <w:r>
              <w:rPr>
                <w:rStyle w:val="normaltextrun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Style w:val="normaltextrun"/>
                <w:sz w:val="26"/>
                <w:szCs w:val="26"/>
                <w:lang w:val="en-US"/>
              </w:rPr>
              <w:t>càng</w:t>
            </w:r>
            <w:proofErr w:type="spellEnd"/>
            <w:r>
              <w:rPr>
                <w:rStyle w:val="normaltextrun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Style w:val="normaltextrun"/>
                <w:sz w:val="26"/>
                <w:szCs w:val="26"/>
                <w:lang w:val="en-US"/>
              </w:rPr>
              <w:t>được</w:t>
            </w:r>
            <w:proofErr w:type="spellEnd"/>
            <w:r>
              <w:rPr>
                <w:rStyle w:val="normaltextrun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Style w:val="normaltextrun"/>
                <w:sz w:val="26"/>
                <w:szCs w:val="26"/>
                <w:lang w:val="en-US"/>
              </w:rPr>
              <w:t>nâng</w:t>
            </w:r>
            <w:proofErr w:type="spellEnd"/>
            <w:r>
              <w:rPr>
                <w:rStyle w:val="normaltextrun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Style w:val="normaltextrun"/>
                <w:sz w:val="26"/>
                <w:szCs w:val="26"/>
                <w:lang w:val="en-US"/>
              </w:rPr>
              <w:t>cao</w:t>
            </w:r>
            <w:proofErr w:type="spellEnd"/>
            <w:r>
              <w:rPr>
                <w:rStyle w:val="normaltextrun"/>
                <w:sz w:val="26"/>
                <w:szCs w:val="26"/>
                <w:lang w:val="en-US"/>
              </w:rPr>
              <w:t xml:space="preserve">, </w:t>
            </w:r>
            <w:proofErr w:type="spellStart"/>
            <w:r>
              <w:rPr>
                <w:rStyle w:val="normaltextrun"/>
                <w:sz w:val="26"/>
                <w:szCs w:val="26"/>
                <w:lang w:val="en-US"/>
              </w:rPr>
              <w:t>đặc</w:t>
            </w:r>
            <w:proofErr w:type="spellEnd"/>
            <w:r>
              <w:rPr>
                <w:rStyle w:val="normaltextrun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Style w:val="normaltextrun"/>
                <w:sz w:val="26"/>
                <w:szCs w:val="26"/>
                <w:lang w:val="en-US"/>
              </w:rPr>
              <w:t>biệt</w:t>
            </w:r>
            <w:proofErr w:type="spellEnd"/>
            <w:r>
              <w:rPr>
                <w:rStyle w:val="normaltextrun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Style w:val="normaltextrun"/>
                <w:sz w:val="26"/>
                <w:szCs w:val="26"/>
                <w:lang w:val="en-US"/>
              </w:rPr>
              <w:t>là</w:t>
            </w:r>
            <w:proofErr w:type="spellEnd"/>
            <w:r>
              <w:rPr>
                <w:rStyle w:val="normaltextrun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Style w:val="normaltextrun"/>
                <w:sz w:val="26"/>
                <w:szCs w:val="26"/>
                <w:lang w:val="en-US"/>
              </w:rPr>
              <w:t>nhu</w:t>
            </w:r>
            <w:proofErr w:type="spellEnd"/>
            <w:r>
              <w:rPr>
                <w:rStyle w:val="normaltextrun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Style w:val="normaltextrun"/>
                <w:sz w:val="26"/>
                <w:szCs w:val="26"/>
                <w:lang w:val="en-US"/>
              </w:rPr>
              <w:t>cầu</w:t>
            </w:r>
            <w:proofErr w:type="spellEnd"/>
            <w:r>
              <w:rPr>
                <w:rStyle w:val="normaltextrun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Style w:val="normaltextrun"/>
                <w:sz w:val="26"/>
                <w:szCs w:val="26"/>
                <w:lang w:val="en-US"/>
              </w:rPr>
              <w:t>trao</w:t>
            </w:r>
            <w:proofErr w:type="spellEnd"/>
            <w:r>
              <w:rPr>
                <w:rStyle w:val="normaltextrun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Style w:val="normaltextrun"/>
                <w:sz w:val="26"/>
                <w:szCs w:val="26"/>
                <w:lang w:val="en-US"/>
              </w:rPr>
              <w:t>đổi</w:t>
            </w:r>
            <w:proofErr w:type="spellEnd"/>
            <w:r>
              <w:rPr>
                <w:rStyle w:val="normaltextrun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Style w:val="normaltextrun"/>
                <w:sz w:val="26"/>
                <w:szCs w:val="26"/>
                <w:lang w:val="en-US"/>
              </w:rPr>
              <w:t>hàng</w:t>
            </w:r>
            <w:proofErr w:type="spellEnd"/>
            <w:r>
              <w:rPr>
                <w:rStyle w:val="normaltextrun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Style w:val="normaltextrun"/>
                <w:sz w:val="26"/>
                <w:szCs w:val="26"/>
                <w:lang w:val="en-US"/>
              </w:rPr>
              <w:t>hoá</w:t>
            </w:r>
            <w:proofErr w:type="spellEnd"/>
            <w:r>
              <w:rPr>
                <w:rStyle w:val="normaltextrun"/>
                <w:sz w:val="26"/>
                <w:szCs w:val="26"/>
                <w:lang w:val="en-US"/>
              </w:rPr>
              <w:t xml:space="preserve"> của con </w:t>
            </w:r>
            <w:proofErr w:type="spellStart"/>
            <w:r>
              <w:rPr>
                <w:rStyle w:val="normaltextrun"/>
                <w:sz w:val="26"/>
                <w:szCs w:val="26"/>
                <w:lang w:val="en-US"/>
              </w:rPr>
              <w:t>người</w:t>
            </w:r>
            <w:proofErr w:type="spellEnd"/>
            <w:r>
              <w:rPr>
                <w:rStyle w:val="normaltextrun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Style w:val="normaltextrun"/>
                <w:sz w:val="26"/>
                <w:szCs w:val="26"/>
                <w:lang w:val="en-US"/>
              </w:rPr>
              <w:t>ngày</w:t>
            </w:r>
            <w:proofErr w:type="spellEnd"/>
            <w:r>
              <w:rPr>
                <w:rStyle w:val="normaltextrun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Style w:val="normaltextrun"/>
                <w:sz w:val="26"/>
                <w:szCs w:val="26"/>
                <w:lang w:val="en-US"/>
              </w:rPr>
              <w:t>càng</w:t>
            </w:r>
            <w:proofErr w:type="spellEnd"/>
            <w:r>
              <w:rPr>
                <w:rStyle w:val="normaltextrun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Style w:val="normaltextrun"/>
                <w:sz w:val="26"/>
                <w:szCs w:val="26"/>
                <w:lang w:val="en-US"/>
              </w:rPr>
              <w:t>tăng</w:t>
            </w:r>
            <w:proofErr w:type="spellEnd"/>
            <w:r>
              <w:rPr>
                <w:rStyle w:val="normaltextrun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Style w:val="normaltextrun"/>
                <w:sz w:val="26"/>
                <w:szCs w:val="26"/>
                <w:lang w:val="en-US"/>
              </w:rPr>
              <w:t>cả</w:t>
            </w:r>
            <w:proofErr w:type="spellEnd"/>
            <w:r>
              <w:rPr>
                <w:rStyle w:val="normaltextrun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Style w:val="normaltextrun"/>
                <w:sz w:val="26"/>
                <w:szCs w:val="26"/>
                <w:lang w:val="en-US"/>
              </w:rPr>
              <w:t>về</w:t>
            </w:r>
            <w:proofErr w:type="spellEnd"/>
            <w:r>
              <w:rPr>
                <w:rStyle w:val="normaltextrun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Style w:val="normaltextrun"/>
                <w:sz w:val="26"/>
                <w:szCs w:val="26"/>
                <w:lang w:val="en-US"/>
              </w:rPr>
              <w:t>số</w:t>
            </w:r>
            <w:proofErr w:type="spellEnd"/>
            <w:r>
              <w:rPr>
                <w:rStyle w:val="normaltextrun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Style w:val="normaltextrun"/>
                <w:sz w:val="26"/>
                <w:szCs w:val="26"/>
                <w:lang w:val="en-US"/>
              </w:rPr>
              <w:t>lượng</w:t>
            </w:r>
            <w:proofErr w:type="spellEnd"/>
            <w:r>
              <w:rPr>
                <w:rStyle w:val="normaltextrun"/>
                <w:sz w:val="26"/>
                <w:szCs w:val="26"/>
                <w:lang w:val="en-US"/>
              </w:rPr>
              <w:t xml:space="preserve"> và </w:t>
            </w:r>
            <w:proofErr w:type="spellStart"/>
            <w:r>
              <w:rPr>
                <w:rStyle w:val="normaltextrun"/>
                <w:sz w:val="26"/>
                <w:szCs w:val="26"/>
                <w:lang w:val="en-US"/>
              </w:rPr>
              <w:t>chất</w:t>
            </w:r>
            <w:proofErr w:type="spellEnd"/>
            <w:r>
              <w:rPr>
                <w:rStyle w:val="normaltextrun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Style w:val="normaltextrun"/>
                <w:sz w:val="26"/>
                <w:szCs w:val="26"/>
                <w:lang w:val="en-US"/>
              </w:rPr>
              <w:t>lượng</w:t>
            </w:r>
            <w:proofErr w:type="spellEnd"/>
            <w:r>
              <w:rPr>
                <w:rStyle w:val="normaltextrun"/>
                <w:sz w:val="26"/>
                <w:szCs w:val="26"/>
                <w:lang w:val="en-US"/>
              </w:rPr>
              <w:t xml:space="preserve">. </w:t>
            </w:r>
            <w:proofErr w:type="spellStart"/>
            <w:r>
              <w:rPr>
                <w:rStyle w:val="normaltextrun"/>
                <w:sz w:val="26"/>
                <w:szCs w:val="26"/>
                <w:lang w:val="en-US"/>
              </w:rPr>
              <w:t>Hiện</w:t>
            </w:r>
            <w:proofErr w:type="spellEnd"/>
            <w:r>
              <w:rPr>
                <w:rStyle w:val="normaltextrun"/>
                <w:sz w:val="26"/>
                <w:szCs w:val="26"/>
                <w:lang w:val="en-US"/>
              </w:rPr>
              <w:t xml:space="preserve"> nay </w:t>
            </w:r>
            <w:proofErr w:type="spellStart"/>
            <w:r>
              <w:rPr>
                <w:rStyle w:val="normaltextrun"/>
                <w:sz w:val="26"/>
                <w:szCs w:val="26"/>
                <w:lang w:val="en-US"/>
              </w:rPr>
              <w:t>các</w:t>
            </w:r>
            <w:proofErr w:type="spellEnd"/>
            <w:r>
              <w:rPr>
                <w:rStyle w:val="normaltextrun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Style w:val="normaltextrun"/>
                <w:sz w:val="26"/>
                <w:szCs w:val="26"/>
                <w:lang w:val="en-US"/>
              </w:rPr>
              <w:t>công</w:t>
            </w:r>
            <w:proofErr w:type="spellEnd"/>
            <w:r>
              <w:rPr>
                <w:rStyle w:val="normaltextrun"/>
                <w:sz w:val="26"/>
                <w:szCs w:val="26"/>
                <w:lang w:val="en-US"/>
              </w:rPr>
              <w:t xml:space="preserve"> ty tin </w:t>
            </w:r>
            <w:proofErr w:type="spellStart"/>
            <w:r>
              <w:rPr>
                <w:rStyle w:val="normaltextrun"/>
                <w:sz w:val="26"/>
                <w:szCs w:val="26"/>
                <w:lang w:val="en-US"/>
              </w:rPr>
              <w:t>học</w:t>
            </w:r>
            <w:proofErr w:type="spellEnd"/>
            <w:r>
              <w:rPr>
                <w:rStyle w:val="normaltextrun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Style w:val="normaltextrun"/>
                <w:sz w:val="26"/>
                <w:szCs w:val="26"/>
                <w:lang w:val="en-US"/>
              </w:rPr>
              <w:t>hàng</w:t>
            </w:r>
            <w:proofErr w:type="spellEnd"/>
            <w:r>
              <w:rPr>
                <w:rStyle w:val="normaltextrun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Style w:val="normaltextrun"/>
                <w:sz w:val="26"/>
                <w:szCs w:val="26"/>
                <w:lang w:val="en-US"/>
              </w:rPr>
              <w:t>đầu</w:t>
            </w:r>
            <w:proofErr w:type="spellEnd"/>
            <w:r>
              <w:rPr>
                <w:rStyle w:val="normaltextrun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Style w:val="normaltextrun"/>
                <w:sz w:val="26"/>
                <w:szCs w:val="26"/>
                <w:lang w:val="en-US"/>
              </w:rPr>
              <w:t>thế</w:t>
            </w:r>
            <w:proofErr w:type="spellEnd"/>
            <w:r>
              <w:rPr>
                <w:rStyle w:val="normaltextrun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Style w:val="normaltextrun"/>
                <w:sz w:val="26"/>
                <w:szCs w:val="26"/>
                <w:lang w:val="en-US"/>
              </w:rPr>
              <w:t>giới</w:t>
            </w:r>
            <w:proofErr w:type="spellEnd"/>
            <w:r>
              <w:rPr>
                <w:rStyle w:val="normaltextrun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Style w:val="normaltextrun"/>
                <w:sz w:val="26"/>
                <w:szCs w:val="26"/>
                <w:lang w:val="en-US"/>
              </w:rPr>
              <w:t>không</w:t>
            </w:r>
            <w:proofErr w:type="spellEnd"/>
            <w:r>
              <w:rPr>
                <w:rStyle w:val="normaltextrun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Style w:val="normaltextrun"/>
                <w:sz w:val="26"/>
                <w:szCs w:val="26"/>
                <w:lang w:val="en-US"/>
              </w:rPr>
              <w:t>ngừng</w:t>
            </w:r>
            <w:proofErr w:type="spellEnd"/>
            <w:r>
              <w:rPr>
                <w:rStyle w:val="normaltextrun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Style w:val="normaltextrun"/>
                <w:sz w:val="26"/>
                <w:szCs w:val="26"/>
                <w:lang w:val="en-US"/>
              </w:rPr>
              <w:t>đầu</w:t>
            </w:r>
            <w:proofErr w:type="spellEnd"/>
            <w:r>
              <w:rPr>
                <w:rStyle w:val="normaltextrun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Style w:val="normaltextrun"/>
                <w:sz w:val="26"/>
                <w:szCs w:val="26"/>
                <w:lang w:val="en-US"/>
              </w:rPr>
              <w:t>tư</w:t>
            </w:r>
            <w:proofErr w:type="spellEnd"/>
            <w:r>
              <w:rPr>
                <w:rStyle w:val="normaltextrun"/>
                <w:sz w:val="26"/>
                <w:szCs w:val="26"/>
                <w:lang w:val="en-US"/>
              </w:rPr>
              <w:t xml:space="preserve"> và </w:t>
            </w:r>
            <w:proofErr w:type="spellStart"/>
            <w:r>
              <w:rPr>
                <w:rStyle w:val="normaltextrun"/>
                <w:sz w:val="26"/>
                <w:szCs w:val="26"/>
                <w:lang w:val="en-US"/>
              </w:rPr>
              <w:t>cải</w:t>
            </w:r>
            <w:proofErr w:type="spellEnd"/>
            <w:r>
              <w:rPr>
                <w:rStyle w:val="normaltextrun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Style w:val="normaltextrun"/>
                <w:sz w:val="26"/>
                <w:szCs w:val="26"/>
                <w:lang w:val="en-US"/>
              </w:rPr>
              <w:t>thiện</w:t>
            </w:r>
            <w:proofErr w:type="spellEnd"/>
            <w:r>
              <w:rPr>
                <w:rStyle w:val="normaltextrun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Style w:val="normaltextrun"/>
                <w:sz w:val="26"/>
                <w:szCs w:val="26"/>
                <w:lang w:val="en-US"/>
              </w:rPr>
              <w:t>các</w:t>
            </w:r>
            <w:proofErr w:type="spellEnd"/>
            <w:r>
              <w:rPr>
                <w:rStyle w:val="normaltextrun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Style w:val="normaltextrun"/>
                <w:sz w:val="26"/>
                <w:szCs w:val="26"/>
                <w:lang w:val="en-US"/>
              </w:rPr>
              <w:t>giải</w:t>
            </w:r>
            <w:proofErr w:type="spellEnd"/>
            <w:r>
              <w:rPr>
                <w:rStyle w:val="normaltextrun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Style w:val="normaltextrun"/>
                <w:sz w:val="26"/>
                <w:szCs w:val="26"/>
                <w:lang w:val="en-US"/>
              </w:rPr>
              <w:t>pháp</w:t>
            </w:r>
            <w:proofErr w:type="spellEnd"/>
            <w:r>
              <w:rPr>
                <w:rStyle w:val="normaltextrun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Style w:val="normaltextrun"/>
                <w:sz w:val="26"/>
                <w:szCs w:val="26"/>
                <w:lang w:val="en-US"/>
              </w:rPr>
              <w:t>cũng</w:t>
            </w:r>
            <w:proofErr w:type="spellEnd"/>
            <w:r>
              <w:rPr>
                <w:rStyle w:val="normaltextrun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Style w:val="normaltextrun"/>
                <w:sz w:val="26"/>
                <w:szCs w:val="26"/>
                <w:lang w:val="en-US"/>
              </w:rPr>
              <w:t>như</w:t>
            </w:r>
            <w:proofErr w:type="spellEnd"/>
            <w:r>
              <w:rPr>
                <w:rStyle w:val="normaltextrun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Style w:val="normaltextrun"/>
                <w:sz w:val="26"/>
                <w:szCs w:val="26"/>
                <w:lang w:val="en-US"/>
              </w:rPr>
              <w:t>các</w:t>
            </w:r>
            <w:proofErr w:type="spellEnd"/>
            <w:r>
              <w:rPr>
                <w:rStyle w:val="normaltextrun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Style w:val="normaltextrun"/>
                <w:sz w:val="26"/>
                <w:szCs w:val="26"/>
                <w:lang w:val="en-US"/>
              </w:rPr>
              <w:t>sản</w:t>
            </w:r>
            <w:proofErr w:type="spellEnd"/>
            <w:r>
              <w:rPr>
                <w:rStyle w:val="normaltextrun"/>
                <w:sz w:val="26"/>
                <w:szCs w:val="26"/>
                <w:lang w:val="en-US"/>
              </w:rPr>
              <w:t xml:space="preserve"> phẩm </w:t>
            </w:r>
            <w:proofErr w:type="spellStart"/>
            <w:r>
              <w:rPr>
                <w:rStyle w:val="normaltextrun"/>
                <w:sz w:val="26"/>
                <w:szCs w:val="26"/>
                <w:lang w:val="en-US"/>
              </w:rPr>
              <w:t>nhằm</w:t>
            </w:r>
            <w:proofErr w:type="spellEnd"/>
            <w:r>
              <w:rPr>
                <w:rStyle w:val="normaltextrun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Style w:val="normaltextrun"/>
                <w:sz w:val="26"/>
                <w:szCs w:val="26"/>
                <w:lang w:val="en-US"/>
              </w:rPr>
              <w:t>cho</w:t>
            </w:r>
            <w:proofErr w:type="spellEnd"/>
            <w:r>
              <w:rPr>
                <w:rStyle w:val="normaltextrun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Style w:val="normaltextrun"/>
                <w:sz w:val="26"/>
                <w:szCs w:val="26"/>
                <w:lang w:val="en-US"/>
              </w:rPr>
              <w:t>phép</w:t>
            </w:r>
            <w:proofErr w:type="spellEnd"/>
            <w:r>
              <w:rPr>
                <w:rStyle w:val="normaltextrun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Style w:val="normaltextrun"/>
                <w:sz w:val="26"/>
                <w:szCs w:val="26"/>
                <w:lang w:val="en-US"/>
              </w:rPr>
              <w:t>tiến</w:t>
            </w:r>
            <w:proofErr w:type="spellEnd"/>
            <w:r>
              <w:rPr>
                <w:rStyle w:val="normaltextrun"/>
                <w:sz w:val="26"/>
                <w:szCs w:val="26"/>
                <w:lang w:val="en-US"/>
              </w:rPr>
              <w:t xml:space="preserve"> hành </w:t>
            </w:r>
            <w:proofErr w:type="spellStart"/>
            <w:r>
              <w:rPr>
                <w:rStyle w:val="normaltextrun"/>
                <w:sz w:val="26"/>
                <w:szCs w:val="26"/>
                <w:lang w:val="en-US"/>
              </w:rPr>
              <w:t>thương</w:t>
            </w:r>
            <w:proofErr w:type="spellEnd"/>
            <w:r>
              <w:rPr>
                <w:rStyle w:val="normaltextrun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Style w:val="normaltextrun"/>
                <w:sz w:val="26"/>
                <w:szCs w:val="26"/>
                <w:lang w:val="en-US"/>
              </w:rPr>
              <w:t>mại</w:t>
            </w:r>
            <w:proofErr w:type="spellEnd"/>
            <w:r>
              <w:rPr>
                <w:rStyle w:val="normaltextrun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Style w:val="normaltextrun"/>
                <w:sz w:val="26"/>
                <w:szCs w:val="26"/>
                <w:lang w:val="en-US"/>
              </w:rPr>
              <w:t>hóa</w:t>
            </w:r>
            <w:proofErr w:type="spellEnd"/>
            <w:r>
              <w:rPr>
                <w:rStyle w:val="normaltextrun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Style w:val="normaltextrun"/>
                <w:sz w:val="26"/>
                <w:szCs w:val="26"/>
                <w:lang w:val="en-US"/>
              </w:rPr>
              <w:t>trên</w:t>
            </w:r>
            <w:proofErr w:type="spellEnd"/>
            <w:r>
              <w:rPr>
                <w:rStyle w:val="normaltextrun"/>
                <w:sz w:val="26"/>
                <w:szCs w:val="26"/>
                <w:lang w:val="en-US"/>
              </w:rPr>
              <w:t xml:space="preserve"> Internet. </w:t>
            </w:r>
            <w:proofErr w:type="spellStart"/>
            <w:r>
              <w:rPr>
                <w:rStyle w:val="normaltextrun"/>
                <w:sz w:val="26"/>
                <w:szCs w:val="26"/>
                <w:lang w:val="en-US"/>
              </w:rPr>
              <w:t>Thông</w:t>
            </w:r>
            <w:proofErr w:type="spellEnd"/>
            <w:r>
              <w:rPr>
                <w:rStyle w:val="normaltextrun"/>
                <w:sz w:val="26"/>
                <w:szCs w:val="26"/>
                <w:lang w:val="en-US"/>
              </w:rPr>
              <w:t xml:space="preserve"> qua </w:t>
            </w:r>
            <w:proofErr w:type="spellStart"/>
            <w:r>
              <w:rPr>
                <w:rStyle w:val="normaltextrun"/>
                <w:sz w:val="26"/>
                <w:szCs w:val="26"/>
                <w:lang w:val="en-US"/>
              </w:rPr>
              <w:t>các</w:t>
            </w:r>
            <w:proofErr w:type="spellEnd"/>
            <w:r>
              <w:rPr>
                <w:rStyle w:val="normaltextrun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Style w:val="normaltextrun"/>
                <w:sz w:val="26"/>
                <w:szCs w:val="26"/>
                <w:lang w:val="en-US"/>
              </w:rPr>
              <w:t>sản</w:t>
            </w:r>
            <w:proofErr w:type="spellEnd"/>
            <w:r>
              <w:rPr>
                <w:rStyle w:val="normaltextrun"/>
                <w:sz w:val="26"/>
                <w:szCs w:val="26"/>
                <w:lang w:val="en-US"/>
              </w:rPr>
              <w:t xml:space="preserve"> phẩm và </w:t>
            </w:r>
            <w:proofErr w:type="spellStart"/>
            <w:r>
              <w:rPr>
                <w:rStyle w:val="normaltextrun"/>
                <w:sz w:val="26"/>
                <w:szCs w:val="26"/>
                <w:lang w:val="en-US"/>
              </w:rPr>
              <w:t>công</w:t>
            </w:r>
            <w:proofErr w:type="spellEnd"/>
            <w:r>
              <w:rPr>
                <w:rStyle w:val="normaltextrun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Style w:val="normaltextrun"/>
                <w:sz w:val="26"/>
                <w:szCs w:val="26"/>
                <w:lang w:val="en-US"/>
              </w:rPr>
              <w:t>nghệ</w:t>
            </w:r>
            <w:proofErr w:type="spellEnd"/>
            <w:r>
              <w:rPr>
                <w:rStyle w:val="normaltextrun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Style w:val="normaltextrun"/>
                <w:sz w:val="26"/>
                <w:szCs w:val="26"/>
                <w:lang w:val="en-US"/>
              </w:rPr>
              <w:t>này</w:t>
            </w:r>
            <w:proofErr w:type="spellEnd"/>
            <w:r>
              <w:rPr>
                <w:rStyle w:val="normaltextrun"/>
                <w:sz w:val="26"/>
                <w:szCs w:val="26"/>
                <w:lang w:val="en-US"/>
              </w:rPr>
              <w:t xml:space="preserve">, </w:t>
            </w:r>
            <w:proofErr w:type="spellStart"/>
            <w:r>
              <w:rPr>
                <w:rStyle w:val="normaltextrun"/>
                <w:sz w:val="26"/>
                <w:szCs w:val="26"/>
                <w:lang w:val="en-US"/>
              </w:rPr>
              <w:t>chúng</w:t>
            </w:r>
            <w:proofErr w:type="spellEnd"/>
            <w:r>
              <w:rPr>
                <w:rStyle w:val="normaltextrun"/>
                <w:sz w:val="26"/>
                <w:szCs w:val="26"/>
                <w:lang w:val="en-US"/>
              </w:rPr>
              <w:t xml:space="preserve"> ta </w:t>
            </w:r>
            <w:proofErr w:type="spellStart"/>
            <w:r>
              <w:rPr>
                <w:rStyle w:val="normaltextrun"/>
                <w:sz w:val="26"/>
                <w:szCs w:val="26"/>
                <w:lang w:val="en-US"/>
              </w:rPr>
              <w:t>dễ</w:t>
            </w:r>
            <w:proofErr w:type="spellEnd"/>
            <w:r>
              <w:rPr>
                <w:rStyle w:val="normaltextrun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Style w:val="normaltextrun"/>
                <w:sz w:val="26"/>
                <w:szCs w:val="26"/>
                <w:lang w:val="en-US"/>
              </w:rPr>
              <w:t>dàng</w:t>
            </w:r>
            <w:proofErr w:type="spellEnd"/>
            <w:r>
              <w:rPr>
                <w:rStyle w:val="normaltextrun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Style w:val="normaltextrun"/>
                <w:sz w:val="26"/>
                <w:szCs w:val="26"/>
                <w:lang w:val="en-US"/>
              </w:rPr>
              <w:t>nhận</w:t>
            </w:r>
            <w:proofErr w:type="spellEnd"/>
            <w:r>
              <w:rPr>
                <w:rStyle w:val="normaltextrun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Style w:val="normaltextrun"/>
                <w:sz w:val="26"/>
                <w:szCs w:val="26"/>
                <w:lang w:val="en-US"/>
              </w:rPr>
              <w:t>ra</w:t>
            </w:r>
            <w:proofErr w:type="spellEnd"/>
            <w:r>
              <w:rPr>
                <w:rStyle w:val="normaltextrun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Style w:val="normaltextrun"/>
                <w:sz w:val="26"/>
                <w:szCs w:val="26"/>
                <w:lang w:val="en-US"/>
              </w:rPr>
              <w:t>tầm</w:t>
            </w:r>
            <w:proofErr w:type="spellEnd"/>
            <w:r>
              <w:rPr>
                <w:rStyle w:val="normaltextrun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Style w:val="normaltextrun"/>
                <w:sz w:val="26"/>
                <w:szCs w:val="26"/>
                <w:lang w:val="en-US"/>
              </w:rPr>
              <w:t>quan</w:t>
            </w:r>
            <w:proofErr w:type="spellEnd"/>
            <w:r>
              <w:rPr>
                <w:rStyle w:val="normaltextrun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Style w:val="normaltextrun"/>
                <w:sz w:val="26"/>
                <w:szCs w:val="26"/>
                <w:lang w:val="en-US"/>
              </w:rPr>
              <w:t>trọng</w:t>
            </w:r>
            <w:proofErr w:type="spellEnd"/>
            <w:r>
              <w:rPr>
                <w:rStyle w:val="normaltextrun"/>
                <w:sz w:val="26"/>
                <w:szCs w:val="26"/>
                <w:lang w:val="en-US"/>
              </w:rPr>
              <w:t xml:space="preserve"> và </w:t>
            </w:r>
            <w:proofErr w:type="spellStart"/>
            <w:r>
              <w:rPr>
                <w:rStyle w:val="normaltextrun"/>
                <w:sz w:val="26"/>
                <w:szCs w:val="26"/>
                <w:lang w:val="en-US"/>
              </w:rPr>
              <w:t>tính</w:t>
            </w:r>
            <w:proofErr w:type="spellEnd"/>
            <w:r>
              <w:rPr>
                <w:rStyle w:val="normaltextrun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Style w:val="normaltextrun"/>
                <w:sz w:val="26"/>
                <w:szCs w:val="26"/>
                <w:lang w:val="en-US"/>
              </w:rPr>
              <w:t>tất</w:t>
            </w:r>
            <w:proofErr w:type="spellEnd"/>
            <w:r>
              <w:rPr>
                <w:rStyle w:val="normaltextrun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Style w:val="normaltextrun"/>
                <w:sz w:val="26"/>
                <w:szCs w:val="26"/>
                <w:lang w:val="en-US"/>
              </w:rPr>
              <w:t>yếu</w:t>
            </w:r>
            <w:proofErr w:type="spellEnd"/>
            <w:r>
              <w:rPr>
                <w:rStyle w:val="normaltextrun"/>
                <w:sz w:val="26"/>
                <w:szCs w:val="26"/>
                <w:lang w:val="en-US"/>
              </w:rPr>
              <w:t xml:space="preserve"> của </w:t>
            </w:r>
            <w:proofErr w:type="spellStart"/>
            <w:r>
              <w:rPr>
                <w:rStyle w:val="normaltextrun"/>
                <w:sz w:val="26"/>
                <w:szCs w:val="26"/>
                <w:lang w:val="en-US"/>
              </w:rPr>
              <w:t>các</w:t>
            </w:r>
            <w:proofErr w:type="spellEnd"/>
            <w:r>
              <w:rPr>
                <w:rStyle w:val="normaltextrun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Style w:val="normaltextrun"/>
                <w:sz w:val="26"/>
                <w:szCs w:val="26"/>
                <w:lang w:val="en-US"/>
              </w:rPr>
              <w:t>trang</w:t>
            </w:r>
            <w:proofErr w:type="spellEnd"/>
            <w:r>
              <w:rPr>
                <w:rStyle w:val="normaltextrun"/>
                <w:sz w:val="26"/>
                <w:szCs w:val="26"/>
                <w:lang w:val="en-US"/>
              </w:rPr>
              <w:t xml:space="preserve"> web và </w:t>
            </w:r>
            <w:proofErr w:type="spellStart"/>
            <w:r>
              <w:rPr>
                <w:rStyle w:val="normaltextrun"/>
                <w:sz w:val="26"/>
                <w:szCs w:val="26"/>
                <w:lang w:val="en-US"/>
              </w:rPr>
              <w:t>các</w:t>
            </w:r>
            <w:proofErr w:type="spellEnd"/>
            <w:r>
              <w:rPr>
                <w:rStyle w:val="normaltextrun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Style w:val="normaltextrun"/>
                <w:sz w:val="26"/>
                <w:szCs w:val="26"/>
                <w:lang w:val="en-US"/>
              </w:rPr>
              <w:t>ứng</w:t>
            </w:r>
            <w:proofErr w:type="spellEnd"/>
            <w:r>
              <w:rPr>
                <w:rStyle w:val="normaltextrun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Style w:val="normaltextrun"/>
                <w:sz w:val="26"/>
                <w:szCs w:val="26"/>
                <w:lang w:val="en-US"/>
              </w:rPr>
              <w:t>dụng</w:t>
            </w:r>
            <w:proofErr w:type="spellEnd"/>
            <w:r>
              <w:rPr>
                <w:rStyle w:val="normaltextrun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Style w:val="normaltextrun"/>
                <w:sz w:val="26"/>
                <w:szCs w:val="26"/>
                <w:lang w:val="en-US"/>
              </w:rPr>
              <w:t>bán</w:t>
            </w:r>
            <w:proofErr w:type="spellEnd"/>
            <w:r>
              <w:rPr>
                <w:rStyle w:val="normaltextrun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Style w:val="normaltextrun"/>
                <w:sz w:val="26"/>
                <w:szCs w:val="26"/>
                <w:lang w:val="en-US"/>
              </w:rPr>
              <w:t>hàng</w:t>
            </w:r>
            <w:proofErr w:type="spellEnd"/>
            <w:r>
              <w:rPr>
                <w:rStyle w:val="normaltextrun"/>
                <w:sz w:val="26"/>
                <w:szCs w:val="26"/>
                <w:lang w:val="en-US"/>
              </w:rPr>
              <w:t xml:space="preserve"> di động. </w:t>
            </w:r>
            <w:proofErr w:type="spellStart"/>
            <w:r>
              <w:rPr>
                <w:rStyle w:val="normaltextrun"/>
                <w:sz w:val="26"/>
                <w:szCs w:val="26"/>
                <w:lang w:val="en-US"/>
              </w:rPr>
              <w:t>Với</w:t>
            </w:r>
            <w:proofErr w:type="spellEnd"/>
            <w:r>
              <w:rPr>
                <w:rStyle w:val="normaltextrun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Style w:val="normaltextrun"/>
                <w:sz w:val="26"/>
                <w:szCs w:val="26"/>
                <w:lang w:val="en-US"/>
              </w:rPr>
              <w:t>những</w:t>
            </w:r>
            <w:proofErr w:type="spellEnd"/>
            <w:r>
              <w:rPr>
                <w:rStyle w:val="normaltextrun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Style w:val="normaltextrun"/>
                <w:sz w:val="26"/>
                <w:szCs w:val="26"/>
                <w:lang w:val="en-US"/>
              </w:rPr>
              <w:t>thao</w:t>
            </w:r>
            <w:proofErr w:type="spellEnd"/>
            <w:r>
              <w:rPr>
                <w:rStyle w:val="normaltextrun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Style w:val="normaltextrun"/>
                <w:sz w:val="26"/>
                <w:szCs w:val="26"/>
                <w:lang w:val="en-US"/>
              </w:rPr>
              <w:t>tác</w:t>
            </w:r>
            <w:proofErr w:type="spellEnd"/>
            <w:r>
              <w:rPr>
                <w:rStyle w:val="normaltextrun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Style w:val="normaltextrun"/>
                <w:sz w:val="26"/>
                <w:szCs w:val="26"/>
                <w:lang w:val="en-US"/>
              </w:rPr>
              <w:t>đơn</w:t>
            </w:r>
            <w:proofErr w:type="spellEnd"/>
            <w:r>
              <w:rPr>
                <w:rStyle w:val="normaltextrun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Style w:val="normaltextrun"/>
                <w:sz w:val="26"/>
                <w:szCs w:val="26"/>
                <w:lang w:val="en-US"/>
              </w:rPr>
              <w:t>giản</w:t>
            </w:r>
            <w:proofErr w:type="spellEnd"/>
            <w:r>
              <w:rPr>
                <w:rStyle w:val="normaltextrun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Style w:val="normaltextrun"/>
                <w:sz w:val="26"/>
                <w:szCs w:val="26"/>
                <w:lang w:val="en-US"/>
              </w:rPr>
              <w:t>trên</w:t>
            </w:r>
            <w:proofErr w:type="spellEnd"/>
            <w:r>
              <w:rPr>
                <w:rStyle w:val="normaltextrun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Style w:val="normaltextrun"/>
                <w:sz w:val="26"/>
                <w:szCs w:val="26"/>
                <w:lang w:val="en-US"/>
              </w:rPr>
              <w:t>các</w:t>
            </w:r>
            <w:proofErr w:type="spellEnd"/>
            <w:r>
              <w:rPr>
                <w:rStyle w:val="normaltextrun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Style w:val="normaltextrun"/>
                <w:sz w:val="26"/>
                <w:szCs w:val="26"/>
                <w:lang w:val="en-US"/>
              </w:rPr>
              <w:t>thiết</w:t>
            </w:r>
            <w:proofErr w:type="spellEnd"/>
            <w:r>
              <w:rPr>
                <w:rStyle w:val="normaltextrun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Style w:val="normaltextrun"/>
                <w:sz w:val="26"/>
                <w:szCs w:val="26"/>
                <w:lang w:val="en-US"/>
              </w:rPr>
              <w:t>bị</w:t>
            </w:r>
            <w:proofErr w:type="spellEnd"/>
            <w:r>
              <w:rPr>
                <w:rStyle w:val="normaltextrun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Style w:val="normaltextrun"/>
                <w:sz w:val="26"/>
                <w:szCs w:val="26"/>
                <w:lang w:val="en-US"/>
              </w:rPr>
              <w:t>có</w:t>
            </w:r>
            <w:proofErr w:type="spellEnd"/>
            <w:r>
              <w:rPr>
                <w:rStyle w:val="normaltextrun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Style w:val="normaltextrun"/>
                <w:sz w:val="26"/>
                <w:szCs w:val="26"/>
                <w:lang w:val="en-US"/>
              </w:rPr>
              <w:t>nối</w:t>
            </w:r>
            <w:proofErr w:type="spellEnd"/>
            <w:r>
              <w:rPr>
                <w:rStyle w:val="normaltextrun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Style w:val="normaltextrun"/>
                <w:sz w:val="26"/>
                <w:szCs w:val="26"/>
                <w:lang w:val="en-US"/>
              </w:rPr>
              <w:t>mạng</w:t>
            </w:r>
            <w:proofErr w:type="spellEnd"/>
            <w:r>
              <w:rPr>
                <w:rStyle w:val="normaltextrun"/>
                <w:sz w:val="26"/>
                <w:szCs w:val="26"/>
                <w:lang w:val="en-US"/>
              </w:rPr>
              <w:t xml:space="preserve"> Internet, </w:t>
            </w:r>
            <w:proofErr w:type="spellStart"/>
            <w:r>
              <w:rPr>
                <w:rStyle w:val="normaltextrun"/>
                <w:sz w:val="26"/>
                <w:szCs w:val="26"/>
                <w:lang w:val="en-US"/>
              </w:rPr>
              <w:t>người</w:t>
            </w:r>
            <w:proofErr w:type="spellEnd"/>
            <w:r>
              <w:rPr>
                <w:rStyle w:val="normaltextrun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Style w:val="normaltextrun"/>
                <w:sz w:val="26"/>
                <w:szCs w:val="26"/>
                <w:lang w:val="en-US"/>
              </w:rPr>
              <w:t>dùng</w:t>
            </w:r>
            <w:proofErr w:type="spellEnd"/>
            <w:r>
              <w:rPr>
                <w:rStyle w:val="normaltextrun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Style w:val="normaltextrun"/>
                <w:sz w:val="26"/>
                <w:szCs w:val="26"/>
                <w:lang w:val="en-US"/>
              </w:rPr>
              <w:t>sẽ</w:t>
            </w:r>
            <w:proofErr w:type="spellEnd"/>
            <w:r>
              <w:rPr>
                <w:rStyle w:val="normaltextrun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Style w:val="normaltextrun"/>
                <w:sz w:val="26"/>
                <w:szCs w:val="26"/>
                <w:lang w:val="en-US"/>
              </w:rPr>
              <w:t>có</w:t>
            </w:r>
            <w:proofErr w:type="spellEnd"/>
            <w:r>
              <w:rPr>
                <w:rStyle w:val="normaltextrun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Style w:val="normaltextrun"/>
                <w:sz w:val="26"/>
                <w:szCs w:val="26"/>
                <w:lang w:val="en-US"/>
              </w:rPr>
              <w:t>tận</w:t>
            </w:r>
            <w:proofErr w:type="spellEnd"/>
            <w:r>
              <w:rPr>
                <w:rStyle w:val="normaltextrun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Style w:val="normaltextrun"/>
                <w:sz w:val="26"/>
                <w:szCs w:val="26"/>
                <w:lang w:val="en-US"/>
              </w:rPr>
              <w:t>tay</w:t>
            </w:r>
            <w:proofErr w:type="spellEnd"/>
            <w:r>
              <w:rPr>
                <w:rStyle w:val="normaltextrun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Style w:val="normaltextrun"/>
                <w:sz w:val="26"/>
                <w:szCs w:val="26"/>
                <w:lang w:val="en-US"/>
              </w:rPr>
              <w:t>những</w:t>
            </w:r>
            <w:proofErr w:type="spellEnd"/>
            <w:r>
              <w:rPr>
                <w:rStyle w:val="normaltextrun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Style w:val="normaltextrun"/>
                <w:sz w:val="26"/>
                <w:szCs w:val="26"/>
                <w:lang w:val="en-US"/>
              </w:rPr>
              <w:t>gì</w:t>
            </w:r>
            <w:proofErr w:type="spellEnd"/>
            <w:r>
              <w:rPr>
                <w:rStyle w:val="normaltextrun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Style w:val="normaltextrun"/>
                <w:sz w:val="26"/>
                <w:szCs w:val="26"/>
                <w:lang w:val="en-US"/>
              </w:rPr>
              <w:t>họ</w:t>
            </w:r>
            <w:proofErr w:type="spellEnd"/>
            <w:r>
              <w:rPr>
                <w:rStyle w:val="normaltextrun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Style w:val="normaltextrun"/>
                <w:sz w:val="26"/>
                <w:szCs w:val="26"/>
                <w:lang w:val="en-US"/>
              </w:rPr>
              <w:t>cần</w:t>
            </w:r>
            <w:proofErr w:type="spellEnd"/>
            <w:r>
              <w:rPr>
                <w:rStyle w:val="normaltextrun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Style w:val="normaltextrun"/>
                <w:sz w:val="26"/>
                <w:szCs w:val="26"/>
                <w:lang w:val="en-US"/>
              </w:rPr>
              <w:t>mà</w:t>
            </w:r>
            <w:proofErr w:type="spellEnd"/>
            <w:r>
              <w:rPr>
                <w:rStyle w:val="normaltextrun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Style w:val="normaltextrun"/>
                <w:sz w:val="26"/>
                <w:szCs w:val="26"/>
                <w:lang w:val="en-US"/>
              </w:rPr>
              <w:t>không</w:t>
            </w:r>
            <w:proofErr w:type="spellEnd"/>
            <w:r>
              <w:rPr>
                <w:rStyle w:val="normaltextrun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Style w:val="normaltextrun"/>
                <w:sz w:val="26"/>
                <w:szCs w:val="26"/>
                <w:lang w:val="en-US"/>
              </w:rPr>
              <w:t>phải</w:t>
            </w:r>
            <w:proofErr w:type="spellEnd"/>
            <w:r>
              <w:rPr>
                <w:rStyle w:val="normaltextrun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Style w:val="normaltextrun"/>
                <w:sz w:val="26"/>
                <w:szCs w:val="26"/>
                <w:lang w:val="en-US"/>
              </w:rPr>
              <w:t>mất</w:t>
            </w:r>
            <w:proofErr w:type="spellEnd"/>
            <w:r>
              <w:rPr>
                <w:rStyle w:val="normaltextrun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Style w:val="normaltextrun"/>
                <w:sz w:val="26"/>
                <w:szCs w:val="26"/>
                <w:lang w:val="en-US"/>
              </w:rPr>
              <w:t>nhiều</w:t>
            </w:r>
            <w:proofErr w:type="spellEnd"/>
            <w:r>
              <w:rPr>
                <w:rStyle w:val="normaltextrun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Style w:val="normaltextrun"/>
                <w:sz w:val="26"/>
                <w:szCs w:val="26"/>
                <w:lang w:val="en-US"/>
              </w:rPr>
              <w:t>thời</w:t>
            </w:r>
            <w:proofErr w:type="spellEnd"/>
            <w:r>
              <w:rPr>
                <w:rStyle w:val="normaltextrun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Style w:val="normaltextrun"/>
                <w:sz w:val="26"/>
                <w:szCs w:val="26"/>
                <w:lang w:val="en-US"/>
              </w:rPr>
              <w:t>gian</w:t>
            </w:r>
            <w:proofErr w:type="spellEnd"/>
            <w:r>
              <w:rPr>
                <w:rStyle w:val="normaltextrun"/>
                <w:sz w:val="26"/>
                <w:szCs w:val="26"/>
                <w:lang w:val="en-US"/>
              </w:rPr>
              <w:t>. </w:t>
            </w:r>
            <w:r>
              <w:rPr>
                <w:rStyle w:val="eop"/>
                <w:sz w:val="26"/>
                <w:szCs w:val="26"/>
              </w:rPr>
              <w:t> </w:t>
            </w:r>
          </w:p>
          <w:p w14:paraId="14844174" w14:textId="77777777" w:rsidR="005E5DA6" w:rsidRDefault="005E5DA6" w:rsidP="00B6326C">
            <w:pPr>
              <w:pStyle w:val="paragraph"/>
              <w:spacing w:before="0" w:beforeAutospacing="0" w:after="0" w:afterAutospacing="0"/>
              <w:ind w:left="62" w:firstLine="420"/>
              <w:jc w:val="both"/>
              <w:textAlignment w:val="baseline"/>
              <w:rPr>
                <w:rFonts w:ascii="TimesNewRomanPSMT" w:hAnsi="TimesNewRomanPSMT" w:cs="TimesNewRomanPSMT"/>
                <w:sz w:val="18"/>
                <w:szCs w:val="18"/>
              </w:rPr>
            </w:pPr>
            <w:proofErr w:type="spellStart"/>
            <w:r>
              <w:rPr>
                <w:rStyle w:val="normaltextrun"/>
                <w:sz w:val="26"/>
                <w:szCs w:val="26"/>
                <w:lang w:val="en-US"/>
              </w:rPr>
              <w:t>Đặc</w:t>
            </w:r>
            <w:proofErr w:type="spellEnd"/>
            <w:r>
              <w:rPr>
                <w:rStyle w:val="normaltextrun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Style w:val="normaltextrun"/>
                <w:sz w:val="26"/>
                <w:szCs w:val="26"/>
                <w:lang w:val="en-US"/>
              </w:rPr>
              <w:t>biệt</w:t>
            </w:r>
            <w:proofErr w:type="spellEnd"/>
            <w:r>
              <w:rPr>
                <w:rStyle w:val="normaltextrun"/>
                <w:sz w:val="26"/>
                <w:szCs w:val="26"/>
                <w:lang w:val="en-US"/>
              </w:rPr>
              <w:t xml:space="preserve">, </w:t>
            </w:r>
            <w:proofErr w:type="spellStart"/>
            <w:r>
              <w:rPr>
                <w:rStyle w:val="normaltextrun"/>
                <w:sz w:val="26"/>
                <w:szCs w:val="26"/>
                <w:lang w:val="en-US"/>
              </w:rPr>
              <w:t>trong</w:t>
            </w:r>
            <w:proofErr w:type="spellEnd"/>
            <w:r>
              <w:rPr>
                <w:rStyle w:val="normaltextrun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Style w:val="normaltextrun"/>
                <w:sz w:val="26"/>
                <w:szCs w:val="26"/>
                <w:lang w:val="en-US"/>
              </w:rPr>
              <w:t>bối</w:t>
            </w:r>
            <w:proofErr w:type="spellEnd"/>
            <w:r>
              <w:rPr>
                <w:rStyle w:val="normaltextrun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Style w:val="normaltextrun"/>
                <w:sz w:val="26"/>
                <w:szCs w:val="26"/>
                <w:lang w:val="en-US"/>
              </w:rPr>
              <w:t>cảnh</w:t>
            </w:r>
            <w:proofErr w:type="spellEnd"/>
            <w:r>
              <w:rPr>
                <w:rStyle w:val="normaltextrun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Style w:val="normaltextrun"/>
                <w:sz w:val="26"/>
                <w:szCs w:val="26"/>
                <w:lang w:val="en-US"/>
              </w:rPr>
              <w:t>dịch</w:t>
            </w:r>
            <w:proofErr w:type="spellEnd"/>
            <w:r>
              <w:rPr>
                <w:rStyle w:val="normaltextrun"/>
                <w:sz w:val="26"/>
                <w:szCs w:val="26"/>
                <w:lang w:val="en-US"/>
              </w:rPr>
              <w:t xml:space="preserve"> Covid-19 </w:t>
            </w:r>
            <w:proofErr w:type="spellStart"/>
            <w:r>
              <w:rPr>
                <w:rStyle w:val="normaltextrun"/>
                <w:sz w:val="26"/>
                <w:szCs w:val="26"/>
                <w:lang w:val="en-US"/>
              </w:rPr>
              <w:t>vẫn</w:t>
            </w:r>
            <w:proofErr w:type="spellEnd"/>
            <w:r>
              <w:rPr>
                <w:rStyle w:val="normaltextrun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Style w:val="normaltextrun"/>
                <w:sz w:val="26"/>
                <w:szCs w:val="26"/>
                <w:lang w:val="en-US"/>
              </w:rPr>
              <w:t>còn</w:t>
            </w:r>
            <w:proofErr w:type="spellEnd"/>
            <w:r>
              <w:rPr>
                <w:rStyle w:val="normaltextrun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Style w:val="normaltextrun"/>
                <w:sz w:val="26"/>
                <w:szCs w:val="26"/>
                <w:lang w:val="en-US"/>
              </w:rPr>
              <w:t>diễn</w:t>
            </w:r>
            <w:proofErr w:type="spellEnd"/>
            <w:r>
              <w:rPr>
                <w:rStyle w:val="normaltextrun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Style w:val="normaltextrun"/>
                <w:sz w:val="26"/>
                <w:szCs w:val="26"/>
                <w:lang w:val="en-US"/>
              </w:rPr>
              <w:t>biến</w:t>
            </w:r>
            <w:proofErr w:type="spellEnd"/>
            <w:r>
              <w:rPr>
                <w:rStyle w:val="normaltextrun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Style w:val="normaltextrun"/>
                <w:sz w:val="26"/>
                <w:szCs w:val="26"/>
                <w:lang w:val="en-US"/>
              </w:rPr>
              <w:t>phức</w:t>
            </w:r>
            <w:proofErr w:type="spellEnd"/>
            <w:r>
              <w:rPr>
                <w:rStyle w:val="normaltextrun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Style w:val="normaltextrun"/>
                <w:sz w:val="26"/>
                <w:szCs w:val="26"/>
                <w:lang w:val="en-US"/>
              </w:rPr>
              <w:t>tạp</w:t>
            </w:r>
            <w:proofErr w:type="spellEnd"/>
            <w:r>
              <w:rPr>
                <w:rStyle w:val="normaltextrun"/>
                <w:sz w:val="26"/>
                <w:szCs w:val="26"/>
                <w:lang w:val="en-US"/>
              </w:rPr>
              <w:t xml:space="preserve">, </w:t>
            </w:r>
            <w:proofErr w:type="spellStart"/>
            <w:r>
              <w:rPr>
                <w:rStyle w:val="normaltextrun"/>
                <w:sz w:val="26"/>
                <w:szCs w:val="26"/>
                <w:lang w:val="en-US"/>
              </w:rPr>
              <w:t>nhiều</w:t>
            </w:r>
            <w:proofErr w:type="spellEnd"/>
            <w:r>
              <w:rPr>
                <w:rStyle w:val="normaltextrun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Style w:val="normaltextrun"/>
                <w:sz w:val="26"/>
                <w:szCs w:val="26"/>
                <w:lang w:val="en-US"/>
              </w:rPr>
              <w:t>địa</w:t>
            </w:r>
            <w:proofErr w:type="spellEnd"/>
            <w:r>
              <w:rPr>
                <w:rStyle w:val="normaltextrun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Style w:val="normaltextrun"/>
                <w:sz w:val="26"/>
                <w:szCs w:val="26"/>
                <w:lang w:val="en-US"/>
              </w:rPr>
              <w:t>phương</w:t>
            </w:r>
            <w:proofErr w:type="spellEnd"/>
            <w:r>
              <w:rPr>
                <w:rStyle w:val="normaltextrun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Style w:val="normaltextrun"/>
                <w:sz w:val="26"/>
                <w:szCs w:val="26"/>
                <w:lang w:val="en-US"/>
              </w:rPr>
              <w:t>đã</w:t>
            </w:r>
            <w:proofErr w:type="spellEnd"/>
            <w:r>
              <w:rPr>
                <w:rStyle w:val="normaltextrun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Style w:val="normaltextrun"/>
                <w:sz w:val="26"/>
                <w:szCs w:val="26"/>
                <w:lang w:val="en-US"/>
              </w:rPr>
              <w:t>áp</w:t>
            </w:r>
            <w:proofErr w:type="spellEnd"/>
            <w:r>
              <w:rPr>
                <w:rStyle w:val="normaltextrun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Style w:val="normaltextrun"/>
                <w:sz w:val="26"/>
                <w:szCs w:val="26"/>
                <w:lang w:val="en-US"/>
              </w:rPr>
              <w:t>dụng</w:t>
            </w:r>
            <w:proofErr w:type="spellEnd"/>
            <w:r>
              <w:rPr>
                <w:rStyle w:val="normaltextrun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Style w:val="normaltextrun"/>
                <w:sz w:val="26"/>
                <w:szCs w:val="26"/>
                <w:lang w:val="en-US"/>
              </w:rPr>
              <w:t>biện</w:t>
            </w:r>
            <w:proofErr w:type="spellEnd"/>
            <w:r>
              <w:rPr>
                <w:rStyle w:val="normaltextrun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Style w:val="normaltextrun"/>
                <w:sz w:val="26"/>
                <w:szCs w:val="26"/>
                <w:lang w:val="en-US"/>
              </w:rPr>
              <w:t>pháp</w:t>
            </w:r>
            <w:proofErr w:type="spellEnd"/>
            <w:r>
              <w:rPr>
                <w:rStyle w:val="normaltextrun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Style w:val="normaltextrun"/>
                <w:sz w:val="26"/>
                <w:szCs w:val="26"/>
                <w:lang w:val="en-US"/>
              </w:rPr>
              <w:t>giãn</w:t>
            </w:r>
            <w:proofErr w:type="spellEnd"/>
            <w:r>
              <w:rPr>
                <w:rStyle w:val="normaltextrun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Style w:val="normaltextrun"/>
                <w:sz w:val="26"/>
                <w:szCs w:val="26"/>
                <w:lang w:val="en-US"/>
              </w:rPr>
              <w:t>cách</w:t>
            </w:r>
            <w:proofErr w:type="spellEnd"/>
            <w:r>
              <w:rPr>
                <w:rStyle w:val="normaltextrun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Style w:val="normaltextrun"/>
                <w:sz w:val="26"/>
                <w:szCs w:val="26"/>
                <w:lang w:val="en-US"/>
              </w:rPr>
              <w:t>xã</w:t>
            </w:r>
            <w:proofErr w:type="spellEnd"/>
            <w:r>
              <w:rPr>
                <w:rStyle w:val="normaltextrun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Style w:val="normaltextrun"/>
                <w:sz w:val="26"/>
                <w:szCs w:val="26"/>
                <w:lang w:val="en-US"/>
              </w:rPr>
              <w:t>hội</w:t>
            </w:r>
            <w:proofErr w:type="spellEnd"/>
            <w:r>
              <w:rPr>
                <w:rStyle w:val="normaltextrun"/>
                <w:sz w:val="26"/>
                <w:szCs w:val="26"/>
                <w:lang w:val="en-US"/>
              </w:rPr>
              <w:t xml:space="preserve">. </w:t>
            </w:r>
            <w:proofErr w:type="spellStart"/>
            <w:r>
              <w:rPr>
                <w:rStyle w:val="normaltextrun"/>
                <w:sz w:val="26"/>
                <w:szCs w:val="26"/>
                <w:lang w:val="en-US"/>
              </w:rPr>
              <w:t>Kinh</w:t>
            </w:r>
            <w:proofErr w:type="spellEnd"/>
            <w:r>
              <w:rPr>
                <w:rStyle w:val="normaltextrun"/>
                <w:sz w:val="26"/>
                <w:szCs w:val="26"/>
                <w:lang w:val="en-US"/>
              </w:rPr>
              <w:t xml:space="preserve"> doanh </w:t>
            </w:r>
            <w:proofErr w:type="spellStart"/>
            <w:r>
              <w:rPr>
                <w:rStyle w:val="normaltextrun"/>
                <w:sz w:val="26"/>
                <w:szCs w:val="26"/>
                <w:lang w:val="en-US"/>
              </w:rPr>
              <w:t>trực</w:t>
            </w:r>
            <w:proofErr w:type="spellEnd"/>
            <w:r>
              <w:rPr>
                <w:rStyle w:val="normaltextrun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Style w:val="normaltextrun"/>
                <w:sz w:val="26"/>
                <w:szCs w:val="26"/>
                <w:lang w:val="en-US"/>
              </w:rPr>
              <w:t>tuyến</w:t>
            </w:r>
            <w:proofErr w:type="spellEnd"/>
            <w:r>
              <w:rPr>
                <w:rStyle w:val="normaltextrun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Style w:val="normaltextrun"/>
                <w:sz w:val="26"/>
                <w:szCs w:val="26"/>
                <w:lang w:val="en-US"/>
              </w:rPr>
              <w:t>đã</w:t>
            </w:r>
            <w:proofErr w:type="spellEnd"/>
            <w:r>
              <w:rPr>
                <w:rStyle w:val="normaltextrun"/>
                <w:sz w:val="26"/>
                <w:szCs w:val="26"/>
                <w:lang w:val="en-US"/>
              </w:rPr>
              <w:t xml:space="preserve"> và </w:t>
            </w:r>
            <w:proofErr w:type="spellStart"/>
            <w:r>
              <w:rPr>
                <w:rStyle w:val="normaltextrun"/>
                <w:sz w:val="26"/>
                <w:szCs w:val="26"/>
                <w:lang w:val="en-US"/>
              </w:rPr>
              <w:t>đang</w:t>
            </w:r>
            <w:proofErr w:type="spellEnd"/>
            <w:r>
              <w:rPr>
                <w:rStyle w:val="normaltextrun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Style w:val="normaltextrun"/>
                <w:sz w:val="26"/>
                <w:szCs w:val="26"/>
                <w:lang w:val="en-US"/>
              </w:rPr>
              <w:t>là</w:t>
            </w:r>
            <w:proofErr w:type="spellEnd"/>
            <w:r>
              <w:rPr>
                <w:rStyle w:val="normaltextrun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Style w:val="normaltextrun"/>
                <w:sz w:val="26"/>
                <w:szCs w:val="26"/>
                <w:lang w:val="en-US"/>
              </w:rPr>
              <w:t>biện</w:t>
            </w:r>
            <w:proofErr w:type="spellEnd"/>
            <w:r>
              <w:rPr>
                <w:rStyle w:val="normaltextrun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Style w:val="normaltextrun"/>
                <w:sz w:val="26"/>
                <w:szCs w:val="26"/>
                <w:lang w:val="en-US"/>
              </w:rPr>
              <w:t>pháp</w:t>
            </w:r>
            <w:proofErr w:type="spellEnd"/>
            <w:r>
              <w:rPr>
                <w:rStyle w:val="normaltextrun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Style w:val="normaltextrun"/>
                <w:sz w:val="26"/>
                <w:szCs w:val="26"/>
                <w:lang w:val="en-US"/>
              </w:rPr>
              <w:t>hữu</w:t>
            </w:r>
            <w:proofErr w:type="spellEnd"/>
            <w:r>
              <w:rPr>
                <w:rStyle w:val="normaltextrun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Style w:val="normaltextrun"/>
                <w:sz w:val="26"/>
                <w:szCs w:val="26"/>
                <w:lang w:val="en-US"/>
              </w:rPr>
              <w:t>hiệu</w:t>
            </w:r>
            <w:proofErr w:type="spellEnd"/>
            <w:r>
              <w:rPr>
                <w:rStyle w:val="normaltextrun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Style w:val="normaltextrun"/>
                <w:sz w:val="26"/>
                <w:szCs w:val="26"/>
                <w:lang w:val="en-US"/>
              </w:rPr>
              <w:t>nhằm</w:t>
            </w:r>
            <w:proofErr w:type="spellEnd"/>
            <w:r>
              <w:rPr>
                <w:rStyle w:val="normaltextrun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Style w:val="normaltextrun"/>
                <w:sz w:val="26"/>
                <w:szCs w:val="26"/>
                <w:lang w:val="en-US"/>
              </w:rPr>
              <w:t>giảm</w:t>
            </w:r>
            <w:proofErr w:type="spellEnd"/>
            <w:r>
              <w:rPr>
                <w:rStyle w:val="normaltextrun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Style w:val="normaltextrun"/>
                <w:sz w:val="26"/>
                <w:szCs w:val="26"/>
                <w:lang w:val="en-US"/>
              </w:rPr>
              <w:t>thiểu</w:t>
            </w:r>
            <w:proofErr w:type="spellEnd"/>
            <w:r>
              <w:rPr>
                <w:rStyle w:val="normaltextrun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Style w:val="normaltextrun"/>
                <w:sz w:val="26"/>
                <w:szCs w:val="26"/>
                <w:lang w:val="en-US"/>
              </w:rPr>
              <w:t>việc</w:t>
            </w:r>
            <w:proofErr w:type="spellEnd"/>
            <w:r>
              <w:rPr>
                <w:rStyle w:val="normaltextrun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Style w:val="normaltextrun"/>
                <w:sz w:val="26"/>
                <w:szCs w:val="26"/>
                <w:lang w:val="en-US"/>
              </w:rPr>
              <w:t>tiếp</w:t>
            </w:r>
            <w:proofErr w:type="spellEnd"/>
            <w:r>
              <w:rPr>
                <w:rStyle w:val="normaltextrun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Style w:val="normaltextrun"/>
                <w:sz w:val="26"/>
                <w:szCs w:val="26"/>
                <w:lang w:val="en-US"/>
              </w:rPr>
              <w:t>xúc</w:t>
            </w:r>
            <w:proofErr w:type="spellEnd"/>
            <w:r>
              <w:rPr>
                <w:rStyle w:val="normaltextrun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Style w:val="normaltextrun"/>
                <w:sz w:val="26"/>
                <w:szCs w:val="26"/>
                <w:lang w:val="en-US"/>
              </w:rPr>
              <w:t>trực</w:t>
            </w:r>
            <w:proofErr w:type="spellEnd"/>
            <w:r>
              <w:rPr>
                <w:rStyle w:val="normaltextrun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Style w:val="normaltextrun"/>
                <w:sz w:val="26"/>
                <w:szCs w:val="26"/>
                <w:lang w:val="en-US"/>
              </w:rPr>
              <w:t>tiếp</w:t>
            </w:r>
            <w:proofErr w:type="spellEnd"/>
            <w:r>
              <w:rPr>
                <w:rStyle w:val="normaltextrun"/>
                <w:sz w:val="26"/>
                <w:szCs w:val="26"/>
                <w:lang w:val="en-US"/>
              </w:rPr>
              <w:t xml:space="preserve">, </w:t>
            </w:r>
            <w:proofErr w:type="spellStart"/>
            <w:r>
              <w:rPr>
                <w:rStyle w:val="normaltextrun"/>
                <w:sz w:val="26"/>
                <w:szCs w:val="26"/>
                <w:lang w:val="en-US"/>
              </w:rPr>
              <w:t>tập</w:t>
            </w:r>
            <w:proofErr w:type="spellEnd"/>
            <w:r>
              <w:rPr>
                <w:rStyle w:val="normaltextrun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Style w:val="normaltextrun"/>
                <w:sz w:val="26"/>
                <w:szCs w:val="26"/>
                <w:lang w:val="en-US"/>
              </w:rPr>
              <w:t>trung</w:t>
            </w:r>
            <w:proofErr w:type="spellEnd"/>
            <w:r>
              <w:rPr>
                <w:rStyle w:val="normaltextrun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Style w:val="normaltextrun"/>
                <w:sz w:val="26"/>
                <w:szCs w:val="26"/>
                <w:lang w:val="en-US"/>
              </w:rPr>
              <w:t>đông</w:t>
            </w:r>
            <w:proofErr w:type="spellEnd"/>
            <w:r>
              <w:rPr>
                <w:rStyle w:val="normaltextrun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Style w:val="normaltextrun"/>
                <w:sz w:val="26"/>
                <w:szCs w:val="26"/>
                <w:lang w:val="en-US"/>
              </w:rPr>
              <w:t>người</w:t>
            </w:r>
            <w:proofErr w:type="spellEnd"/>
            <w:r>
              <w:rPr>
                <w:rStyle w:val="normaltextrun"/>
                <w:sz w:val="26"/>
                <w:szCs w:val="26"/>
                <w:lang w:val="en-US"/>
              </w:rPr>
              <w:t xml:space="preserve">. </w:t>
            </w:r>
            <w:proofErr w:type="spellStart"/>
            <w:r>
              <w:rPr>
                <w:rStyle w:val="normaltextrun"/>
                <w:sz w:val="26"/>
                <w:szCs w:val="26"/>
                <w:lang w:val="en-US"/>
              </w:rPr>
              <w:t>Đây</w:t>
            </w:r>
            <w:proofErr w:type="spellEnd"/>
            <w:r>
              <w:rPr>
                <w:rStyle w:val="normaltextrun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Style w:val="normaltextrun"/>
                <w:sz w:val="26"/>
                <w:szCs w:val="26"/>
                <w:lang w:val="en-US"/>
              </w:rPr>
              <w:t>là</w:t>
            </w:r>
            <w:proofErr w:type="spellEnd"/>
            <w:r>
              <w:rPr>
                <w:rStyle w:val="normaltextrun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Style w:val="normaltextrun"/>
                <w:sz w:val="26"/>
                <w:szCs w:val="26"/>
                <w:lang w:val="en-US"/>
              </w:rPr>
              <w:t>dịch</w:t>
            </w:r>
            <w:proofErr w:type="spellEnd"/>
            <w:r>
              <w:rPr>
                <w:rStyle w:val="normaltextrun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Style w:val="normaltextrun"/>
                <w:sz w:val="26"/>
                <w:szCs w:val="26"/>
                <w:lang w:val="en-US"/>
              </w:rPr>
              <w:t>vụ</w:t>
            </w:r>
            <w:proofErr w:type="spellEnd"/>
            <w:r>
              <w:rPr>
                <w:rStyle w:val="normaltextrun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Style w:val="normaltextrun"/>
                <w:sz w:val="26"/>
                <w:szCs w:val="26"/>
                <w:lang w:val="en-US"/>
              </w:rPr>
              <w:t>cần</w:t>
            </w:r>
            <w:proofErr w:type="spellEnd"/>
            <w:r>
              <w:rPr>
                <w:rStyle w:val="normaltextrun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Style w:val="normaltextrun"/>
                <w:sz w:val="26"/>
                <w:szCs w:val="26"/>
                <w:lang w:val="en-US"/>
              </w:rPr>
              <w:t>tiếp</w:t>
            </w:r>
            <w:proofErr w:type="spellEnd"/>
            <w:r>
              <w:rPr>
                <w:rStyle w:val="normaltextrun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Style w:val="normaltextrun"/>
                <w:sz w:val="26"/>
                <w:szCs w:val="26"/>
                <w:lang w:val="en-US"/>
              </w:rPr>
              <w:t>tục</w:t>
            </w:r>
            <w:proofErr w:type="spellEnd"/>
            <w:r>
              <w:rPr>
                <w:rStyle w:val="normaltextrun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Style w:val="normaltextrun"/>
                <w:sz w:val="26"/>
                <w:szCs w:val="26"/>
                <w:lang w:val="en-US"/>
              </w:rPr>
              <w:t>được</w:t>
            </w:r>
            <w:proofErr w:type="spellEnd"/>
            <w:r>
              <w:rPr>
                <w:rStyle w:val="normaltextrun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Style w:val="normaltextrun"/>
                <w:sz w:val="26"/>
                <w:szCs w:val="26"/>
                <w:lang w:val="en-US"/>
              </w:rPr>
              <w:t>khuyến</w:t>
            </w:r>
            <w:proofErr w:type="spellEnd"/>
            <w:r>
              <w:rPr>
                <w:rStyle w:val="normaltextrun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Style w:val="normaltextrun"/>
                <w:sz w:val="26"/>
                <w:szCs w:val="26"/>
                <w:lang w:val="en-US"/>
              </w:rPr>
              <w:t>khích</w:t>
            </w:r>
            <w:proofErr w:type="spellEnd"/>
            <w:r>
              <w:rPr>
                <w:rStyle w:val="normaltextrun"/>
                <w:sz w:val="26"/>
                <w:szCs w:val="26"/>
                <w:lang w:val="en-US"/>
              </w:rPr>
              <w:t xml:space="preserve">, </w:t>
            </w:r>
            <w:proofErr w:type="spellStart"/>
            <w:r>
              <w:rPr>
                <w:rStyle w:val="normaltextrun"/>
                <w:sz w:val="26"/>
                <w:szCs w:val="26"/>
                <w:lang w:val="en-US"/>
              </w:rPr>
              <w:t>phát</w:t>
            </w:r>
            <w:proofErr w:type="spellEnd"/>
            <w:r>
              <w:rPr>
                <w:rStyle w:val="normaltextrun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Style w:val="normaltextrun"/>
                <w:sz w:val="26"/>
                <w:szCs w:val="26"/>
                <w:lang w:val="en-US"/>
              </w:rPr>
              <w:t>triển</w:t>
            </w:r>
            <w:proofErr w:type="spellEnd"/>
            <w:r>
              <w:rPr>
                <w:rStyle w:val="normaltextrun"/>
                <w:sz w:val="26"/>
                <w:szCs w:val="26"/>
                <w:lang w:val="en-US"/>
              </w:rPr>
              <w:t xml:space="preserve"> và </w:t>
            </w:r>
            <w:proofErr w:type="spellStart"/>
            <w:r>
              <w:rPr>
                <w:rStyle w:val="normaltextrun"/>
                <w:sz w:val="26"/>
                <w:szCs w:val="26"/>
                <w:lang w:val="en-US"/>
              </w:rPr>
              <w:t>nhân</w:t>
            </w:r>
            <w:proofErr w:type="spellEnd"/>
            <w:r>
              <w:rPr>
                <w:rStyle w:val="normaltextrun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Style w:val="normaltextrun"/>
                <w:sz w:val="26"/>
                <w:szCs w:val="26"/>
                <w:lang w:val="en-US"/>
              </w:rPr>
              <w:t>rộng</w:t>
            </w:r>
            <w:proofErr w:type="spellEnd"/>
            <w:r>
              <w:rPr>
                <w:rStyle w:val="normaltextrun"/>
                <w:sz w:val="26"/>
                <w:szCs w:val="26"/>
                <w:lang w:val="en-US"/>
              </w:rPr>
              <w:t xml:space="preserve">. </w:t>
            </w:r>
            <w:proofErr w:type="spellStart"/>
            <w:r>
              <w:rPr>
                <w:rStyle w:val="normaltextrun"/>
                <w:sz w:val="26"/>
                <w:szCs w:val="26"/>
                <w:lang w:val="en-US"/>
              </w:rPr>
              <w:t>Với</w:t>
            </w:r>
            <w:proofErr w:type="spellEnd"/>
            <w:r>
              <w:rPr>
                <w:rStyle w:val="normaltextrun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Style w:val="normaltextrun"/>
                <w:sz w:val="26"/>
                <w:szCs w:val="26"/>
                <w:lang w:val="en-US"/>
              </w:rPr>
              <w:t>lợi</w:t>
            </w:r>
            <w:proofErr w:type="spellEnd"/>
            <w:r>
              <w:rPr>
                <w:rStyle w:val="normaltextrun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Style w:val="normaltextrun"/>
                <w:sz w:val="26"/>
                <w:szCs w:val="26"/>
                <w:lang w:val="en-US"/>
              </w:rPr>
              <w:t>thế</w:t>
            </w:r>
            <w:proofErr w:type="spellEnd"/>
            <w:r>
              <w:rPr>
                <w:rStyle w:val="normaltextrun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Style w:val="normaltextrun"/>
                <w:sz w:val="26"/>
                <w:szCs w:val="26"/>
                <w:lang w:val="en-US"/>
              </w:rPr>
              <w:t>mặt</w:t>
            </w:r>
            <w:proofErr w:type="spellEnd"/>
            <w:r>
              <w:rPr>
                <w:rStyle w:val="normaltextrun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Style w:val="normaltextrun"/>
                <w:sz w:val="26"/>
                <w:szCs w:val="26"/>
                <w:lang w:val="en-US"/>
              </w:rPr>
              <w:t>hàng</w:t>
            </w:r>
            <w:proofErr w:type="spellEnd"/>
            <w:r>
              <w:rPr>
                <w:rStyle w:val="normaltextrun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Style w:val="normaltextrun"/>
                <w:sz w:val="26"/>
                <w:szCs w:val="26"/>
                <w:lang w:val="en-US"/>
              </w:rPr>
              <w:t>phong</w:t>
            </w:r>
            <w:proofErr w:type="spellEnd"/>
            <w:r>
              <w:rPr>
                <w:rStyle w:val="normaltextrun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Style w:val="normaltextrun"/>
                <w:sz w:val="26"/>
                <w:szCs w:val="26"/>
                <w:lang w:val="en-US"/>
              </w:rPr>
              <w:t>phú</w:t>
            </w:r>
            <w:proofErr w:type="spellEnd"/>
            <w:r>
              <w:rPr>
                <w:rStyle w:val="normaltextrun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Style w:val="normaltextrun"/>
                <w:sz w:val="26"/>
                <w:szCs w:val="26"/>
                <w:lang w:val="en-US"/>
              </w:rPr>
              <w:t>dễ</w:t>
            </w:r>
            <w:proofErr w:type="spellEnd"/>
            <w:r>
              <w:rPr>
                <w:rStyle w:val="normaltextrun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Style w:val="normaltextrun"/>
                <w:sz w:val="26"/>
                <w:szCs w:val="26"/>
                <w:lang w:val="en-US"/>
              </w:rPr>
              <w:t>lựa</w:t>
            </w:r>
            <w:proofErr w:type="spellEnd"/>
            <w:r>
              <w:rPr>
                <w:rStyle w:val="normaltextrun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Style w:val="normaltextrun"/>
                <w:sz w:val="26"/>
                <w:szCs w:val="26"/>
                <w:lang w:val="en-US"/>
              </w:rPr>
              <w:t>chọn</w:t>
            </w:r>
            <w:proofErr w:type="spellEnd"/>
            <w:r>
              <w:rPr>
                <w:rStyle w:val="normaltextrun"/>
                <w:sz w:val="26"/>
                <w:szCs w:val="26"/>
                <w:lang w:val="en-US"/>
              </w:rPr>
              <w:t xml:space="preserve">, </w:t>
            </w:r>
            <w:proofErr w:type="spellStart"/>
            <w:r>
              <w:rPr>
                <w:rStyle w:val="normaltextrun"/>
                <w:sz w:val="26"/>
                <w:szCs w:val="26"/>
                <w:lang w:val="en-US"/>
              </w:rPr>
              <w:t>người</w:t>
            </w:r>
            <w:proofErr w:type="spellEnd"/>
            <w:r>
              <w:rPr>
                <w:rStyle w:val="normaltextrun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Style w:val="normaltextrun"/>
                <w:sz w:val="26"/>
                <w:szCs w:val="26"/>
                <w:lang w:val="en-US"/>
              </w:rPr>
              <w:t>nội</w:t>
            </w:r>
            <w:proofErr w:type="spellEnd"/>
            <w:r>
              <w:rPr>
                <w:rStyle w:val="normaltextrun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Style w:val="normaltextrun"/>
                <w:sz w:val="26"/>
                <w:szCs w:val="26"/>
                <w:lang w:val="en-US"/>
              </w:rPr>
              <w:t>trợ</w:t>
            </w:r>
            <w:proofErr w:type="spellEnd"/>
            <w:r>
              <w:rPr>
                <w:rStyle w:val="normaltextrun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Style w:val="normaltextrun"/>
                <w:sz w:val="26"/>
                <w:szCs w:val="26"/>
                <w:lang w:val="en-US"/>
              </w:rPr>
              <w:t>không</w:t>
            </w:r>
            <w:proofErr w:type="spellEnd"/>
            <w:r>
              <w:rPr>
                <w:rStyle w:val="normaltextrun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Style w:val="normaltextrun"/>
                <w:sz w:val="26"/>
                <w:szCs w:val="26"/>
                <w:lang w:val="en-US"/>
              </w:rPr>
              <w:t>phải</w:t>
            </w:r>
            <w:proofErr w:type="spellEnd"/>
            <w:r>
              <w:rPr>
                <w:rStyle w:val="normaltextrun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Style w:val="normaltextrun"/>
                <w:sz w:val="26"/>
                <w:szCs w:val="26"/>
                <w:lang w:val="en-US"/>
              </w:rPr>
              <w:t>bỏ</w:t>
            </w:r>
            <w:proofErr w:type="spellEnd"/>
            <w:r>
              <w:rPr>
                <w:rStyle w:val="normaltextrun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Style w:val="normaltextrun"/>
                <w:sz w:val="26"/>
                <w:szCs w:val="26"/>
                <w:lang w:val="en-US"/>
              </w:rPr>
              <w:t>công</w:t>
            </w:r>
            <w:proofErr w:type="spellEnd"/>
            <w:r>
              <w:rPr>
                <w:rStyle w:val="normaltextrun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Style w:val="normaltextrun"/>
                <w:sz w:val="26"/>
                <w:szCs w:val="26"/>
                <w:lang w:val="en-US"/>
              </w:rPr>
              <w:t>đi</w:t>
            </w:r>
            <w:proofErr w:type="spellEnd"/>
            <w:r>
              <w:rPr>
                <w:rStyle w:val="normaltextrun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Style w:val="normaltextrun"/>
                <w:sz w:val="26"/>
                <w:szCs w:val="26"/>
                <w:lang w:val="en-US"/>
              </w:rPr>
              <w:t>chợ</w:t>
            </w:r>
            <w:proofErr w:type="spellEnd"/>
            <w:r>
              <w:rPr>
                <w:rStyle w:val="normaltextrun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Style w:val="normaltextrun"/>
                <w:sz w:val="26"/>
                <w:szCs w:val="26"/>
                <w:lang w:val="en-US"/>
              </w:rPr>
              <w:t>để</w:t>
            </w:r>
            <w:proofErr w:type="spellEnd"/>
            <w:r>
              <w:rPr>
                <w:rStyle w:val="normaltextrun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Style w:val="normaltextrun"/>
                <w:sz w:val="26"/>
                <w:szCs w:val="26"/>
                <w:lang w:val="en-US"/>
              </w:rPr>
              <w:t>chọn</w:t>
            </w:r>
            <w:proofErr w:type="spellEnd"/>
            <w:r>
              <w:rPr>
                <w:rStyle w:val="normaltextrun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Style w:val="normaltextrun"/>
                <w:sz w:val="26"/>
                <w:szCs w:val="26"/>
                <w:lang w:val="en-US"/>
              </w:rPr>
              <w:t>lựa</w:t>
            </w:r>
            <w:proofErr w:type="spellEnd"/>
            <w:r>
              <w:rPr>
                <w:rStyle w:val="normaltextrun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Style w:val="normaltextrun"/>
                <w:sz w:val="26"/>
                <w:szCs w:val="26"/>
                <w:lang w:val="en-US"/>
              </w:rPr>
              <w:t>các</w:t>
            </w:r>
            <w:proofErr w:type="spellEnd"/>
            <w:r>
              <w:rPr>
                <w:rStyle w:val="normaltextrun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Style w:val="normaltextrun"/>
                <w:sz w:val="26"/>
                <w:szCs w:val="26"/>
                <w:lang w:val="en-US"/>
              </w:rPr>
              <w:t>mặt</w:t>
            </w:r>
            <w:proofErr w:type="spellEnd"/>
            <w:r>
              <w:rPr>
                <w:rStyle w:val="normaltextrun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Style w:val="normaltextrun"/>
                <w:sz w:val="26"/>
                <w:szCs w:val="26"/>
                <w:lang w:val="en-US"/>
              </w:rPr>
              <w:t>hàng</w:t>
            </w:r>
            <w:proofErr w:type="spellEnd"/>
            <w:r>
              <w:rPr>
                <w:rStyle w:val="normaltextrun"/>
                <w:sz w:val="26"/>
                <w:szCs w:val="26"/>
                <w:lang w:val="en-US"/>
              </w:rPr>
              <w:t xml:space="preserve">, </w:t>
            </w:r>
            <w:proofErr w:type="spellStart"/>
            <w:r>
              <w:rPr>
                <w:rStyle w:val="normaltextrun"/>
                <w:sz w:val="26"/>
                <w:szCs w:val="26"/>
                <w:lang w:val="en-US"/>
              </w:rPr>
              <w:t>được</w:t>
            </w:r>
            <w:proofErr w:type="spellEnd"/>
            <w:r>
              <w:rPr>
                <w:rStyle w:val="normaltextrun"/>
                <w:sz w:val="26"/>
                <w:szCs w:val="26"/>
                <w:lang w:val="en-US"/>
              </w:rPr>
              <w:t xml:space="preserve"> “ship” </w:t>
            </w:r>
            <w:proofErr w:type="spellStart"/>
            <w:r>
              <w:rPr>
                <w:rStyle w:val="normaltextrun"/>
                <w:sz w:val="26"/>
                <w:szCs w:val="26"/>
                <w:lang w:val="en-US"/>
              </w:rPr>
              <w:t>tận</w:t>
            </w:r>
            <w:proofErr w:type="spellEnd"/>
            <w:r>
              <w:rPr>
                <w:rStyle w:val="normaltextrun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Style w:val="normaltextrun"/>
                <w:sz w:val="26"/>
                <w:szCs w:val="26"/>
                <w:lang w:val="en-US"/>
              </w:rPr>
              <w:t>nhà</w:t>
            </w:r>
            <w:proofErr w:type="spellEnd"/>
            <w:r>
              <w:rPr>
                <w:rStyle w:val="normaltextrun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Style w:val="normaltextrun"/>
                <w:sz w:val="26"/>
                <w:szCs w:val="26"/>
                <w:lang w:val="en-US"/>
              </w:rPr>
              <w:t>nên</w:t>
            </w:r>
            <w:proofErr w:type="spellEnd"/>
            <w:r>
              <w:rPr>
                <w:rStyle w:val="normaltextrun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Style w:val="normaltextrun"/>
                <w:sz w:val="26"/>
                <w:szCs w:val="26"/>
                <w:lang w:val="en-US"/>
              </w:rPr>
              <w:t>không</w:t>
            </w:r>
            <w:proofErr w:type="spellEnd"/>
            <w:r>
              <w:rPr>
                <w:rStyle w:val="normaltextrun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Style w:val="normaltextrun"/>
                <w:sz w:val="26"/>
                <w:szCs w:val="26"/>
                <w:lang w:val="en-US"/>
              </w:rPr>
              <w:t>ít</w:t>
            </w:r>
            <w:proofErr w:type="spellEnd"/>
            <w:r>
              <w:rPr>
                <w:rStyle w:val="normaltextrun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Style w:val="normaltextrun"/>
                <w:sz w:val="26"/>
                <w:szCs w:val="26"/>
                <w:lang w:val="en-US"/>
              </w:rPr>
              <w:t>người</w:t>
            </w:r>
            <w:proofErr w:type="spellEnd"/>
            <w:r>
              <w:rPr>
                <w:rStyle w:val="normaltextrun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Style w:val="normaltextrun"/>
                <w:sz w:val="26"/>
                <w:szCs w:val="26"/>
                <w:lang w:val="en-US"/>
              </w:rPr>
              <w:t>vẫn</w:t>
            </w:r>
            <w:proofErr w:type="spellEnd"/>
            <w:r>
              <w:rPr>
                <w:rStyle w:val="normaltextrun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Style w:val="normaltextrun"/>
                <w:sz w:val="26"/>
                <w:szCs w:val="26"/>
                <w:lang w:val="en-US"/>
              </w:rPr>
              <w:t>ưu</w:t>
            </w:r>
            <w:proofErr w:type="spellEnd"/>
            <w:r>
              <w:rPr>
                <w:rStyle w:val="normaltextrun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Style w:val="normaltextrun"/>
                <w:sz w:val="26"/>
                <w:szCs w:val="26"/>
                <w:lang w:val="en-US"/>
              </w:rPr>
              <w:t>tiên</w:t>
            </w:r>
            <w:proofErr w:type="spellEnd"/>
            <w:r>
              <w:rPr>
                <w:rStyle w:val="normaltextrun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Style w:val="normaltextrun"/>
                <w:sz w:val="26"/>
                <w:szCs w:val="26"/>
                <w:lang w:val="en-US"/>
              </w:rPr>
              <w:t>lựa</w:t>
            </w:r>
            <w:proofErr w:type="spellEnd"/>
            <w:r>
              <w:rPr>
                <w:rStyle w:val="normaltextrun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Style w:val="normaltextrun"/>
                <w:sz w:val="26"/>
                <w:szCs w:val="26"/>
                <w:lang w:val="en-US"/>
              </w:rPr>
              <w:t>chọn</w:t>
            </w:r>
            <w:proofErr w:type="spellEnd"/>
            <w:r>
              <w:rPr>
                <w:rStyle w:val="normaltextrun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Style w:val="normaltextrun"/>
                <w:sz w:val="26"/>
                <w:szCs w:val="26"/>
                <w:lang w:val="en-US"/>
              </w:rPr>
              <w:t>dịch</w:t>
            </w:r>
            <w:proofErr w:type="spellEnd"/>
            <w:r>
              <w:rPr>
                <w:rStyle w:val="normaltextrun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Style w:val="normaltextrun"/>
                <w:sz w:val="26"/>
                <w:szCs w:val="26"/>
                <w:lang w:val="en-US"/>
              </w:rPr>
              <w:t>vụ</w:t>
            </w:r>
            <w:proofErr w:type="spellEnd"/>
            <w:r>
              <w:rPr>
                <w:rStyle w:val="normaltextrun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Style w:val="normaltextrun"/>
                <w:sz w:val="26"/>
                <w:szCs w:val="26"/>
                <w:lang w:val="en-US"/>
              </w:rPr>
              <w:t>này</w:t>
            </w:r>
            <w:proofErr w:type="spellEnd"/>
            <w:r>
              <w:rPr>
                <w:rStyle w:val="normaltextrun"/>
                <w:sz w:val="26"/>
                <w:szCs w:val="26"/>
                <w:lang w:val="en-US"/>
              </w:rPr>
              <w:t xml:space="preserve">. </w:t>
            </w:r>
            <w:proofErr w:type="spellStart"/>
            <w:r>
              <w:rPr>
                <w:rStyle w:val="normaltextrun"/>
                <w:sz w:val="26"/>
                <w:szCs w:val="26"/>
                <w:lang w:val="en-US"/>
              </w:rPr>
              <w:t>Trong</w:t>
            </w:r>
            <w:proofErr w:type="spellEnd"/>
            <w:r>
              <w:rPr>
                <w:rStyle w:val="normaltextrun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Style w:val="normaltextrun"/>
                <w:sz w:val="26"/>
                <w:szCs w:val="26"/>
                <w:lang w:val="en-US"/>
              </w:rPr>
              <w:t>phạm</w:t>
            </w:r>
            <w:proofErr w:type="spellEnd"/>
            <w:r>
              <w:rPr>
                <w:rStyle w:val="normaltextrun"/>
                <w:sz w:val="26"/>
                <w:szCs w:val="26"/>
                <w:lang w:val="en-US"/>
              </w:rPr>
              <w:t xml:space="preserve"> vi </w:t>
            </w:r>
            <w:proofErr w:type="spellStart"/>
            <w:r>
              <w:rPr>
                <w:rStyle w:val="normaltextrun"/>
                <w:sz w:val="26"/>
                <w:szCs w:val="26"/>
                <w:lang w:val="en-US"/>
              </w:rPr>
              <w:t>đề</w:t>
            </w:r>
            <w:proofErr w:type="spellEnd"/>
            <w:r>
              <w:rPr>
                <w:rStyle w:val="normaltextrun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Style w:val="normaltextrun"/>
                <w:sz w:val="26"/>
                <w:szCs w:val="26"/>
                <w:lang w:val="en-US"/>
              </w:rPr>
              <w:t>tài</w:t>
            </w:r>
            <w:proofErr w:type="spellEnd"/>
            <w:r>
              <w:rPr>
                <w:rStyle w:val="normaltextrun"/>
                <w:sz w:val="26"/>
                <w:szCs w:val="26"/>
                <w:lang w:val="en-US"/>
              </w:rPr>
              <w:t xml:space="preserve"> đồ </w:t>
            </w:r>
            <w:proofErr w:type="spellStart"/>
            <w:r>
              <w:rPr>
                <w:rStyle w:val="normaltextrun"/>
                <w:sz w:val="26"/>
                <w:szCs w:val="26"/>
                <w:lang w:val="en-US"/>
              </w:rPr>
              <w:t>án</w:t>
            </w:r>
            <w:proofErr w:type="spellEnd"/>
            <w:r>
              <w:rPr>
                <w:rStyle w:val="normaltextrun"/>
                <w:sz w:val="26"/>
                <w:szCs w:val="26"/>
                <w:lang w:val="en-US"/>
              </w:rPr>
              <w:t xml:space="preserve"> 1 </w:t>
            </w:r>
            <w:proofErr w:type="spellStart"/>
            <w:r>
              <w:rPr>
                <w:rStyle w:val="normaltextrun"/>
                <w:sz w:val="26"/>
                <w:szCs w:val="26"/>
                <w:lang w:val="en-US"/>
              </w:rPr>
              <w:t>lần</w:t>
            </w:r>
            <w:proofErr w:type="spellEnd"/>
            <w:r>
              <w:rPr>
                <w:rStyle w:val="normaltextrun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Style w:val="normaltextrun"/>
                <w:sz w:val="26"/>
                <w:szCs w:val="26"/>
                <w:lang w:val="en-US"/>
              </w:rPr>
              <w:t>này</w:t>
            </w:r>
            <w:proofErr w:type="spellEnd"/>
            <w:r>
              <w:rPr>
                <w:rStyle w:val="normaltextrun"/>
                <w:sz w:val="26"/>
                <w:szCs w:val="26"/>
                <w:lang w:val="en-US"/>
              </w:rPr>
              <w:t xml:space="preserve">, </w:t>
            </w:r>
            <w:proofErr w:type="spellStart"/>
            <w:r>
              <w:rPr>
                <w:rStyle w:val="normaltextrun"/>
                <w:sz w:val="26"/>
                <w:szCs w:val="26"/>
                <w:lang w:val="en-US"/>
              </w:rPr>
              <w:t>nhóm</w:t>
            </w:r>
            <w:proofErr w:type="spellEnd"/>
            <w:r>
              <w:rPr>
                <w:rStyle w:val="normaltextrun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Style w:val="normaltextrun"/>
                <w:sz w:val="26"/>
                <w:szCs w:val="26"/>
                <w:lang w:val="en-US"/>
              </w:rPr>
              <w:t>nghiên</w:t>
            </w:r>
            <w:proofErr w:type="spellEnd"/>
            <w:r>
              <w:rPr>
                <w:rStyle w:val="normaltextrun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Style w:val="normaltextrun"/>
                <w:sz w:val="26"/>
                <w:szCs w:val="26"/>
                <w:lang w:val="en-US"/>
              </w:rPr>
              <w:t>cứu</w:t>
            </w:r>
            <w:proofErr w:type="spellEnd"/>
            <w:r>
              <w:rPr>
                <w:rStyle w:val="normaltextrun"/>
                <w:sz w:val="26"/>
                <w:szCs w:val="26"/>
                <w:lang w:val="en-US"/>
              </w:rPr>
              <w:t xml:space="preserve"> “</w:t>
            </w:r>
            <w:proofErr w:type="spellStart"/>
            <w:r>
              <w:rPr>
                <w:rStyle w:val="normaltextrun"/>
                <w:sz w:val="26"/>
                <w:szCs w:val="26"/>
                <w:lang w:val="en-US"/>
              </w:rPr>
              <w:t>Xây</w:t>
            </w:r>
            <w:proofErr w:type="spellEnd"/>
            <w:r>
              <w:rPr>
                <w:rStyle w:val="normaltextrun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Style w:val="normaltextrun"/>
                <w:sz w:val="26"/>
                <w:szCs w:val="26"/>
                <w:lang w:val="en-US"/>
              </w:rPr>
              <w:t>dựng</w:t>
            </w:r>
            <w:proofErr w:type="spellEnd"/>
            <w:r>
              <w:rPr>
                <w:rStyle w:val="normaltextrun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Style w:val="normaltextrun"/>
                <w:sz w:val="26"/>
                <w:szCs w:val="26"/>
                <w:lang w:val="en-US"/>
              </w:rPr>
              <w:t>ứng</w:t>
            </w:r>
            <w:proofErr w:type="spellEnd"/>
            <w:r>
              <w:rPr>
                <w:rStyle w:val="normaltextrun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Style w:val="normaltextrun"/>
                <w:sz w:val="26"/>
                <w:szCs w:val="26"/>
                <w:lang w:val="en-US"/>
              </w:rPr>
              <w:t>dụng</w:t>
            </w:r>
            <w:proofErr w:type="spellEnd"/>
            <w:r>
              <w:rPr>
                <w:rStyle w:val="normaltextrun"/>
                <w:sz w:val="26"/>
                <w:szCs w:val="26"/>
                <w:lang w:val="en-US"/>
              </w:rPr>
              <w:t xml:space="preserve"> di </w:t>
            </w:r>
            <w:proofErr w:type="spellStart"/>
            <w:r>
              <w:rPr>
                <w:rStyle w:val="normaltextrun"/>
                <w:sz w:val="26"/>
                <w:szCs w:val="26"/>
                <w:lang w:val="en-US"/>
              </w:rPr>
              <w:t>đông</w:t>
            </w:r>
            <w:proofErr w:type="spellEnd"/>
            <w:r>
              <w:rPr>
                <w:rStyle w:val="normaltextrun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Style w:val="normaltextrun"/>
                <w:sz w:val="26"/>
                <w:szCs w:val="26"/>
                <w:lang w:val="en-US"/>
              </w:rPr>
              <w:t>mua</w:t>
            </w:r>
            <w:proofErr w:type="spellEnd"/>
            <w:r>
              <w:rPr>
                <w:rStyle w:val="normaltextrun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Style w:val="normaltextrun"/>
                <w:sz w:val="26"/>
                <w:szCs w:val="26"/>
                <w:lang w:val="en-US"/>
              </w:rPr>
              <w:t>bán</w:t>
            </w:r>
            <w:proofErr w:type="spellEnd"/>
            <w:r>
              <w:rPr>
                <w:rStyle w:val="normaltextrun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Style w:val="normaltextrun"/>
                <w:sz w:val="26"/>
                <w:szCs w:val="26"/>
                <w:lang w:val="en-US"/>
              </w:rPr>
              <w:t>thủy</w:t>
            </w:r>
            <w:proofErr w:type="spellEnd"/>
            <w:r>
              <w:rPr>
                <w:rStyle w:val="normaltextrun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Style w:val="normaltextrun"/>
                <w:sz w:val="26"/>
                <w:szCs w:val="26"/>
                <w:lang w:val="en-US"/>
              </w:rPr>
              <w:t>hải</w:t>
            </w:r>
            <w:proofErr w:type="spellEnd"/>
            <w:r>
              <w:rPr>
                <w:rStyle w:val="normaltextrun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Style w:val="normaltextrun"/>
                <w:sz w:val="26"/>
                <w:szCs w:val="26"/>
                <w:lang w:val="en-US"/>
              </w:rPr>
              <w:t>sản</w:t>
            </w:r>
            <w:proofErr w:type="spellEnd"/>
            <w:r>
              <w:rPr>
                <w:rStyle w:val="normaltextrun"/>
                <w:sz w:val="26"/>
                <w:szCs w:val="26"/>
                <w:lang w:val="en-US"/>
              </w:rPr>
              <w:t xml:space="preserve"> tích </w:t>
            </w:r>
            <w:proofErr w:type="spellStart"/>
            <w:r>
              <w:rPr>
                <w:rStyle w:val="normaltextrun"/>
                <w:sz w:val="26"/>
                <w:szCs w:val="26"/>
                <w:lang w:val="en-US"/>
              </w:rPr>
              <w:t>hợp</w:t>
            </w:r>
            <w:proofErr w:type="spellEnd"/>
            <w:r>
              <w:rPr>
                <w:rStyle w:val="normaltextrun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Style w:val="normaltextrun"/>
                <w:sz w:val="26"/>
                <w:szCs w:val="26"/>
                <w:lang w:val="en-US"/>
              </w:rPr>
              <w:t>hệ</w:t>
            </w:r>
            <w:proofErr w:type="spellEnd"/>
            <w:r>
              <w:rPr>
                <w:rStyle w:val="normaltextrun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Style w:val="normaltextrun"/>
                <w:sz w:val="26"/>
                <w:szCs w:val="26"/>
                <w:lang w:val="en-US"/>
              </w:rPr>
              <w:t>thống</w:t>
            </w:r>
            <w:proofErr w:type="spellEnd"/>
            <w:r>
              <w:rPr>
                <w:rStyle w:val="normaltextrun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Style w:val="normaltextrun"/>
                <w:sz w:val="26"/>
                <w:szCs w:val="26"/>
                <w:lang w:val="en-US"/>
              </w:rPr>
              <w:t>khuyến</w:t>
            </w:r>
            <w:proofErr w:type="spellEnd"/>
            <w:r>
              <w:rPr>
                <w:rStyle w:val="normaltextrun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Style w:val="normaltextrun"/>
                <w:sz w:val="26"/>
                <w:szCs w:val="26"/>
                <w:lang w:val="en-US"/>
              </w:rPr>
              <w:t>nghị</w:t>
            </w:r>
            <w:proofErr w:type="spellEnd"/>
            <w:r>
              <w:rPr>
                <w:rStyle w:val="normaltextrun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Style w:val="normaltextrun"/>
                <w:sz w:val="26"/>
                <w:szCs w:val="26"/>
                <w:lang w:val="en-US"/>
              </w:rPr>
              <w:t>sản</w:t>
            </w:r>
            <w:proofErr w:type="spellEnd"/>
            <w:r>
              <w:rPr>
                <w:rStyle w:val="normaltextrun"/>
                <w:sz w:val="26"/>
                <w:szCs w:val="26"/>
                <w:lang w:val="en-US"/>
              </w:rPr>
              <w:t xml:space="preserve"> phẩm” </w:t>
            </w:r>
            <w:proofErr w:type="spellStart"/>
            <w:r>
              <w:rPr>
                <w:rStyle w:val="normaltextrun"/>
                <w:sz w:val="26"/>
                <w:szCs w:val="26"/>
                <w:lang w:val="en-US"/>
              </w:rPr>
              <w:t>để</w:t>
            </w:r>
            <w:proofErr w:type="spellEnd"/>
            <w:r>
              <w:rPr>
                <w:rStyle w:val="normaltextrun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Style w:val="normaltextrun"/>
                <w:sz w:val="26"/>
                <w:szCs w:val="26"/>
                <w:lang w:val="en-US"/>
              </w:rPr>
              <w:t>có</w:t>
            </w:r>
            <w:proofErr w:type="spellEnd"/>
            <w:r>
              <w:rPr>
                <w:rStyle w:val="normaltextrun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Style w:val="normaltextrun"/>
                <w:sz w:val="26"/>
                <w:szCs w:val="26"/>
                <w:lang w:val="en-US"/>
              </w:rPr>
              <w:t>thể</w:t>
            </w:r>
            <w:proofErr w:type="spellEnd"/>
            <w:r>
              <w:rPr>
                <w:rStyle w:val="normaltextrun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Style w:val="normaltextrun"/>
                <w:sz w:val="26"/>
                <w:szCs w:val="26"/>
                <w:lang w:val="en-US"/>
              </w:rPr>
              <w:t>hỗ</w:t>
            </w:r>
            <w:proofErr w:type="spellEnd"/>
            <w:r>
              <w:rPr>
                <w:rStyle w:val="normaltextrun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Style w:val="normaltextrun"/>
                <w:sz w:val="26"/>
                <w:szCs w:val="26"/>
                <w:lang w:val="en-US"/>
              </w:rPr>
              <w:t>trợ</w:t>
            </w:r>
            <w:proofErr w:type="spellEnd"/>
            <w:r>
              <w:rPr>
                <w:rStyle w:val="normaltextrun"/>
                <w:sz w:val="26"/>
                <w:szCs w:val="26"/>
                <w:lang w:val="en-US"/>
              </w:rPr>
              <w:t xml:space="preserve">, chia </w:t>
            </w:r>
            <w:proofErr w:type="spellStart"/>
            <w:r>
              <w:rPr>
                <w:rStyle w:val="normaltextrun"/>
                <w:sz w:val="26"/>
                <w:szCs w:val="26"/>
                <w:lang w:val="en-US"/>
              </w:rPr>
              <w:t>sẻ</w:t>
            </w:r>
            <w:proofErr w:type="spellEnd"/>
            <w:r>
              <w:rPr>
                <w:rStyle w:val="normaltextrun"/>
                <w:sz w:val="26"/>
                <w:szCs w:val="26"/>
                <w:lang w:val="en-US"/>
              </w:rPr>
              <w:t xml:space="preserve">, </w:t>
            </w:r>
            <w:proofErr w:type="spellStart"/>
            <w:r>
              <w:rPr>
                <w:rStyle w:val="normaltextrun"/>
                <w:sz w:val="26"/>
                <w:szCs w:val="26"/>
                <w:lang w:val="en-US"/>
              </w:rPr>
              <w:t>giảm</w:t>
            </w:r>
            <w:proofErr w:type="spellEnd"/>
            <w:r>
              <w:rPr>
                <w:rStyle w:val="normaltextrun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Style w:val="normaltextrun"/>
                <w:sz w:val="26"/>
                <w:szCs w:val="26"/>
                <w:lang w:val="en-US"/>
              </w:rPr>
              <w:t>bớt</w:t>
            </w:r>
            <w:proofErr w:type="spellEnd"/>
            <w:r>
              <w:rPr>
                <w:rStyle w:val="normaltextrun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Style w:val="normaltextrun"/>
                <w:sz w:val="26"/>
                <w:szCs w:val="26"/>
                <w:lang w:val="en-US"/>
              </w:rPr>
              <w:t>sự</w:t>
            </w:r>
            <w:proofErr w:type="spellEnd"/>
            <w:r>
              <w:rPr>
                <w:rStyle w:val="normaltextrun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Style w:val="normaltextrun"/>
                <w:sz w:val="26"/>
                <w:szCs w:val="26"/>
                <w:lang w:val="en-US"/>
              </w:rPr>
              <w:t>khó</w:t>
            </w:r>
            <w:proofErr w:type="spellEnd"/>
            <w:r>
              <w:rPr>
                <w:rStyle w:val="normaltextrun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Style w:val="normaltextrun"/>
                <w:sz w:val="26"/>
                <w:szCs w:val="26"/>
                <w:lang w:val="en-US"/>
              </w:rPr>
              <w:t>khăn</w:t>
            </w:r>
            <w:proofErr w:type="spellEnd"/>
            <w:r>
              <w:rPr>
                <w:rStyle w:val="normaltextrun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Style w:val="normaltextrun"/>
                <w:sz w:val="26"/>
                <w:szCs w:val="26"/>
                <w:lang w:val="en-US"/>
              </w:rPr>
              <w:t>trong</w:t>
            </w:r>
            <w:proofErr w:type="spellEnd"/>
            <w:r>
              <w:rPr>
                <w:rStyle w:val="normaltextrun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Style w:val="normaltextrun"/>
                <w:sz w:val="26"/>
                <w:szCs w:val="26"/>
                <w:lang w:val="en-US"/>
              </w:rPr>
              <w:t>việc</w:t>
            </w:r>
            <w:proofErr w:type="spellEnd"/>
            <w:r>
              <w:rPr>
                <w:rStyle w:val="normaltextrun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Style w:val="normaltextrun"/>
                <w:sz w:val="26"/>
                <w:szCs w:val="26"/>
                <w:lang w:val="en-US"/>
              </w:rPr>
              <w:t>đi</w:t>
            </w:r>
            <w:proofErr w:type="spellEnd"/>
            <w:r>
              <w:rPr>
                <w:rStyle w:val="normaltextrun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Style w:val="normaltextrun"/>
                <w:sz w:val="26"/>
                <w:szCs w:val="26"/>
                <w:lang w:val="en-US"/>
              </w:rPr>
              <w:t>chợ</w:t>
            </w:r>
            <w:proofErr w:type="spellEnd"/>
            <w:r>
              <w:rPr>
                <w:rStyle w:val="normaltextrun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Style w:val="normaltextrun"/>
                <w:sz w:val="26"/>
                <w:szCs w:val="26"/>
                <w:lang w:val="en-US"/>
              </w:rPr>
              <w:t>trực</w:t>
            </w:r>
            <w:proofErr w:type="spellEnd"/>
            <w:r>
              <w:rPr>
                <w:rStyle w:val="normaltextrun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Style w:val="normaltextrun"/>
                <w:sz w:val="26"/>
                <w:szCs w:val="26"/>
                <w:lang w:val="en-US"/>
              </w:rPr>
              <w:t>tiếp</w:t>
            </w:r>
            <w:proofErr w:type="spellEnd"/>
            <w:r>
              <w:rPr>
                <w:rStyle w:val="normaltextrun"/>
                <w:sz w:val="26"/>
                <w:szCs w:val="26"/>
                <w:lang w:val="en-US"/>
              </w:rPr>
              <w:t xml:space="preserve"> và </w:t>
            </w:r>
            <w:proofErr w:type="spellStart"/>
            <w:r>
              <w:rPr>
                <w:rStyle w:val="normaltextrun"/>
                <w:sz w:val="26"/>
                <w:szCs w:val="26"/>
                <w:lang w:val="en-US"/>
              </w:rPr>
              <w:t>góp</w:t>
            </w:r>
            <w:proofErr w:type="spellEnd"/>
            <w:r>
              <w:rPr>
                <w:rStyle w:val="normaltextrun"/>
                <w:sz w:val="26"/>
                <w:szCs w:val="26"/>
                <w:lang w:val="en-US"/>
              </w:rPr>
              <w:t xml:space="preserve"> phần </w:t>
            </w:r>
            <w:proofErr w:type="spellStart"/>
            <w:r>
              <w:rPr>
                <w:rStyle w:val="normaltextrun"/>
                <w:sz w:val="26"/>
                <w:szCs w:val="26"/>
                <w:lang w:val="en-US"/>
              </w:rPr>
              <w:t>hạn</w:t>
            </w:r>
            <w:proofErr w:type="spellEnd"/>
            <w:r>
              <w:rPr>
                <w:rStyle w:val="normaltextrun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Style w:val="normaltextrun"/>
                <w:sz w:val="26"/>
                <w:szCs w:val="26"/>
                <w:lang w:val="en-US"/>
              </w:rPr>
              <w:t>chế</w:t>
            </w:r>
            <w:proofErr w:type="spellEnd"/>
            <w:r>
              <w:rPr>
                <w:rStyle w:val="normaltextrun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Style w:val="normaltextrun"/>
                <w:sz w:val="26"/>
                <w:szCs w:val="26"/>
                <w:lang w:val="en-US"/>
              </w:rPr>
              <w:t>gia</w:t>
            </w:r>
            <w:proofErr w:type="spellEnd"/>
            <w:r>
              <w:rPr>
                <w:rStyle w:val="normaltextrun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Style w:val="normaltextrun"/>
                <w:sz w:val="26"/>
                <w:szCs w:val="26"/>
                <w:lang w:val="en-US"/>
              </w:rPr>
              <w:t>tăng</w:t>
            </w:r>
            <w:proofErr w:type="spellEnd"/>
            <w:r>
              <w:rPr>
                <w:rStyle w:val="normaltextrun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Style w:val="normaltextrun"/>
                <w:sz w:val="26"/>
                <w:szCs w:val="26"/>
                <w:lang w:val="en-US"/>
              </w:rPr>
              <w:t>dịch</w:t>
            </w:r>
            <w:proofErr w:type="spellEnd"/>
            <w:r>
              <w:rPr>
                <w:rStyle w:val="normaltextrun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Style w:val="normaltextrun"/>
                <w:sz w:val="26"/>
                <w:szCs w:val="26"/>
                <w:lang w:val="en-US"/>
              </w:rPr>
              <w:t>bệnh</w:t>
            </w:r>
            <w:proofErr w:type="spellEnd"/>
            <w:r>
              <w:rPr>
                <w:rStyle w:val="normaltextrun"/>
                <w:sz w:val="26"/>
                <w:szCs w:val="26"/>
                <w:lang w:val="en-US"/>
              </w:rPr>
              <w:t xml:space="preserve">, </w:t>
            </w:r>
            <w:proofErr w:type="spellStart"/>
            <w:r>
              <w:rPr>
                <w:rStyle w:val="normaltextrun"/>
                <w:sz w:val="26"/>
                <w:szCs w:val="26"/>
                <w:lang w:val="en-US"/>
              </w:rPr>
              <w:t>tránh</w:t>
            </w:r>
            <w:proofErr w:type="spellEnd"/>
            <w:r>
              <w:rPr>
                <w:rStyle w:val="normaltextrun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Style w:val="normaltextrun"/>
                <w:sz w:val="26"/>
                <w:szCs w:val="26"/>
                <w:lang w:val="en-US"/>
              </w:rPr>
              <w:t>tiếp</w:t>
            </w:r>
            <w:proofErr w:type="spellEnd"/>
            <w:r>
              <w:rPr>
                <w:rStyle w:val="normaltextrun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Style w:val="normaltextrun"/>
                <w:sz w:val="26"/>
                <w:szCs w:val="26"/>
                <w:lang w:val="en-US"/>
              </w:rPr>
              <w:t>xúc</w:t>
            </w:r>
            <w:proofErr w:type="spellEnd"/>
            <w:r>
              <w:rPr>
                <w:rStyle w:val="normaltextrun"/>
                <w:sz w:val="26"/>
                <w:szCs w:val="26"/>
                <w:lang w:val="en-US"/>
              </w:rPr>
              <w:t xml:space="preserve">, </w:t>
            </w:r>
            <w:proofErr w:type="spellStart"/>
            <w:r>
              <w:rPr>
                <w:rStyle w:val="normaltextrun"/>
                <w:sz w:val="26"/>
                <w:szCs w:val="26"/>
                <w:lang w:val="en-US"/>
              </w:rPr>
              <w:t>tập</w:t>
            </w:r>
            <w:proofErr w:type="spellEnd"/>
            <w:r>
              <w:rPr>
                <w:rStyle w:val="normaltextrun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Style w:val="normaltextrun"/>
                <w:sz w:val="26"/>
                <w:szCs w:val="26"/>
                <w:lang w:val="en-US"/>
              </w:rPr>
              <w:t>trung</w:t>
            </w:r>
            <w:proofErr w:type="spellEnd"/>
            <w:r>
              <w:rPr>
                <w:rStyle w:val="normaltextrun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Style w:val="normaltextrun"/>
                <w:sz w:val="26"/>
                <w:szCs w:val="26"/>
                <w:lang w:val="en-US"/>
              </w:rPr>
              <w:t>đông</w:t>
            </w:r>
            <w:proofErr w:type="spellEnd"/>
            <w:r>
              <w:rPr>
                <w:rStyle w:val="normaltextrun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Style w:val="normaltextrun"/>
                <w:sz w:val="26"/>
                <w:szCs w:val="26"/>
                <w:lang w:val="en-US"/>
              </w:rPr>
              <w:t>người</w:t>
            </w:r>
            <w:proofErr w:type="spellEnd"/>
            <w:r>
              <w:rPr>
                <w:rStyle w:val="normaltextrun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Style w:val="normaltextrun"/>
                <w:sz w:val="26"/>
                <w:szCs w:val="26"/>
                <w:lang w:val="en-US"/>
              </w:rPr>
              <w:t>trong</w:t>
            </w:r>
            <w:proofErr w:type="spellEnd"/>
            <w:r>
              <w:rPr>
                <w:rStyle w:val="normaltextrun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Style w:val="normaltextrun"/>
                <w:sz w:val="26"/>
                <w:szCs w:val="26"/>
                <w:lang w:val="en-US"/>
              </w:rPr>
              <w:t>bối</w:t>
            </w:r>
            <w:proofErr w:type="spellEnd"/>
            <w:r>
              <w:rPr>
                <w:rStyle w:val="normaltextrun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Style w:val="normaltextrun"/>
                <w:sz w:val="26"/>
                <w:szCs w:val="26"/>
                <w:lang w:val="en-US"/>
              </w:rPr>
              <w:t>cảnh</w:t>
            </w:r>
            <w:proofErr w:type="spellEnd"/>
            <w:r>
              <w:rPr>
                <w:rStyle w:val="normaltextrun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Style w:val="normaltextrun"/>
                <w:sz w:val="26"/>
                <w:szCs w:val="26"/>
                <w:lang w:val="en-US"/>
              </w:rPr>
              <w:t>xã</w:t>
            </w:r>
            <w:proofErr w:type="spellEnd"/>
            <w:r>
              <w:rPr>
                <w:rStyle w:val="normaltextrun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Style w:val="normaltextrun"/>
                <w:sz w:val="26"/>
                <w:szCs w:val="26"/>
                <w:lang w:val="en-US"/>
              </w:rPr>
              <w:t>hội</w:t>
            </w:r>
            <w:proofErr w:type="spellEnd"/>
            <w:r>
              <w:rPr>
                <w:rStyle w:val="normaltextrun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Style w:val="normaltextrun"/>
                <w:sz w:val="26"/>
                <w:szCs w:val="26"/>
                <w:lang w:val="en-US"/>
              </w:rPr>
              <w:t>hiện</w:t>
            </w:r>
            <w:proofErr w:type="spellEnd"/>
            <w:r>
              <w:rPr>
                <w:rStyle w:val="normaltextrun"/>
                <w:sz w:val="26"/>
                <w:szCs w:val="26"/>
                <w:lang w:val="en-US"/>
              </w:rPr>
              <w:t xml:space="preserve"> nay.</w:t>
            </w:r>
            <w:r>
              <w:rPr>
                <w:rStyle w:val="eop"/>
                <w:sz w:val="26"/>
                <w:szCs w:val="26"/>
              </w:rPr>
              <w:t> </w:t>
            </w:r>
          </w:p>
          <w:p w14:paraId="30CFAB93" w14:textId="77777777" w:rsidR="005E5DA6" w:rsidRDefault="005E5DA6" w:rsidP="005E5DA6">
            <w:pPr>
              <w:spacing w:before="120" w:after="120"/>
              <w:ind w:left="0"/>
              <w:rPr>
                <w:i/>
                <w:szCs w:val="26"/>
              </w:rPr>
            </w:pPr>
            <w:r>
              <w:rPr>
                <w:b/>
                <w:szCs w:val="26"/>
              </w:rPr>
              <w:t xml:space="preserve">2/ </w:t>
            </w:r>
            <w:proofErr w:type="spellStart"/>
            <w:r>
              <w:rPr>
                <w:b/>
                <w:szCs w:val="26"/>
              </w:rPr>
              <w:t>Mục</w:t>
            </w:r>
            <w:proofErr w:type="spellEnd"/>
            <w:r>
              <w:rPr>
                <w:b/>
                <w:szCs w:val="26"/>
              </w:rPr>
              <w:t xml:space="preserve"> tiêu</w:t>
            </w:r>
          </w:p>
          <w:p w14:paraId="29F5F53B" w14:textId="77777777" w:rsidR="005E5DA6" w:rsidRDefault="005E5DA6" w:rsidP="000102C2">
            <w:pPr>
              <w:pStyle w:val="paragraph"/>
              <w:spacing w:before="0" w:beforeAutospacing="0" w:after="0" w:afterAutospacing="0"/>
              <w:ind w:left="65" w:firstLine="450"/>
              <w:jc w:val="both"/>
              <w:textAlignment w:val="baseline"/>
              <w:rPr>
                <w:sz w:val="26"/>
                <w:szCs w:val="26"/>
              </w:rPr>
            </w:pPr>
            <w:proofErr w:type="spellStart"/>
            <w:r>
              <w:rPr>
                <w:rStyle w:val="normaltextrun"/>
                <w:sz w:val="26"/>
                <w:szCs w:val="26"/>
                <w:lang w:val="en-US"/>
              </w:rPr>
              <w:t>Xây</w:t>
            </w:r>
            <w:proofErr w:type="spellEnd"/>
            <w:r>
              <w:rPr>
                <w:rStyle w:val="normaltextrun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Style w:val="normaltextrun"/>
                <w:sz w:val="26"/>
                <w:szCs w:val="26"/>
                <w:lang w:val="en-US"/>
              </w:rPr>
              <w:t>dựng</w:t>
            </w:r>
            <w:proofErr w:type="spellEnd"/>
            <w:r>
              <w:rPr>
                <w:rStyle w:val="normaltextrun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Style w:val="normaltextrun"/>
                <w:sz w:val="26"/>
                <w:szCs w:val="26"/>
                <w:lang w:val="en-US"/>
              </w:rPr>
              <w:t>được</w:t>
            </w:r>
            <w:proofErr w:type="spellEnd"/>
            <w:r>
              <w:rPr>
                <w:rStyle w:val="normaltextrun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Style w:val="normaltextrun"/>
                <w:sz w:val="26"/>
                <w:szCs w:val="26"/>
                <w:lang w:val="en-US"/>
              </w:rPr>
              <w:t>một</w:t>
            </w:r>
            <w:proofErr w:type="spellEnd"/>
            <w:r>
              <w:rPr>
                <w:rStyle w:val="normaltextrun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Style w:val="normaltextrun"/>
                <w:sz w:val="26"/>
                <w:szCs w:val="26"/>
                <w:lang w:val="en-US"/>
              </w:rPr>
              <w:t>ứng</w:t>
            </w:r>
            <w:proofErr w:type="spellEnd"/>
            <w:r>
              <w:rPr>
                <w:rStyle w:val="normaltextrun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Style w:val="normaltextrun"/>
                <w:sz w:val="26"/>
                <w:szCs w:val="26"/>
                <w:lang w:val="en-US"/>
              </w:rPr>
              <w:t>dụng</w:t>
            </w:r>
            <w:proofErr w:type="spellEnd"/>
            <w:r>
              <w:rPr>
                <w:rStyle w:val="normaltextrun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Style w:val="normaltextrun"/>
                <w:sz w:val="26"/>
                <w:szCs w:val="26"/>
                <w:lang w:val="en-US"/>
              </w:rPr>
              <w:t>bán</w:t>
            </w:r>
            <w:proofErr w:type="spellEnd"/>
            <w:r>
              <w:rPr>
                <w:rStyle w:val="normaltextrun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Style w:val="normaltextrun"/>
                <w:sz w:val="26"/>
                <w:szCs w:val="26"/>
                <w:lang w:val="en-US"/>
              </w:rPr>
              <w:t>thủy</w:t>
            </w:r>
            <w:proofErr w:type="spellEnd"/>
            <w:r>
              <w:rPr>
                <w:rStyle w:val="normaltextrun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Style w:val="normaltextrun"/>
                <w:sz w:val="26"/>
                <w:szCs w:val="26"/>
                <w:lang w:val="en-US"/>
              </w:rPr>
              <w:t>sản</w:t>
            </w:r>
            <w:proofErr w:type="spellEnd"/>
            <w:r>
              <w:rPr>
                <w:rStyle w:val="normaltextrun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Style w:val="normaltextrun"/>
                <w:sz w:val="26"/>
                <w:szCs w:val="26"/>
                <w:lang w:val="en-US"/>
              </w:rPr>
              <w:t>với</w:t>
            </w:r>
            <w:proofErr w:type="spellEnd"/>
            <w:r>
              <w:rPr>
                <w:rStyle w:val="normaltextrun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Style w:val="normaltextrun"/>
                <w:sz w:val="26"/>
                <w:szCs w:val="26"/>
                <w:lang w:val="en-US"/>
              </w:rPr>
              <w:t>nội</w:t>
            </w:r>
            <w:proofErr w:type="spellEnd"/>
            <w:r>
              <w:rPr>
                <w:rStyle w:val="normaltextrun"/>
                <w:sz w:val="26"/>
                <w:szCs w:val="26"/>
                <w:lang w:val="en-US"/>
              </w:rPr>
              <w:t xml:space="preserve"> dung </w:t>
            </w:r>
            <w:proofErr w:type="spellStart"/>
            <w:r>
              <w:rPr>
                <w:rStyle w:val="normaltextrun"/>
                <w:sz w:val="26"/>
                <w:szCs w:val="26"/>
                <w:lang w:val="en-US"/>
              </w:rPr>
              <w:t>phong</w:t>
            </w:r>
            <w:proofErr w:type="spellEnd"/>
            <w:r>
              <w:rPr>
                <w:rStyle w:val="normaltextrun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Style w:val="normaltextrun"/>
                <w:sz w:val="26"/>
                <w:szCs w:val="26"/>
                <w:lang w:val="en-US"/>
              </w:rPr>
              <w:t>phú</w:t>
            </w:r>
            <w:proofErr w:type="spellEnd"/>
            <w:r>
              <w:rPr>
                <w:rStyle w:val="normaltextrun"/>
                <w:sz w:val="26"/>
                <w:szCs w:val="26"/>
                <w:lang w:val="en-US"/>
              </w:rPr>
              <w:t xml:space="preserve">, </w:t>
            </w:r>
            <w:proofErr w:type="spellStart"/>
            <w:r>
              <w:rPr>
                <w:rStyle w:val="normaltextrun"/>
                <w:sz w:val="26"/>
                <w:szCs w:val="26"/>
                <w:lang w:val="en-US"/>
              </w:rPr>
              <w:t>giao</w:t>
            </w:r>
            <w:proofErr w:type="spellEnd"/>
            <w:r>
              <w:rPr>
                <w:rStyle w:val="normaltextrun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Style w:val="normaltextrun"/>
                <w:sz w:val="26"/>
                <w:szCs w:val="26"/>
                <w:lang w:val="en-US"/>
              </w:rPr>
              <w:t>diện</w:t>
            </w:r>
            <w:proofErr w:type="spellEnd"/>
            <w:r>
              <w:rPr>
                <w:rStyle w:val="normaltextrun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Style w:val="normaltextrun"/>
                <w:sz w:val="26"/>
                <w:szCs w:val="26"/>
                <w:lang w:val="en-US"/>
              </w:rPr>
              <w:t>thân</w:t>
            </w:r>
            <w:proofErr w:type="spellEnd"/>
            <w:r>
              <w:rPr>
                <w:rStyle w:val="normaltextrun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Style w:val="normaltextrun"/>
                <w:sz w:val="26"/>
                <w:szCs w:val="26"/>
                <w:lang w:val="en-US"/>
              </w:rPr>
              <w:t>thiện</w:t>
            </w:r>
            <w:proofErr w:type="spellEnd"/>
            <w:r>
              <w:rPr>
                <w:rStyle w:val="normaltextrun"/>
                <w:sz w:val="26"/>
                <w:szCs w:val="26"/>
                <w:lang w:val="en-US"/>
              </w:rPr>
              <w:t xml:space="preserve">, </w:t>
            </w:r>
            <w:proofErr w:type="spellStart"/>
            <w:r>
              <w:rPr>
                <w:rStyle w:val="normaltextrun"/>
                <w:sz w:val="26"/>
                <w:szCs w:val="26"/>
                <w:lang w:val="en-US"/>
              </w:rPr>
              <w:t>màu</w:t>
            </w:r>
            <w:proofErr w:type="spellEnd"/>
            <w:r>
              <w:rPr>
                <w:rStyle w:val="normaltextrun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Style w:val="normaltextrun"/>
                <w:sz w:val="26"/>
                <w:szCs w:val="26"/>
                <w:lang w:val="en-US"/>
              </w:rPr>
              <w:t>sắc</w:t>
            </w:r>
            <w:proofErr w:type="spellEnd"/>
            <w:r>
              <w:rPr>
                <w:rStyle w:val="normaltextrun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Style w:val="normaltextrun"/>
                <w:sz w:val="26"/>
                <w:szCs w:val="26"/>
                <w:lang w:val="en-US"/>
              </w:rPr>
              <w:t>hài</w:t>
            </w:r>
            <w:proofErr w:type="spellEnd"/>
            <w:r>
              <w:rPr>
                <w:rStyle w:val="normaltextrun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Style w:val="normaltextrun"/>
                <w:sz w:val="26"/>
                <w:szCs w:val="26"/>
                <w:lang w:val="en-US"/>
              </w:rPr>
              <w:t>hòa</w:t>
            </w:r>
            <w:proofErr w:type="spellEnd"/>
            <w:r>
              <w:rPr>
                <w:rStyle w:val="normaltextrun"/>
                <w:sz w:val="26"/>
                <w:szCs w:val="26"/>
                <w:lang w:val="en-US"/>
              </w:rPr>
              <w:t xml:space="preserve">, </w:t>
            </w:r>
            <w:proofErr w:type="spellStart"/>
            <w:r>
              <w:rPr>
                <w:rStyle w:val="normaltextrun"/>
                <w:sz w:val="26"/>
                <w:szCs w:val="26"/>
                <w:lang w:val="en-US"/>
              </w:rPr>
              <w:t>bố</w:t>
            </w:r>
            <w:proofErr w:type="spellEnd"/>
            <w:r>
              <w:rPr>
                <w:rStyle w:val="normaltextrun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Style w:val="normaltextrun"/>
                <w:sz w:val="26"/>
                <w:szCs w:val="26"/>
                <w:lang w:val="en-US"/>
              </w:rPr>
              <w:t>cục</w:t>
            </w:r>
            <w:proofErr w:type="spellEnd"/>
            <w:r>
              <w:rPr>
                <w:rStyle w:val="normaltextrun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Style w:val="normaltextrun"/>
                <w:sz w:val="26"/>
                <w:szCs w:val="26"/>
                <w:lang w:val="en-US"/>
              </w:rPr>
              <w:t>hợp</w:t>
            </w:r>
            <w:proofErr w:type="spellEnd"/>
            <w:r>
              <w:rPr>
                <w:rStyle w:val="normaltextrun"/>
                <w:sz w:val="26"/>
                <w:szCs w:val="26"/>
                <w:lang w:val="en-US"/>
              </w:rPr>
              <w:t xml:space="preserve"> lý, </w:t>
            </w:r>
            <w:proofErr w:type="spellStart"/>
            <w:r>
              <w:rPr>
                <w:rStyle w:val="normaltextrun"/>
                <w:sz w:val="26"/>
                <w:szCs w:val="26"/>
                <w:lang w:val="en-US"/>
              </w:rPr>
              <w:t>đáp</w:t>
            </w:r>
            <w:proofErr w:type="spellEnd"/>
            <w:r>
              <w:rPr>
                <w:rStyle w:val="normaltextrun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Style w:val="normaltextrun"/>
                <w:sz w:val="26"/>
                <w:szCs w:val="26"/>
                <w:lang w:val="en-US"/>
              </w:rPr>
              <w:t>ứng</w:t>
            </w:r>
            <w:proofErr w:type="spellEnd"/>
            <w:r>
              <w:rPr>
                <w:rStyle w:val="normaltextrun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Style w:val="normaltextrun"/>
                <w:sz w:val="26"/>
                <w:szCs w:val="26"/>
                <w:lang w:val="en-US"/>
              </w:rPr>
              <w:t>các</w:t>
            </w:r>
            <w:proofErr w:type="spellEnd"/>
            <w:r>
              <w:rPr>
                <w:rStyle w:val="normaltextrun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Style w:val="normaltextrun"/>
                <w:sz w:val="26"/>
                <w:szCs w:val="26"/>
                <w:lang w:val="en-US"/>
              </w:rPr>
              <w:t>chức</w:t>
            </w:r>
            <w:proofErr w:type="spellEnd"/>
            <w:r>
              <w:rPr>
                <w:rStyle w:val="normaltextrun"/>
                <w:sz w:val="26"/>
                <w:szCs w:val="26"/>
                <w:lang w:val="en-US"/>
              </w:rPr>
              <w:t xml:space="preserve"> năng </w:t>
            </w:r>
            <w:proofErr w:type="spellStart"/>
            <w:r>
              <w:rPr>
                <w:rStyle w:val="normaltextrun"/>
                <w:sz w:val="26"/>
                <w:szCs w:val="26"/>
                <w:lang w:val="en-US"/>
              </w:rPr>
              <w:t>cần</w:t>
            </w:r>
            <w:proofErr w:type="spellEnd"/>
            <w:r>
              <w:rPr>
                <w:rStyle w:val="normaltextrun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Style w:val="normaltextrun"/>
                <w:sz w:val="26"/>
                <w:szCs w:val="26"/>
                <w:lang w:val="en-US"/>
              </w:rPr>
              <w:t>thiết</w:t>
            </w:r>
            <w:proofErr w:type="spellEnd"/>
            <w:r>
              <w:rPr>
                <w:rStyle w:val="normaltextrun"/>
                <w:sz w:val="26"/>
                <w:szCs w:val="26"/>
                <w:lang w:val="en-US"/>
              </w:rPr>
              <w:t xml:space="preserve"> của </w:t>
            </w:r>
            <w:proofErr w:type="spellStart"/>
            <w:r>
              <w:rPr>
                <w:rStyle w:val="normaltextrun"/>
                <w:sz w:val="26"/>
                <w:szCs w:val="26"/>
                <w:lang w:val="en-US"/>
              </w:rPr>
              <w:t>một</w:t>
            </w:r>
            <w:proofErr w:type="spellEnd"/>
            <w:r>
              <w:rPr>
                <w:rStyle w:val="normaltextrun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Style w:val="normaltextrun"/>
                <w:sz w:val="26"/>
                <w:szCs w:val="26"/>
                <w:lang w:val="en-US"/>
              </w:rPr>
              <w:t>ứng</w:t>
            </w:r>
            <w:proofErr w:type="spellEnd"/>
            <w:r>
              <w:rPr>
                <w:rStyle w:val="normaltextrun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Style w:val="normaltextrun"/>
                <w:sz w:val="26"/>
                <w:szCs w:val="26"/>
                <w:lang w:val="en-US"/>
              </w:rPr>
              <w:t>dụng</w:t>
            </w:r>
            <w:proofErr w:type="spellEnd"/>
            <w:r>
              <w:rPr>
                <w:rStyle w:val="normaltextrun"/>
                <w:sz w:val="26"/>
                <w:szCs w:val="26"/>
                <w:lang w:val="en-US"/>
              </w:rPr>
              <w:t xml:space="preserve"> di động </w:t>
            </w:r>
            <w:proofErr w:type="spellStart"/>
            <w:r>
              <w:rPr>
                <w:rStyle w:val="normaltextrun"/>
                <w:sz w:val="26"/>
                <w:szCs w:val="26"/>
                <w:lang w:val="en-US"/>
              </w:rPr>
              <w:t>thương</w:t>
            </w:r>
            <w:proofErr w:type="spellEnd"/>
            <w:r>
              <w:rPr>
                <w:rStyle w:val="normaltextrun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Style w:val="normaltextrun"/>
                <w:sz w:val="26"/>
                <w:szCs w:val="26"/>
                <w:lang w:val="en-US"/>
              </w:rPr>
              <w:t>mại</w:t>
            </w:r>
            <w:proofErr w:type="spellEnd"/>
            <w:r>
              <w:rPr>
                <w:rStyle w:val="normaltextrun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Style w:val="normaltextrun"/>
                <w:sz w:val="26"/>
                <w:szCs w:val="26"/>
                <w:lang w:val="en-US"/>
              </w:rPr>
              <w:t>điện</w:t>
            </w:r>
            <w:proofErr w:type="spellEnd"/>
            <w:r>
              <w:rPr>
                <w:rStyle w:val="normaltextrun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Style w:val="normaltextrun"/>
                <w:sz w:val="26"/>
                <w:szCs w:val="26"/>
                <w:lang w:val="en-US"/>
              </w:rPr>
              <w:t>tử</w:t>
            </w:r>
            <w:proofErr w:type="spellEnd"/>
            <w:r>
              <w:rPr>
                <w:rStyle w:val="normaltextrun"/>
                <w:sz w:val="26"/>
                <w:szCs w:val="26"/>
                <w:lang w:val="en-US"/>
              </w:rPr>
              <w:t xml:space="preserve">. </w:t>
            </w:r>
            <w:proofErr w:type="spellStart"/>
            <w:r>
              <w:rPr>
                <w:rStyle w:val="normaltextrun"/>
                <w:sz w:val="26"/>
                <w:szCs w:val="26"/>
                <w:lang w:val="en-US"/>
              </w:rPr>
              <w:t>Đồng</w:t>
            </w:r>
            <w:proofErr w:type="spellEnd"/>
            <w:r>
              <w:rPr>
                <w:rStyle w:val="normaltextrun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Style w:val="normaltextrun"/>
                <w:sz w:val="26"/>
                <w:szCs w:val="26"/>
                <w:lang w:val="en-US"/>
              </w:rPr>
              <w:t>thời</w:t>
            </w:r>
            <w:proofErr w:type="spellEnd"/>
            <w:r>
              <w:rPr>
                <w:rStyle w:val="normaltextrun"/>
                <w:sz w:val="26"/>
                <w:szCs w:val="26"/>
                <w:lang w:val="en-US"/>
              </w:rPr>
              <w:t xml:space="preserve">, tích </w:t>
            </w:r>
            <w:proofErr w:type="spellStart"/>
            <w:r>
              <w:rPr>
                <w:rStyle w:val="normaltextrun"/>
                <w:sz w:val="26"/>
                <w:szCs w:val="26"/>
                <w:lang w:val="en-US"/>
              </w:rPr>
              <w:t>hợp</w:t>
            </w:r>
            <w:proofErr w:type="spellEnd"/>
            <w:r>
              <w:rPr>
                <w:rStyle w:val="normaltextrun"/>
                <w:sz w:val="26"/>
                <w:szCs w:val="26"/>
                <w:lang w:val="en-US"/>
              </w:rPr>
              <w:t xml:space="preserve"> vào </w:t>
            </w:r>
            <w:proofErr w:type="spellStart"/>
            <w:r>
              <w:rPr>
                <w:rStyle w:val="normaltextrun"/>
                <w:sz w:val="26"/>
                <w:szCs w:val="26"/>
                <w:lang w:val="en-US"/>
              </w:rPr>
              <w:t>hệ</w:t>
            </w:r>
            <w:proofErr w:type="spellEnd"/>
            <w:r>
              <w:rPr>
                <w:rStyle w:val="normaltextrun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Style w:val="normaltextrun"/>
                <w:sz w:val="26"/>
                <w:szCs w:val="26"/>
                <w:lang w:val="en-US"/>
              </w:rPr>
              <w:t>thống</w:t>
            </w:r>
            <w:proofErr w:type="spellEnd"/>
            <w:r>
              <w:rPr>
                <w:rStyle w:val="normaltextrun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Style w:val="normaltextrun"/>
                <w:sz w:val="26"/>
                <w:szCs w:val="26"/>
                <w:lang w:val="en-US"/>
              </w:rPr>
              <w:t>khuyến</w:t>
            </w:r>
            <w:proofErr w:type="spellEnd"/>
            <w:r>
              <w:rPr>
                <w:rStyle w:val="normaltextrun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Style w:val="normaltextrun"/>
                <w:sz w:val="26"/>
                <w:szCs w:val="26"/>
                <w:lang w:val="en-US"/>
              </w:rPr>
              <w:t>nghị</w:t>
            </w:r>
            <w:proofErr w:type="spellEnd"/>
            <w:r>
              <w:rPr>
                <w:rStyle w:val="normaltextrun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Style w:val="normaltextrun"/>
                <w:sz w:val="26"/>
                <w:szCs w:val="26"/>
                <w:lang w:val="en-US"/>
              </w:rPr>
              <w:lastRenderedPageBreak/>
              <w:t>sản</w:t>
            </w:r>
            <w:proofErr w:type="spellEnd"/>
            <w:r>
              <w:rPr>
                <w:rStyle w:val="normaltextrun"/>
                <w:sz w:val="26"/>
                <w:szCs w:val="26"/>
                <w:lang w:val="en-US"/>
              </w:rPr>
              <w:t xml:space="preserve"> phẩm </w:t>
            </w:r>
            <w:proofErr w:type="spellStart"/>
            <w:r>
              <w:rPr>
                <w:rStyle w:val="normaltextrun"/>
                <w:sz w:val="26"/>
                <w:szCs w:val="26"/>
                <w:lang w:val="en-US"/>
              </w:rPr>
              <w:t>tự</w:t>
            </w:r>
            <w:proofErr w:type="spellEnd"/>
            <w:r>
              <w:rPr>
                <w:rStyle w:val="normaltextrun"/>
                <w:sz w:val="26"/>
                <w:szCs w:val="26"/>
                <w:lang w:val="en-US"/>
              </w:rPr>
              <w:t xml:space="preserve"> động </w:t>
            </w:r>
            <w:proofErr w:type="spellStart"/>
            <w:r>
              <w:rPr>
                <w:rStyle w:val="normaltextrun"/>
                <w:sz w:val="26"/>
                <w:szCs w:val="26"/>
                <w:lang w:val="en-US"/>
              </w:rPr>
              <w:t>cùng</w:t>
            </w:r>
            <w:proofErr w:type="spellEnd"/>
            <w:r>
              <w:rPr>
                <w:rStyle w:val="normaltextrun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Style w:val="normaltextrun"/>
                <w:sz w:val="26"/>
                <w:szCs w:val="26"/>
                <w:lang w:val="en-US"/>
              </w:rPr>
              <w:t>với</w:t>
            </w:r>
            <w:proofErr w:type="spellEnd"/>
            <w:r>
              <w:rPr>
                <w:rStyle w:val="normaltextrun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Style w:val="normaltextrun"/>
                <w:sz w:val="26"/>
                <w:szCs w:val="26"/>
                <w:lang w:val="en-US"/>
              </w:rPr>
              <w:t>việc</w:t>
            </w:r>
            <w:proofErr w:type="spellEnd"/>
            <w:r>
              <w:rPr>
                <w:rStyle w:val="normaltextrun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Style w:val="normaltextrun"/>
                <w:sz w:val="26"/>
                <w:szCs w:val="26"/>
                <w:lang w:val="en-US"/>
              </w:rPr>
              <w:t>khách</w:t>
            </w:r>
            <w:proofErr w:type="spellEnd"/>
            <w:r>
              <w:rPr>
                <w:rStyle w:val="normaltextrun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Style w:val="normaltextrun"/>
                <w:sz w:val="26"/>
                <w:szCs w:val="26"/>
                <w:lang w:val="en-US"/>
              </w:rPr>
              <w:t>hàng</w:t>
            </w:r>
            <w:proofErr w:type="spellEnd"/>
            <w:r>
              <w:rPr>
                <w:rStyle w:val="normaltextrun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Style w:val="normaltextrun"/>
                <w:sz w:val="26"/>
                <w:szCs w:val="26"/>
                <w:lang w:val="en-US"/>
              </w:rPr>
              <w:t>có</w:t>
            </w:r>
            <w:proofErr w:type="spellEnd"/>
            <w:r>
              <w:rPr>
                <w:rStyle w:val="normaltextrun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Style w:val="normaltextrun"/>
                <w:sz w:val="26"/>
                <w:szCs w:val="26"/>
                <w:lang w:val="en-US"/>
              </w:rPr>
              <w:t>thể</w:t>
            </w:r>
            <w:proofErr w:type="spellEnd"/>
            <w:r>
              <w:rPr>
                <w:rStyle w:val="normaltextrun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Style w:val="normaltextrun"/>
                <w:sz w:val="26"/>
                <w:szCs w:val="26"/>
                <w:lang w:val="en-US"/>
              </w:rPr>
              <w:t>trao</w:t>
            </w:r>
            <w:proofErr w:type="spellEnd"/>
            <w:r>
              <w:rPr>
                <w:rStyle w:val="normaltextrun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Style w:val="normaltextrun"/>
                <w:sz w:val="26"/>
                <w:szCs w:val="26"/>
                <w:lang w:val="en-US"/>
              </w:rPr>
              <w:t>đổi</w:t>
            </w:r>
            <w:proofErr w:type="spellEnd"/>
            <w:r>
              <w:rPr>
                <w:rStyle w:val="normaltextrun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Style w:val="normaltextrun"/>
                <w:sz w:val="26"/>
                <w:szCs w:val="26"/>
                <w:lang w:val="en-US"/>
              </w:rPr>
              <w:t>trực</w:t>
            </w:r>
            <w:proofErr w:type="spellEnd"/>
            <w:r>
              <w:rPr>
                <w:rStyle w:val="normaltextrun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Style w:val="normaltextrun"/>
                <w:sz w:val="26"/>
                <w:szCs w:val="26"/>
                <w:lang w:val="en-US"/>
              </w:rPr>
              <w:t>tiếp</w:t>
            </w:r>
            <w:proofErr w:type="spellEnd"/>
            <w:r>
              <w:rPr>
                <w:rStyle w:val="normaltextrun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Style w:val="normaltextrun"/>
                <w:sz w:val="26"/>
                <w:szCs w:val="26"/>
                <w:lang w:val="en-US"/>
              </w:rPr>
              <w:t>thời</w:t>
            </w:r>
            <w:proofErr w:type="spellEnd"/>
            <w:r>
              <w:rPr>
                <w:rStyle w:val="normaltextrun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Style w:val="normaltextrun"/>
                <w:sz w:val="26"/>
                <w:szCs w:val="26"/>
                <w:lang w:val="en-US"/>
              </w:rPr>
              <w:t>gian</w:t>
            </w:r>
            <w:proofErr w:type="spellEnd"/>
            <w:r>
              <w:rPr>
                <w:rStyle w:val="normaltextrun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Style w:val="normaltextrun"/>
                <w:sz w:val="26"/>
                <w:szCs w:val="26"/>
                <w:lang w:val="en-US"/>
              </w:rPr>
              <w:t>thực</w:t>
            </w:r>
            <w:proofErr w:type="spellEnd"/>
            <w:r>
              <w:rPr>
                <w:rStyle w:val="normaltextrun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Style w:val="normaltextrun"/>
                <w:sz w:val="26"/>
                <w:szCs w:val="26"/>
                <w:lang w:val="en-US"/>
              </w:rPr>
              <w:t>đối</w:t>
            </w:r>
            <w:proofErr w:type="spellEnd"/>
            <w:r>
              <w:rPr>
                <w:rStyle w:val="normaltextrun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Style w:val="normaltextrun"/>
                <w:sz w:val="26"/>
                <w:szCs w:val="26"/>
                <w:lang w:val="en-US"/>
              </w:rPr>
              <w:t>với</w:t>
            </w:r>
            <w:proofErr w:type="spellEnd"/>
            <w:r>
              <w:rPr>
                <w:rStyle w:val="normaltextrun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Style w:val="normaltextrun"/>
                <w:sz w:val="26"/>
                <w:szCs w:val="26"/>
                <w:lang w:val="en-US"/>
              </w:rPr>
              <w:t>nhân</w:t>
            </w:r>
            <w:proofErr w:type="spellEnd"/>
            <w:r>
              <w:rPr>
                <w:rStyle w:val="normaltextrun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Style w:val="normaltextrun"/>
                <w:sz w:val="26"/>
                <w:szCs w:val="26"/>
                <w:lang w:val="en-US"/>
              </w:rPr>
              <w:t>viên</w:t>
            </w:r>
            <w:proofErr w:type="spellEnd"/>
            <w:r>
              <w:rPr>
                <w:rStyle w:val="normaltextrun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Style w:val="normaltextrun"/>
                <w:sz w:val="26"/>
                <w:szCs w:val="26"/>
                <w:lang w:val="en-US"/>
              </w:rPr>
              <w:t>giúp</w:t>
            </w:r>
            <w:proofErr w:type="spellEnd"/>
            <w:r>
              <w:rPr>
                <w:rStyle w:val="normaltextrun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Style w:val="normaltextrun"/>
                <w:sz w:val="26"/>
                <w:szCs w:val="26"/>
                <w:lang w:val="en-US"/>
              </w:rPr>
              <w:t>đôi</w:t>
            </w:r>
            <w:proofErr w:type="spellEnd"/>
            <w:r>
              <w:rPr>
                <w:rStyle w:val="normaltextrun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Style w:val="normaltextrun"/>
                <w:sz w:val="26"/>
                <w:szCs w:val="26"/>
                <w:lang w:val="en-US"/>
              </w:rPr>
              <w:t>bên</w:t>
            </w:r>
            <w:proofErr w:type="spellEnd"/>
            <w:r>
              <w:rPr>
                <w:rStyle w:val="normaltextrun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Style w:val="normaltextrun"/>
                <w:sz w:val="26"/>
                <w:szCs w:val="26"/>
                <w:lang w:val="en-US"/>
              </w:rPr>
              <w:t>cùng</w:t>
            </w:r>
            <w:proofErr w:type="spellEnd"/>
            <w:r>
              <w:rPr>
                <w:rStyle w:val="normaltextrun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Style w:val="normaltextrun"/>
                <w:sz w:val="26"/>
                <w:szCs w:val="26"/>
                <w:lang w:val="en-US"/>
              </w:rPr>
              <w:t>có</w:t>
            </w:r>
            <w:proofErr w:type="spellEnd"/>
            <w:r>
              <w:rPr>
                <w:rStyle w:val="normaltextrun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Style w:val="normaltextrun"/>
                <w:sz w:val="26"/>
                <w:szCs w:val="26"/>
                <w:lang w:val="en-US"/>
              </w:rPr>
              <w:t>lợi</w:t>
            </w:r>
            <w:proofErr w:type="spellEnd"/>
            <w:r>
              <w:rPr>
                <w:rStyle w:val="normaltextrun"/>
                <w:sz w:val="26"/>
                <w:szCs w:val="26"/>
                <w:lang w:val="en-US"/>
              </w:rPr>
              <w:t>.</w:t>
            </w:r>
            <w:r>
              <w:rPr>
                <w:rStyle w:val="eop"/>
                <w:sz w:val="26"/>
                <w:szCs w:val="26"/>
              </w:rPr>
              <w:t> </w:t>
            </w:r>
          </w:p>
          <w:p w14:paraId="5BCD8F34" w14:textId="77777777" w:rsidR="005E5DA6" w:rsidRDefault="005E5DA6" w:rsidP="000102C2">
            <w:pPr>
              <w:pStyle w:val="paragraph"/>
              <w:spacing w:before="0" w:beforeAutospacing="0" w:after="0" w:afterAutospacing="0"/>
              <w:ind w:left="65" w:firstLine="450"/>
              <w:jc w:val="both"/>
              <w:textAlignment w:val="baseline"/>
              <w:rPr>
                <w:sz w:val="26"/>
                <w:szCs w:val="26"/>
              </w:rPr>
            </w:pPr>
            <w:proofErr w:type="spellStart"/>
            <w:r>
              <w:rPr>
                <w:rStyle w:val="normaltextrun"/>
                <w:sz w:val="26"/>
                <w:szCs w:val="26"/>
                <w:lang w:val="en-US"/>
              </w:rPr>
              <w:t>Xây</w:t>
            </w:r>
            <w:proofErr w:type="spellEnd"/>
            <w:r>
              <w:rPr>
                <w:rStyle w:val="normaltextrun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Style w:val="normaltextrun"/>
                <w:sz w:val="26"/>
                <w:szCs w:val="26"/>
                <w:lang w:val="en-US"/>
              </w:rPr>
              <w:t>dựng</w:t>
            </w:r>
            <w:proofErr w:type="spellEnd"/>
            <w:r>
              <w:rPr>
                <w:rStyle w:val="normaltextrun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Style w:val="normaltextrun"/>
                <w:sz w:val="26"/>
                <w:szCs w:val="26"/>
                <w:lang w:val="en-US"/>
              </w:rPr>
              <w:t>được</w:t>
            </w:r>
            <w:proofErr w:type="spellEnd"/>
            <w:r>
              <w:rPr>
                <w:rStyle w:val="normaltextrun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Style w:val="normaltextrun"/>
                <w:sz w:val="26"/>
                <w:szCs w:val="26"/>
                <w:lang w:val="en-US"/>
              </w:rPr>
              <w:t>ứng</w:t>
            </w:r>
            <w:proofErr w:type="spellEnd"/>
            <w:r>
              <w:rPr>
                <w:rStyle w:val="normaltextrun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Style w:val="normaltextrun"/>
                <w:sz w:val="26"/>
                <w:szCs w:val="26"/>
                <w:lang w:val="en-US"/>
              </w:rPr>
              <w:t>dụng</w:t>
            </w:r>
            <w:proofErr w:type="spellEnd"/>
            <w:r>
              <w:rPr>
                <w:rStyle w:val="normaltextrun"/>
                <w:sz w:val="26"/>
                <w:szCs w:val="26"/>
                <w:lang w:val="en-US"/>
              </w:rPr>
              <w:t xml:space="preserve"> di động </w:t>
            </w:r>
            <w:proofErr w:type="spellStart"/>
            <w:r>
              <w:rPr>
                <w:rStyle w:val="normaltextrun"/>
                <w:sz w:val="26"/>
                <w:szCs w:val="26"/>
                <w:lang w:val="en-US"/>
              </w:rPr>
              <w:t>quản</w:t>
            </w:r>
            <w:proofErr w:type="spellEnd"/>
            <w:r>
              <w:rPr>
                <w:rStyle w:val="normaltextrun"/>
                <w:sz w:val="26"/>
                <w:szCs w:val="26"/>
                <w:lang w:val="en-US"/>
              </w:rPr>
              <w:t xml:space="preserve"> trị </w:t>
            </w:r>
            <w:proofErr w:type="spellStart"/>
            <w:r>
              <w:rPr>
                <w:rStyle w:val="normaltextrun"/>
                <w:sz w:val="26"/>
                <w:szCs w:val="26"/>
                <w:lang w:val="en-US"/>
              </w:rPr>
              <w:t>cho</w:t>
            </w:r>
            <w:proofErr w:type="spellEnd"/>
            <w:r>
              <w:rPr>
                <w:rStyle w:val="normaltextrun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Style w:val="normaltextrun"/>
                <w:sz w:val="26"/>
                <w:szCs w:val="26"/>
                <w:lang w:val="en-US"/>
              </w:rPr>
              <w:t>chủ</w:t>
            </w:r>
            <w:proofErr w:type="spellEnd"/>
            <w:r>
              <w:rPr>
                <w:rStyle w:val="normaltextrun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Style w:val="normaltextrun"/>
                <w:sz w:val="26"/>
                <w:szCs w:val="26"/>
                <w:lang w:val="en-US"/>
              </w:rPr>
              <w:t>các</w:t>
            </w:r>
            <w:proofErr w:type="spellEnd"/>
            <w:r>
              <w:rPr>
                <w:rStyle w:val="normaltextrun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Style w:val="normaltextrun"/>
                <w:sz w:val="26"/>
                <w:szCs w:val="26"/>
                <w:lang w:val="en-US"/>
              </w:rPr>
              <w:t>cửa</w:t>
            </w:r>
            <w:proofErr w:type="spellEnd"/>
            <w:r>
              <w:rPr>
                <w:rStyle w:val="normaltextrun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Style w:val="normaltextrun"/>
                <w:sz w:val="26"/>
                <w:szCs w:val="26"/>
                <w:lang w:val="en-US"/>
              </w:rPr>
              <w:t>hàng</w:t>
            </w:r>
            <w:proofErr w:type="spellEnd"/>
            <w:r>
              <w:rPr>
                <w:rStyle w:val="normaltextrun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Style w:val="normaltextrun"/>
                <w:sz w:val="26"/>
                <w:szCs w:val="26"/>
                <w:lang w:val="en-US"/>
              </w:rPr>
              <w:t>với</w:t>
            </w:r>
            <w:proofErr w:type="spellEnd"/>
            <w:r>
              <w:rPr>
                <w:rStyle w:val="normaltextrun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Style w:val="normaltextrun"/>
                <w:sz w:val="26"/>
                <w:szCs w:val="26"/>
                <w:lang w:val="en-US"/>
              </w:rPr>
              <w:t>các</w:t>
            </w:r>
            <w:proofErr w:type="spellEnd"/>
            <w:r>
              <w:rPr>
                <w:rStyle w:val="normaltextrun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Style w:val="normaltextrun"/>
                <w:sz w:val="26"/>
                <w:szCs w:val="26"/>
                <w:lang w:val="en-US"/>
              </w:rPr>
              <w:t>chức</w:t>
            </w:r>
            <w:proofErr w:type="spellEnd"/>
            <w:r>
              <w:rPr>
                <w:rStyle w:val="normaltextrun"/>
                <w:sz w:val="26"/>
                <w:szCs w:val="26"/>
                <w:lang w:val="en-US"/>
              </w:rPr>
              <w:t xml:space="preserve"> năng </w:t>
            </w:r>
            <w:proofErr w:type="spellStart"/>
            <w:r>
              <w:rPr>
                <w:rStyle w:val="normaltextrun"/>
                <w:sz w:val="26"/>
                <w:szCs w:val="26"/>
                <w:lang w:val="en-US"/>
              </w:rPr>
              <w:t>quản</w:t>
            </w:r>
            <w:proofErr w:type="spellEnd"/>
            <w:r>
              <w:rPr>
                <w:rStyle w:val="normaltextrun"/>
                <w:sz w:val="26"/>
                <w:szCs w:val="26"/>
                <w:lang w:val="en-US"/>
              </w:rPr>
              <w:t xml:space="preserve"> lý </w:t>
            </w:r>
            <w:proofErr w:type="spellStart"/>
            <w:r>
              <w:rPr>
                <w:rStyle w:val="normaltextrun"/>
                <w:sz w:val="26"/>
                <w:szCs w:val="26"/>
                <w:lang w:val="en-US"/>
              </w:rPr>
              <w:t>thông</w:t>
            </w:r>
            <w:proofErr w:type="spellEnd"/>
            <w:r>
              <w:rPr>
                <w:rStyle w:val="normaltextrun"/>
                <w:sz w:val="26"/>
                <w:szCs w:val="26"/>
                <w:lang w:val="en-US"/>
              </w:rPr>
              <w:t xml:space="preserve"> tin</w:t>
            </w:r>
            <w:r>
              <w:rPr>
                <w:rStyle w:val="normaltextrun"/>
                <w:color w:val="000000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Style w:val="normaltextrun"/>
                <w:color w:val="000000"/>
                <w:sz w:val="26"/>
                <w:szCs w:val="26"/>
                <w:lang w:val="en-US"/>
              </w:rPr>
              <w:t>đa</w:t>
            </w:r>
            <w:proofErr w:type="spellEnd"/>
            <w:r>
              <w:rPr>
                <w:rStyle w:val="normaltextrun"/>
                <w:color w:val="000000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Style w:val="normaltextrun"/>
                <w:color w:val="000000"/>
                <w:sz w:val="26"/>
                <w:szCs w:val="26"/>
                <w:lang w:val="en-US"/>
              </w:rPr>
              <w:t>dạng</w:t>
            </w:r>
            <w:proofErr w:type="spellEnd"/>
            <w:r>
              <w:rPr>
                <w:rStyle w:val="normaltextrun"/>
                <w:color w:val="000000"/>
                <w:sz w:val="26"/>
                <w:szCs w:val="26"/>
                <w:lang w:val="en-US"/>
              </w:rPr>
              <w:t xml:space="preserve"> và </w:t>
            </w:r>
            <w:proofErr w:type="spellStart"/>
            <w:r>
              <w:rPr>
                <w:rStyle w:val="normaltextrun"/>
                <w:color w:val="000000"/>
                <w:sz w:val="26"/>
                <w:szCs w:val="26"/>
                <w:lang w:val="en-US"/>
              </w:rPr>
              <w:t>tiện</w:t>
            </w:r>
            <w:proofErr w:type="spellEnd"/>
            <w:r>
              <w:rPr>
                <w:rStyle w:val="normaltextrun"/>
                <w:color w:val="000000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Style w:val="normaltextrun"/>
                <w:color w:val="000000"/>
                <w:sz w:val="26"/>
                <w:szCs w:val="26"/>
                <w:lang w:val="en-US"/>
              </w:rPr>
              <w:t>dụng</w:t>
            </w:r>
            <w:proofErr w:type="spellEnd"/>
            <w:r>
              <w:rPr>
                <w:rStyle w:val="normaltextrun"/>
                <w:color w:val="000000"/>
                <w:sz w:val="26"/>
                <w:szCs w:val="26"/>
                <w:lang w:val="en-US"/>
              </w:rPr>
              <w:t>.</w:t>
            </w:r>
            <w:r>
              <w:rPr>
                <w:rStyle w:val="eop"/>
                <w:color w:val="000000"/>
                <w:sz w:val="26"/>
                <w:szCs w:val="26"/>
              </w:rPr>
              <w:t> </w:t>
            </w:r>
          </w:p>
          <w:p w14:paraId="77FBB59F" w14:textId="77777777" w:rsidR="005E5DA6" w:rsidRDefault="005E5DA6" w:rsidP="00E87ED5">
            <w:pPr>
              <w:ind w:left="0"/>
              <w:rPr>
                <w:i/>
                <w:szCs w:val="26"/>
              </w:rPr>
            </w:pPr>
            <w:r>
              <w:rPr>
                <w:b/>
                <w:szCs w:val="26"/>
              </w:rPr>
              <w:t xml:space="preserve">3/ </w:t>
            </w:r>
            <w:proofErr w:type="spellStart"/>
            <w:r>
              <w:rPr>
                <w:b/>
                <w:szCs w:val="26"/>
              </w:rPr>
              <w:t>Phạm</w:t>
            </w:r>
            <w:proofErr w:type="spellEnd"/>
            <w:r>
              <w:rPr>
                <w:b/>
                <w:szCs w:val="26"/>
              </w:rPr>
              <w:t xml:space="preserve"> vi</w:t>
            </w:r>
          </w:p>
          <w:p w14:paraId="0E739F02" w14:textId="3F0B1B80" w:rsidR="005E5DA6" w:rsidRDefault="005E5DA6" w:rsidP="00E87ED5">
            <w:pPr>
              <w:spacing w:after="120"/>
              <w:ind w:left="0"/>
              <w:rPr>
                <w:szCs w:val="26"/>
              </w:rPr>
            </w:pPr>
            <w:proofErr w:type="spellStart"/>
            <w:r>
              <w:rPr>
                <w:szCs w:val="26"/>
              </w:rPr>
              <w:t>Phạm</w:t>
            </w:r>
            <w:proofErr w:type="spellEnd"/>
            <w:r>
              <w:rPr>
                <w:szCs w:val="26"/>
              </w:rPr>
              <w:t xml:space="preserve"> vi môi </w:t>
            </w:r>
            <w:proofErr w:type="spellStart"/>
            <w:r>
              <w:rPr>
                <w:szCs w:val="26"/>
              </w:rPr>
              <w:t>trường</w:t>
            </w:r>
            <w:proofErr w:type="spellEnd"/>
            <w:r>
              <w:rPr>
                <w:szCs w:val="26"/>
              </w:rPr>
              <w:t>:</w:t>
            </w:r>
          </w:p>
          <w:p w14:paraId="04A7C827" w14:textId="5DA0CE13" w:rsidR="005E5DA6" w:rsidRPr="005E5DA6" w:rsidRDefault="005E5DA6" w:rsidP="005F7E53">
            <w:pPr>
              <w:pStyle w:val="ListParagraph"/>
              <w:widowControl/>
              <w:numPr>
                <w:ilvl w:val="0"/>
                <w:numId w:val="56"/>
              </w:numPr>
              <w:autoSpaceDE/>
              <w:autoSpaceDN/>
              <w:spacing w:after="120" w:line="240" w:lineRule="auto"/>
              <w:ind w:left="330" w:hanging="270"/>
              <w:contextualSpacing/>
              <w:jc w:val="both"/>
              <w:rPr>
                <w:szCs w:val="26"/>
              </w:rPr>
            </w:pPr>
            <w:proofErr w:type="spellStart"/>
            <w:r w:rsidRPr="005E5DA6">
              <w:rPr>
                <w:szCs w:val="26"/>
              </w:rPr>
              <w:t>Android</w:t>
            </w:r>
            <w:proofErr w:type="spellEnd"/>
          </w:p>
          <w:p w14:paraId="33B62B07" w14:textId="77777777" w:rsidR="005E5DA6" w:rsidRDefault="005E5DA6" w:rsidP="005F7E53">
            <w:pPr>
              <w:pStyle w:val="ListParagraph"/>
              <w:widowControl/>
              <w:numPr>
                <w:ilvl w:val="0"/>
                <w:numId w:val="56"/>
              </w:numPr>
              <w:autoSpaceDE/>
              <w:autoSpaceDN/>
              <w:spacing w:after="120" w:line="240" w:lineRule="auto"/>
              <w:ind w:left="330" w:hanging="270"/>
              <w:contextualSpacing/>
              <w:jc w:val="both"/>
              <w:rPr>
                <w:szCs w:val="26"/>
              </w:rPr>
            </w:pPr>
            <w:proofErr w:type="spellStart"/>
            <w:r>
              <w:rPr>
                <w:szCs w:val="26"/>
              </w:rPr>
              <w:t>Web</w:t>
            </w:r>
            <w:proofErr w:type="spellEnd"/>
          </w:p>
          <w:p w14:paraId="6E9D817C" w14:textId="77777777" w:rsidR="005E5DA6" w:rsidRDefault="005E5DA6" w:rsidP="00E87ED5">
            <w:pPr>
              <w:spacing w:after="120"/>
              <w:ind w:hanging="2160"/>
              <w:rPr>
                <w:szCs w:val="26"/>
              </w:rPr>
            </w:pPr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Phạm</w:t>
            </w:r>
            <w:proofErr w:type="spellEnd"/>
            <w:r>
              <w:rPr>
                <w:szCs w:val="26"/>
              </w:rPr>
              <w:t xml:space="preserve"> vi </w:t>
            </w:r>
            <w:proofErr w:type="spellStart"/>
            <w:r>
              <w:rPr>
                <w:szCs w:val="26"/>
              </w:rPr>
              <w:t>chức</w:t>
            </w:r>
            <w:proofErr w:type="spellEnd"/>
            <w:r>
              <w:rPr>
                <w:szCs w:val="26"/>
              </w:rPr>
              <w:t xml:space="preserve"> năng:</w:t>
            </w:r>
          </w:p>
          <w:p w14:paraId="2B7D5900" w14:textId="77777777" w:rsidR="005E5DA6" w:rsidRDefault="005E5DA6" w:rsidP="005F7E53">
            <w:pPr>
              <w:pStyle w:val="ListParagraph"/>
              <w:widowControl/>
              <w:numPr>
                <w:ilvl w:val="0"/>
                <w:numId w:val="56"/>
              </w:numPr>
              <w:autoSpaceDE/>
              <w:autoSpaceDN/>
              <w:spacing w:after="120" w:line="240" w:lineRule="auto"/>
              <w:ind w:left="330" w:hanging="270"/>
              <w:contextualSpacing/>
              <w:jc w:val="both"/>
              <w:rPr>
                <w:szCs w:val="26"/>
              </w:rPr>
            </w:pPr>
            <w:proofErr w:type="spellStart"/>
            <w:r>
              <w:rPr>
                <w:szCs w:val="26"/>
              </w:rPr>
              <w:t>Quản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lý</w:t>
            </w:r>
            <w:proofErr w:type="spellEnd"/>
            <w:r>
              <w:rPr>
                <w:szCs w:val="26"/>
              </w:rPr>
              <w:t xml:space="preserve"> danh </w:t>
            </w:r>
            <w:proofErr w:type="spellStart"/>
            <w:r>
              <w:rPr>
                <w:szCs w:val="26"/>
              </w:rPr>
              <w:t>mục</w:t>
            </w:r>
            <w:proofErr w:type="spellEnd"/>
            <w:r>
              <w:rPr>
                <w:szCs w:val="26"/>
              </w:rPr>
              <w:t xml:space="preserve">, </w:t>
            </w:r>
            <w:proofErr w:type="spellStart"/>
            <w:r>
              <w:rPr>
                <w:szCs w:val="26"/>
              </w:rPr>
              <w:t>sản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phẩm</w:t>
            </w:r>
            <w:proofErr w:type="spellEnd"/>
          </w:p>
          <w:p w14:paraId="02CC1EA9" w14:textId="77777777" w:rsidR="005E5DA6" w:rsidRDefault="005E5DA6" w:rsidP="005F7E53">
            <w:pPr>
              <w:pStyle w:val="ListParagraph"/>
              <w:widowControl/>
              <w:numPr>
                <w:ilvl w:val="0"/>
                <w:numId w:val="56"/>
              </w:numPr>
              <w:autoSpaceDE/>
              <w:autoSpaceDN/>
              <w:spacing w:after="120" w:line="240" w:lineRule="auto"/>
              <w:ind w:left="330" w:hanging="270"/>
              <w:contextualSpacing/>
              <w:jc w:val="both"/>
              <w:rPr>
                <w:szCs w:val="26"/>
              </w:rPr>
            </w:pPr>
            <w:proofErr w:type="spellStart"/>
            <w:r>
              <w:rPr>
                <w:szCs w:val="26"/>
              </w:rPr>
              <w:t>Quản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lý</w:t>
            </w:r>
            <w:proofErr w:type="spellEnd"/>
            <w:r>
              <w:rPr>
                <w:szCs w:val="26"/>
              </w:rPr>
              <w:t xml:space="preserve"> thông tin </w:t>
            </w:r>
            <w:proofErr w:type="spellStart"/>
            <w:r>
              <w:rPr>
                <w:szCs w:val="26"/>
              </w:rPr>
              <w:t>tài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khoản</w:t>
            </w:r>
            <w:proofErr w:type="spellEnd"/>
          </w:p>
          <w:p w14:paraId="6BC0DBB6" w14:textId="77777777" w:rsidR="005E5DA6" w:rsidRDefault="005E5DA6" w:rsidP="005F7E53">
            <w:pPr>
              <w:pStyle w:val="ListParagraph"/>
              <w:widowControl/>
              <w:numPr>
                <w:ilvl w:val="0"/>
                <w:numId w:val="56"/>
              </w:numPr>
              <w:autoSpaceDE/>
              <w:autoSpaceDN/>
              <w:spacing w:after="120" w:line="240" w:lineRule="auto"/>
              <w:ind w:left="330" w:hanging="270"/>
              <w:contextualSpacing/>
              <w:jc w:val="both"/>
              <w:rPr>
                <w:szCs w:val="26"/>
              </w:rPr>
            </w:pPr>
            <w:proofErr w:type="spellStart"/>
            <w:r>
              <w:rPr>
                <w:szCs w:val="26"/>
              </w:rPr>
              <w:t>Quản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lý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địa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chỉ</w:t>
            </w:r>
            <w:proofErr w:type="spellEnd"/>
            <w:r>
              <w:rPr>
                <w:szCs w:val="26"/>
              </w:rPr>
              <w:t xml:space="preserve">, đơn </w:t>
            </w:r>
            <w:proofErr w:type="spellStart"/>
            <w:r>
              <w:rPr>
                <w:szCs w:val="26"/>
              </w:rPr>
              <w:t>đặt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hàng</w:t>
            </w:r>
            <w:proofErr w:type="spellEnd"/>
            <w:r>
              <w:rPr>
                <w:szCs w:val="26"/>
              </w:rPr>
              <w:t xml:space="preserve">, </w:t>
            </w:r>
            <w:proofErr w:type="spellStart"/>
            <w:r>
              <w:rPr>
                <w:szCs w:val="26"/>
              </w:rPr>
              <w:t>giỏ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hàng</w:t>
            </w:r>
            <w:proofErr w:type="spellEnd"/>
            <w:r>
              <w:rPr>
                <w:szCs w:val="26"/>
              </w:rPr>
              <w:t xml:space="preserve">, thanh </w:t>
            </w:r>
            <w:proofErr w:type="spellStart"/>
            <w:r>
              <w:rPr>
                <w:szCs w:val="26"/>
              </w:rPr>
              <w:t>toán</w:t>
            </w:r>
            <w:proofErr w:type="spellEnd"/>
          </w:p>
          <w:p w14:paraId="60B9B64D" w14:textId="77777777" w:rsidR="005E5DA6" w:rsidRDefault="005E5DA6" w:rsidP="005F7E53">
            <w:pPr>
              <w:pStyle w:val="ListParagraph"/>
              <w:widowControl/>
              <w:numPr>
                <w:ilvl w:val="0"/>
                <w:numId w:val="56"/>
              </w:numPr>
              <w:autoSpaceDE/>
              <w:autoSpaceDN/>
              <w:spacing w:after="120" w:line="240" w:lineRule="auto"/>
              <w:ind w:left="330" w:hanging="270"/>
              <w:contextualSpacing/>
              <w:jc w:val="both"/>
              <w:rPr>
                <w:szCs w:val="26"/>
              </w:rPr>
            </w:pPr>
            <w:proofErr w:type="spellStart"/>
            <w:r>
              <w:rPr>
                <w:szCs w:val="26"/>
              </w:rPr>
              <w:t>Quản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lý</w:t>
            </w:r>
            <w:proofErr w:type="spellEnd"/>
            <w:r>
              <w:rPr>
                <w:szCs w:val="26"/>
              </w:rPr>
              <w:t xml:space="preserve"> tin </w:t>
            </w:r>
            <w:proofErr w:type="spellStart"/>
            <w:r>
              <w:rPr>
                <w:szCs w:val="26"/>
              </w:rPr>
              <w:t>nhắn</w:t>
            </w:r>
            <w:proofErr w:type="spellEnd"/>
          </w:p>
          <w:p w14:paraId="4F938901" w14:textId="77777777" w:rsidR="005E5DA6" w:rsidRDefault="005E5DA6" w:rsidP="005F7E53">
            <w:pPr>
              <w:pStyle w:val="ListParagraph"/>
              <w:widowControl/>
              <w:numPr>
                <w:ilvl w:val="0"/>
                <w:numId w:val="56"/>
              </w:numPr>
              <w:autoSpaceDE/>
              <w:autoSpaceDN/>
              <w:spacing w:after="120" w:line="240" w:lineRule="auto"/>
              <w:ind w:left="330" w:hanging="270"/>
              <w:contextualSpacing/>
              <w:jc w:val="both"/>
              <w:rPr>
                <w:szCs w:val="26"/>
              </w:rPr>
            </w:pPr>
            <w:proofErr w:type="spellStart"/>
            <w:r>
              <w:rPr>
                <w:szCs w:val="26"/>
              </w:rPr>
              <w:t>Quản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lý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hệ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thống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khuyến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nghị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sản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phẩm</w:t>
            </w:r>
            <w:proofErr w:type="spellEnd"/>
          </w:p>
          <w:p w14:paraId="69FBCDD1" w14:textId="77777777" w:rsidR="005E5DA6" w:rsidRDefault="005E5DA6" w:rsidP="00E87ED5">
            <w:pPr>
              <w:spacing w:after="120"/>
              <w:ind w:left="60"/>
              <w:rPr>
                <w:szCs w:val="26"/>
              </w:rPr>
            </w:pPr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Đối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tượng</w:t>
            </w:r>
            <w:proofErr w:type="spellEnd"/>
            <w:r>
              <w:rPr>
                <w:szCs w:val="26"/>
              </w:rPr>
              <w:t>:</w:t>
            </w:r>
          </w:p>
          <w:p w14:paraId="7C13BEB0" w14:textId="77777777" w:rsidR="005E5DA6" w:rsidRDefault="005E5DA6" w:rsidP="005F7E53">
            <w:pPr>
              <w:pStyle w:val="ListParagraph"/>
              <w:widowControl/>
              <w:numPr>
                <w:ilvl w:val="0"/>
                <w:numId w:val="56"/>
              </w:numPr>
              <w:autoSpaceDE/>
              <w:autoSpaceDN/>
              <w:spacing w:after="120" w:line="240" w:lineRule="auto"/>
              <w:ind w:left="330" w:hanging="270"/>
              <w:contextualSpacing/>
              <w:jc w:val="both"/>
              <w:rPr>
                <w:szCs w:val="26"/>
              </w:rPr>
            </w:pPr>
            <w:proofErr w:type="spellStart"/>
            <w:r>
              <w:rPr>
                <w:szCs w:val="26"/>
              </w:rPr>
              <w:t>Người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có</w:t>
            </w:r>
            <w:proofErr w:type="spellEnd"/>
            <w:r>
              <w:rPr>
                <w:szCs w:val="26"/>
              </w:rPr>
              <w:t xml:space="preserve"> nhu </w:t>
            </w:r>
            <w:proofErr w:type="spellStart"/>
            <w:r>
              <w:rPr>
                <w:szCs w:val="26"/>
              </w:rPr>
              <w:t>cầu</w:t>
            </w:r>
            <w:proofErr w:type="spellEnd"/>
            <w:r>
              <w:rPr>
                <w:szCs w:val="26"/>
              </w:rPr>
              <w:t xml:space="preserve"> mua </w:t>
            </w:r>
            <w:proofErr w:type="spellStart"/>
            <w:r>
              <w:rPr>
                <w:szCs w:val="26"/>
              </w:rPr>
              <w:t>sản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phẩm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thủy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hải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sản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online</w:t>
            </w:r>
            <w:proofErr w:type="spellEnd"/>
          </w:p>
          <w:p w14:paraId="1C875821" w14:textId="77777777" w:rsidR="005E5DA6" w:rsidRDefault="005E5DA6" w:rsidP="005F7E53">
            <w:pPr>
              <w:pStyle w:val="ListParagraph"/>
              <w:widowControl/>
              <w:numPr>
                <w:ilvl w:val="0"/>
                <w:numId w:val="56"/>
              </w:numPr>
              <w:autoSpaceDE/>
              <w:autoSpaceDN/>
              <w:spacing w:after="120" w:line="240" w:lineRule="auto"/>
              <w:ind w:left="330" w:hanging="270"/>
              <w:contextualSpacing/>
              <w:jc w:val="both"/>
              <w:rPr>
                <w:szCs w:val="26"/>
              </w:rPr>
            </w:pPr>
            <w:proofErr w:type="spellStart"/>
            <w:r>
              <w:rPr>
                <w:szCs w:val="26"/>
              </w:rPr>
              <w:t>Chủ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shop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có</w:t>
            </w:r>
            <w:proofErr w:type="spellEnd"/>
            <w:r>
              <w:rPr>
                <w:szCs w:val="26"/>
              </w:rPr>
              <w:t xml:space="preserve"> nhu </w:t>
            </w:r>
            <w:proofErr w:type="spellStart"/>
            <w:r>
              <w:rPr>
                <w:szCs w:val="26"/>
              </w:rPr>
              <w:t>cầu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mở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rộng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thị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trường</w:t>
            </w:r>
            <w:proofErr w:type="spellEnd"/>
          </w:p>
          <w:p w14:paraId="0F4CBCF0" w14:textId="77777777" w:rsidR="005E5DA6" w:rsidRDefault="005E5DA6" w:rsidP="00E87ED5">
            <w:pPr>
              <w:spacing w:after="120"/>
              <w:ind w:left="0"/>
              <w:rPr>
                <w:i/>
                <w:szCs w:val="26"/>
              </w:rPr>
            </w:pPr>
            <w:r>
              <w:rPr>
                <w:b/>
                <w:szCs w:val="26"/>
              </w:rPr>
              <w:t xml:space="preserve">4/ Công </w:t>
            </w:r>
            <w:proofErr w:type="spellStart"/>
            <w:r>
              <w:rPr>
                <w:b/>
                <w:szCs w:val="26"/>
              </w:rPr>
              <w:t>nghệ</w:t>
            </w:r>
            <w:proofErr w:type="spellEnd"/>
          </w:p>
          <w:p w14:paraId="0DF8F997" w14:textId="77777777" w:rsidR="005E5DA6" w:rsidRDefault="005E5DA6" w:rsidP="005F7E53">
            <w:pPr>
              <w:pStyle w:val="ListParagraph"/>
              <w:widowControl/>
              <w:numPr>
                <w:ilvl w:val="0"/>
                <w:numId w:val="56"/>
              </w:numPr>
              <w:autoSpaceDE/>
              <w:autoSpaceDN/>
              <w:spacing w:after="120" w:line="240" w:lineRule="auto"/>
              <w:ind w:left="330" w:hanging="270"/>
              <w:contextualSpacing/>
              <w:jc w:val="both"/>
              <w:rPr>
                <w:szCs w:val="26"/>
              </w:rPr>
            </w:pPr>
            <w:proofErr w:type="spellStart"/>
            <w:r>
              <w:rPr>
                <w:szCs w:val="26"/>
              </w:rPr>
              <w:t>Front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end</w:t>
            </w:r>
            <w:proofErr w:type="spellEnd"/>
            <w:r>
              <w:rPr>
                <w:szCs w:val="26"/>
              </w:rPr>
              <w:t xml:space="preserve">: </w:t>
            </w:r>
            <w:proofErr w:type="spellStart"/>
            <w:r>
              <w:rPr>
                <w:szCs w:val="26"/>
              </w:rPr>
              <w:t>React-Native</w:t>
            </w:r>
            <w:proofErr w:type="spellEnd"/>
          </w:p>
          <w:p w14:paraId="238BC463" w14:textId="77777777" w:rsidR="005E5DA6" w:rsidRDefault="005E5DA6" w:rsidP="005F7E53">
            <w:pPr>
              <w:pStyle w:val="ListParagraph"/>
              <w:widowControl/>
              <w:numPr>
                <w:ilvl w:val="0"/>
                <w:numId w:val="56"/>
              </w:numPr>
              <w:autoSpaceDE/>
              <w:autoSpaceDN/>
              <w:spacing w:after="120" w:line="240" w:lineRule="auto"/>
              <w:ind w:left="330" w:hanging="270"/>
              <w:contextualSpacing/>
              <w:jc w:val="both"/>
              <w:rPr>
                <w:szCs w:val="26"/>
              </w:rPr>
            </w:pPr>
            <w:proofErr w:type="spellStart"/>
            <w:r>
              <w:rPr>
                <w:szCs w:val="26"/>
              </w:rPr>
              <w:t>Backend</w:t>
            </w:r>
            <w:proofErr w:type="spellEnd"/>
            <w:r>
              <w:rPr>
                <w:szCs w:val="26"/>
              </w:rPr>
              <w:t xml:space="preserve">: </w:t>
            </w:r>
            <w:proofErr w:type="spellStart"/>
            <w:r>
              <w:rPr>
                <w:szCs w:val="26"/>
              </w:rPr>
              <w:t>Nodejs</w:t>
            </w:r>
            <w:proofErr w:type="spellEnd"/>
          </w:p>
          <w:p w14:paraId="43F9DC16" w14:textId="77777777" w:rsidR="005E5DA6" w:rsidRDefault="005E5DA6" w:rsidP="005F7E53">
            <w:pPr>
              <w:pStyle w:val="ListParagraph"/>
              <w:widowControl/>
              <w:numPr>
                <w:ilvl w:val="0"/>
                <w:numId w:val="56"/>
              </w:numPr>
              <w:autoSpaceDE/>
              <w:autoSpaceDN/>
              <w:spacing w:after="120" w:line="240" w:lineRule="auto"/>
              <w:ind w:left="330" w:hanging="270"/>
              <w:contextualSpacing/>
              <w:jc w:val="both"/>
              <w:rPr>
                <w:szCs w:val="26"/>
              </w:rPr>
            </w:pPr>
            <w:proofErr w:type="spellStart"/>
            <w:r>
              <w:rPr>
                <w:szCs w:val="26"/>
              </w:rPr>
              <w:t>Database</w:t>
            </w:r>
            <w:proofErr w:type="spellEnd"/>
            <w:r>
              <w:rPr>
                <w:szCs w:val="26"/>
              </w:rPr>
              <w:t xml:space="preserve">: </w:t>
            </w:r>
            <w:proofErr w:type="spellStart"/>
            <w:r>
              <w:rPr>
                <w:szCs w:val="26"/>
              </w:rPr>
              <w:t>MySQL</w:t>
            </w:r>
            <w:proofErr w:type="spellEnd"/>
            <w:r>
              <w:rPr>
                <w:szCs w:val="26"/>
              </w:rPr>
              <w:t xml:space="preserve">, </w:t>
            </w:r>
            <w:proofErr w:type="spellStart"/>
            <w:r>
              <w:rPr>
                <w:szCs w:val="26"/>
              </w:rPr>
              <w:t>MongoDB</w:t>
            </w:r>
            <w:proofErr w:type="spellEnd"/>
          </w:p>
          <w:p w14:paraId="637D14D4" w14:textId="77777777" w:rsidR="005E5DA6" w:rsidRDefault="005E5DA6" w:rsidP="00E87ED5">
            <w:pPr>
              <w:spacing w:before="120" w:after="120"/>
              <w:ind w:left="60" w:hanging="60"/>
              <w:rPr>
                <w:i/>
                <w:szCs w:val="26"/>
              </w:rPr>
            </w:pPr>
            <w:r>
              <w:rPr>
                <w:b/>
                <w:szCs w:val="26"/>
              </w:rPr>
              <w:t xml:space="preserve">5/ Phân công </w:t>
            </w:r>
            <w:proofErr w:type="spellStart"/>
            <w:r>
              <w:rPr>
                <w:b/>
                <w:szCs w:val="26"/>
              </w:rPr>
              <w:t>công</w:t>
            </w:r>
            <w:proofErr w:type="spellEnd"/>
            <w:r>
              <w:rPr>
                <w:b/>
                <w:szCs w:val="26"/>
              </w:rPr>
              <w:t xml:space="preserve"> </w:t>
            </w:r>
            <w:proofErr w:type="spellStart"/>
            <w:r>
              <w:rPr>
                <w:b/>
                <w:szCs w:val="26"/>
              </w:rPr>
              <w:t>việc</w:t>
            </w:r>
            <w:proofErr w:type="spellEnd"/>
          </w:p>
          <w:tbl>
            <w:tblPr>
              <w:tblW w:w="6980" w:type="dxa"/>
              <w:jc w:val="center"/>
              <w:tblLayout w:type="fixed"/>
              <w:tblLook w:val="04A0" w:firstRow="1" w:lastRow="0" w:firstColumn="1" w:lastColumn="0" w:noHBand="0" w:noVBand="1"/>
            </w:tblPr>
            <w:tblGrid>
              <w:gridCol w:w="3230"/>
              <w:gridCol w:w="1770"/>
              <w:gridCol w:w="1980"/>
            </w:tblGrid>
            <w:tr w:rsidR="00E87ED5" w:rsidRPr="00E87ED5" w14:paraId="1081506E" w14:textId="77777777" w:rsidTr="007D56CF">
              <w:trPr>
                <w:trHeight w:val="345"/>
                <w:jc w:val="center"/>
              </w:trPr>
              <w:tc>
                <w:tcPr>
                  <w:tcW w:w="3230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shd w:val="clear" w:color="auto" w:fill="auto"/>
                  <w:vAlign w:val="center"/>
                  <w:hideMark/>
                </w:tcPr>
                <w:p w14:paraId="5DFC7D39" w14:textId="77777777" w:rsidR="00E87ED5" w:rsidRPr="00E87ED5" w:rsidRDefault="00E87ED5" w:rsidP="00E87ED5">
                  <w:pPr>
                    <w:widowControl/>
                    <w:autoSpaceDE/>
                    <w:autoSpaceDN/>
                    <w:spacing w:line="240" w:lineRule="auto"/>
                    <w:ind w:left="0"/>
                    <w:jc w:val="center"/>
                    <w:rPr>
                      <w:color w:val="000000"/>
                      <w:szCs w:val="26"/>
                      <w:lang w:val="vi-VN" w:eastAsia="vi-VN"/>
                    </w:rPr>
                  </w:pPr>
                  <w:proofErr w:type="spellStart"/>
                  <w:r w:rsidRPr="00E87ED5">
                    <w:rPr>
                      <w:color w:val="000000"/>
                      <w:szCs w:val="26"/>
                      <w:lang w:val="en-US" w:eastAsia="vi-VN"/>
                    </w:rPr>
                    <w:t>Công</w:t>
                  </w:r>
                  <w:proofErr w:type="spellEnd"/>
                  <w:r w:rsidRPr="00E87ED5">
                    <w:rPr>
                      <w:color w:val="000000"/>
                      <w:szCs w:val="26"/>
                      <w:lang w:val="en-US" w:eastAsia="vi-VN"/>
                    </w:rPr>
                    <w:t xml:space="preserve"> </w:t>
                  </w:r>
                  <w:proofErr w:type="spellStart"/>
                  <w:r w:rsidRPr="00E87ED5">
                    <w:rPr>
                      <w:color w:val="000000"/>
                      <w:szCs w:val="26"/>
                      <w:lang w:val="en-US" w:eastAsia="vi-VN"/>
                    </w:rPr>
                    <w:t>việc</w:t>
                  </w:r>
                  <w:proofErr w:type="spellEnd"/>
                </w:p>
              </w:tc>
              <w:tc>
                <w:tcPr>
                  <w:tcW w:w="1770" w:type="dxa"/>
                  <w:tcBorders>
                    <w:top w:val="single" w:sz="8" w:space="0" w:color="auto"/>
                    <w:left w:val="nil"/>
                    <w:bottom w:val="single" w:sz="8" w:space="0" w:color="auto"/>
                    <w:right w:val="single" w:sz="8" w:space="0" w:color="auto"/>
                  </w:tcBorders>
                  <w:shd w:val="clear" w:color="auto" w:fill="auto"/>
                  <w:vAlign w:val="center"/>
                  <w:hideMark/>
                </w:tcPr>
                <w:p w14:paraId="3A5CD557" w14:textId="77777777" w:rsidR="00E87ED5" w:rsidRPr="00E87ED5" w:rsidRDefault="00E87ED5" w:rsidP="00E87ED5">
                  <w:pPr>
                    <w:widowControl/>
                    <w:autoSpaceDE/>
                    <w:autoSpaceDN/>
                    <w:spacing w:line="240" w:lineRule="auto"/>
                    <w:ind w:left="0"/>
                    <w:jc w:val="center"/>
                    <w:rPr>
                      <w:color w:val="000000"/>
                      <w:szCs w:val="26"/>
                      <w:lang w:val="vi-VN" w:eastAsia="vi-VN"/>
                    </w:rPr>
                  </w:pPr>
                  <w:r w:rsidRPr="00E87ED5">
                    <w:rPr>
                      <w:color w:val="000000"/>
                      <w:szCs w:val="26"/>
                      <w:lang w:val="en-US" w:eastAsia="vi-VN"/>
                    </w:rPr>
                    <w:t>Nguyễn Văn Đạt</w:t>
                  </w:r>
                </w:p>
              </w:tc>
              <w:tc>
                <w:tcPr>
                  <w:tcW w:w="1980" w:type="dxa"/>
                  <w:tcBorders>
                    <w:top w:val="single" w:sz="8" w:space="0" w:color="auto"/>
                    <w:left w:val="nil"/>
                    <w:bottom w:val="single" w:sz="8" w:space="0" w:color="auto"/>
                    <w:right w:val="single" w:sz="8" w:space="0" w:color="auto"/>
                  </w:tcBorders>
                  <w:shd w:val="clear" w:color="auto" w:fill="auto"/>
                  <w:vAlign w:val="center"/>
                  <w:hideMark/>
                </w:tcPr>
                <w:p w14:paraId="16713816" w14:textId="77777777" w:rsidR="00E87ED5" w:rsidRPr="00E87ED5" w:rsidRDefault="00E87ED5" w:rsidP="00E87ED5">
                  <w:pPr>
                    <w:widowControl/>
                    <w:autoSpaceDE/>
                    <w:autoSpaceDN/>
                    <w:spacing w:line="240" w:lineRule="auto"/>
                    <w:ind w:left="0"/>
                    <w:jc w:val="center"/>
                    <w:rPr>
                      <w:color w:val="000000"/>
                      <w:szCs w:val="26"/>
                      <w:lang w:val="vi-VN" w:eastAsia="vi-VN"/>
                    </w:rPr>
                  </w:pPr>
                  <w:proofErr w:type="spellStart"/>
                  <w:r w:rsidRPr="00E87ED5">
                    <w:rPr>
                      <w:color w:val="000000"/>
                      <w:szCs w:val="26"/>
                      <w:lang w:val="en-US" w:eastAsia="vi-VN"/>
                    </w:rPr>
                    <w:t>Trần</w:t>
                  </w:r>
                  <w:proofErr w:type="spellEnd"/>
                  <w:r w:rsidRPr="00E87ED5">
                    <w:rPr>
                      <w:color w:val="000000"/>
                      <w:szCs w:val="26"/>
                      <w:lang w:val="en-US" w:eastAsia="vi-VN"/>
                    </w:rPr>
                    <w:t xml:space="preserve"> Anh Khoa</w:t>
                  </w:r>
                </w:p>
              </w:tc>
            </w:tr>
            <w:tr w:rsidR="00E87ED5" w:rsidRPr="00E87ED5" w14:paraId="200EEAFC" w14:textId="77777777" w:rsidTr="007D56CF">
              <w:trPr>
                <w:trHeight w:val="345"/>
                <w:jc w:val="center"/>
              </w:trPr>
              <w:tc>
                <w:tcPr>
                  <w:tcW w:w="3230" w:type="dxa"/>
                  <w:tcBorders>
                    <w:top w:val="nil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shd w:val="clear" w:color="auto" w:fill="auto"/>
                  <w:vAlign w:val="center"/>
                  <w:hideMark/>
                </w:tcPr>
                <w:p w14:paraId="4BF7346C" w14:textId="77777777" w:rsidR="00E87ED5" w:rsidRPr="00E87ED5" w:rsidRDefault="00E87ED5" w:rsidP="00E87ED5">
                  <w:pPr>
                    <w:widowControl/>
                    <w:autoSpaceDE/>
                    <w:autoSpaceDN/>
                    <w:spacing w:line="240" w:lineRule="auto"/>
                    <w:ind w:left="0"/>
                    <w:jc w:val="both"/>
                    <w:rPr>
                      <w:color w:val="000000"/>
                      <w:szCs w:val="26"/>
                      <w:lang w:val="vi-VN" w:eastAsia="vi-VN"/>
                    </w:rPr>
                  </w:pPr>
                  <w:proofErr w:type="spellStart"/>
                  <w:r w:rsidRPr="00E87ED5">
                    <w:rPr>
                      <w:color w:val="000000"/>
                      <w:szCs w:val="26"/>
                      <w:lang w:val="en-US" w:eastAsia="vi-VN"/>
                    </w:rPr>
                    <w:t>Thiết</w:t>
                  </w:r>
                  <w:proofErr w:type="spellEnd"/>
                  <w:r w:rsidRPr="00E87ED5">
                    <w:rPr>
                      <w:color w:val="000000"/>
                      <w:szCs w:val="26"/>
                      <w:lang w:val="en-US" w:eastAsia="vi-VN"/>
                    </w:rPr>
                    <w:t xml:space="preserve"> </w:t>
                  </w:r>
                  <w:proofErr w:type="spellStart"/>
                  <w:r w:rsidRPr="00E87ED5">
                    <w:rPr>
                      <w:color w:val="000000"/>
                      <w:szCs w:val="26"/>
                      <w:lang w:val="en-US" w:eastAsia="vi-VN"/>
                    </w:rPr>
                    <w:t>kế</w:t>
                  </w:r>
                  <w:proofErr w:type="spellEnd"/>
                  <w:r w:rsidRPr="00E87ED5">
                    <w:rPr>
                      <w:color w:val="000000"/>
                      <w:szCs w:val="26"/>
                      <w:lang w:val="en-US" w:eastAsia="vi-VN"/>
                    </w:rPr>
                    <w:t xml:space="preserve"> </w:t>
                  </w:r>
                  <w:proofErr w:type="spellStart"/>
                  <w:r w:rsidRPr="00E87ED5">
                    <w:rPr>
                      <w:color w:val="000000"/>
                      <w:szCs w:val="26"/>
                      <w:lang w:val="en-US" w:eastAsia="vi-VN"/>
                    </w:rPr>
                    <w:t>giao</w:t>
                  </w:r>
                  <w:proofErr w:type="spellEnd"/>
                  <w:r w:rsidRPr="00E87ED5">
                    <w:rPr>
                      <w:color w:val="000000"/>
                      <w:szCs w:val="26"/>
                      <w:lang w:val="en-US" w:eastAsia="vi-VN"/>
                    </w:rPr>
                    <w:t xml:space="preserve"> </w:t>
                  </w:r>
                  <w:proofErr w:type="spellStart"/>
                  <w:r w:rsidRPr="00E87ED5">
                    <w:rPr>
                      <w:color w:val="000000"/>
                      <w:szCs w:val="26"/>
                      <w:lang w:val="en-US" w:eastAsia="vi-VN"/>
                    </w:rPr>
                    <w:t>diện</w:t>
                  </w:r>
                  <w:proofErr w:type="spellEnd"/>
                </w:p>
              </w:tc>
              <w:tc>
                <w:tcPr>
                  <w:tcW w:w="1770" w:type="dxa"/>
                  <w:tcBorders>
                    <w:top w:val="nil"/>
                    <w:left w:val="nil"/>
                    <w:bottom w:val="single" w:sz="8" w:space="0" w:color="auto"/>
                    <w:right w:val="single" w:sz="8" w:space="0" w:color="auto"/>
                  </w:tcBorders>
                  <w:shd w:val="clear" w:color="auto" w:fill="auto"/>
                  <w:vAlign w:val="center"/>
                  <w:hideMark/>
                </w:tcPr>
                <w:p w14:paraId="65A2F05E" w14:textId="77777777" w:rsidR="00E87ED5" w:rsidRPr="00E87ED5" w:rsidRDefault="00E87ED5" w:rsidP="00E87ED5">
                  <w:pPr>
                    <w:widowControl/>
                    <w:autoSpaceDE/>
                    <w:autoSpaceDN/>
                    <w:spacing w:line="240" w:lineRule="auto"/>
                    <w:ind w:left="0"/>
                    <w:jc w:val="center"/>
                    <w:rPr>
                      <w:color w:val="000000"/>
                      <w:szCs w:val="26"/>
                      <w:lang w:val="vi-VN" w:eastAsia="vi-VN"/>
                    </w:rPr>
                  </w:pPr>
                  <w:r w:rsidRPr="00E87ED5">
                    <w:rPr>
                      <w:color w:val="000000"/>
                      <w:szCs w:val="26"/>
                      <w:lang w:val="en-US" w:eastAsia="vi-VN"/>
                    </w:rPr>
                    <w:t> </w:t>
                  </w:r>
                </w:p>
              </w:tc>
              <w:tc>
                <w:tcPr>
                  <w:tcW w:w="1980" w:type="dxa"/>
                  <w:tcBorders>
                    <w:top w:val="nil"/>
                    <w:left w:val="nil"/>
                    <w:bottom w:val="single" w:sz="8" w:space="0" w:color="auto"/>
                    <w:right w:val="single" w:sz="8" w:space="0" w:color="auto"/>
                  </w:tcBorders>
                  <w:shd w:val="clear" w:color="auto" w:fill="auto"/>
                  <w:vAlign w:val="center"/>
                  <w:hideMark/>
                </w:tcPr>
                <w:p w14:paraId="36EC3DE2" w14:textId="77777777" w:rsidR="00E87ED5" w:rsidRPr="00E87ED5" w:rsidRDefault="00E87ED5" w:rsidP="00E87ED5">
                  <w:pPr>
                    <w:widowControl/>
                    <w:autoSpaceDE/>
                    <w:autoSpaceDN/>
                    <w:spacing w:line="240" w:lineRule="auto"/>
                    <w:ind w:left="0"/>
                    <w:jc w:val="center"/>
                    <w:rPr>
                      <w:color w:val="000000"/>
                      <w:szCs w:val="26"/>
                      <w:lang w:val="vi-VN" w:eastAsia="vi-VN"/>
                    </w:rPr>
                  </w:pPr>
                  <w:r w:rsidRPr="00E87ED5">
                    <w:rPr>
                      <w:color w:val="000000"/>
                      <w:szCs w:val="26"/>
                      <w:lang w:val="en-US" w:eastAsia="vi-VN"/>
                    </w:rPr>
                    <w:t>X</w:t>
                  </w:r>
                </w:p>
              </w:tc>
            </w:tr>
            <w:tr w:rsidR="00E87ED5" w:rsidRPr="00E87ED5" w14:paraId="6FCE85C4" w14:textId="77777777" w:rsidTr="007D56CF">
              <w:trPr>
                <w:trHeight w:val="345"/>
                <w:jc w:val="center"/>
              </w:trPr>
              <w:tc>
                <w:tcPr>
                  <w:tcW w:w="3230" w:type="dxa"/>
                  <w:tcBorders>
                    <w:top w:val="nil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shd w:val="clear" w:color="auto" w:fill="auto"/>
                  <w:vAlign w:val="center"/>
                  <w:hideMark/>
                </w:tcPr>
                <w:p w14:paraId="77597DE4" w14:textId="77777777" w:rsidR="00E87ED5" w:rsidRPr="00E87ED5" w:rsidRDefault="00E87ED5" w:rsidP="00E87ED5">
                  <w:pPr>
                    <w:widowControl/>
                    <w:autoSpaceDE/>
                    <w:autoSpaceDN/>
                    <w:spacing w:line="240" w:lineRule="auto"/>
                    <w:ind w:left="0"/>
                    <w:jc w:val="both"/>
                    <w:rPr>
                      <w:color w:val="000000"/>
                      <w:szCs w:val="26"/>
                      <w:lang w:val="vi-VN" w:eastAsia="vi-VN"/>
                    </w:rPr>
                  </w:pPr>
                  <w:proofErr w:type="spellStart"/>
                  <w:r w:rsidRPr="00E87ED5">
                    <w:rPr>
                      <w:color w:val="000000"/>
                      <w:szCs w:val="26"/>
                      <w:lang w:val="en-US" w:eastAsia="vi-VN"/>
                    </w:rPr>
                    <w:t>Thiết</w:t>
                  </w:r>
                  <w:proofErr w:type="spellEnd"/>
                  <w:r w:rsidRPr="00E87ED5">
                    <w:rPr>
                      <w:color w:val="000000"/>
                      <w:szCs w:val="26"/>
                      <w:lang w:val="en-US" w:eastAsia="vi-VN"/>
                    </w:rPr>
                    <w:t xml:space="preserve"> </w:t>
                  </w:r>
                  <w:proofErr w:type="spellStart"/>
                  <w:r w:rsidRPr="00E87ED5">
                    <w:rPr>
                      <w:color w:val="000000"/>
                      <w:szCs w:val="26"/>
                      <w:lang w:val="en-US" w:eastAsia="vi-VN"/>
                    </w:rPr>
                    <w:t>kế</w:t>
                  </w:r>
                  <w:proofErr w:type="spellEnd"/>
                  <w:r w:rsidRPr="00E87ED5">
                    <w:rPr>
                      <w:color w:val="000000"/>
                      <w:szCs w:val="26"/>
                      <w:lang w:val="en-US" w:eastAsia="vi-VN"/>
                    </w:rPr>
                    <w:t xml:space="preserve"> </w:t>
                  </w:r>
                  <w:proofErr w:type="spellStart"/>
                  <w:r w:rsidRPr="00E87ED5">
                    <w:rPr>
                      <w:color w:val="000000"/>
                      <w:szCs w:val="26"/>
                      <w:lang w:val="en-US" w:eastAsia="vi-VN"/>
                    </w:rPr>
                    <w:t>cơ</w:t>
                  </w:r>
                  <w:proofErr w:type="spellEnd"/>
                  <w:r w:rsidRPr="00E87ED5">
                    <w:rPr>
                      <w:color w:val="000000"/>
                      <w:szCs w:val="26"/>
                      <w:lang w:val="en-US" w:eastAsia="vi-VN"/>
                    </w:rPr>
                    <w:t xml:space="preserve"> </w:t>
                  </w:r>
                  <w:proofErr w:type="spellStart"/>
                  <w:r w:rsidRPr="00E87ED5">
                    <w:rPr>
                      <w:color w:val="000000"/>
                      <w:szCs w:val="26"/>
                      <w:lang w:val="en-US" w:eastAsia="vi-VN"/>
                    </w:rPr>
                    <w:t>sở</w:t>
                  </w:r>
                  <w:proofErr w:type="spellEnd"/>
                  <w:r w:rsidRPr="00E87ED5">
                    <w:rPr>
                      <w:color w:val="000000"/>
                      <w:szCs w:val="26"/>
                      <w:lang w:val="en-US" w:eastAsia="vi-VN"/>
                    </w:rPr>
                    <w:t xml:space="preserve"> </w:t>
                  </w:r>
                  <w:proofErr w:type="spellStart"/>
                  <w:r w:rsidRPr="00E87ED5">
                    <w:rPr>
                      <w:color w:val="000000"/>
                      <w:szCs w:val="26"/>
                      <w:lang w:val="en-US" w:eastAsia="vi-VN"/>
                    </w:rPr>
                    <w:t>dữ</w:t>
                  </w:r>
                  <w:proofErr w:type="spellEnd"/>
                  <w:r w:rsidRPr="00E87ED5">
                    <w:rPr>
                      <w:color w:val="000000"/>
                      <w:szCs w:val="26"/>
                      <w:lang w:val="en-US" w:eastAsia="vi-VN"/>
                    </w:rPr>
                    <w:t xml:space="preserve"> </w:t>
                  </w:r>
                  <w:proofErr w:type="spellStart"/>
                  <w:r w:rsidRPr="00E87ED5">
                    <w:rPr>
                      <w:color w:val="000000"/>
                      <w:szCs w:val="26"/>
                      <w:lang w:val="en-US" w:eastAsia="vi-VN"/>
                    </w:rPr>
                    <w:t>liệu</w:t>
                  </w:r>
                  <w:proofErr w:type="spellEnd"/>
                </w:p>
              </w:tc>
              <w:tc>
                <w:tcPr>
                  <w:tcW w:w="1770" w:type="dxa"/>
                  <w:tcBorders>
                    <w:top w:val="nil"/>
                    <w:left w:val="nil"/>
                    <w:bottom w:val="single" w:sz="8" w:space="0" w:color="auto"/>
                    <w:right w:val="single" w:sz="8" w:space="0" w:color="auto"/>
                  </w:tcBorders>
                  <w:shd w:val="clear" w:color="auto" w:fill="auto"/>
                  <w:vAlign w:val="center"/>
                  <w:hideMark/>
                </w:tcPr>
                <w:p w14:paraId="3F3F8472" w14:textId="77777777" w:rsidR="00E87ED5" w:rsidRPr="00E87ED5" w:rsidRDefault="00E87ED5" w:rsidP="00E87ED5">
                  <w:pPr>
                    <w:widowControl/>
                    <w:autoSpaceDE/>
                    <w:autoSpaceDN/>
                    <w:spacing w:line="240" w:lineRule="auto"/>
                    <w:ind w:left="0"/>
                    <w:jc w:val="center"/>
                    <w:rPr>
                      <w:color w:val="000000"/>
                      <w:szCs w:val="26"/>
                      <w:lang w:val="vi-VN" w:eastAsia="vi-VN"/>
                    </w:rPr>
                  </w:pPr>
                  <w:r w:rsidRPr="00E87ED5">
                    <w:rPr>
                      <w:color w:val="000000"/>
                      <w:szCs w:val="26"/>
                      <w:lang w:val="en-US" w:eastAsia="vi-VN"/>
                    </w:rPr>
                    <w:t>X</w:t>
                  </w:r>
                </w:p>
              </w:tc>
              <w:tc>
                <w:tcPr>
                  <w:tcW w:w="1980" w:type="dxa"/>
                  <w:tcBorders>
                    <w:top w:val="nil"/>
                    <w:left w:val="nil"/>
                    <w:bottom w:val="single" w:sz="8" w:space="0" w:color="auto"/>
                    <w:right w:val="single" w:sz="8" w:space="0" w:color="auto"/>
                  </w:tcBorders>
                  <w:shd w:val="clear" w:color="auto" w:fill="auto"/>
                  <w:vAlign w:val="center"/>
                  <w:hideMark/>
                </w:tcPr>
                <w:p w14:paraId="02C8E38F" w14:textId="77777777" w:rsidR="00E87ED5" w:rsidRPr="00E87ED5" w:rsidRDefault="00E87ED5" w:rsidP="00E87ED5">
                  <w:pPr>
                    <w:widowControl/>
                    <w:autoSpaceDE/>
                    <w:autoSpaceDN/>
                    <w:spacing w:line="240" w:lineRule="auto"/>
                    <w:ind w:left="0"/>
                    <w:jc w:val="center"/>
                    <w:rPr>
                      <w:color w:val="000000"/>
                      <w:szCs w:val="26"/>
                      <w:lang w:val="vi-VN" w:eastAsia="vi-VN"/>
                    </w:rPr>
                  </w:pPr>
                  <w:r w:rsidRPr="00E87ED5">
                    <w:rPr>
                      <w:color w:val="000000"/>
                      <w:szCs w:val="26"/>
                      <w:lang w:val="en-US" w:eastAsia="vi-VN"/>
                    </w:rPr>
                    <w:t> </w:t>
                  </w:r>
                </w:p>
              </w:tc>
            </w:tr>
            <w:tr w:rsidR="00E87ED5" w:rsidRPr="00E87ED5" w14:paraId="4F721C3D" w14:textId="77777777" w:rsidTr="007D56CF">
              <w:trPr>
                <w:trHeight w:val="345"/>
                <w:jc w:val="center"/>
              </w:trPr>
              <w:tc>
                <w:tcPr>
                  <w:tcW w:w="3230" w:type="dxa"/>
                  <w:tcBorders>
                    <w:top w:val="nil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shd w:val="clear" w:color="auto" w:fill="auto"/>
                  <w:vAlign w:val="center"/>
                  <w:hideMark/>
                </w:tcPr>
                <w:p w14:paraId="60EE9F79" w14:textId="77777777" w:rsidR="00E87ED5" w:rsidRPr="00E87ED5" w:rsidRDefault="00E87ED5" w:rsidP="00E87ED5">
                  <w:pPr>
                    <w:widowControl/>
                    <w:autoSpaceDE/>
                    <w:autoSpaceDN/>
                    <w:spacing w:line="240" w:lineRule="auto"/>
                    <w:ind w:left="0"/>
                    <w:jc w:val="both"/>
                    <w:rPr>
                      <w:color w:val="000000"/>
                      <w:szCs w:val="26"/>
                      <w:lang w:val="vi-VN" w:eastAsia="vi-VN"/>
                    </w:rPr>
                  </w:pPr>
                  <w:proofErr w:type="spellStart"/>
                  <w:r w:rsidRPr="00E87ED5">
                    <w:rPr>
                      <w:color w:val="000000"/>
                      <w:szCs w:val="26"/>
                      <w:lang w:val="en-US" w:eastAsia="vi-VN"/>
                    </w:rPr>
                    <w:t>Xây</w:t>
                  </w:r>
                  <w:proofErr w:type="spellEnd"/>
                  <w:r w:rsidRPr="00E87ED5">
                    <w:rPr>
                      <w:color w:val="000000"/>
                      <w:szCs w:val="26"/>
                      <w:lang w:val="en-US" w:eastAsia="vi-VN"/>
                    </w:rPr>
                    <w:t xml:space="preserve"> </w:t>
                  </w:r>
                  <w:proofErr w:type="spellStart"/>
                  <w:r w:rsidRPr="00E87ED5">
                    <w:rPr>
                      <w:color w:val="000000"/>
                      <w:szCs w:val="26"/>
                      <w:lang w:val="en-US" w:eastAsia="vi-VN"/>
                    </w:rPr>
                    <w:t>dựng</w:t>
                  </w:r>
                  <w:proofErr w:type="spellEnd"/>
                  <w:r w:rsidRPr="00E87ED5">
                    <w:rPr>
                      <w:color w:val="000000"/>
                      <w:szCs w:val="26"/>
                      <w:lang w:val="en-US" w:eastAsia="vi-VN"/>
                    </w:rPr>
                    <w:t xml:space="preserve"> backend</w:t>
                  </w:r>
                </w:p>
              </w:tc>
              <w:tc>
                <w:tcPr>
                  <w:tcW w:w="1770" w:type="dxa"/>
                  <w:tcBorders>
                    <w:top w:val="nil"/>
                    <w:left w:val="nil"/>
                    <w:bottom w:val="single" w:sz="8" w:space="0" w:color="auto"/>
                    <w:right w:val="single" w:sz="8" w:space="0" w:color="auto"/>
                  </w:tcBorders>
                  <w:shd w:val="clear" w:color="auto" w:fill="auto"/>
                  <w:vAlign w:val="center"/>
                  <w:hideMark/>
                </w:tcPr>
                <w:p w14:paraId="3D68CBAF" w14:textId="77777777" w:rsidR="00E87ED5" w:rsidRPr="00E87ED5" w:rsidRDefault="00E87ED5" w:rsidP="00E87ED5">
                  <w:pPr>
                    <w:widowControl/>
                    <w:autoSpaceDE/>
                    <w:autoSpaceDN/>
                    <w:spacing w:line="240" w:lineRule="auto"/>
                    <w:ind w:left="0"/>
                    <w:jc w:val="center"/>
                    <w:rPr>
                      <w:color w:val="000000"/>
                      <w:szCs w:val="26"/>
                      <w:lang w:val="vi-VN" w:eastAsia="vi-VN"/>
                    </w:rPr>
                  </w:pPr>
                  <w:r w:rsidRPr="00E87ED5">
                    <w:rPr>
                      <w:color w:val="000000"/>
                      <w:szCs w:val="26"/>
                      <w:lang w:val="en-US" w:eastAsia="vi-VN"/>
                    </w:rPr>
                    <w:t>X</w:t>
                  </w:r>
                </w:p>
              </w:tc>
              <w:tc>
                <w:tcPr>
                  <w:tcW w:w="1980" w:type="dxa"/>
                  <w:tcBorders>
                    <w:top w:val="nil"/>
                    <w:left w:val="nil"/>
                    <w:bottom w:val="single" w:sz="8" w:space="0" w:color="auto"/>
                    <w:right w:val="single" w:sz="8" w:space="0" w:color="auto"/>
                  </w:tcBorders>
                  <w:shd w:val="clear" w:color="auto" w:fill="auto"/>
                  <w:vAlign w:val="center"/>
                  <w:hideMark/>
                </w:tcPr>
                <w:p w14:paraId="785AD389" w14:textId="77777777" w:rsidR="00E87ED5" w:rsidRPr="00E87ED5" w:rsidRDefault="00E87ED5" w:rsidP="00E87ED5">
                  <w:pPr>
                    <w:widowControl/>
                    <w:autoSpaceDE/>
                    <w:autoSpaceDN/>
                    <w:spacing w:line="240" w:lineRule="auto"/>
                    <w:ind w:left="0"/>
                    <w:jc w:val="center"/>
                    <w:rPr>
                      <w:color w:val="000000"/>
                      <w:szCs w:val="26"/>
                      <w:lang w:val="vi-VN" w:eastAsia="vi-VN"/>
                    </w:rPr>
                  </w:pPr>
                  <w:r w:rsidRPr="00E87ED5">
                    <w:rPr>
                      <w:color w:val="000000"/>
                      <w:szCs w:val="26"/>
                      <w:lang w:val="en-US" w:eastAsia="vi-VN"/>
                    </w:rPr>
                    <w:t>X</w:t>
                  </w:r>
                </w:p>
              </w:tc>
            </w:tr>
            <w:tr w:rsidR="00E87ED5" w:rsidRPr="00E87ED5" w14:paraId="2B4CD4F0" w14:textId="77777777" w:rsidTr="007D56CF">
              <w:trPr>
                <w:trHeight w:val="345"/>
                <w:jc w:val="center"/>
              </w:trPr>
              <w:tc>
                <w:tcPr>
                  <w:tcW w:w="3230" w:type="dxa"/>
                  <w:tcBorders>
                    <w:top w:val="nil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shd w:val="clear" w:color="auto" w:fill="auto"/>
                  <w:vAlign w:val="center"/>
                  <w:hideMark/>
                </w:tcPr>
                <w:p w14:paraId="67B23888" w14:textId="77777777" w:rsidR="00E87ED5" w:rsidRPr="00E87ED5" w:rsidRDefault="00E87ED5" w:rsidP="00E87ED5">
                  <w:pPr>
                    <w:widowControl/>
                    <w:autoSpaceDE/>
                    <w:autoSpaceDN/>
                    <w:spacing w:line="240" w:lineRule="auto"/>
                    <w:ind w:left="0"/>
                    <w:jc w:val="both"/>
                    <w:rPr>
                      <w:color w:val="000000"/>
                      <w:szCs w:val="26"/>
                      <w:lang w:val="vi-VN" w:eastAsia="vi-VN"/>
                    </w:rPr>
                  </w:pPr>
                  <w:proofErr w:type="spellStart"/>
                  <w:r w:rsidRPr="00E87ED5">
                    <w:rPr>
                      <w:color w:val="000000"/>
                      <w:szCs w:val="26"/>
                      <w:lang w:val="en-US" w:eastAsia="vi-VN"/>
                    </w:rPr>
                    <w:t>Chức</w:t>
                  </w:r>
                  <w:proofErr w:type="spellEnd"/>
                  <w:r w:rsidRPr="00E87ED5">
                    <w:rPr>
                      <w:color w:val="000000"/>
                      <w:szCs w:val="26"/>
                      <w:lang w:val="en-US" w:eastAsia="vi-VN"/>
                    </w:rPr>
                    <w:t xml:space="preserve"> năng </w:t>
                  </w:r>
                  <w:proofErr w:type="spellStart"/>
                  <w:r w:rsidRPr="00E87ED5">
                    <w:rPr>
                      <w:color w:val="000000"/>
                      <w:szCs w:val="26"/>
                      <w:lang w:val="en-US" w:eastAsia="vi-VN"/>
                    </w:rPr>
                    <w:t>quản</w:t>
                  </w:r>
                  <w:proofErr w:type="spellEnd"/>
                  <w:r w:rsidRPr="00E87ED5">
                    <w:rPr>
                      <w:color w:val="000000"/>
                      <w:szCs w:val="26"/>
                      <w:lang w:val="en-US" w:eastAsia="vi-VN"/>
                    </w:rPr>
                    <w:t xml:space="preserve"> lý </w:t>
                  </w:r>
                  <w:proofErr w:type="spellStart"/>
                  <w:r w:rsidRPr="00E87ED5">
                    <w:rPr>
                      <w:color w:val="000000"/>
                      <w:szCs w:val="26"/>
                      <w:lang w:val="en-US" w:eastAsia="vi-VN"/>
                    </w:rPr>
                    <w:t>sản</w:t>
                  </w:r>
                  <w:proofErr w:type="spellEnd"/>
                  <w:r w:rsidRPr="00E87ED5">
                    <w:rPr>
                      <w:color w:val="000000"/>
                      <w:szCs w:val="26"/>
                      <w:lang w:val="en-US" w:eastAsia="vi-VN"/>
                    </w:rPr>
                    <w:t xml:space="preserve"> phẩm</w:t>
                  </w:r>
                </w:p>
              </w:tc>
              <w:tc>
                <w:tcPr>
                  <w:tcW w:w="1770" w:type="dxa"/>
                  <w:tcBorders>
                    <w:top w:val="nil"/>
                    <w:left w:val="nil"/>
                    <w:bottom w:val="single" w:sz="8" w:space="0" w:color="auto"/>
                    <w:right w:val="single" w:sz="8" w:space="0" w:color="auto"/>
                  </w:tcBorders>
                  <w:shd w:val="clear" w:color="auto" w:fill="auto"/>
                  <w:vAlign w:val="center"/>
                  <w:hideMark/>
                </w:tcPr>
                <w:p w14:paraId="3B2FBA95" w14:textId="77777777" w:rsidR="00E87ED5" w:rsidRPr="00E87ED5" w:rsidRDefault="00E87ED5" w:rsidP="00E87ED5">
                  <w:pPr>
                    <w:widowControl/>
                    <w:autoSpaceDE/>
                    <w:autoSpaceDN/>
                    <w:spacing w:line="240" w:lineRule="auto"/>
                    <w:ind w:left="0"/>
                    <w:jc w:val="center"/>
                    <w:rPr>
                      <w:color w:val="000000"/>
                      <w:szCs w:val="26"/>
                      <w:lang w:val="vi-VN" w:eastAsia="vi-VN"/>
                    </w:rPr>
                  </w:pPr>
                  <w:r w:rsidRPr="00E87ED5">
                    <w:rPr>
                      <w:color w:val="000000"/>
                      <w:szCs w:val="26"/>
                      <w:lang w:val="en-US" w:eastAsia="vi-VN"/>
                    </w:rPr>
                    <w:t>X</w:t>
                  </w:r>
                </w:p>
              </w:tc>
              <w:tc>
                <w:tcPr>
                  <w:tcW w:w="1980" w:type="dxa"/>
                  <w:tcBorders>
                    <w:top w:val="nil"/>
                    <w:left w:val="nil"/>
                    <w:bottom w:val="single" w:sz="8" w:space="0" w:color="auto"/>
                    <w:right w:val="single" w:sz="8" w:space="0" w:color="auto"/>
                  </w:tcBorders>
                  <w:shd w:val="clear" w:color="auto" w:fill="auto"/>
                  <w:vAlign w:val="center"/>
                  <w:hideMark/>
                </w:tcPr>
                <w:p w14:paraId="3115C5AA" w14:textId="77777777" w:rsidR="00E87ED5" w:rsidRPr="00E87ED5" w:rsidRDefault="00E87ED5" w:rsidP="00E87ED5">
                  <w:pPr>
                    <w:widowControl/>
                    <w:autoSpaceDE/>
                    <w:autoSpaceDN/>
                    <w:spacing w:line="240" w:lineRule="auto"/>
                    <w:ind w:left="0"/>
                    <w:jc w:val="center"/>
                    <w:rPr>
                      <w:color w:val="000000"/>
                      <w:szCs w:val="26"/>
                      <w:lang w:val="vi-VN" w:eastAsia="vi-VN"/>
                    </w:rPr>
                  </w:pPr>
                  <w:r w:rsidRPr="00E87ED5">
                    <w:rPr>
                      <w:color w:val="000000"/>
                      <w:szCs w:val="26"/>
                      <w:lang w:val="en-US" w:eastAsia="vi-VN"/>
                    </w:rPr>
                    <w:t> </w:t>
                  </w:r>
                </w:p>
              </w:tc>
            </w:tr>
            <w:tr w:rsidR="00E87ED5" w:rsidRPr="00E87ED5" w14:paraId="3864AA7D" w14:textId="77777777" w:rsidTr="007D56CF">
              <w:trPr>
                <w:trHeight w:val="345"/>
                <w:jc w:val="center"/>
              </w:trPr>
              <w:tc>
                <w:tcPr>
                  <w:tcW w:w="3230" w:type="dxa"/>
                  <w:tcBorders>
                    <w:top w:val="nil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shd w:val="clear" w:color="auto" w:fill="auto"/>
                  <w:vAlign w:val="center"/>
                  <w:hideMark/>
                </w:tcPr>
                <w:p w14:paraId="3D91CE49" w14:textId="77777777" w:rsidR="00E87ED5" w:rsidRPr="00E87ED5" w:rsidRDefault="00E87ED5" w:rsidP="00E87ED5">
                  <w:pPr>
                    <w:widowControl/>
                    <w:autoSpaceDE/>
                    <w:autoSpaceDN/>
                    <w:spacing w:line="240" w:lineRule="auto"/>
                    <w:ind w:left="0"/>
                    <w:jc w:val="both"/>
                    <w:rPr>
                      <w:color w:val="000000"/>
                      <w:szCs w:val="26"/>
                      <w:lang w:val="vi-VN" w:eastAsia="vi-VN"/>
                    </w:rPr>
                  </w:pPr>
                  <w:proofErr w:type="spellStart"/>
                  <w:r w:rsidRPr="00E87ED5">
                    <w:rPr>
                      <w:color w:val="000000"/>
                      <w:szCs w:val="26"/>
                      <w:lang w:val="en-US" w:eastAsia="vi-VN"/>
                    </w:rPr>
                    <w:t>Chức</w:t>
                  </w:r>
                  <w:proofErr w:type="spellEnd"/>
                  <w:r w:rsidRPr="00E87ED5">
                    <w:rPr>
                      <w:color w:val="000000"/>
                      <w:szCs w:val="26"/>
                      <w:lang w:val="en-US" w:eastAsia="vi-VN"/>
                    </w:rPr>
                    <w:t xml:space="preserve"> năng </w:t>
                  </w:r>
                  <w:proofErr w:type="spellStart"/>
                  <w:r w:rsidRPr="00E87ED5">
                    <w:rPr>
                      <w:color w:val="000000"/>
                      <w:szCs w:val="26"/>
                      <w:lang w:val="en-US" w:eastAsia="vi-VN"/>
                    </w:rPr>
                    <w:t>quản</w:t>
                  </w:r>
                  <w:proofErr w:type="spellEnd"/>
                  <w:r w:rsidRPr="00E87ED5">
                    <w:rPr>
                      <w:color w:val="000000"/>
                      <w:szCs w:val="26"/>
                      <w:lang w:val="en-US" w:eastAsia="vi-VN"/>
                    </w:rPr>
                    <w:t xml:space="preserve"> lý </w:t>
                  </w:r>
                  <w:proofErr w:type="spellStart"/>
                  <w:r w:rsidRPr="00E87ED5">
                    <w:rPr>
                      <w:color w:val="000000"/>
                      <w:szCs w:val="26"/>
                      <w:lang w:val="en-US" w:eastAsia="vi-VN"/>
                    </w:rPr>
                    <w:t>giỏ</w:t>
                  </w:r>
                  <w:proofErr w:type="spellEnd"/>
                  <w:r w:rsidRPr="00E87ED5">
                    <w:rPr>
                      <w:color w:val="000000"/>
                      <w:szCs w:val="26"/>
                      <w:lang w:val="en-US" w:eastAsia="vi-VN"/>
                    </w:rPr>
                    <w:t xml:space="preserve"> </w:t>
                  </w:r>
                  <w:proofErr w:type="spellStart"/>
                  <w:r w:rsidRPr="00E87ED5">
                    <w:rPr>
                      <w:color w:val="000000"/>
                      <w:szCs w:val="26"/>
                      <w:lang w:val="en-US" w:eastAsia="vi-VN"/>
                    </w:rPr>
                    <w:t>hàng</w:t>
                  </w:r>
                  <w:proofErr w:type="spellEnd"/>
                </w:p>
              </w:tc>
              <w:tc>
                <w:tcPr>
                  <w:tcW w:w="1770" w:type="dxa"/>
                  <w:tcBorders>
                    <w:top w:val="nil"/>
                    <w:left w:val="nil"/>
                    <w:bottom w:val="single" w:sz="8" w:space="0" w:color="auto"/>
                    <w:right w:val="single" w:sz="8" w:space="0" w:color="auto"/>
                  </w:tcBorders>
                  <w:shd w:val="clear" w:color="auto" w:fill="auto"/>
                  <w:vAlign w:val="center"/>
                  <w:hideMark/>
                </w:tcPr>
                <w:p w14:paraId="1DA38ADB" w14:textId="77777777" w:rsidR="00E87ED5" w:rsidRPr="00E87ED5" w:rsidRDefault="00E87ED5" w:rsidP="00E87ED5">
                  <w:pPr>
                    <w:widowControl/>
                    <w:autoSpaceDE/>
                    <w:autoSpaceDN/>
                    <w:spacing w:line="240" w:lineRule="auto"/>
                    <w:ind w:left="0"/>
                    <w:jc w:val="center"/>
                    <w:rPr>
                      <w:color w:val="000000"/>
                      <w:szCs w:val="26"/>
                      <w:lang w:val="vi-VN" w:eastAsia="vi-VN"/>
                    </w:rPr>
                  </w:pPr>
                  <w:r w:rsidRPr="00E87ED5">
                    <w:rPr>
                      <w:color w:val="000000"/>
                      <w:szCs w:val="26"/>
                      <w:lang w:val="en-US" w:eastAsia="vi-VN"/>
                    </w:rPr>
                    <w:t>X</w:t>
                  </w:r>
                </w:p>
              </w:tc>
              <w:tc>
                <w:tcPr>
                  <w:tcW w:w="1980" w:type="dxa"/>
                  <w:tcBorders>
                    <w:top w:val="nil"/>
                    <w:left w:val="nil"/>
                    <w:bottom w:val="single" w:sz="8" w:space="0" w:color="auto"/>
                    <w:right w:val="single" w:sz="8" w:space="0" w:color="auto"/>
                  </w:tcBorders>
                  <w:shd w:val="clear" w:color="auto" w:fill="auto"/>
                  <w:vAlign w:val="center"/>
                  <w:hideMark/>
                </w:tcPr>
                <w:p w14:paraId="2612C036" w14:textId="77777777" w:rsidR="00E87ED5" w:rsidRPr="00E87ED5" w:rsidRDefault="00E87ED5" w:rsidP="00E87ED5">
                  <w:pPr>
                    <w:widowControl/>
                    <w:autoSpaceDE/>
                    <w:autoSpaceDN/>
                    <w:spacing w:line="240" w:lineRule="auto"/>
                    <w:ind w:left="0"/>
                    <w:jc w:val="center"/>
                    <w:rPr>
                      <w:color w:val="000000"/>
                      <w:szCs w:val="26"/>
                      <w:lang w:val="vi-VN" w:eastAsia="vi-VN"/>
                    </w:rPr>
                  </w:pPr>
                  <w:r w:rsidRPr="00E87ED5">
                    <w:rPr>
                      <w:color w:val="000000"/>
                      <w:szCs w:val="26"/>
                      <w:lang w:val="en-US" w:eastAsia="vi-VN"/>
                    </w:rPr>
                    <w:t> </w:t>
                  </w:r>
                </w:p>
              </w:tc>
            </w:tr>
            <w:tr w:rsidR="00E87ED5" w:rsidRPr="00E87ED5" w14:paraId="26A104E7" w14:textId="77777777" w:rsidTr="007D56CF">
              <w:trPr>
                <w:trHeight w:val="345"/>
                <w:jc w:val="center"/>
              </w:trPr>
              <w:tc>
                <w:tcPr>
                  <w:tcW w:w="3230" w:type="dxa"/>
                  <w:tcBorders>
                    <w:top w:val="nil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shd w:val="clear" w:color="auto" w:fill="auto"/>
                  <w:vAlign w:val="center"/>
                  <w:hideMark/>
                </w:tcPr>
                <w:p w14:paraId="08ED5335" w14:textId="77777777" w:rsidR="00E87ED5" w:rsidRPr="00E87ED5" w:rsidRDefault="00E87ED5" w:rsidP="00E87ED5">
                  <w:pPr>
                    <w:widowControl/>
                    <w:autoSpaceDE/>
                    <w:autoSpaceDN/>
                    <w:spacing w:line="240" w:lineRule="auto"/>
                    <w:ind w:left="0"/>
                    <w:jc w:val="both"/>
                    <w:rPr>
                      <w:color w:val="000000"/>
                      <w:szCs w:val="26"/>
                      <w:lang w:val="vi-VN" w:eastAsia="vi-VN"/>
                    </w:rPr>
                  </w:pPr>
                  <w:proofErr w:type="spellStart"/>
                  <w:r w:rsidRPr="00E87ED5">
                    <w:rPr>
                      <w:color w:val="000000"/>
                      <w:szCs w:val="26"/>
                      <w:lang w:val="en-US" w:eastAsia="vi-VN"/>
                    </w:rPr>
                    <w:t>Chức</w:t>
                  </w:r>
                  <w:proofErr w:type="spellEnd"/>
                  <w:r w:rsidRPr="00E87ED5">
                    <w:rPr>
                      <w:color w:val="000000"/>
                      <w:szCs w:val="26"/>
                      <w:lang w:val="en-US" w:eastAsia="vi-VN"/>
                    </w:rPr>
                    <w:t xml:space="preserve"> năng </w:t>
                  </w:r>
                  <w:proofErr w:type="spellStart"/>
                  <w:r w:rsidRPr="00E87ED5">
                    <w:rPr>
                      <w:color w:val="000000"/>
                      <w:szCs w:val="26"/>
                      <w:lang w:val="en-US" w:eastAsia="vi-VN"/>
                    </w:rPr>
                    <w:t>quản</w:t>
                  </w:r>
                  <w:proofErr w:type="spellEnd"/>
                  <w:r w:rsidRPr="00E87ED5">
                    <w:rPr>
                      <w:color w:val="000000"/>
                      <w:szCs w:val="26"/>
                      <w:lang w:val="en-US" w:eastAsia="vi-VN"/>
                    </w:rPr>
                    <w:t xml:space="preserve"> lý </w:t>
                  </w:r>
                  <w:proofErr w:type="spellStart"/>
                  <w:r w:rsidRPr="00E87ED5">
                    <w:rPr>
                      <w:color w:val="000000"/>
                      <w:szCs w:val="26"/>
                      <w:lang w:val="en-US" w:eastAsia="vi-VN"/>
                    </w:rPr>
                    <w:t>đơn</w:t>
                  </w:r>
                  <w:proofErr w:type="spellEnd"/>
                  <w:r w:rsidRPr="00E87ED5">
                    <w:rPr>
                      <w:color w:val="000000"/>
                      <w:szCs w:val="26"/>
                      <w:lang w:val="en-US" w:eastAsia="vi-VN"/>
                    </w:rPr>
                    <w:t xml:space="preserve"> </w:t>
                  </w:r>
                  <w:proofErr w:type="spellStart"/>
                  <w:r w:rsidRPr="00E87ED5">
                    <w:rPr>
                      <w:color w:val="000000"/>
                      <w:szCs w:val="26"/>
                      <w:lang w:val="en-US" w:eastAsia="vi-VN"/>
                    </w:rPr>
                    <w:t>hàng</w:t>
                  </w:r>
                  <w:proofErr w:type="spellEnd"/>
                </w:p>
              </w:tc>
              <w:tc>
                <w:tcPr>
                  <w:tcW w:w="1770" w:type="dxa"/>
                  <w:tcBorders>
                    <w:top w:val="nil"/>
                    <w:left w:val="nil"/>
                    <w:bottom w:val="single" w:sz="8" w:space="0" w:color="auto"/>
                    <w:right w:val="single" w:sz="8" w:space="0" w:color="auto"/>
                  </w:tcBorders>
                  <w:shd w:val="clear" w:color="auto" w:fill="auto"/>
                  <w:vAlign w:val="center"/>
                  <w:hideMark/>
                </w:tcPr>
                <w:p w14:paraId="139DCAE9" w14:textId="77777777" w:rsidR="00E87ED5" w:rsidRPr="00E87ED5" w:rsidRDefault="00E87ED5" w:rsidP="00E87ED5">
                  <w:pPr>
                    <w:widowControl/>
                    <w:autoSpaceDE/>
                    <w:autoSpaceDN/>
                    <w:spacing w:line="240" w:lineRule="auto"/>
                    <w:ind w:left="0"/>
                    <w:jc w:val="center"/>
                    <w:rPr>
                      <w:color w:val="000000"/>
                      <w:szCs w:val="26"/>
                      <w:lang w:val="vi-VN" w:eastAsia="vi-VN"/>
                    </w:rPr>
                  </w:pPr>
                  <w:r w:rsidRPr="00E87ED5">
                    <w:rPr>
                      <w:color w:val="000000"/>
                      <w:szCs w:val="26"/>
                      <w:lang w:val="en-US" w:eastAsia="vi-VN"/>
                    </w:rPr>
                    <w:t>X</w:t>
                  </w:r>
                </w:p>
              </w:tc>
              <w:tc>
                <w:tcPr>
                  <w:tcW w:w="1980" w:type="dxa"/>
                  <w:tcBorders>
                    <w:top w:val="nil"/>
                    <w:left w:val="nil"/>
                    <w:bottom w:val="single" w:sz="8" w:space="0" w:color="auto"/>
                    <w:right w:val="single" w:sz="8" w:space="0" w:color="auto"/>
                  </w:tcBorders>
                  <w:shd w:val="clear" w:color="auto" w:fill="auto"/>
                  <w:vAlign w:val="center"/>
                  <w:hideMark/>
                </w:tcPr>
                <w:p w14:paraId="277DF808" w14:textId="77777777" w:rsidR="00E87ED5" w:rsidRPr="00E87ED5" w:rsidRDefault="00E87ED5" w:rsidP="00E87ED5">
                  <w:pPr>
                    <w:widowControl/>
                    <w:autoSpaceDE/>
                    <w:autoSpaceDN/>
                    <w:spacing w:line="240" w:lineRule="auto"/>
                    <w:ind w:left="0"/>
                    <w:jc w:val="center"/>
                    <w:rPr>
                      <w:color w:val="000000"/>
                      <w:szCs w:val="26"/>
                      <w:lang w:val="vi-VN" w:eastAsia="vi-VN"/>
                    </w:rPr>
                  </w:pPr>
                  <w:r w:rsidRPr="00E87ED5">
                    <w:rPr>
                      <w:color w:val="000000"/>
                      <w:szCs w:val="26"/>
                      <w:lang w:val="en-US" w:eastAsia="vi-VN"/>
                    </w:rPr>
                    <w:t> </w:t>
                  </w:r>
                </w:p>
              </w:tc>
            </w:tr>
            <w:tr w:rsidR="00E87ED5" w:rsidRPr="00E87ED5" w14:paraId="5E069BCF" w14:textId="77777777" w:rsidTr="007D56CF">
              <w:trPr>
                <w:trHeight w:val="345"/>
                <w:jc w:val="center"/>
              </w:trPr>
              <w:tc>
                <w:tcPr>
                  <w:tcW w:w="3230" w:type="dxa"/>
                  <w:tcBorders>
                    <w:top w:val="nil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shd w:val="clear" w:color="auto" w:fill="auto"/>
                  <w:vAlign w:val="center"/>
                  <w:hideMark/>
                </w:tcPr>
                <w:p w14:paraId="0A45DC07" w14:textId="77777777" w:rsidR="00E87ED5" w:rsidRPr="00E87ED5" w:rsidRDefault="00E87ED5" w:rsidP="00E87ED5">
                  <w:pPr>
                    <w:widowControl/>
                    <w:autoSpaceDE/>
                    <w:autoSpaceDN/>
                    <w:spacing w:line="240" w:lineRule="auto"/>
                    <w:ind w:left="0"/>
                    <w:jc w:val="both"/>
                    <w:rPr>
                      <w:color w:val="000000"/>
                      <w:szCs w:val="26"/>
                      <w:lang w:val="vi-VN" w:eastAsia="vi-VN"/>
                    </w:rPr>
                  </w:pPr>
                  <w:proofErr w:type="spellStart"/>
                  <w:r w:rsidRPr="00E87ED5">
                    <w:rPr>
                      <w:color w:val="000000"/>
                      <w:szCs w:val="26"/>
                      <w:lang w:val="en-US" w:eastAsia="vi-VN"/>
                    </w:rPr>
                    <w:t>Chức</w:t>
                  </w:r>
                  <w:proofErr w:type="spellEnd"/>
                  <w:r w:rsidRPr="00E87ED5">
                    <w:rPr>
                      <w:color w:val="000000"/>
                      <w:szCs w:val="26"/>
                      <w:lang w:val="en-US" w:eastAsia="vi-VN"/>
                    </w:rPr>
                    <w:t xml:space="preserve"> năng </w:t>
                  </w:r>
                  <w:proofErr w:type="spellStart"/>
                  <w:r w:rsidRPr="00E87ED5">
                    <w:rPr>
                      <w:color w:val="000000"/>
                      <w:szCs w:val="26"/>
                      <w:lang w:val="en-US" w:eastAsia="vi-VN"/>
                    </w:rPr>
                    <w:t>quản</w:t>
                  </w:r>
                  <w:proofErr w:type="spellEnd"/>
                  <w:r w:rsidRPr="00E87ED5">
                    <w:rPr>
                      <w:color w:val="000000"/>
                      <w:szCs w:val="26"/>
                      <w:lang w:val="en-US" w:eastAsia="vi-VN"/>
                    </w:rPr>
                    <w:t xml:space="preserve"> lý </w:t>
                  </w:r>
                  <w:proofErr w:type="spellStart"/>
                  <w:r w:rsidRPr="00E87ED5">
                    <w:rPr>
                      <w:color w:val="000000"/>
                      <w:szCs w:val="26"/>
                      <w:lang w:val="en-US" w:eastAsia="vi-VN"/>
                    </w:rPr>
                    <w:t>tài</w:t>
                  </w:r>
                  <w:proofErr w:type="spellEnd"/>
                  <w:r w:rsidRPr="00E87ED5">
                    <w:rPr>
                      <w:color w:val="000000"/>
                      <w:szCs w:val="26"/>
                      <w:lang w:val="en-US" w:eastAsia="vi-VN"/>
                    </w:rPr>
                    <w:t xml:space="preserve"> </w:t>
                  </w:r>
                  <w:proofErr w:type="spellStart"/>
                  <w:r w:rsidRPr="00E87ED5">
                    <w:rPr>
                      <w:color w:val="000000"/>
                      <w:szCs w:val="26"/>
                      <w:lang w:val="en-US" w:eastAsia="vi-VN"/>
                    </w:rPr>
                    <w:t>khoản</w:t>
                  </w:r>
                  <w:proofErr w:type="spellEnd"/>
                </w:p>
              </w:tc>
              <w:tc>
                <w:tcPr>
                  <w:tcW w:w="1770" w:type="dxa"/>
                  <w:tcBorders>
                    <w:top w:val="nil"/>
                    <w:left w:val="nil"/>
                    <w:bottom w:val="single" w:sz="8" w:space="0" w:color="auto"/>
                    <w:right w:val="single" w:sz="8" w:space="0" w:color="auto"/>
                  </w:tcBorders>
                  <w:shd w:val="clear" w:color="auto" w:fill="auto"/>
                  <w:vAlign w:val="center"/>
                  <w:hideMark/>
                </w:tcPr>
                <w:p w14:paraId="35169E4F" w14:textId="77777777" w:rsidR="00E87ED5" w:rsidRPr="00E87ED5" w:rsidRDefault="00E87ED5" w:rsidP="00E87ED5">
                  <w:pPr>
                    <w:widowControl/>
                    <w:autoSpaceDE/>
                    <w:autoSpaceDN/>
                    <w:spacing w:line="240" w:lineRule="auto"/>
                    <w:ind w:left="0"/>
                    <w:jc w:val="center"/>
                    <w:rPr>
                      <w:color w:val="000000"/>
                      <w:szCs w:val="26"/>
                      <w:lang w:val="vi-VN" w:eastAsia="vi-VN"/>
                    </w:rPr>
                  </w:pPr>
                  <w:r w:rsidRPr="00E87ED5">
                    <w:rPr>
                      <w:color w:val="000000"/>
                      <w:szCs w:val="26"/>
                      <w:lang w:val="en-US" w:eastAsia="vi-VN"/>
                    </w:rPr>
                    <w:t> </w:t>
                  </w:r>
                </w:p>
              </w:tc>
              <w:tc>
                <w:tcPr>
                  <w:tcW w:w="1980" w:type="dxa"/>
                  <w:tcBorders>
                    <w:top w:val="nil"/>
                    <w:left w:val="nil"/>
                    <w:bottom w:val="single" w:sz="8" w:space="0" w:color="auto"/>
                    <w:right w:val="single" w:sz="8" w:space="0" w:color="auto"/>
                  </w:tcBorders>
                  <w:shd w:val="clear" w:color="auto" w:fill="auto"/>
                  <w:vAlign w:val="center"/>
                  <w:hideMark/>
                </w:tcPr>
                <w:p w14:paraId="3FC40528" w14:textId="77777777" w:rsidR="00E87ED5" w:rsidRPr="00E87ED5" w:rsidRDefault="00E87ED5" w:rsidP="00E87ED5">
                  <w:pPr>
                    <w:widowControl/>
                    <w:autoSpaceDE/>
                    <w:autoSpaceDN/>
                    <w:spacing w:line="240" w:lineRule="auto"/>
                    <w:ind w:left="0"/>
                    <w:jc w:val="center"/>
                    <w:rPr>
                      <w:color w:val="000000"/>
                      <w:szCs w:val="26"/>
                      <w:lang w:val="vi-VN" w:eastAsia="vi-VN"/>
                    </w:rPr>
                  </w:pPr>
                  <w:r w:rsidRPr="00E87ED5">
                    <w:rPr>
                      <w:color w:val="000000"/>
                      <w:szCs w:val="26"/>
                      <w:lang w:val="en-US" w:eastAsia="vi-VN"/>
                    </w:rPr>
                    <w:t>X</w:t>
                  </w:r>
                </w:p>
              </w:tc>
            </w:tr>
            <w:tr w:rsidR="00E87ED5" w:rsidRPr="00E87ED5" w14:paraId="25918878" w14:textId="77777777" w:rsidTr="007D56CF">
              <w:trPr>
                <w:trHeight w:val="345"/>
                <w:jc w:val="center"/>
              </w:trPr>
              <w:tc>
                <w:tcPr>
                  <w:tcW w:w="3230" w:type="dxa"/>
                  <w:tcBorders>
                    <w:top w:val="nil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shd w:val="clear" w:color="auto" w:fill="auto"/>
                  <w:vAlign w:val="center"/>
                  <w:hideMark/>
                </w:tcPr>
                <w:p w14:paraId="3E942A98" w14:textId="77777777" w:rsidR="00E87ED5" w:rsidRPr="00E87ED5" w:rsidRDefault="00E87ED5" w:rsidP="00E87ED5">
                  <w:pPr>
                    <w:widowControl/>
                    <w:autoSpaceDE/>
                    <w:autoSpaceDN/>
                    <w:spacing w:line="240" w:lineRule="auto"/>
                    <w:ind w:left="0"/>
                    <w:jc w:val="both"/>
                    <w:rPr>
                      <w:color w:val="000000"/>
                      <w:szCs w:val="26"/>
                      <w:lang w:val="vi-VN" w:eastAsia="vi-VN"/>
                    </w:rPr>
                  </w:pPr>
                  <w:proofErr w:type="spellStart"/>
                  <w:r w:rsidRPr="00E87ED5">
                    <w:rPr>
                      <w:color w:val="000000"/>
                      <w:szCs w:val="26"/>
                      <w:lang w:val="en-US" w:eastAsia="vi-VN"/>
                    </w:rPr>
                    <w:t>Chức</w:t>
                  </w:r>
                  <w:proofErr w:type="spellEnd"/>
                  <w:r w:rsidRPr="00E87ED5">
                    <w:rPr>
                      <w:color w:val="000000"/>
                      <w:szCs w:val="26"/>
                      <w:lang w:val="en-US" w:eastAsia="vi-VN"/>
                    </w:rPr>
                    <w:t xml:space="preserve"> năng </w:t>
                  </w:r>
                  <w:proofErr w:type="spellStart"/>
                  <w:r w:rsidRPr="00E87ED5">
                    <w:rPr>
                      <w:color w:val="000000"/>
                      <w:szCs w:val="26"/>
                      <w:lang w:val="en-US" w:eastAsia="vi-VN"/>
                    </w:rPr>
                    <w:t>nhắn</w:t>
                  </w:r>
                  <w:proofErr w:type="spellEnd"/>
                  <w:r w:rsidRPr="00E87ED5">
                    <w:rPr>
                      <w:color w:val="000000"/>
                      <w:szCs w:val="26"/>
                      <w:lang w:val="en-US" w:eastAsia="vi-VN"/>
                    </w:rPr>
                    <w:t xml:space="preserve"> tin</w:t>
                  </w:r>
                </w:p>
              </w:tc>
              <w:tc>
                <w:tcPr>
                  <w:tcW w:w="1770" w:type="dxa"/>
                  <w:tcBorders>
                    <w:top w:val="nil"/>
                    <w:left w:val="nil"/>
                    <w:bottom w:val="single" w:sz="8" w:space="0" w:color="auto"/>
                    <w:right w:val="single" w:sz="8" w:space="0" w:color="auto"/>
                  </w:tcBorders>
                  <w:shd w:val="clear" w:color="auto" w:fill="auto"/>
                  <w:vAlign w:val="center"/>
                  <w:hideMark/>
                </w:tcPr>
                <w:p w14:paraId="5532CD41" w14:textId="77777777" w:rsidR="00E87ED5" w:rsidRPr="00E87ED5" w:rsidRDefault="00E87ED5" w:rsidP="00E87ED5">
                  <w:pPr>
                    <w:widowControl/>
                    <w:autoSpaceDE/>
                    <w:autoSpaceDN/>
                    <w:spacing w:line="240" w:lineRule="auto"/>
                    <w:ind w:left="0"/>
                    <w:jc w:val="center"/>
                    <w:rPr>
                      <w:color w:val="000000"/>
                      <w:szCs w:val="26"/>
                      <w:lang w:val="vi-VN" w:eastAsia="vi-VN"/>
                    </w:rPr>
                  </w:pPr>
                  <w:r w:rsidRPr="00E87ED5">
                    <w:rPr>
                      <w:color w:val="000000"/>
                      <w:szCs w:val="26"/>
                      <w:lang w:val="en-US" w:eastAsia="vi-VN"/>
                    </w:rPr>
                    <w:t> </w:t>
                  </w:r>
                </w:p>
              </w:tc>
              <w:tc>
                <w:tcPr>
                  <w:tcW w:w="1980" w:type="dxa"/>
                  <w:tcBorders>
                    <w:top w:val="nil"/>
                    <w:left w:val="nil"/>
                    <w:bottom w:val="single" w:sz="8" w:space="0" w:color="auto"/>
                    <w:right w:val="single" w:sz="8" w:space="0" w:color="auto"/>
                  </w:tcBorders>
                  <w:shd w:val="clear" w:color="auto" w:fill="auto"/>
                  <w:vAlign w:val="center"/>
                  <w:hideMark/>
                </w:tcPr>
                <w:p w14:paraId="18F90DC2" w14:textId="77777777" w:rsidR="00E87ED5" w:rsidRPr="00E87ED5" w:rsidRDefault="00E87ED5" w:rsidP="00E87ED5">
                  <w:pPr>
                    <w:widowControl/>
                    <w:autoSpaceDE/>
                    <w:autoSpaceDN/>
                    <w:spacing w:line="240" w:lineRule="auto"/>
                    <w:ind w:left="0"/>
                    <w:jc w:val="center"/>
                    <w:rPr>
                      <w:color w:val="000000"/>
                      <w:szCs w:val="26"/>
                      <w:lang w:val="vi-VN" w:eastAsia="vi-VN"/>
                    </w:rPr>
                  </w:pPr>
                  <w:r w:rsidRPr="00E87ED5">
                    <w:rPr>
                      <w:color w:val="000000"/>
                      <w:szCs w:val="26"/>
                      <w:lang w:val="en-US" w:eastAsia="vi-VN"/>
                    </w:rPr>
                    <w:t>X</w:t>
                  </w:r>
                </w:p>
              </w:tc>
            </w:tr>
            <w:tr w:rsidR="00E87ED5" w:rsidRPr="00E87ED5" w14:paraId="587BF7D6" w14:textId="77777777" w:rsidTr="007D56CF">
              <w:trPr>
                <w:trHeight w:val="345"/>
                <w:jc w:val="center"/>
              </w:trPr>
              <w:tc>
                <w:tcPr>
                  <w:tcW w:w="3230" w:type="dxa"/>
                  <w:tcBorders>
                    <w:top w:val="nil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shd w:val="clear" w:color="auto" w:fill="auto"/>
                  <w:vAlign w:val="center"/>
                  <w:hideMark/>
                </w:tcPr>
                <w:p w14:paraId="5B2D37E3" w14:textId="77777777" w:rsidR="00E87ED5" w:rsidRPr="00E87ED5" w:rsidRDefault="00E87ED5" w:rsidP="00E87ED5">
                  <w:pPr>
                    <w:widowControl/>
                    <w:autoSpaceDE/>
                    <w:autoSpaceDN/>
                    <w:spacing w:line="240" w:lineRule="auto"/>
                    <w:ind w:left="0"/>
                    <w:jc w:val="both"/>
                    <w:rPr>
                      <w:color w:val="000000"/>
                      <w:szCs w:val="26"/>
                      <w:lang w:val="vi-VN" w:eastAsia="vi-VN"/>
                    </w:rPr>
                  </w:pPr>
                  <w:proofErr w:type="spellStart"/>
                  <w:r w:rsidRPr="00E87ED5">
                    <w:rPr>
                      <w:color w:val="000000"/>
                      <w:szCs w:val="26"/>
                      <w:lang w:val="en-US" w:eastAsia="vi-VN"/>
                    </w:rPr>
                    <w:t>Chức</w:t>
                  </w:r>
                  <w:proofErr w:type="spellEnd"/>
                  <w:r w:rsidRPr="00E87ED5">
                    <w:rPr>
                      <w:color w:val="000000"/>
                      <w:szCs w:val="26"/>
                      <w:lang w:val="en-US" w:eastAsia="vi-VN"/>
                    </w:rPr>
                    <w:t xml:space="preserve"> năng </w:t>
                  </w:r>
                  <w:proofErr w:type="spellStart"/>
                  <w:r w:rsidRPr="00E87ED5">
                    <w:rPr>
                      <w:color w:val="000000"/>
                      <w:szCs w:val="26"/>
                      <w:lang w:val="en-US" w:eastAsia="vi-VN"/>
                    </w:rPr>
                    <w:t>thông</w:t>
                  </w:r>
                  <w:proofErr w:type="spellEnd"/>
                  <w:r w:rsidRPr="00E87ED5">
                    <w:rPr>
                      <w:color w:val="000000"/>
                      <w:szCs w:val="26"/>
                      <w:lang w:val="en-US" w:eastAsia="vi-VN"/>
                    </w:rPr>
                    <w:t xml:space="preserve"> </w:t>
                  </w:r>
                  <w:proofErr w:type="spellStart"/>
                  <w:r w:rsidRPr="00E87ED5">
                    <w:rPr>
                      <w:color w:val="000000"/>
                      <w:szCs w:val="26"/>
                      <w:lang w:val="en-US" w:eastAsia="vi-VN"/>
                    </w:rPr>
                    <w:t>báo</w:t>
                  </w:r>
                  <w:proofErr w:type="spellEnd"/>
                </w:p>
              </w:tc>
              <w:tc>
                <w:tcPr>
                  <w:tcW w:w="1770" w:type="dxa"/>
                  <w:tcBorders>
                    <w:top w:val="nil"/>
                    <w:left w:val="nil"/>
                    <w:bottom w:val="single" w:sz="8" w:space="0" w:color="auto"/>
                    <w:right w:val="single" w:sz="8" w:space="0" w:color="auto"/>
                  </w:tcBorders>
                  <w:shd w:val="clear" w:color="auto" w:fill="auto"/>
                  <w:vAlign w:val="center"/>
                  <w:hideMark/>
                </w:tcPr>
                <w:p w14:paraId="70C5E690" w14:textId="77777777" w:rsidR="00E87ED5" w:rsidRPr="00E87ED5" w:rsidRDefault="00E87ED5" w:rsidP="00E87ED5">
                  <w:pPr>
                    <w:widowControl/>
                    <w:autoSpaceDE/>
                    <w:autoSpaceDN/>
                    <w:spacing w:line="240" w:lineRule="auto"/>
                    <w:ind w:left="0"/>
                    <w:jc w:val="center"/>
                    <w:rPr>
                      <w:color w:val="000000"/>
                      <w:szCs w:val="26"/>
                      <w:lang w:val="vi-VN" w:eastAsia="vi-VN"/>
                    </w:rPr>
                  </w:pPr>
                  <w:r w:rsidRPr="00E87ED5">
                    <w:rPr>
                      <w:color w:val="000000"/>
                      <w:szCs w:val="26"/>
                      <w:lang w:val="en-US" w:eastAsia="vi-VN"/>
                    </w:rPr>
                    <w:t> </w:t>
                  </w:r>
                </w:p>
              </w:tc>
              <w:tc>
                <w:tcPr>
                  <w:tcW w:w="1980" w:type="dxa"/>
                  <w:tcBorders>
                    <w:top w:val="nil"/>
                    <w:left w:val="nil"/>
                    <w:bottom w:val="single" w:sz="8" w:space="0" w:color="auto"/>
                    <w:right w:val="single" w:sz="8" w:space="0" w:color="auto"/>
                  </w:tcBorders>
                  <w:shd w:val="clear" w:color="auto" w:fill="auto"/>
                  <w:vAlign w:val="center"/>
                  <w:hideMark/>
                </w:tcPr>
                <w:p w14:paraId="732B201D" w14:textId="77777777" w:rsidR="00E87ED5" w:rsidRPr="00E87ED5" w:rsidRDefault="00E87ED5" w:rsidP="00E87ED5">
                  <w:pPr>
                    <w:widowControl/>
                    <w:autoSpaceDE/>
                    <w:autoSpaceDN/>
                    <w:spacing w:line="240" w:lineRule="auto"/>
                    <w:ind w:left="0"/>
                    <w:jc w:val="center"/>
                    <w:rPr>
                      <w:color w:val="000000"/>
                      <w:szCs w:val="26"/>
                      <w:lang w:val="vi-VN" w:eastAsia="vi-VN"/>
                    </w:rPr>
                  </w:pPr>
                  <w:r w:rsidRPr="00E87ED5">
                    <w:rPr>
                      <w:color w:val="000000"/>
                      <w:szCs w:val="26"/>
                      <w:lang w:val="en-US" w:eastAsia="vi-VN"/>
                    </w:rPr>
                    <w:t>X</w:t>
                  </w:r>
                </w:p>
              </w:tc>
            </w:tr>
            <w:tr w:rsidR="00E87ED5" w:rsidRPr="00E87ED5" w14:paraId="2080A3DA" w14:textId="77777777" w:rsidTr="007D56CF">
              <w:trPr>
                <w:trHeight w:val="675"/>
                <w:jc w:val="center"/>
              </w:trPr>
              <w:tc>
                <w:tcPr>
                  <w:tcW w:w="3230" w:type="dxa"/>
                  <w:tcBorders>
                    <w:top w:val="nil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shd w:val="clear" w:color="auto" w:fill="auto"/>
                  <w:vAlign w:val="center"/>
                  <w:hideMark/>
                </w:tcPr>
                <w:p w14:paraId="26DFBDF6" w14:textId="77777777" w:rsidR="00E87ED5" w:rsidRPr="00E87ED5" w:rsidRDefault="00E87ED5" w:rsidP="00E87ED5">
                  <w:pPr>
                    <w:widowControl/>
                    <w:autoSpaceDE/>
                    <w:autoSpaceDN/>
                    <w:spacing w:line="240" w:lineRule="auto"/>
                    <w:ind w:left="0"/>
                    <w:jc w:val="both"/>
                    <w:rPr>
                      <w:color w:val="000000"/>
                      <w:szCs w:val="26"/>
                      <w:lang w:val="vi-VN" w:eastAsia="vi-VN"/>
                    </w:rPr>
                  </w:pPr>
                  <w:proofErr w:type="spellStart"/>
                  <w:r w:rsidRPr="00E87ED5">
                    <w:rPr>
                      <w:color w:val="000000"/>
                      <w:szCs w:val="26"/>
                      <w:lang w:val="en-US" w:eastAsia="vi-VN"/>
                    </w:rPr>
                    <w:t>Chức</w:t>
                  </w:r>
                  <w:proofErr w:type="spellEnd"/>
                  <w:r w:rsidRPr="00E87ED5">
                    <w:rPr>
                      <w:color w:val="000000"/>
                      <w:szCs w:val="26"/>
                      <w:lang w:val="en-US" w:eastAsia="vi-VN"/>
                    </w:rPr>
                    <w:t xml:space="preserve"> năng </w:t>
                  </w:r>
                  <w:proofErr w:type="spellStart"/>
                  <w:r w:rsidRPr="00E87ED5">
                    <w:rPr>
                      <w:color w:val="000000"/>
                      <w:szCs w:val="26"/>
                      <w:lang w:val="en-US" w:eastAsia="vi-VN"/>
                    </w:rPr>
                    <w:t>định</w:t>
                  </w:r>
                  <w:proofErr w:type="spellEnd"/>
                  <w:r w:rsidRPr="00E87ED5">
                    <w:rPr>
                      <w:color w:val="000000"/>
                      <w:szCs w:val="26"/>
                      <w:lang w:val="en-US" w:eastAsia="vi-VN"/>
                    </w:rPr>
                    <w:t xml:space="preserve"> </w:t>
                  </w:r>
                  <w:proofErr w:type="spellStart"/>
                  <w:r w:rsidRPr="00E87ED5">
                    <w:rPr>
                      <w:color w:val="000000"/>
                      <w:szCs w:val="26"/>
                      <w:lang w:val="en-US" w:eastAsia="vi-VN"/>
                    </w:rPr>
                    <w:t>danh</w:t>
                  </w:r>
                  <w:proofErr w:type="spellEnd"/>
                  <w:r w:rsidRPr="00E87ED5">
                    <w:rPr>
                      <w:color w:val="000000"/>
                      <w:szCs w:val="26"/>
                      <w:lang w:val="en-US" w:eastAsia="vi-VN"/>
                    </w:rPr>
                    <w:t xml:space="preserve"> </w:t>
                  </w:r>
                  <w:proofErr w:type="spellStart"/>
                  <w:r w:rsidRPr="00E87ED5">
                    <w:rPr>
                      <w:color w:val="000000"/>
                      <w:szCs w:val="26"/>
                      <w:lang w:val="en-US" w:eastAsia="vi-VN"/>
                    </w:rPr>
                    <w:t>người</w:t>
                  </w:r>
                  <w:proofErr w:type="spellEnd"/>
                  <w:r w:rsidRPr="00E87ED5">
                    <w:rPr>
                      <w:color w:val="000000"/>
                      <w:szCs w:val="26"/>
                      <w:lang w:val="en-US" w:eastAsia="vi-VN"/>
                    </w:rPr>
                    <w:t xml:space="preserve"> </w:t>
                  </w:r>
                  <w:proofErr w:type="spellStart"/>
                  <w:r w:rsidRPr="00E87ED5">
                    <w:rPr>
                      <w:color w:val="000000"/>
                      <w:szCs w:val="26"/>
                      <w:lang w:val="en-US" w:eastAsia="vi-VN"/>
                    </w:rPr>
                    <w:t>dùng</w:t>
                  </w:r>
                  <w:proofErr w:type="spellEnd"/>
                </w:p>
              </w:tc>
              <w:tc>
                <w:tcPr>
                  <w:tcW w:w="1770" w:type="dxa"/>
                  <w:tcBorders>
                    <w:top w:val="nil"/>
                    <w:left w:val="nil"/>
                    <w:bottom w:val="single" w:sz="8" w:space="0" w:color="auto"/>
                    <w:right w:val="single" w:sz="8" w:space="0" w:color="auto"/>
                  </w:tcBorders>
                  <w:shd w:val="clear" w:color="auto" w:fill="auto"/>
                  <w:vAlign w:val="center"/>
                  <w:hideMark/>
                </w:tcPr>
                <w:p w14:paraId="70874B73" w14:textId="77777777" w:rsidR="00E87ED5" w:rsidRPr="00E87ED5" w:rsidRDefault="00E87ED5" w:rsidP="00E87ED5">
                  <w:pPr>
                    <w:widowControl/>
                    <w:autoSpaceDE/>
                    <w:autoSpaceDN/>
                    <w:spacing w:line="240" w:lineRule="auto"/>
                    <w:ind w:left="0"/>
                    <w:jc w:val="center"/>
                    <w:rPr>
                      <w:color w:val="000000"/>
                      <w:szCs w:val="26"/>
                      <w:lang w:val="vi-VN" w:eastAsia="vi-VN"/>
                    </w:rPr>
                  </w:pPr>
                  <w:r w:rsidRPr="00E87ED5">
                    <w:rPr>
                      <w:color w:val="000000"/>
                      <w:szCs w:val="26"/>
                      <w:lang w:val="en-US" w:eastAsia="vi-VN"/>
                    </w:rPr>
                    <w:t> </w:t>
                  </w:r>
                </w:p>
              </w:tc>
              <w:tc>
                <w:tcPr>
                  <w:tcW w:w="1980" w:type="dxa"/>
                  <w:tcBorders>
                    <w:top w:val="nil"/>
                    <w:left w:val="nil"/>
                    <w:bottom w:val="single" w:sz="8" w:space="0" w:color="auto"/>
                    <w:right w:val="single" w:sz="8" w:space="0" w:color="auto"/>
                  </w:tcBorders>
                  <w:shd w:val="clear" w:color="auto" w:fill="auto"/>
                  <w:vAlign w:val="center"/>
                  <w:hideMark/>
                </w:tcPr>
                <w:p w14:paraId="116666C1" w14:textId="77777777" w:rsidR="00E87ED5" w:rsidRPr="00E87ED5" w:rsidRDefault="00E87ED5" w:rsidP="00E87ED5">
                  <w:pPr>
                    <w:widowControl/>
                    <w:autoSpaceDE/>
                    <w:autoSpaceDN/>
                    <w:spacing w:line="240" w:lineRule="auto"/>
                    <w:ind w:left="0"/>
                    <w:jc w:val="center"/>
                    <w:rPr>
                      <w:color w:val="000000"/>
                      <w:szCs w:val="26"/>
                      <w:lang w:val="vi-VN" w:eastAsia="vi-VN"/>
                    </w:rPr>
                  </w:pPr>
                  <w:r w:rsidRPr="00E87ED5">
                    <w:rPr>
                      <w:color w:val="000000"/>
                      <w:szCs w:val="26"/>
                      <w:lang w:val="en-US" w:eastAsia="vi-VN"/>
                    </w:rPr>
                    <w:t>X</w:t>
                  </w:r>
                </w:p>
              </w:tc>
            </w:tr>
          </w:tbl>
          <w:p w14:paraId="7528BA31" w14:textId="77777777" w:rsidR="005E5DA6" w:rsidRPr="00BD7EDC" w:rsidRDefault="005E5DA6" w:rsidP="00B6326C">
            <w:pPr>
              <w:spacing w:before="120" w:after="120"/>
              <w:rPr>
                <w:szCs w:val="26"/>
              </w:rPr>
            </w:pPr>
          </w:p>
          <w:p w14:paraId="367BD639" w14:textId="77777777" w:rsidR="005E5DA6" w:rsidRDefault="005E5DA6" w:rsidP="007D56CF">
            <w:pPr>
              <w:spacing w:before="120" w:after="120"/>
              <w:ind w:left="0"/>
              <w:rPr>
                <w:b/>
                <w:szCs w:val="26"/>
              </w:rPr>
            </w:pPr>
            <w:r>
              <w:rPr>
                <w:b/>
                <w:szCs w:val="26"/>
              </w:rPr>
              <w:t xml:space="preserve">6/ Mong </w:t>
            </w:r>
            <w:proofErr w:type="spellStart"/>
            <w:r>
              <w:rPr>
                <w:b/>
                <w:szCs w:val="26"/>
              </w:rPr>
              <w:t>đợi</w:t>
            </w:r>
            <w:proofErr w:type="spellEnd"/>
          </w:p>
          <w:p w14:paraId="47D61C40" w14:textId="77777777" w:rsidR="005E5DA6" w:rsidRPr="0055721B" w:rsidRDefault="005E5DA6" w:rsidP="005F7E53">
            <w:pPr>
              <w:pStyle w:val="ListParagraph"/>
              <w:widowControl/>
              <w:numPr>
                <w:ilvl w:val="0"/>
                <w:numId w:val="56"/>
              </w:numPr>
              <w:autoSpaceDE/>
              <w:autoSpaceDN/>
              <w:spacing w:line="240" w:lineRule="auto"/>
              <w:ind w:left="240" w:hanging="180"/>
              <w:contextualSpacing/>
              <w:jc w:val="both"/>
              <w:textAlignment w:val="baseline"/>
              <w:rPr>
                <w:szCs w:val="26"/>
                <w:lang w:val="vi-VN" w:eastAsia="vi-VN"/>
              </w:rPr>
            </w:pPr>
            <w:proofErr w:type="spellStart"/>
            <w:r w:rsidRPr="0055721B">
              <w:rPr>
                <w:szCs w:val="26"/>
                <w:lang w:eastAsia="vi-VN"/>
              </w:rPr>
              <w:t>Nắm</w:t>
            </w:r>
            <w:proofErr w:type="spellEnd"/>
            <w:r w:rsidRPr="0055721B">
              <w:rPr>
                <w:szCs w:val="26"/>
                <w:lang w:eastAsia="vi-VN"/>
              </w:rPr>
              <w:t xml:space="preserve"> </w:t>
            </w:r>
            <w:proofErr w:type="spellStart"/>
            <w:r w:rsidRPr="0055721B">
              <w:rPr>
                <w:szCs w:val="26"/>
                <w:lang w:eastAsia="vi-VN"/>
              </w:rPr>
              <w:t>bắt</w:t>
            </w:r>
            <w:proofErr w:type="spellEnd"/>
            <w:r w:rsidRPr="0055721B">
              <w:rPr>
                <w:szCs w:val="26"/>
                <w:lang w:eastAsia="vi-VN"/>
              </w:rPr>
              <w:t xml:space="preserve"> </w:t>
            </w:r>
            <w:proofErr w:type="spellStart"/>
            <w:r w:rsidRPr="0055721B">
              <w:rPr>
                <w:szCs w:val="26"/>
                <w:lang w:eastAsia="vi-VN"/>
              </w:rPr>
              <w:t>và</w:t>
            </w:r>
            <w:proofErr w:type="spellEnd"/>
            <w:r w:rsidRPr="0055721B">
              <w:rPr>
                <w:szCs w:val="26"/>
                <w:lang w:eastAsia="vi-VN"/>
              </w:rPr>
              <w:t xml:space="preserve"> </w:t>
            </w:r>
            <w:proofErr w:type="spellStart"/>
            <w:r w:rsidRPr="0055721B">
              <w:rPr>
                <w:szCs w:val="26"/>
                <w:lang w:eastAsia="vi-VN"/>
              </w:rPr>
              <w:t>áp</w:t>
            </w:r>
            <w:proofErr w:type="spellEnd"/>
            <w:r w:rsidRPr="0055721B">
              <w:rPr>
                <w:szCs w:val="26"/>
                <w:lang w:eastAsia="vi-VN"/>
              </w:rPr>
              <w:t xml:space="preserve"> </w:t>
            </w:r>
            <w:proofErr w:type="spellStart"/>
            <w:r w:rsidRPr="0055721B">
              <w:rPr>
                <w:szCs w:val="26"/>
                <w:lang w:eastAsia="vi-VN"/>
              </w:rPr>
              <w:t>dụng</w:t>
            </w:r>
            <w:proofErr w:type="spellEnd"/>
            <w:r w:rsidRPr="0055721B">
              <w:rPr>
                <w:szCs w:val="26"/>
                <w:lang w:eastAsia="vi-VN"/>
              </w:rPr>
              <w:t xml:space="preserve"> </w:t>
            </w:r>
            <w:proofErr w:type="spellStart"/>
            <w:r w:rsidRPr="0055721B">
              <w:rPr>
                <w:szCs w:val="26"/>
                <w:lang w:eastAsia="vi-VN"/>
              </w:rPr>
              <w:t>được</w:t>
            </w:r>
            <w:proofErr w:type="spellEnd"/>
            <w:r w:rsidRPr="0055721B">
              <w:rPr>
                <w:szCs w:val="26"/>
                <w:lang w:eastAsia="vi-VN"/>
              </w:rPr>
              <w:t> </w:t>
            </w:r>
            <w:proofErr w:type="spellStart"/>
            <w:r w:rsidRPr="0055721B">
              <w:rPr>
                <w:szCs w:val="26"/>
                <w:lang w:eastAsia="vi-VN"/>
              </w:rPr>
              <w:t>các</w:t>
            </w:r>
            <w:proofErr w:type="spellEnd"/>
            <w:r w:rsidRPr="0055721B">
              <w:rPr>
                <w:szCs w:val="26"/>
                <w:lang w:eastAsia="vi-VN"/>
              </w:rPr>
              <w:t> công </w:t>
            </w:r>
            <w:proofErr w:type="spellStart"/>
            <w:r w:rsidRPr="0055721B">
              <w:rPr>
                <w:szCs w:val="26"/>
                <w:lang w:eastAsia="vi-VN"/>
              </w:rPr>
              <w:t>nghệ</w:t>
            </w:r>
            <w:proofErr w:type="spellEnd"/>
            <w:r w:rsidRPr="0055721B">
              <w:rPr>
                <w:szCs w:val="26"/>
                <w:lang w:eastAsia="vi-VN"/>
              </w:rPr>
              <w:t> </w:t>
            </w:r>
            <w:proofErr w:type="spellStart"/>
            <w:r w:rsidRPr="0055721B">
              <w:rPr>
                <w:szCs w:val="26"/>
                <w:lang w:eastAsia="vi-VN"/>
              </w:rPr>
              <w:t>mới</w:t>
            </w:r>
            <w:proofErr w:type="spellEnd"/>
            <w:r w:rsidRPr="0055721B">
              <w:rPr>
                <w:szCs w:val="26"/>
                <w:lang w:eastAsia="vi-VN"/>
              </w:rPr>
              <w:t xml:space="preserve"> </w:t>
            </w:r>
            <w:proofErr w:type="spellStart"/>
            <w:r w:rsidRPr="0055721B">
              <w:rPr>
                <w:szCs w:val="26"/>
                <w:lang w:eastAsia="vi-VN"/>
              </w:rPr>
              <w:t>để</w:t>
            </w:r>
            <w:proofErr w:type="spellEnd"/>
            <w:r w:rsidRPr="0055721B">
              <w:rPr>
                <w:szCs w:val="26"/>
                <w:lang w:eastAsia="vi-VN"/>
              </w:rPr>
              <w:t xml:space="preserve"> xây </w:t>
            </w:r>
            <w:proofErr w:type="spellStart"/>
            <w:r w:rsidRPr="0055721B">
              <w:rPr>
                <w:szCs w:val="26"/>
                <w:lang w:eastAsia="vi-VN"/>
              </w:rPr>
              <w:t>dựng</w:t>
            </w:r>
            <w:proofErr w:type="spellEnd"/>
            <w:r w:rsidRPr="0055721B">
              <w:rPr>
                <w:szCs w:val="26"/>
                <w:lang w:eastAsia="vi-VN"/>
              </w:rPr>
              <w:t xml:space="preserve"> </w:t>
            </w:r>
            <w:proofErr w:type="spellStart"/>
            <w:r w:rsidRPr="0055721B">
              <w:rPr>
                <w:szCs w:val="26"/>
                <w:lang w:eastAsia="vi-VN"/>
              </w:rPr>
              <w:t>sản</w:t>
            </w:r>
            <w:proofErr w:type="spellEnd"/>
            <w:r w:rsidRPr="0055721B">
              <w:rPr>
                <w:szCs w:val="26"/>
                <w:lang w:eastAsia="vi-VN"/>
              </w:rPr>
              <w:t xml:space="preserve"> </w:t>
            </w:r>
            <w:proofErr w:type="spellStart"/>
            <w:r w:rsidRPr="0055721B">
              <w:rPr>
                <w:szCs w:val="26"/>
                <w:lang w:eastAsia="vi-VN"/>
              </w:rPr>
              <w:t>phẩm</w:t>
            </w:r>
            <w:proofErr w:type="spellEnd"/>
            <w:r w:rsidRPr="0055721B">
              <w:rPr>
                <w:szCs w:val="26"/>
                <w:lang w:eastAsia="vi-VN"/>
              </w:rPr>
              <w:t xml:space="preserve"> </w:t>
            </w:r>
            <w:proofErr w:type="spellStart"/>
            <w:r w:rsidRPr="0055721B">
              <w:rPr>
                <w:szCs w:val="26"/>
                <w:lang w:eastAsia="vi-VN"/>
              </w:rPr>
              <w:t>đề</w:t>
            </w:r>
            <w:proofErr w:type="spellEnd"/>
            <w:r w:rsidRPr="0055721B">
              <w:rPr>
                <w:szCs w:val="26"/>
                <w:lang w:eastAsia="vi-VN"/>
              </w:rPr>
              <w:t xml:space="preserve"> </w:t>
            </w:r>
            <w:proofErr w:type="spellStart"/>
            <w:r w:rsidRPr="0055721B">
              <w:rPr>
                <w:szCs w:val="26"/>
                <w:lang w:eastAsia="vi-VN"/>
              </w:rPr>
              <w:t>tài</w:t>
            </w:r>
            <w:proofErr w:type="spellEnd"/>
            <w:r w:rsidRPr="0055721B">
              <w:rPr>
                <w:szCs w:val="26"/>
                <w:lang w:eastAsia="vi-VN"/>
              </w:rPr>
              <w:t>.</w:t>
            </w:r>
            <w:r w:rsidRPr="0055721B">
              <w:rPr>
                <w:szCs w:val="26"/>
                <w:lang w:val="vi-VN" w:eastAsia="vi-VN"/>
              </w:rPr>
              <w:t> </w:t>
            </w:r>
          </w:p>
          <w:p w14:paraId="7C06B164" w14:textId="77777777" w:rsidR="005E5DA6" w:rsidRPr="0055721B" w:rsidRDefault="005E5DA6" w:rsidP="005F7E53">
            <w:pPr>
              <w:pStyle w:val="ListParagraph"/>
              <w:widowControl/>
              <w:numPr>
                <w:ilvl w:val="0"/>
                <w:numId w:val="56"/>
              </w:numPr>
              <w:autoSpaceDE/>
              <w:autoSpaceDN/>
              <w:spacing w:line="240" w:lineRule="auto"/>
              <w:ind w:left="240" w:hanging="180"/>
              <w:contextualSpacing/>
              <w:jc w:val="both"/>
              <w:textAlignment w:val="baseline"/>
              <w:rPr>
                <w:szCs w:val="26"/>
                <w:lang w:val="vi-VN" w:eastAsia="vi-VN"/>
              </w:rPr>
            </w:pPr>
            <w:proofErr w:type="spellStart"/>
            <w:r w:rsidRPr="0055721B">
              <w:rPr>
                <w:szCs w:val="26"/>
                <w:lang w:eastAsia="vi-VN"/>
              </w:rPr>
              <w:t>Hiểu</w:t>
            </w:r>
            <w:proofErr w:type="spellEnd"/>
            <w:r w:rsidRPr="0055721B">
              <w:rPr>
                <w:szCs w:val="26"/>
                <w:lang w:eastAsia="vi-VN"/>
              </w:rPr>
              <w:t xml:space="preserve"> </w:t>
            </w:r>
            <w:proofErr w:type="spellStart"/>
            <w:r w:rsidRPr="0055721B">
              <w:rPr>
                <w:szCs w:val="26"/>
                <w:lang w:eastAsia="vi-VN"/>
              </w:rPr>
              <w:t>rõ</w:t>
            </w:r>
            <w:proofErr w:type="spellEnd"/>
            <w:r w:rsidRPr="0055721B">
              <w:rPr>
                <w:szCs w:val="26"/>
                <w:lang w:eastAsia="vi-VN"/>
              </w:rPr>
              <w:t xml:space="preserve"> </w:t>
            </w:r>
            <w:proofErr w:type="spellStart"/>
            <w:r w:rsidRPr="0055721B">
              <w:rPr>
                <w:szCs w:val="26"/>
                <w:lang w:eastAsia="vi-VN"/>
              </w:rPr>
              <w:t>các</w:t>
            </w:r>
            <w:proofErr w:type="spellEnd"/>
            <w:r w:rsidRPr="0055721B">
              <w:rPr>
                <w:szCs w:val="26"/>
                <w:lang w:eastAsia="vi-VN"/>
              </w:rPr>
              <w:t xml:space="preserve"> </w:t>
            </w:r>
            <w:proofErr w:type="spellStart"/>
            <w:r w:rsidRPr="0055721B">
              <w:rPr>
                <w:szCs w:val="26"/>
                <w:lang w:eastAsia="vi-VN"/>
              </w:rPr>
              <w:t>nghiệp</w:t>
            </w:r>
            <w:proofErr w:type="spellEnd"/>
            <w:r w:rsidRPr="0055721B">
              <w:rPr>
                <w:szCs w:val="26"/>
                <w:lang w:eastAsia="vi-VN"/>
              </w:rPr>
              <w:t xml:space="preserve"> </w:t>
            </w:r>
            <w:proofErr w:type="spellStart"/>
            <w:r w:rsidRPr="0055721B">
              <w:rPr>
                <w:szCs w:val="26"/>
                <w:lang w:eastAsia="vi-VN"/>
              </w:rPr>
              <w:t>vụ</w:t>
            </w:r>
            <w:proofErr w:type="spellEnd"/>
            <w:r w:rsidRPr="0055721B">
              <w:rPr>
                <w:szCs w:val="26"/>
                <w:lang w:eastAsia="vi-VN"/>
              </w:rPr>
              <w:t xml:space="preserve">, </w:t>
            </w:r>
            <w:proofErr w:type="spellStart"/>
            <w:r w:rsidRPr="0055721B">
              <w:rPr>
                <w:szCs w:val="26"/>
                <w:lang w:eastAsia="vi-VN"/>
              </w:rPr>
              <w:t>chức</w:t>
            </w:r>
            <w:proofErr w:type="spellEnd"/>
            <w:r w:rsidRPr="0055721B">
              <w:rPr>
                <w:szCs w:val="26"/>
                <w:lang w:eastAsia="vi-VN"/>
              </w:rPr>
              <w:t xml:space="preserve"> năng </w:t>
            </w:r>
            <w:proofErr w:type="spellStart"/>
            <w:r w:rsidRPr="0055721B">
              <w:rPr>
                <w:szCs w:val="26"/>
                <w:lang w:eastAsia="vi-VN"/>
              </w:rPr>
              <w:t>của</w:t>
            </w:r>
            <w:proofErr w:type="spellEnd"/>
            <w:r w:rsidRPr="0055721B">
              <w:rPr>
                <w:szCs w:val="26"/>
                <w:lang w:eastAsia="vi-VN"/>
              </w:rPr>
              <w:t xml:space="preserve"> </w:t>
            </w:r>
            <w:proofErr w:type="spellStart"/>
            <w:r w:rsidRPr="0055721B">
              <w:rPr>
                <w:szCs w:val="26"/>
                <w:lang w:eastAsia="vi-VN"/>
              </w:rPr>
              <w:t>một</w:t>
            </w:r>
            <w:proofErr w:type="spellEnd"/>
            <w:r w:rsidRPr="0055721B">
              <w:rPr>
                <w:szCs w:val="26"/>
                <w:lang w:eastAsia="vi-VN"/>
              </w:rPr>
              <w:t xml:space="preserve"> </w:t>
            </w:r>
            <w:proofErr w:type="spellStart"/>
            <w:r>
              <w:rPr>
                <w:szCs w:val="26"/>
                <w:lang w:eastAsia="vi-VN"/>
              </w:rPr>
              <w:t>ứng</w:t>
            </w:r>
            <w:proofErr w:type="spellEnd"/>
            <w:r>
              <w:rPr>
                <w:szCs w:val="26"/>
                <w:lang w:eastAsia="vi-VN"/>
              </w:rPr>
              <w:t xml:space="preserve"> </w:t>
            </w:r>
            <w:proofErr w:type="spellStart"/>
            <w:r>
              <w:rPr>
                <w:szCs w:val="26"/>
                <w:lang w:eastAsia="vi-VN"/>
              </w:rPr>
              <w:t>dụng</w:t>
            </w:r>
            <w:proofErr w:type="spellEnd"/>
            <w:r>
              <w:rPr>
                <w:szCs w:val="26"/>
                <w:lang w:eastAsia="vi-VN"/>
              </w:rPr>
              <w:t xml:space="preserve"> di </w:t>
            </w:r>
            <w:proofErr w:type="spellStart"/>
            <w:r>
              <w:rPr>
                <w:szCs w:val="26"/>
                <w:lang w:eastAsia="vi-VN"/>
              </w:rPr>
              <w:t>động</w:t>
            </w:r>
            <w:proofErr w:type="spellEnd"/>
            <w:r w:rsidRPr="0055721B">
              <w:rPr>
                <w:szCs w:val="26"/>
                <w:lang w:eastAsia="vi-VN"/>
              </w:rPr>
              <w:t xml:space="preserve"> thương </w:t>
            </w:r>
            <w:proofErr w:type="spellStart"/>
            <w:r w:rsidRPr="0055721B">
              <w:rPr>
                <w:szCs w:val="26"/>
                <w:lang w:eastAsia="vi-VN"/>
              </w:rPr>
              <w:t>mại</w:t>
            </w:r>
            <w:proofErr w:type="spellEnd"/>
            <w:r w:rsidRPr="0055721B">
              <w:rPr>
                <w:szCs w:val="26"/>
                <w:lang w:eastAsia="vi-VN"/>
              </w:rPr>
              <w:t xml:space="preserve"> </w:t>
            </w:r>
            <w:proofErr w:type="spellStart"/>
            <w:r w:rsidRPr="0055721B">
              <w:rPr>
                <w:szCs w:val="26"/>
                <w:lang w:eastAsia="vi-VN"/>
              </w:rPr>
              <w:t>điện</w:t>
            </w:r>
            <w:proofErr w:type="spellEnd"/>
            <w:r w:rsidRPr="0055721B">
              <w:rPr>
                <w:szCs w:val="26"/>
                <w:lang w:eastAsia="vi-VN"/>
              </w:rPr>
              <w:t xml:space="preserve"> </w:t>
            </w:r>
            <w:proofErr w:type="spellStart"/>
            <w:r w:rsidRPr="0055721B">
              <w:rPr>
                <w:szCs w:val="26"/>
                <w:lang w:eastAsia="vi-VN"/>
              </w:rPr>
              <w:t>tử</w:t>
            </w:r>
            <w:proofErr w:type="spellEnd"/>
            <w:r w:rsidRPr="0055721B">
              <w:rPr>
                <w:szCs w:val="26"/>
                <w:lang w:eastAsia="vi-VN"/>
              </w:rPr>
              <w:t>.</w:t>
            </w:r>
            <w:r w:rsidRPr="0055721B">
              <w:rPr>
                <w:szCs w:val="26"/>
                <w:lang w:val="vi-VN" w:eastAsia="vi-VN"/>
              </w:rPr>
              <w:t> </w:t>
            </w:r>
          </w:p>
          <w:p w14:paraId="27D049FB" w14:textId="77777777" w:rsidR="005E5DA6" w:rsidRPr="0055721B" w:rsidRDefault="005E5DA6" w:rsidP="005F7E53">
            <w:pPr>
              <w:pStyle w:val="ListParagraph"/>
              <w:widowControl/>
              <w:numPr>
                <w:ilvl w:val="0"/>
                <w:numId w:val="56"/>
              </w:numPr>
              <w:autoSpaceDE/>
              <w:autoSpaceDN/>
              <w:spacing w:line="240" w:lineRule="auto"/>
              <w:ind w:left="240" w:hanging="180"/>
              <w:contextualSpacing/>
              <w:jc w:val="both"/>
              <w:textAlignment w:val="baseline"/>
              <w:rPr>
                <w:szCs w:val="26"/>
                <w:lang w:val="vi-VN" w:eastAsia="vi-VN"/>
              </w:rPr>
            </w:pPr>
            <w:proofErr w:type="spellStart"/>
            <w:r w:rsidRPr="0055721B">
              <w:rPr>
                <w:szCs w:val="26"/>
                <w:lang w:eastAsia="vi-VN"/>
              </w:rPr>
              <w:t>Áp</w:t>
            </w:r>
            <w:proofErr w:type="spellEnd"/>
            <w:r w:rsidRPr="0055721B">
              <w:rPr>
                <w:szCs w:val="26"/>
                <w:lang w:eastAsia="vi-VN"/>
              </w:rPr>
              <w:t xml:space="preserve"> </w:t>
            </w:r>
            <w:proofErr w:type="spellStart"/>
            <w:r w:rsidRPr="0055721B">
              <w:rPr>
                <w:szCs w:val="26"/>
                <w:lang w:eastAsia="vi-VN"/>
              </w:rPr>
              <w:t>dụng</w:t>
            </w:r>
            <w:proofErr w:type="spellEnd"/>
            <w:r w:rsidRPr="0055721B">
              <w:rPr>
                <w:szCs w:val="26"/>
                <w:lang w:eastAsia="vi-VN"/>
              </w:rPr>
              <w:t xml:space="preserve"> </w:t>
            </w:r>
            <w:proofErr w:type="spellStart"/>
            <w:r w:rsidRPr="0055721B">
              <w:rPr>
                <w:szCs w:val="26"/>
                <w:lang w:eastAsia="vi-VN"/>
              </w:rPr>
              <w:t>được</w:t>
            </w:r>
            <w:proofErr w:type="spellEnd"/>
            <w:r w:rsidRPr="0055721B">
              <w:rPr>
                <w:szCs w:val="26"/>
                <w:lang w:eastAsia="vi-VN"/>
              </w:rPr>
              <w:t xml:space="preserve"> </w:t>
            </w:r>
            <w:proofErr w:type="spellStart"/>
            <w:r w:rsidRPr="0055721B">
              <w:rPr>
                <w:szCs w:val="26"/>
                <w:lang w:eastAsia="vi-VN"/>
              </w:rPr>
              <w:t>các</w:t>
            </w:r>
            <w:proofErr w:type="spellEnd"/>
            <w:r w:rsidRPr="0055721B">
              <w:rPr>
                <w:szCs w:val="26"/>
                <w:lang w:eastAsia="vi-VN"/>
              </w:rPr>
              <w:t xml:space="preserve"> </w:t>
            </w:r>
            <w:proofErr w:type="spellStart"/>
            <w:r w:rsidRPr="0055721B">
              <w:rPr>
                <w:szCs w:val="26"/>
                <w:lang w:eastAsia="vi-VN"/>
              </w:rPr>
              <w:t>kiến</w:t>
            </w:r>
            <w:proofErr w:type="spellEnd"/>
            <w:r w:rsidRPr="0055721B">
              <w:rPr>
                <w:szCs w:val="26"/>
                <w:lang w:eastAsia="vi-VN"/>
              </w:rPr>
              <w:t xml:space="preserve"> </w:t>
            </w:r>
            <w:proofErr w:type="spellStart"/>
            <w:r w:rsidRPr="0055721B">
              <w:rPr>
                <w:szCs w:val="26"/>
                <w:lang w:eastAsia="vi-VN"/>
              </w:rPr>
              <w:t>thức</w:t>
            </w:r>
            <w:proofErr w:type="spellEnd"/>
            <w:r w:rsidRPr="0055721B">
              <w:rPr>
                <w:szCs w:val="26"/>
                <w:lang w:eastAsia="vi-VN"/>
              </w:rPr>
              <w:t xml:space="preserve"> </w:t>
            </w:r>
            <w:proofErr w:type="spellStart"/>
            <w:r w:rsidRPr="0055721B">
              <w:rPr>
                <w:szCs w:val="26"/>
                <w:lang w:eastAsia="vi-VN"/>
              </w:rPr>
              <w:t>đã</w:t>
            </w:r>
            <w:proofErr w:type="spellEnd"/>
            <w:r w:rsidRPr="0055721B">
              <w:rPr>
                <w:szCs w:val="26"/>
                <w:lang w:eastAsia="vi-VN"/>
              </w:rPr>
              <w:t xml:space="preserve"> </w:t>
            </w:r>
            <w:proofErr w:type="spellStart"/>
            <w:r w:rsidRPr="0055721B">
              <w:rPr>
                <w:szCs w:val="26"/>
                <w:lang w:eastAsia="vi-VN"/>
              </w:rPr>
              <w:t>học</w:t>
            </w:r>
            <w:proofErr w:type="spellEnd"/>
            <w:r w:rsidRPr="0055721B">
              <w:rPr>
                <w:szCs w:val="26"/>
                <w:lang w:eastAsia="vi-VN"/>
              </w:rPr>
              <w:t xml:space="preserve"> </w:t>
            </w:r>
            <w:proofErr w:type="spellStart"/>
            <w:r w:rsidRPr="0055721B">
              <w:rPr>
                <w:szCs w:val="26"/>
                <w:lang w:eastAsia="vi-VN"/>
              </w:rPr>
              <w:t>về</w:t>
            </w:r>
            <w:proofErr w:type="spellEnd"/>
            <w:r w:rsidRPr="0055721B">
              <w:rPr>
                <w:szCs w:val="26"/>
                <w:lang w:eastAsia="vi-VN"/>
              </w:rPr>
              <w:t xml:space="preserve"> phân </w:t>
            </w:r>
            <w:proofErr w:type="spellStart"/>
            <w:r w:rsidRPr="0055721B">
              <w:rPr>
                <w:szCs w:val="26"/>
                <w:lang w:eastAsia="vi-VN"/>
              </w:rPr>
              <w:t>tích</w:t>
            </w:r>
            <w:proofErr w:type="spellEnd"/>
            <w:r w:rsidRPr="0055721B">
              <w:rPr>
                <w:szCs w:val="26"/>
                <w:lang w:eastAsia="vi-VN"/>
              </w:rPr>
              <w:t xml:space="preserve"> </w:t>
            </w:r>
            <w:proofErr w:type="spellStart"/>
            <w:r w:rsidRPr="0055721B">
              <w:rPr>
                <w:szCs w:val="26"/>
                <w:lang w:eastAsia="vi-VN"/>
              </w:rPr>
              <w:t>và</w:t>
            </w:r>
            <w:proofErr w:type="spellEnd"/>
            <w:r w:rsidRPr="0055721B">
              <w:rPr>
                <w:szCs w:val="26"/>
                <w:lang w:eastAsia="vi-VN"/>
              </w:rPr>
              <w:t xml:space="preserve"> </w:t>
            </w:r>
            <w:proofErr w:type="spellStart"/>
            <w:r w:rsidRPr="0055721B">
              <w:rPr>
                <w:szCs w:val="26"/>
                <w:lang w:eastAsia="vi-VN"/>
              </w:rPr>
              <w:t>thiết</w:t>
            </w:r>
            <w:proofErr w:type="spellEnd"/>
            <w:r w:rsidRPr="0055721B">
              <w:rPr>
                <w:szCs w:val="26"/>
                <w:lang w:eastAsia="vi-VN"/>
              </w:rPr>
              <w:t xml:space="preserve"> </w:t>
            </w:r>
            <w:proofErr w:type="spellStart"/>
            <w:r w:rsidRPr="0055721B">
              <w:rPr>
                <w:szCs w:val="26"/>
                <w:lang w:eastAsia="vi-VN"/>
              </w:rPr>
              <w:t>kế</w:t>
            </w:r>
            <w:proofErr w:type="spellEnd"/>
            <w:r w:rsidRPr="0055721B">
              <w:rPr>
                <w:szCs w:val="26"/>
                <w:lang w:eastAsia="vi-VN"/>
              </w:rPr>
              <w:t xml:space="preserve"> </w:t>
            </w:r>
            <w:proofErr w:type="spellStart"/>
            <w:r w:rsidRPr="0055721B">
              <w:rPr>
                <w:szCs w:val="26"/>
                <w:lang w:eastAsia="vi-VN"/>
              </w:rPr>
              <w:t>hệ</w:t>
            </w:r>
            <w:proofErr w:type="spellEnd"/>
            <w:r w:rsidRPr="0055721B">
              <w:rPr>
                <w:szCs w:val="26"/>
                <w:lang w:eastAsia="vi-VN"/>
              </w:rPr>
              <w:t xml:space="preserve"> </w:t>
            </w:r>
            <w:proofErr w:type="spellStart"/>
            <w:r w:rsidRPr="0055721B">
              <w:rPr>
                <w:szCs w:val="26"/>
                <w:lang w:eastAsia="vi-VN"/>
              </w:rPr>
              <w:t>thống</w:t>
            </w:r>
            <w:proofErr w:type="spellEnd"/>
            <w:r w:rsidRPr="0055721B">
              <w:rPr>
                <w:szCs w:val="26"/>
                <w:lang w:eastAsia="vi-VN"/>
              </w:rPr>
              <w:t xml:space="preserve"> </w:t>
            </w:r>
            <w:proofErr w:type="spellStart"/>
            <w:r w:rsidRPr="0055721B">
              <w:rPr>
                <w:szCs w:val="26"/>
                <w:lang w:eastAsia="vi-VN"/>
              </w:rPr>
              <w:t>phần</w:t>
            </w:r>
            <w:proofErr w:type="spellEnd"/>
            <w:r w:rsidRPr="0055721B">
              <w:rPr>
                <w:szCs w:val="26"/>
                <w:lang w:eastAsia="vi-VN"/>
              </w:rPr>
              <w:t xml:space="preserve"> </w:t>
            </w:r>
            <w:proofErr w:type="spellStart"/>
            <w:r w:rsidRPr="0055721B">
              <w:rPr>
                <w:szCs w:val="26"/>
                <w:lang w:eastAsia="vi-VN"/>
              </w:rPr>
              <w:t>mềm</w:t>
            </w:r>
            <w:proofErr w:type="spellEnd"/>
            <w:r w:rsidRPr="0055721B">
              <w:rPr>
                <w:szCs w:val="26"/>
                <w:lang w:eastAsia="vi-VN"/>
              </w:rPr>
              <w:t xml:space="preserve">, quy </w:t>
            </w:r>
            <w:proofErr w:type="spellStart"/>
            <w:r w:rsidRPr="0055721B">
              <w:rPr>
                <w:szCs w:val="26"/>
                <w:lang w:eastAsia="vi-VN"/>
              </w:rPr>
              <w:t>trình</w:t>
            </w:r>
            <w:proofErr w:type="spellEnd"/>
            <w:r w:rsidRPr="0055721B">
              <w:rPr>
                <w:szCs w:val="26"/>
                <w:lang w:eastAsia="vi-VN"/>
              </w:rPr>
              <w:t xml:space="preserve"> </w:t>
            </w:r>
            <w:proofErr w:type="spellStart"/>
            <w:r w:rsidRPr="0055721B">
              <w:rPr>
                <w:szCs w:val="26"/>
                <w:lang w:eastAsia="vi-VN"/>
              </w:rPr>
              <w:t>phát</w:t>
            </w:r>
            <w:proofErr w:type="spellEnd"/>
            <w:r w:rsidRPr="0055721B">
              <w:rPr>
                <w:szCs w:val="26"/>
                <w:lang w:eastAsia="vi-VN"/>
              </w:rPr>
              <w:t xml:space="preserve"> </w:t>
            </w:r>
            <w:proofErr w:type="spellStart"/>
            <w:r w:rsidRPr="0055721B">
              <w:rPr>
                <w:szCs w:val="26"/>
                <w:lang w:eastAsia="vi-VN"/>
              </w:rPr>
              <w:t>triển</w:t>
            </w:r>
            <w:proofErr w:type="spellEnd"/>
            <w:r w:rsidRPr="0055721B">
              <w:rPr>
                <w:szCs w:val="26"/>
                <w:lang w:eastAsia="vi-VN"/>
              </w:rPr>
              <w:t xml:space="preserve"> </w:t>
            </w:r>
            <w:proofErr w:type="spellStart"/>
            <w:r w:rsidRPr="0055721B">
              <w:rPr>
                <w:szCs w:val="26"/>
                <w:lang w:eastAsia="vi-VN"/>
              </w:rPr>
              <w:t>phần</w:t>
            </w:r>
            <w:proofErr w:type="spellEnd"/>
            <w:r w:rsidRPr="0055721B">
              <w:rPr>
                <w:szCs w:val="26"/>
                <w:lang w:eastAsia="vi-VN"/>
              </w:rPr>
              <w:t xml:space="preserve"> </w:t>
            </w:r>
            <w:proofErr w:type="spellStart"/>
            <w:r w:rsidRPr="0055721B">
              <w:rPr>
                <w:szCs w:val="26"/>
                <w:lang w:eastAsia="vi-VN"/>
              </w:rPr>
              <w:t>mềm</w:t>
            </w:r>
            <w:proofErr w:type="spellEnd"/>
            <w:r w:rsidRPr="0055721B">
              <w:rPr>
                <w:szCs w:val="26"/>
                <w:lang w:eastAsia="vi-VN"/>
              </w:rPr>
              <w:t xml:space="preserve">, </w:t>
            </w:r>
            <w:proofErr w:type="spellStart"/>
            <w:r w:rsidRPr="0055721B">
              <w:rPr>
                <w:szCs w:val="26"/>
                <w:lang w:eastAsia="vi-VN"/>
              </w:rPr>
              <w:t>cũng</w:t>
            </w:r>
            <w:proofErr w:type="spellEnd"/>
            <w:r w:rsidRPr="0055721B">
              <w:rPr>
                <w:szCs w:val="26"/>
                <w:lang w:eastAsia="vi-VN"/>
              </w:rPr>
              <w:t xml:space="preserve"> như </w:t>
            </w:r>
            <w:proofErr w:type="spellStart"/>
            <w:r w:rsidRPr="0055721B">
              <w:rPr>
                <w:szCs w:val="26"/>
                <w:lang w:eastAsia="vi-VN"/>
              </w:rPr>
              <w:t>quản</w:t>
            </w:r>
            <w:proofErr w:type="spellEnd"/>
            <w:r w:rsidRPr="0055721B">
              <w:rPr>
                <w:szCs w:val="26"/>
                <w:lang w:eastAsia="vi-VN"/>
              </w:rPr>
              <w:t xml:space="preserve"> </w:t>
            </w:r>
            <w:proofErr w:type="spellStart"/>
            <w:r w:rsidRPr="0055721B">
              <w:rPr>
                <w:szCs w:val="26"/>
                <w:lang w:eastAsia="vi-VN"/>
              </w:rPr>
              <w:t>lý</w:t>
            </w:r>
            <w:proofErr w:type="spellEnd"/>
            <w:r w:rsidRPr="0055721B">
              <w:rPr>
                <w:szCs w:val="26"/>
                <w:lang w:eastAsia="vi-VN"/>
              </w:rPr>
              <w:t xml:space="preserve"> </w:t>
            </w:r>
            <w:proofErr w:type="spellStart"/>
            <w:r w:rsidRPr="0055721B">
              <w:rPr>
                <w:szCs w:val="26"/>
                <w:lang w:eastAsia="vi-VN"/>
              </w:rPr>
              <w:t>và</w:t>
            </w:r>
            <w:proofErr w:type="spellEnd"/>
            <w:r w:rsidRPr="0055721B">
              <w:rPr>
                <w:szCs w:val="26"/>
                <w:lang w:eastAsia="vi-VN"/>
              </w:rPr>
              <w:t xml:space="preserve"> </w:t>
            </w:r>
            <w:proofErr w:type="spellStart"/>
            <w:r w:rsidRPr="0055721B">
              <w:rPr>
                <w:szCs w:val="26"/>
                <w:lang w:eastAsia="vi-VN"/>
              </w:rPr>
              <w:t>triển</w:t>
            </w:r>
            <w:proofErr w:type="spellEnd"/>
            <w:r w:rsidRPr="0055721B">
              <w:rPr>
                <w:szCs w:val="26"/>
                <w:lang w:eastAsia="vi-VN"/>
              </w:rPr>
              <w:t xml:space="preserve"> khai </w:t>
            </w:r>
            <w:proofErr w:type="spellStart"/>
            <w:r w:rsidRPr="0055721B">
              <w:rPr>
                <w:szCs w:val="26"/>
                <w:lang w:eastAsia="vi-VN"/>
              </w:rPr>
              <w:t>dự</w:t>
            </w:r>
            <w:proofErr w:type="spellEnd"/>
            <w:r w:rsidRPr="0055721B">
              <w:rPr>
                <w:szCs w:val="26"/>
                <w:lang w:eastAsia="vi-VN"/>
              </w:rPr>
              <w:t xml:space="preserve"> </w:t>
            </w:r>
            <w:proofErr w:type="spellStart"/>
            <w:r w:rsidRPr="0055721B">
              <w:rPr>
                <w:szCs w:val="26"/>
                <w:lang w:eastAsia="vi-VN"/>
              </w:rPr>
              <w:t>án</w:t>
            </w:r>
            <w:proofErr w:type="spellEnd"/>
            <w:r w:rsidRPr="0055721B">
              <w:rPr>
                <w:szCs w:val="26"/>
                <w:lang w:eastAsia="vi-VN"/>
              </w:rPr>
              <w:t xml:space="preserve"> </w:t>
            </w:r>
            <w:proofErr w:type="spellStart"/>
            <w:r w:rsidRPr="0055721B">
              <w:rPr>
                <w:szCs w:val="26"/>
                <w:lang w:eastAsia="vi-VN"/>
              </w:rPr>
              <w:t>phần</w:t>
            </w:r>
            <w:proofErr w:type="spellEnd"/>
            <w:r w:rsidRPr="0055721B">
              <w:rPr>
                <w:szCs w:val="26"/>
                <w:lang w:eastAsia="vi-VN"/>
              </w:rPr>
              <w:t xml:space="preserve"> </w:t>
            </w:r>
            <w:proofErr w:type="spellStart"/>
            <w:r w:rsidRPr="0055721B">
              <w:rPr>
                <w:szCs w:val="26"/>
                <w:lang w:eastAsia="vi-VN"/>
              </w:rPr>
              <w:t>mềm</w:t>
            </w:r>
            <w:proofErr w:type="spellEnd"/>
            <w:r w:rsidRPr="0055721B">
              <w:rPr>
                <w:szCs w:val="26"/>
                <w:lang w:eastAsia="vi-VN"/>
              </w:rPr>
              <w:t xml:space="preserve"> </w:t>
            </w:r>
            <w:proofErr w:type="spellStart"/>
            <w:r w:rsidRPr="0055721B">
              <w:rPr>
                <w:szCs w:val="26"/>
                <w:lang w:eastAsia="vi-VN"/>
              </w:rPr>
              <w:t>để</w:t>
            </w:r>
            <w:proofErr w:type="spellEnd"/>
            <w:r w:rsidRPr="0055721B">
              <w:rPr>
                <w:szCs w:val="26"/>
                <w:lang w:eastAsia="vi-VN"/>
              </w:rPr>
              <w:t xml:space="preserve"> xây </w:t>
            </w:r>
            <w:proofErr w:type="spellStart"/>
            <w:r w:rsidRPr="0055721B">
              <w:rPr>
                <w:szCs w:val="26"/>
                <w:lang w:eastAsia="vi-VN"/>
              </w:rPr>
              <w:t>dựng</w:t>
            </w:r>
            <w:proofErr w:type="spellEnd"/>
            <w:r w:rsidRPr="0055721B">
              <w:rPr>
                <w:szCs w:val="26"/>
                <w:lang w:eastAsia="vi-VN"/>
              </w:rPr>
              <w:t xml:space="preserve"> </w:t>
            </w:r>
            <w:proofErr w:type="spellStart"/>
            <w:r>
              <w:rPr>
                <w:szCs w:val="26"/>
                <w:lang w:eastAsia="vi-VN"/>
              </w:rPr>
              <w:t>ứng</w:t>
            </w:r>
            <w:proofErr w:type="spellEnd"/>
            <w:r>
              <w:rPr>
                <w:szCs w:val="26"/>
                <w:lang w:eastAsia="vi-VN"/>
              </w:rPr>
              <w:t xml:space="preserve"> </w:t>
            </w:r>
            <w:proofErr w:type="spellStart"/>
            <w:r>
              <w:rPr>
                <w:szCs w:val="26"/>
                <w:lang w:eastAsia="vi-VN"/>
              </w:rPr>
              <w:t>dụng</w:t>
            </w:r>
            <w:proofErr w:type="spellEnd"/>
            <w:r w:rsidRPr="0055721B">
              <w:rPr>
                <w:szCs w:val="26"/>
                <w:lang w:eastAsia="vi-VN"/>
              </w:rPr>
              <w:t xml:space="preserve"> </w:t>
            </w:r>
            <w:proofErr w:type="spellStart"/>
            <w:r w:rsidRPr="0055721B">
              <w:rPr>
                <w:szCs w:val="26"/>
                <w:lang w:eastAsia="vi-VN"/>
              </w:rPr>
              <w:t>sản</w:t>
            </w:r>
            <w:proofErr w:type="spellEnd"/>
            <w:r w:rsidRPr="0055721B">
              <w:rPr>
                <w:szCs w:val="26"/>
                <w:lang w:eastAsia="vi-VN"/>
              </w:rPr>
              <w:t xml:space="preserve"> </w:t>
            </w:r>
            <w:proofErr w:type="spellStart"/>
            <w:r w:rsidRPr="0055721B">
              <w:rPr>
                <w:szCs w:val="26"/>
                <w:lang w:eastAsia="vi-VN"/>
              </w:rPr>
              <w:t>phẩm</w:t>
            </w:r>
            <w:proofErr w:type="spellEnd"/>
            <w:r w:rsidRPr="0055721B">
              <w:rPr>
                <w:szCs w:val="26"/>
                <w:lang w:eastAsia="vi-VN"/>
              </w:rPr>
              <w:t xml:space="preserve"> </w:t>
            </w:r>
            <w:proofErr w:type="spellStart"/>
            <w:r w:rsidRPr="0055721B">
              <w:rPr>
                <w:szCs w:val="26"/>
                <w:lang w:eastAsia="vi-VN"/>
              </w:rPr>
              <w:t>đề</w:t>
            </w:r>
            <w:proofErr w:type="spellEnd"/>
            <w:r w:rsidRPr="0055721B">
              <w:rPr>
                <w:szCs w:val="26"/>
                <w:lang w:eastAsia="vi-VN"/>
              </w:rPr>
              <w:t xml:space="preserve"> </w:t>
            </w:r>
            <w:proofErr w:type="spellStart"/>
            <w:r w:rsidRPr="0055721B">
              <w:rPr>
                <w:szCs w:val="26"/>
                <w:lang w:eastAsia="vi-VN"/>
              </w:rPr>
              <w:t>tài</w:t>
            </w:r>
            <w:proofErr w:type="spellEnd"/>
            <w:r w:rsidRPr="0055721B">
              <w:rPr>
                <w:szCs w:val="26"/>
                <w:lang w:eastAsia="vi-VN"/>
              </w:rPr>
              <w:t>.</w:t>
            </w:r>
            <w:r w:rsidRPr="0055721B">
              <w:rPr>
                <w:szCs w:val="26"/>
                <w:lang w:val="vi-VN" w:eastAsia="vi-VN"/>
              </w:rPr>
              <w:t> </w:t>
            </w:r>
          </w:p>
          <w:p w14:paraId="7CB2F760" w14:textId="77777777" w:rsidR="005E5DA6" w:rsidRPr="0055721B" w:rsidRDefault="005E5DA6" w:rsidP="005F7E53">
            <w:pPr>
              <w:pStyle w:val="ListParagraph"/>
              <w:widowControl/>
              <w:numPr>
                <w:ilvl w:val="0"/>
                <w:numId w:val="56"/>
              </w:numPr>
              <w:autoSpaceDE/>
              <w:autoSpaceDN/>
              <w:spacing w:line="240" w:lineRule="auto"/>
              <w:ind w:left="240" w:hanging="180"/>
              <w:contextualSpacing/>
              <w:jc w:val="both"/>
              <w:textAlignment w:val="baseline"/>
              <w:rPr>
                <w:szCs w:val="26"/>
                <w:lang w:val="vi-VN" w:eastAsia="vi-VN"/>
              </w:rPr>
            </w:pPr>
            <w:r w:rsidRPr="0055721B">
              <w:rPr>
                <w:szCs w:val="26"/>
                <w:lang w:eastAsia="vi-VN"/>
              </w:rPr>
              <w:t xml:space="preserve">Xây </w:t>
            </w:r>
            <w:proofErr w:type="spellStart"/>
            <w:r w:rsidRPr="0055721B">
              <w:rPr>
                <w:szCs w:val="26"/>
                <w:lang w:eastAsia="vi-VN"/>
              </w:rPr>
              <w:t>dựng</w:t>
            </w:r>
            <w:proofErr w:type="spellEnd"/>
            <w:r w:rsidRPr="0055721B">
              <w:rPr>
                <w:szCs w:val="26"/>
                <w:lang w:eastAsia="vi-VN"/>
              </w:rPr>
              <w:t xml:space="preserve"> </w:t>
            </w:r>
            <w:proofErr w:type="spellStart"/>
            <w:r w:rsidRPr="0055721B">
              <w:rPr>
                <w:szCs w:val="26"/>
                <w:lang w:eastAsia="vi-VN"/>
              </w:rPr>
              <w:t>được</w:t>
            </w:r>
            <w:proofErr w:type="spellEnd"/>
            <w:r w:rsidRPr="0055721B">
              <w:rPr>
                <w:szCs w:val="26"/>
                <w:lang w:eastAsia="vi-VN"/>
              </w:rPr>
              <w:t xml:space="preserve"> </w:t>
            </w:r>
            <w:proofErr w:type="spellStart"/>
            <w:r>
              <w:rPr>
                <w:szCs w:val="26"/>
                <w:lang w:eastAsia="vi-VN"/>
              </w:rPr>
              <w:t>ứng</w:t>
            </w:r>
            <w:proofErr w:type="spellEnd"/>
            <w:r>
              <w:rPr>
                <w:szCs w:val="26"/>
                <w:lang w:eastAsia="vi-VN"/>
              </w:rPr>
              <w:t xml:space="preserve"> </w:t>
            </w:r>
            <w:proofErr w:type="spellStart"/>
            <w:r>
              <w:rPr>
                <w:szCs w:val="26"/>
                <w:lang w:eastAsia="vi-VN"/>
              </w:rPr>
              <w:t>dụng</w:t>
            </w:r>
            <w:proofErr w:type="spellEnd"/>
            <w:r>
              <w:rPr>
                <w:szCs w:val="26"/>
                <w:lang w:eastAsia="vi-VN"/>
              </w:rPr>
              <w:t xml:space="preserve"> di </w:t>
            </w:r>
            <w:proofErr w:type="spellStart"/>
            <w:r>
              <w:rPr>
                <w:szCs w:val="26"/>
                <w:lang w:eastAsia="vi-VN"/>
              </w:rPr>
              <w:t>động</w:t>
            </w:r>
            <w:proofErr w:type="spellEnd"/>
            <w:r w:rsidRPr="0055721B">
              <w:rPr>
                <w:szCs w:val="26"/>
                <w:lang w:eastAsia="vi-VN"/>
              </w:rPr>
              <w:t xml:space="preserve"> </w:t>
            </w:r>
            <w:proofErr w:type="spellStart"/>
            <w:r w:rsidRPr="0055721B">
              <w:rPr>
                <w:szCs w:val="26"/>
                <w:lang w:eastAsia="vi-VN"/>
              </w:rPr>
              <w:t>bán</w:t>
            </w:r>
            <w:proofErr w:type="spellEnd"/>
            <w:r w:rsidRPr="0055721B">
              <w:rPr>
                <w:szCs w:val="26"/>
                <w:lang w:eastAsia="vi-VN"/>
              </w:rPr>
              <w:t xml:space="preserve"> </w:t>
            </w:r>
            <w:proofErr w:type="spellStart"/>
            <w:r>
              <w:rPr>
                <w:szCs w:val="26"/>
                <w:lang w:eastAsia="vi-VN"/>
              </w:rPr>
              <w:t>thủy</w:t>
            </w:r>
            <w:proofErr w:type="spellEnd"/>
            <w:r>
              <w:rPr>
                <w:szCs w:val="26"/>
                <w:lang w:eastAsia="vi-VN"/>
              </w:rPr>
              <w:t xml:space="preserve"> </w:t>
            </w:r>
            <w:proofErr w:type="spellStart"/>
            <w:r>
              <w:rPr>
                <w:szCs w:val="26"/>
                <w:lang w:eastAsia="vi-VN"/>
              </w:rPr>
              <w:t>hải</w:t>
            </w:r>
            <w:proofErr w:type="spellEnd"/>
            <w:r w:rsidRPr="0055721B">
              <w:rPr>
                <w:szCs w:val="26"/>
                <w:lang w:eastAsia="vi-VN"/>
              </w:rPr>
              <w:t xml:space="preserve"> </w:t>
            </w:r>
            <w:proofErr w:type="spellStart"/>
            <w:r w:rsidRPr="0055721B">
              <w:rPr>
                <w:szCs w:val="26"/>
                <w:lang w:eastAsia="vi-VN"/>
              </w:rPr>
              <w:t>sản</w:t>
            </w:r>
            <w:proofErr w:type="spellEnd"/>
            <w:r w:rsidRPr="0055721B">
              <w:rPr>
                <w:szCs w:val="26"/>
                <w:lang w:eastAsia="vi-VN"/>
              </w:rPr>
              <w:t xml:space="preserve"> </w:t>
            </w:r>
            <w:proofErr w:type="spellStart"/>
            <w:r w:rsidRPr="0055721B">
              <w:rPr>
                <w:szCs w:val="26"/>
                <w:lang w:eastAsia="vi-VN"/>
              </w:rPr>
              <w:t>tích</w:t>
            </w:r>
            <w:proofErr w:type="spellEnd"/>
            <w:r w:rsidRPr="0055721B">
              <w:rPr>
                <w:szCs w:val="26"/>
                <w:lang w:eastAsia="vi-VN"/>
              </w:rPr>
              <w:t xml:space="preserve"> </w:t>
            </w:r>
            <w:proofErr w:type="spellStart"/>
            <w:r w:rsidRPr="0055721B">
              <w:rPr>
                <w:szCs w:val="26"/>
                <w:lang w:eastAsia="vi-VN"/>
              </w:rPr>
              <w:t>hợp</w:t>
            </w:r>
            <w:proofErr w:type="spellEnd"/>
            <w:r w:rsidRPr="0055721B">
              <w:rPr>
                <w:szCs w:val="26"/>
                <w:lang w:eastAsia="vi-VN"/>
              </w:rPr>
              <w:t xml:space="preserve"> </w:t>
            </w:r>
            <w:proofErr w:type="spellStart"/>
            <w:r>
              <w:rPr>
                <w:szCs w:val="26"/>
                <w:lang w:eastAsia="vi-VN"/>
              </w:rPr>
              <w:t>hệ</w:t>
            </w:r>
            <w:proofErr w:type="spellEnd"/>
            <w:r>
              <w:rPr>
                <w:szCs w:val="26"/>
                <w:lang w:eastAsia="vi-VN"/>
              </w:rPr>
              <w:t xml:space="preserve"> </w:t>
            </w:r>
            <w:proofErr w:type="spellStart"/>
            <w:r>
              <w:rPr>
                <w:szCs w:val="26"/>
                <w:lang w:eastAsia="vi-VN"/>
              </w:rPr>
              <w:t>thống</w:t>
            </w:r>
            <w:proofErr w:type="spellEnd"/>
            <w:r>
              <w:rPr>
                <w:szCs w:val="26"/>
                <w:lang w:eastAsia="vi-VN"/>
              </w:rPr>
              <w:t xml:space="preserve"> </w:t>
            </w:r>
            <w:proofErr w:type="spellStart"/>
            <w:r>
              <w:rPr>
                <w:szCs w:val="26"/>
                <w:lang w:eastAsia="vi-VN"/>
              </w:rPr>
              <w:t>khuyến</w:t>
            </w:r>
            <w:proofErr w:type="spellEnd"/>
            <w:r>
              <w:rPr>
                <w:szCs w:val="26"/>
                <w:lang w:eastAsia="vi-VN"/>
              </w:rPr>
              <w:t xml:space="preserve"> </w:t>
            </w:r>
            <w:proofErr w:type="spellStart"/>
            <w:r>
              <w:rPr>
                <w:szCs w:val="26"/>
                <w:lang w:eastAsia="vi-VN"/>
              </w:rPr>
              <w:t>nghị</w:t>
            </w:r>
            <w:proofErr w:type="spellEnd"/>
            <w:r>
              <w:rPr>
                <w:szCs w:val="26"/>
                <w:lang w:eastAsia="vi-VN"/>
              </w:rPr>
              <w:t xml:space="preserve"> </w:t>
            </w:r>
            <w:proofErr w:type="spellStart"/>
            <w:r>
              <w:rPr>
                <w:szCs w:val="26"/>
                <w:lang w:eastAsia="vi-VN"/>
              </w:rPr>
              <w:t>sản</w:t>
            </w:r>
            <w:proofErr w:type="spellEnd"/>
            <w:r>
              <w:rPr>
                <w:szCs w:val="26"/>
                <w:lang w:eastAsia="vi-VN"/>
              </w:rPr>
              <w:t xml:space="preserve"> </w:t>
            </w:r>
            <w:proofErr w:type="spellStart"/>
            <w:r>
              <w:rPr>
                <w:szCs w:val="26"/>
                <w:lang w:eastAsia="vi-VN"/>
              </w:rPr>
              <w:t>phẩm</w:t>
            </w:r>
            <w:proofErr w:type="spellEnd"/>
            <w:r w:rsidRPr="0055721B">
              <w:rPr>
                <w:szCs w:val="26"/>
                <w:lang w:eastAsia="vi-VN"/>
              </w:rPr>
              <w:t xml:space="preserve"> </w:t>
            </w:r>
            <w:proofErr w:type="spellStart"/>
            <w:r w:rsidRPr="0055721B">
              <w:rPr>
                <w:szCs w:val="26"/>
                <w:lang w:eastAsia="vi-VN"/>
              </w:rPr>
              <w:t>đáp</w:t>
            </w:r>
            <w:proofErr w:type="spellEnd"/>
            <w:r w:rsidRPr="0055721B">
              <w:rPr>
                <w:szCs w:val="26"/>
                <w:lang w:eastAsia="vi-VN"/>
              </w:rPr>
              <w:t xml:space="preserve"> </w:t>
            </w:r>
            <w:proofErr w:type="spellStart"/>
            <w:r w:rsidRPr="0055721B">
              <w:rPr>
                <w:szCs w:val="26"/>
                <w:lang w:eastAsia="vi-VN"/>
              </w:rPr>
              <w:t>ứng</w:t>
            </w:r>
            <w:proofErr w:type="spellEnd"/>
            <w:r w:rsidRPr="0055721B">
              <w:rPr>
                <w:szCs w:val="26"/>
                <w:lang w:eastAsia="vi-VN"/>
              </w:rPr>
              <w:t xml:space="preserve"> </w:t>
            </w:r>
            <w:proofErr w:type="spellStart"/>
            <w:r w:rsidRPr="0055721B">
              <w:rPr>
                <w:szCs w:val="26"/>
                <w:lang w:eastAsia="vi-VN"/>
              </w:rPr>
              <w:t>được</w:t>
            </w:r>
            <w:proofErr w:type="spellEnd"/>
            <w:r w:rsidRPr="0055721B">
              <w:rPr>
                <w:szCs w:val="26"/>
                <w:lang w:eastAsia="vi-VN"/>
              </w:rPr>
              <w:t xml:space="preserve"> </w:t>
            </w:r>
            <w:proofErr w:type="spellStart"/>
            <w:r w:rsidRPr="0055721B">
              <w:rPr>
                <w:szCs w:val="26"/>
                <w:lang w:eastAsia="vi-VN"/>
              </w:rPr>
              <w:t>các</w:t>
            </w:r>
            <w:proofErr w:type="spellEnd"/>
            <w:r w:rsidRPr="0055721B">
              <w:rPr>
                <w:szCs w:val="26"/>
                <w:lang w:eastAsia="vi-VN"/>
              </w:rPr>
              <w:t xml:space="preserve"> yêu </w:t>
            </w:r>
            <w:proofErr w:type="spellStart"/>
            <w:r w:rsidRPr="0055721B">
              <w:rPr>
                <w:szCs w:val="26"/>
                <w:lang w:eastAsia="vi-VN"/>
              </w:rPr>
              <w:t>cầu</w:t>
            </w:r>
            <w:proofErr w:type="spellEnd"/>
            <w:r w:rsidRPr="0055721B">
              <w:rPr>
                <w:szCs w:val="26"/>
                <w:lang w:eastAsia="vi-VN"/>
              </w:rPr>
              <w:t xml:space="preserve"> </w:t>
            </w:r>
            <w:proofErr w:type="spellStart"/>
            <w:r w:rsidRPr="0055721B">
              <w:rPr>
                <w:szCs w:val="26"/>
                <w:lang w:eastAsia="vi-VN"/>
              </w:rPr>
              <w:t>về</w:t>
            </w:r>
            <w:proofErr w:type="spellEnd"/>
            <w:r w:rsidRPr="0055721B">
              <w:rPr>
                <w:szCs w:val="26"/>
                <w:lang w:eastAsia="vi-VN"/>
              </w:rPr>
              <w:t xml:space="preserve"> giao </w:t>
            </w:r>
            <w:proofErr w:type="spellStart"/>
            <w:r w:rsidRPr="0055721B">
              <w:rPr>
                <w:szCs w:val="26"/>
                <w:lang w:eastAsia="vi-VN"/>
              </w:rPr>
              <w:t>diện</w:t>
            </w:r>
            <w:proofErr w:type="spellEnd"/>
            <w:r w:rsidRPr="0055721B">
              <w:rPr>
                <w:szCs w:val="26"/>
                <w:lang w:eastAsia="vi-VN"/>
              </w:rPr>
              <w:t xml:space="preserve"> </w:t>
            </w:r>
            <w:proofErr w:type="spellStart"/>
            <w:r w:rsidRPr="0055721B">
              <w:rPr>
                <w:szCs w:val="26"/>
                <w:lang w:eastAsia="vi-VN"/>
              </w:rPr>
              <w:t>và</w:t>
            </w:r>
            <w:proofErr w:type="spellEnd"/>
            <w:r w:rsidRPr="0055721B">
              <w:rPr>
                <w:szCs w:val="26"/>
                <w:lang w:eastAsia="vi-VN"/>
              </w:rPr>
              <w:t xml:space="preserve"> </w:t>
            </w:r>
            <w:proofErr w:type="spellStart"/>
            <w:r w:rsidRPr="0055721B">
              <w:rPr>
                <w:szCs w:val="26"/>
                <w:lang w:eastAsia="vi-VN"/>
              </w:rPr>
              <w:t>chức</w:t>
            </w:r>
            <w:proofErr w:type="spellEnd"/>
            <w:r w:rsidRPr="0055721B">
              <w:rPr>
                <w:szCs w:val="26"/>
                <w:lang w:eastAsia="vi-VN"/>
              </w:rPr>
              <w:t xml:space="preserve"> năng </w:t>
            </w:r>
            <w:proofErr w:type="spellStart"/>
            <w:r w:rsidRPr="0055721B">
              <w:rPr>
                <w:szCs w:val="26"/>
                <w:lang w:eastAsia="vi-VN"/>
              </w:rPr>
              <w:t>đã</w:t>
            </w:r>
            <w:proofErr w:type="spellEnd"/>
            <w:r w:rsidRPr="0055721B">
              <w:rPr>
                <w:szCs w:val="26"/>
                <w:lang w:eastAsia="vi-VN"/>
              </w:rPr>
              <w:t xml:space="preserve"> </w:t>
            </w:r>
            <w:proofErr w:type="spellStart"/>
            <w:r w:rsidRPr="0055721B">
              <w:rPr>
                <w:szCs w:val="26"/>
                <w:lang w:eastAsia="vi-VN"/>
              </w:rPr>
              <w:t>đề</w:t>
            </w:r>
            <w:proofErr w:type="spellEnd"/>
            <w:r w:rsidRPr="0055721B">
              <w:rPr>
                <w:szCs w:val="26"/>
                <w:lang w:eastAsia="vi-VN"/>
              </w:rPr>
              <w:t xml:space="preserve"> ra.</w:t>
            </w:r>
            <w:r w:rsidRPr="0055721B">
              <w:rPr>
                <w:szCs w:val="26"/>
                <w:lang w:val="vi-VN" w:eastAsia="vi-VN"/>
              </w:rPr>
              <w:t> </w:t>
            </w:r>
          </w:p>
          <w:p w14:paraId="78C90BDE" w14:textId="77777777" w:rsidR="005E5DA6" w:rsidRPr="00EB588F" w:rsidRDefault="005E5DA6" w:rsidP="005F7E53">
            <w:pPr>
              <w:pStyle w:val="ListParagraph"/>
              <w:widowControl/>
              <w:numPr>
                <w:ilvl w:val="0"/>
                <w:numId w:val="56"/>
              </w:numPr>
              <w:autoSpaceDE/>
              <w:autoSpaceDN/>
              <w:spacing w:line="240" w:lineRule="auto"/>
              <w:ind w:left="240" w:hanging="180"/>
              <w:contextualSpacing/>
              <w:jc w:val="both"/>
              <w:textAlignment w:val="baseline"/>
              <w:rPr>
                <w:szCs w:val="26"/>
                <w:lang w:val="vi-VN" w:eastAsia="vi-VN"/>
              </w:rPr>
            </w:pPr>
            <w:proofErr w:type="spellStart"/>
            <w:r w:rsidRPr="00E273B4">
              <w:rPr>
                <w:szCs w:val="26"/>
                <w:lang w:eastAsia="vi-VN"/>
              </w:rPr>
              <w:t>Có</w:t>
            </w:r>
            <w:proofErr w:type="spellEnd"/>
            <w:r w:rsidRPr="00E273B4">
              <w:rPr>
                <w:szCs w:val="26"/>
                <w:lang w:eastAsia="vi-VN"/>
              </w:rPr>
              <w:t xml:space="preserve"> </w:t>
            </w:r>
            <w:proofErr w:type="spellStart"/>
            <w:r w:rsidRPr="00E273B4">
              <w:rPr>
                <w:szCs w:val="26"/>
                <w:lang w:eastAsia="vi-VN"/>
              </w:rPr>
              <w:t>thể</w:t>
            </w:r>
            <w:proofErr w:type="spellEnd"/>
            <w:r w:rsidRPr="00E273B4">
              <w:rPr>
                <w:szCs w:val="26"/>
                <w:lang w:eastAsia="vi-VN"/>
              </w:rPr>
              <w:t xml:space="preserve"> thay </w:t>
            </w:r>
            <w:proofErr w:type="spellStart"/>
            <w:r w:rsidRPr="00E273B4">
              <w:rPr>
                <w:szCs w:val="26"/>
                <w:lang w:eastAsia="vi-VN"/>
              </w:rPr>
              <w:t>đổi</w:t>
            </w:r>
            <w:proofErr w:type="spellEnd"/>
            <w:r w:rsidRPr="00E273B4">
              <w:rPr>
                <w:szCs w:val="26"/>
                <w:lang w:eastAsia="vi-VN"/>
              </w:rPr>
              <w:t xml:space="preserve"> giao </w:t>
            </w:r>
            <w:proofErr w:type="spellStart"/>
            <w:r w:rsidRPr="00E273B4">
              <w:rPr>
                <w:szCs w:val="26"/>
                <w:lang w:eastAsia="vi-VN"/>
              </w:rPr>
              <w:t>diện</w:t>
            </w:r>
            <w:proofErr w:type="spellEnd"/>
            <w:r w:rsidRPr="00E273B4">
              <w:rPr>
                <w:szCs w:val="26"/>
                <w:lang w:eastAsia="vi-VN"/>
              </w:rPr>
              <w:t xml:space="preserve"> </w:t>
            </w:r>
            <w:proofErr w:type="spellStart"/>
            <w:r w:rsidRPr="00E273B4">
              <w:rPr>
                <w:szCs w:val="26"/>
                <w:lang w:eastAsia="vi-VN"/>
              </w:rPr>
              <w:t>một</w:t>
            </w:r>
            <w:proofErr w:type="spellEnd"/>
            <w:r w:rsidRPr="00E273B4">
              <w:rPr>
                <w:szCs w:val="26"/>
                <w:lang w:eastAsia="vi-VN"/>
              </w:rPr>
              <w:t xml:space="preserve"> </w:t>
            </w:r>
            <w:proofErr w:type="spellStart"/>
            <w:r w:rsidRPr="00E273B4">
              <w:rPr>
                <w:szCs w:val="26"/>
                <w:lang w:eastAsia="vi-VN"/>
              </w:rPr>
              <w:t>cách</w:t>
            </w:r>
            <w:proofErr w:type="spellEnd"/>
            <w:r w:rsidRPr="00E273B4">
              <w:rPr>
                <w:szCs w:val="26"/>
                <w:lang w:eastAsia="vi-VN"/>
              </w:rPr>
              <w:t xml:space="preserve"> linh </w:t>
            </w:r>
            <w:proofErr w:type="spellStart"/>
            <w:r w:rsidRPr="00E273B4">
              <w:rPr>
                <w:szCs w:val="26"/>
                <w:lang w:eastAsia="vi-VN"/>
              </w:rPr>
              <w:t>động</w:t>
            </w:r>
            <w:proofErr w:type="spellEnd"/>
            <w:r w:rsidRPr="00E273B4">
              <w:rPr>
                <w:szCs w:val="26"/>
                <w:lang w:eastAsia="vi-VN"/>
              </w:rPr>
              <w:t xml:space="preserve"> </w:t>
            </w:r>
            <w:proofErr w:type="spellStart"/>
            <w:r w:rsidRPr="00E273B4">
              <w:rPr>
                <w:szCs w:val="26"/>
                <w:lang w:eastAsia="vi-VN"/>
              </w:rPr>
              <w:t>và</w:t>
            </w:r>
            <w:proofErr w:type="spellEnd"/>
            <w:r w:rsidRPr="00E273B4">
              <w:rPr>
                <w:szCs w:val="26"/>
                <w:lang w:eastAsia="vi-VN"/>
              </w:rPr>
              <w:t xml:space="preserve"> </w:t>
            </w:r>
            <w:proofErr w:type="spellStart"/>
            <w:r w:rsidRPr="00E273B4">
              <w:rPr>
                <w:szCs w:val="26"/>
                <w:lang w:eastAsia="vi-VN"/>
              </w:rPr>
              <w:t>mở</w:t>
            </w:r>
            <w:proofErr w:type="spellEnd"/>
            <w:r w:rsidRPr="00E273B4">
              <w:rPr>
                <w:szCs w:val="26"/>
                <w:lang w:eastAsia="vi-VN"/>
              </w:rPr>
              <w:t xml:space="preserve"> </w:t>
            </w:r>
            <w:proofErr w:type="spellStart"/>
            <w:r w:rsidRPr="00E273B4">
              <w:rPr>
                <w:szCs w:val="26"/>
                <w:lang w:eastAsia="vi-VN"/>
              </w:rPr>
              <w:t>rộng</w:t>
            </w:r>
            <w:proofErr w:type="spellEnd"/>
            <w:r w:rsidRPr="00E273B4">
              <w:rPr>
                <w:szCs w:val="26"/>
                <w:lang w:eastAsia="vi-VN"/>
              </w:rPr>
              <w:t xml:space="preserve"> thêm </w:t>
            </w:r>
            <w:proofErr w:type="spellStart"/>
            <w:r w:rsidRPr="00E273B4">
              <w:rPr>
                <w:szCs w:val="26"/>
                <w:lang w:eastAsia="vi-VN"/>
              </w:rPr>
              <w:t>các</w:t>
            </w:r>
            <w:proofErr w:type="spellEnd"/>
            <w:r w:rsidRPr="00E273B4">
              <w:rPr>
                <w:szCs w:val="26"/>
                <w:lang w:eastAsia="vi-VN"/>
              </w:rPr>
              <w:t xml:space="preserve"> </w:t>
            </w:r>
            <w:proofErr w:type="spellStart"/>
            <w:r w:rsidRPr="00E273B4">
              <w:rPr>
                <w:szCs w:val="26"/>
                <w:lang w:eastAsia="vi-VN"/>
              </w:rPr>
              <w:t>chức</w:t>
            </w:r>
            <w:proofErr w:type="spellEnd"/>
            <w:r w:rsidRPr="00E273B4">
              <w:rPr>
                <w:szCs w:val="26"/>
                <w:lang w:eastAsia="vi-VN"/>
              </w:rPr>
              <w:t xml:space="preserve"> năng </w:t>
            </w:r>
            <w:proofErr w:type="spellStart"/>
            <w:r w:rsidRPr="00E273B4">
              <w:rPr>
                <w:szCs w:val="26"/>
                <w:lang w:eastAsia="vi-VN"/>
              </w:rPr>
              <w:t>mới</w:t>
            </w:r>
            <w:proofErr w:type="spellEnd"/>
            <w:r w:rsidRPr="00E273B4">
              <w:rPr>
                <w:szCs w:val="26"/>
                <w:lang w:eastAsia="vi-VN"/>
              </w:rPr>
              <w:t xml:space="preserve"> cho </w:t>
            </w:r>
            <w:proofErr w:type="spellStart"/>
            <w:r>
              <w:rPr>
                <w:szCs w:val="26"/>
                <w:lang w:eastAsia="vi-VN"/>
              </w:rPr>
              <w:t>ứng</w:t>
            </w:r>
            <w:proofErr w:type="spellEnd"/>
            <w:r>
              <w:rPr>
                <w:szCs w:val="26"/>
                <w:lang w:eastAsia="vi-VN"/>
              </w:rPr>
              <w:t xml:space="preserve"> </w:t>
            </w:r>
            <w:proofErr w:type="spellStart"/>
            <w:r>
              <w:rPr>
                <w:szCs w:val="26"/>
                <w:lang w:eastAsia="vi-VN"/>
              </w:rPr>
              <w:t>dụng</w:t>
            </w:r>
            <w:proofErr w:type="spellEnd"/>
            <w:r w:rsidRPr="00E273B4">
              <w:rPr>
                <w:szCs w:val="26"/>
                <w:lang w:eastAsia="vi-VN"/>
              </w:rPr>
              <w:t xml:space="preserve"> </w:t>
            </w:r>
            <w:proofErr w:type="spellStart"/>
            <w:r w:rsidRPr="00E273B4">
              <w:rPr>
                <w:szCs w:val="26"/>
                <w:lang w:eastAsia="vi-VN"/>
              </w:rPr>
              <w:t>sản</w:t>
            </w:r>
            <w:proofErr w:type="spellEnd"/>
            <w:r w:rsidRPr="00E273B4">
              <w:rPr>
                <w:szCs w:val="26"/>
                <w:lang w:eastAsia="vi-VN"/>
              </w:rPr>
              <w:t xml:space="preserve"> </w:t>
            </w:r>
            <w:proofErr w:type="spellStart"/>
            <w:r w:rsidRPr="00E273B4">
              <w:rPr>
                <w:szCs w:val="26"/>
                <w:lang w:eastAsia="vi-VN"/>
              </w:rPr>
              <w:t>phẩm</w:t>
            </w:r>
            <w:proofErr w:type="spellEnd"/>
            <w:r w:rsidRPr="00E273B4">
              <w:rPr>
                <w:szCs w:val="26"/>
                <w:lang w:eastAsia="vi-VN"/>
              </w:rPr>
              <w:t xml:space="preserve"> </w:t>
            </w:r>
            <w:proofErr w:type="spellStart"/>
            <w:r w:rsidRPr="00E273B4">
              <w:rPr>
                <w:szCs w:val="26"/>
                <w:lang w:eastAsia="vi-VN"/>
              </w:rPr>
              <w:t>đề</w:t>
            </w:r>
            <w:proofErr w:type="spellEnd"/>
            <w:r w:rsidRPr="00E273B4">
              <w:rPr>
                <w:szCs w:val="26"/>
                <w:lang w:eastAsia="vi-VN"/>
              </w:rPr>
              <w:t xml:space="preserve"> </w:t>
            </w:r>
            <w:proofErr w:type="spellStart"/>
            <w:r w:rsidRPr="00E273B4">
              <w:rPr>
                <w:szCs w:val="26"/>
                <w:lang w:eastAsia="vi-VN"/>
              </w:rPr>
              <w:t>tài</w:t>
            </w:r>
            <w:proofErr w:type="spellEnd"/>
            <w:r w:rsidRPr="00E273B4">
              <w:rPr>
                <w:szCs w:val="26"/>
                <w:lang w:eastAsia="vi-VN"/>
              </w:rPr>
              <w:t xml:space="preserve"> </w:t>
            </w:r>
            <w:proofErr w:type="spellStart"/>
            <w:r w:rsidRPr="00E273B4">
              <w:rPr>
                <w:szCs w:val="26"/>
                <w:lang w:eastAsia="vi-VN"/>
              </w:rPr>
              <w:t>để</w:t>
            </w:r>
            <w:proofErr w:type="spellEnd"/>
            <w:r w:rsidRPr="00E273B4">
              <w:rPr>
                <w:color w:val="000000"/>
                <w:szCs w:val="26"/>
                <w:lang w:eastAsia="vi-VN"/>
              </w:rPr>
              <w:t xml:space="preserve"> </w:t>
            </w:r>
            <w:proofErr w:type="spellStart"/>
            <w:r w:rsidRPr="00E273B4">
              <w:rPr>
                <w:color w:val="000000"/>
                <w:szCs w:val="26"/>
                <w:lang w:eastAsia="vi-VN"/>
              </w:rPr>
              <w:t>phù</w:t>
            </w:r>
            <w:proofErr w:type="spellEnd"/>
            <w:r w:rsidRPr="00E273B4">
              <w:rPr>
                <w:color w:val="000000"/>
                <w:szCs w:val="26"/>
                <w:lang w:eastAsia="vi-VN"/>
              </w:rPr>
              <w:t xml:space="preserve"> </w:t>
            </w:r>
            <w:proofErr w:type="spellStart"/>
            <w:r w:rsidRPr="00E273B4">
              <w:rPr>
                <w:color w:val="000000"/>
                <w:szCs w:val="26"/>
                <w:lang w:eastAsia="vi-VN"/>
              </w:rPr>
              <w:t>hợp</w:t>
            </w:r>
            <w:proofErr w:type="spellEnd"/>
            <w:r w:rsidRPr="00E273B4">
              <w:rPr>
                <w:color w:val="000000"/>
                <w:szCs w:val="26"/>
                <w:lang w:eastAsia="vi-VN"/>
              </w:rPr>
              <w:t xml:space="preserve"> </w:t>
            </w:r>
            <w:proofErr w:type="spellStart"/>
            <w:r w:rsidRPr="00E273B4">
              <w:rPr>
                <w:color w:val="000000"/>
                <w:szCs w:val="26"/>
                <w:lang w:eastAsia="vi-VN"/>
              </w:rPr>
              <w:t>với</w:t>
            </w:r>
            <w:proofErr w:type="spellEnd"/>
            <w:r w:rsidRPr="00E273B4">
              <w:rPr>
                <w:color w:val="000000"/>
                <w:szCs w:val="26"/>
                <w:lang w:eastAsia="vi-VN"/>
              </w:rPr>
              <w:t xml:space="preserve"> nhu </w:t>
            </w:r>
            <w:proofErr w:type="spellStart"/>
            <w:r w:rsidRPr="00E273B4">
              <w:rPr>
                <w:color w:val="000000"/>
                <w:szCs w:val="26"/>
                <w:lang w:eastAsia="vi-VN"/>
              </w:rPr>
              <w:t>cầu</w:t>
            </w:r>
            <w:proofErr w:type="spellEnd"/>
            <w:r w:rsidRPr="00E273B4">
              <w:rPr>
                <w:color w:val="000000"/>
                <w:szCs w:val="26"/>
                <w:lang w:eastAsia="vi-VN"/>
              </w:rPr>
              <w:t xml:space="preserve"> </w:t>
            </w:r>
            <w:proofErr w:type="spellStart"/>
            <w:r w:rsidRPr="00E273B4">
              <w:rPr>
                <w:color w:val="000000"/>
                <w:szCs w:val="26"/>
                <w:lang w:eastAsia="vi-VN"/>
              </w:rPr>
              <w:t>thực</w:t>
            </w:r>
            <w:proofErr w:type="spellEnd"/>
            <w:r w:rsidRPr="00E273B4">
              <w:rPr>
                <w:color w:val="000000"/>
                <w:szCs w:val="26"/>
                <w:lang w:eastAsia="vi-VN"/>
              </w:rPr>
              <w:t xml:space="preserve"> </w:t>
            </w:r>
            <w:proofErr w:type="spellStart"/>
            <w:r w:rsidRPr="00E273B4">
              <w:rPr>
                <w:color w:val="000000"/>
                <w:szCs w:val="26"/>
                <w:lang w:eastAsia="vi-VN"/>
              </w:rPr>
              <w:t>tiễn</w:t>
            </w:r>
            <w:proofErr w:type="spellEnd"/>
            <w:r w:rsidRPr="00E273B4">
              <w:rPr>
                <w:color w:val="000000"/>
                <w:szCs w:val="26"/>
                <w:lang w:eastAsia="vi-VN"/>
              </w:rPr>
              <w:t xml:space="preserve"> trong tương lai.</w:t>
            </w:r>
            <w:r w:rsidRPr="00E273B4">
              <w:rPr>
                <w:color w:val="000000"/>
                <w:szCs w:val="26"/>
                <w:lang w:val="vi-VN" w:eastAsia="vi-VN"/>
              </w:rPr>
              <w:t> </w:t>
            </w:r>
          </w:p>
        </w:tc>
      </w:tr>
      <w:tr w:rsidR="005E5DA6" w:rsidRPr="003B609D" w14:paraId="7B5BF295" w14:textId="77777777" w:rsidTr="00B6326C">
        <w:trPr>
          <w:jc w:val="center"/>
        </w:trPr>
        <w:tc>
          <w:tcPr>
            <w:tcW w:w="9513" w:type="dxa"/>
            <w:gridSpan w:val="2"/>
          </w:tcPr>
          <w:p w14:paraId="4F076B38" w14:textId="77777777" w:rsidR="005E5DA6" w:rsidRDefault="005E5DA6" w:rsidP="000102C2">
            <w:pPr>
              <w:spacing w:before="120" w:after="120"/>
              <w:ind w:left="1055" w:hanging="1055"/>
              <w:rPr>
                <w:b/>
                <w:szCs w:val="26"/>
              </w:rPr>
            </w:pPr>
            <w:proofErr w:type="spellStart"/>
            <w:r w:rsidRPr="003B609D">
              <w:rPr>
                <w:b/>
                <w:szCs w:val="26"/>
              </w:rPr>
              <w:lastRenderedPageBreak/>
              <w:t>Kế</w:t>
            </w:r>
            <w:proofErr w:type="spellEnd"/>
            <w:r w:rsidRPr="003B609D">
              <w:rPr>
                <w:b/>
                <w:szCs w:val="26"/>
              </w:rPr>
              <w:t xml:space="preserve"> </w:t>
            </w:r>
            <w:proofErr w:type="spellStart"/>
            <w:r w:rsidRPr="003B609D">
              <w:rPr>
                <w:b/>
                <w:szCs w:val="26"/>
              </w:rPr>
              <w:t>hoạch</w:t>
            </w:r>
            <w:proofErr w:type="spellEnd"/>
            <w:r w:rsidRPr="003B609D">
              <w:rPr>
                <w:b/>
                <w:szCs w:val="26"/>
              </w:rPr>
              <w:t xml:space="preserve"> </w:t>
            </w:r>
            <w:proofErr w:type="spellStart"/>
            <w:r w:rsidRPr="003B609D">
              <w:rPr>
                <w:b/>
                <w:szCs w:val="26"/>
              </w:rPr>
              <w:t>thực</w:t>
            </w:r>
            <w:proofErr w:type="spellEnd"/>
            <w:r w:rsidRPr="003B609D">
              <w:rPr>
                <w:b/>
                <w:szCs w:val="26"/>
              </w:rPr>
              <w:t xml:space="preserve"> </w:t>
            </w:r>
            <w:proofErr w:type="spellStart"/>
            <w:r w:rsidRPr="003B609D">
              <w:rPr>
                <w:b/>
                <w:szCs w:val="26"/>
              </w:rPr>
              <w:t>hiện</w:t>
            </w:r>
            <w:proofErr w:type="spellEnd"/>
            <w:r>
              <w:rPr>
                <w:b/>
                <w:szCs w:val="26"/>
              </w:rPr>
              <w:t>:</w:t>
            </w:r>
          </w:p>
          <w:tbl>
            <w:tblPr>
              <w:tblW w:w="0" w:type="dxa"/>
              <w:tblBorders>
                <w:top w:val="outset" w:sz="6" w:space="0" w:color="auto"/>
                <w:left w:val="outset" w:sz="6" w:space="0" w:color="auto"/>
                <w:bottom w:val="outset" w:sz="6" w:space="0" w:color="auto"/>
                <w:right w:val="outset" w:sz="6" w:space="0" w:color="auto"/>
              </w:tblBorders>
              <w:tblLayout w:type="fixed"/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2940"/>
              <w:gridCol w:w="6615"/>
            </w:tblGrid>
            <w:tr w:rsidR="005E5DA6" w:rsidRPr="00EB588F" w14:paraId="31764B76" w14:textId="77777777" w:rsidTr="00B6326C">
              <w:trPr>
                <w:trHeight w:val="480"/>
              </w:trPr>
              <w:tc>
                <w:tcPr>
                  <w:tcW w:w="2940" w:type="dxa"/>
                  <w:tcBorders>
                    <w:top w:val="single" w:sz="6" w:space="0" w:color="000000"/>
                    <w:left w:val="single" w:sz="6" w:space="0" w:color="000000"/>
                    <w:bottom w:val="single" w:sz="6" w:space="0" w:color="000000"/>
                    <w:right w:val="single" w:sz="6" w:space="0" w:color="000000"/>
                  </w:tcBorders>
                  <w:shd w:val="clear" w:color="auto" w:fill="auto"/>
                  <w:hideMark/>
                </w:tcPr>
                <w:p w14:paraId="6AA93096" w14:textId="5021F919" w:rsidR="005E5DA6" w:rsidRPr="00EB588F" w:rsidRDefault="005E5DA6" w:rsidP="007D56CF">
                  <w:pPr>
                    <w:ind w:hanging="2295"/>
                    <w:jc w:val="center"/>
                    <w:textAlignment w:val="baseline"/>
                    <w:rPr>
                      <w:rFonts w:ascii="TimesNewRomanPSMT" w:hAnsi="TimesNewRomanPSMT" w:cs="TimesNewRomanPSMT"/>
                      <w:sz w:val="18"/>
                      <w:szCs w:val="18"/>
                      <w:lang w:val="vi-VN" w:eastAsia="vi-VN"/>
                    </w:rPr>
                  </w:pPr>
                  <w:proofErr w:type="spellStart"/>
                  <w:r w:rsidRPr="00EB588F">
                    <w:rPr>
                      <w:b/>
                      <w:bCs/>
                      <w:color w:val="000000"/>
                      <w:szCs w:val="26"/>
                      <w:lang w:eastAsia="vi-VN"/>
                    </w:rPr>
                    <w:t>Thời</w:t>
                  </w:r>
                  <w:proofErr w:type="spellEnd"/>
                  <w:r w:rsidRPr="00EB588F">
                    <w:rPr>
                      <w:b/>
                      <w:bCs/>
                      <w:color w:val="000000"/>
                      <w:szCs w:val="26"/>
                      <w:lang w:eastAsia="vi-VN"/>
                    </w:rPr>
                    <w:t xml:space="preserve"> gian</w:t>
                  </w:r>
                </w:p>
              </w:tc>
              <w:tc>
                <w:tcPr>
                  <w:tcW w:w="6615" w:type="dxa"/>
                  <w:tcBorders>
                    <w:top w:val="single" w:sz="6" w:space="0" w:color="000000"/>
                    <w:left w:val="single" w:sz="6" w:space="0" w:color="000000"/>
                    <w:bottom w:val="single" w:sz="6" w:space="0" w:color="000000"/>
                    <w:right w:val="single" w:sz="6" w:space="0" w:color="000000"/>
                  </w:tcBorders>
                  <w:shd w:val="clear" w:color="auto" w:fill="auto"/>
                  <w:hideMark/>
                </w:tcPr>
                <w:p w14:paraId="77B9E43F" w14:textId="77777777" w:rsidR="005E5DA6" w:rsidRPr="00EB588F" w:rsidRDefault="005E5DA6" w:rsidP="00FE0632">
                  <w:pPr>
                    <w:ind w:left="76" w:firstLine="90"/>
                    <w:jc w:val="center"/>
                    <w:textAlignment w:val="baseline"/>
                    <w:rPr>
                      <w:rFonts w:ascii="TimesNewRomanPSMT" w:hAnsi="TimesNewRomanPSMT" w:cs="TimesNewRomanPSMT"/>
                      <w:sz w:val="18"/>
                      <w:szCs w:val="18"/>
                      <w:lang w:val="vi-VN" w:eastAsia="vi-VN"/>
                    </w:rPr>
                  </w:pPr>
                  <w:proofErr w:type="spellStart"/>
                  <w:r w:rsidRPr="00EB588F">
                    <w:rPr>
                      <w:b/>
                      <w:bCs/>
                      <w:color w:val="000000"/>
                      <w:szCs w:val="26"/>
                      <w:lang w:eastAsia="vi-VN"/>
                    </w:rPr>
                    <w:t>Nội</w:t>
                  </w:r>
                  <w:proofErr w:type="spellEnd"/>
                  <w:r w:rsidRPr="00EB588F">
                    <w:rPr>
                      <w:b/>
                      <w:bCs/>
                      <w:color w:val="000000"/>
                      <w:szCs w:val="26"/>
                      <w:lang w:eastAsia="vi-VN"/>
                    </w:rPr>
                    <w:t xml:space="preserve"> dung</w:t>
                  </w:r>
                  <w:r w:rsidRPr="00EB588F">
                    <w:rPr>
                      <w:color w:val="000000"/>
                      <w:szCs w:val="26"/>
                      <w:lang w:val="vi-VN" w:eastAsia="vi-VN"/>
                    </w:rPr>
                    <w:t> </w:t>
                  </w:r>
                </w:p>
              </w:tc>
            </w:tr>
            <w:tr w:rsidR="005E5DA6" w:rsidRPr="00EB588F" w14:paraId="51C22E49" w14:textId="77777777" w:rsidTr="00B6326C">
              <w:trPr>
                <w:trHeight w:val="765"/>
              </w:trPr>
              <w:tc>
                <w:tcPr>
                  <w:tcW w:w="2940" w:type="dxa"/>
                  <w:tcBorders>
                    <w:top w:val="single" w:sz="6" w:space="0" w:color="000000"/>
                    <w:left w:val="single" w:sz="6" w:space="0" w:color="000000"/>
                    <w:bottom w:val="single" w:sz="6" w:space="0" w:color="000000"/>
                    <w:right w:val="single" w:sz="6" w:space="0" w:color="000000"/>
                  </w:tcBorders>
                  <w:shd w:val="clear" w:color="auto" w:fill="auto"/>
                  <w:hideMark/>
                </w:tcPr>
                <w:p w14:paraId="2239AA09" w14:textId="425E18F0" w:rsidR="005E5DA6" w:rsidRPr="00EB588F" w:rsidRDefault="005E5DA6" w:rsidP="007D56CF">
                  <w:pPr>
                    <w:ind w:hanging="2295"/>
                    <w:jc w:val="center"/>
                    <w:textAlignment w:val="baseline"/>
                    <w:rPr>
                      <w:rFonts w:ascii="TimesNewRomanPSMT" w:hAnsi="TimesNewRomanPSMT" w:cs="TimesNewRomanPSMT"/>
                      <w:sz w:val="18"/>
                      <w:szCs w:val="18"/>
                      <w:lang w:val="vi-VN" w:eastAsia="vi-VN"/>
                    </w:rPr>
                  </w:pPr>
                  <w:r w:rsidRPr="00EB588F">
                    <w:rPr>
                      <w:color w:val="000000"/>
                      <w:szCs w:val="26"/>
                      <w:lang w:eastAsia="vi-VN"/>
                    </w:rPr>
                    <w:t>21/02/2022 – 06/03/2022</w:t>
                  </w:r>
                </w:p>
              </w:tc>
              <w:tc>
                <w:tcPr>
                  <w:tcW w:w="6615" w:type="dxa"/>
                  <w:tcBorders>
                    <w:top w:val="single" w:sz="6" w:space="0" w:color="000000"/>
                    <w:left w:val="single" w:sz="6" w:space="0" w:color="000000"/>
                    <w:bottom w:val="single" w:sz="6" w:space="0" w:color="000000"/>
                    <w:right w:val="single" w:sz="6" w:space="0" w:color="000000"/>
                  </w:tcBorders>
                  <w:shd w:val="clear" w:color="auto" w:fill="auto"/>
                  <w:hideMark/>
                </w:tcPr>
                <w:p w14:paraId="193CEFA4" w14:textId="77777777" w:rsidR="005E5DA6" w:rsidRPr="00EB588F" w:rsidRDefault="005E5DA6" w:rsidP="000102C2">
                  <w:pPr>
                    <w:ind w:left="76" w:right="395" w:firstLine="90"/>
                    <w:textAlignment w:val="baseline"/>
                    <w:rPr>
                      <w:rFonts w:ascii="TimesNewRomanPSMT" w:hAnsi="TimesNewRomanPSMT" w:cs="TimesNewRomanPSMT"/>
                      <w:sz w:val="18"/>
                      <w:szCs w:val="18"/>
                      <w:lang w:val="vi-VN" w:eastAsia="vi-VN"/>
                    </w:rPr>
                  </w:pPr>
                  <w:proofErr w:type="spellStart"/>
                  <w:r w:rsidRPr="00EB588F">
                    <w:rPr>
                      <w:color w:val="000000"/>
                      <w:szCs w:val="26"/>
                      <w:lang w:eastAsia="vi-VN"/>
                    </w:rPr>
                    <w:t>Tìm</w:t>
                  </w:r>
                  <w:proofErr w:type="spellEnd"/>
                  <w:r w:rsidRPr="00EB588F">
                    <w:rPr>
                      <w:color w:val="000000"/>
                      <w:szCs w:val="26"/>
                      <w:lang w:eastAsia="vi-VN"/>
                    </w:rPr>
                    <w:t xml:space="preserve"> </w:t>
                  </w:r>
                  <w:proofErr w:type="spellStart"/>
                  <w:r w:rsidRPr="00EB588F">
                    <w:rPr>
                      <w:color w:val="000000"/>
                      <w:szCs w:val="26"/>
                      <w:lang w:eastAsia="vi-VN"/>
                    </w:rPr>
                    <w:t>hiểu</w:t>
                  </w:r>
                  <w:proofErr w:type="spellEnd"/>
                  <w:r w:rsidRPr="00EB588F">
                    <w:rPr>
                      <w:color w:val="000000"/>
                      <w:szCs w:val="26"/>
                      <w:lang w:eastAsia="vi-VN"/>
                    </w:rPr>
                    <w:t xml:space="preserve"> </w:t>
                  </w:r>
                  <w:proofErr w:type="spellStart"/>
                  <w:r w:rsidRPr="00EB588F">
                    <w:rPr>
                      <w:color w:val="000000"/>
                      <w:szCs w:val="26"/>
                      <w:lang w:eastAsia="vi-VN"/>
                    </w:rPr>
                    <w:t>đề</w:t>
                  </w:r>
                  <w:proofErr w:type="spellEnd"/>
                  <w:r w:rsidRPr="00EB588F">
                    <w:rPr>
                      <w:color w:val="000000"/>
                      <w:szCs w:val="26"/>
                      <w:lang w:eastAsia="vi-VN"/>
                    </w:rPr>
                    <w:t xml:space="preserve"> </w:t>
                  </w:r>
                  <w:proofErr w:type="spellStart"/>
                  <w:r w:rsidRPr="00EB588F">
                    <w:rPr>
                      <w:color w:val="000000"/>
                      <w:szCs w:val="26"/>
                      <w:lang w:eastAsia="vi-VN"/>
                    </w:rPr>
                    <w:t>tài</w:t>
                  </w:r>
                  <w:proofErr w:type="spellEnd"/>
                  <w:r w:rsidRPr="00EB588F">
                    <w:rPr>
                      <w:color w:val="000000"/>
                      <w:szCs w:val="26"/>
                      <w:lang w:eastAsia="vi-VN"/>
                    </w:rPr>
                    <w:t xml:space="preserve">, </w:t>
                  </w:r>
                  <w:proofErr w:type="spellStart"/>
                  <w:r w:rsidRPr="00EB588F">
                    <w:rPr>
                      <w:color w:val="000000"/>
                      <w:szCs w:val="26"/>
                      <w:lang w:eastAsia="vi-VN"/>
                    </w:rPr>
                    <w:t>đánh</w:t>
                  </w:r>
                  <w:proofErr w:type="spellEnd"/>
                  <w:r w:rsidRPr="00EB588F">
                    <w:rPr>
                      <w:color w:val="000000"/>
                      <w:szCs w:val="26"/>
                      <w:lang w:eastAsia="vi-VN"/>
                    </w:rPr>
                    <w:t xml:space="preserve"> </w:t>
                  </w:r>
                  <w:proofErr w:type="spellStart"/>
                  <w:r w:rsidRPr="00EB588F">
                    <w:rPr>
                      <w:color w:val="000000"/>
                      <w:szCs w:val="26"/>
                      <w:lang w:eastAsia="vi-VN"/>
                    </w:rPr>
                    <w:t>giá</w:t>
                  </w:r>
                  <w:proofErr w:type="spellEnd"/>
                  <w:r w:rsidRPr="00EB588F">
                    <w:rPr>
                      <w:color w:val="000000"/>
                      <w:szCs w:val="26"/>
                      <w:lang w:eastAsia="vi-VN"/>
                    </w:rPr>
                    <w:t xml:space="preserve"> </w:t>
                  </w:r>
                  <w:proofErr w:type="spellStart"/>
                  <w:r w:rsidRPr="00EB588F">
                    <w:rPr>
                      <w:color w:val="000000"/>
                      <w:szCs w:val="26"/>
                      <w:lang w:eastAsia="vi-VN"/>
                    </w:rPr>
                    <w:t>thị</w:t>
                  </w:r>
                  <w:proofErr w:type="spellEnd"/>
                  <w:r w:rsidRPr="00EB588F">
                    <w:rPr>
                      <w:color w:val="000000"/>
                      <w:szCs w:val="26"/>
                      <w:lang w:eastAsia="vi-VN"/>
                    </w:rPr>
                    <w:t xml:space="preserve"> </w:t>
                  </w:r>
                  <w:proofErr w:type="spellStart"/>
                  <w:r w:rsidRPr="00EB588F">
                    <w:rPr>
                      <w:color w:val="000000"/>
                      <w:szCs w:val="26"/>
                      <w:lang w:eastAsia="vi-VN"/>
                    </w:rPr>
                    <w:t>trường</w:t>
                  </w:r>
                  <w:proofErr w:type="spellEnd"/>
                  <w:r w:rsidRPr="00EB588F">
                    <w:rPr>
                      <w:color w:val="000000"/>
                      <w:szCs w:val="26"/>
                      <w:lang w:eastAsia="vi-VN"/>
                    </w:rPr>
                    <w:t xml:space="preserve">, </w:t>
                  </w:r>
                  <w:proofErr w:type="spellStart"/>
                  <w:r w:rsidRPr="00EB588F">
                    <w:rPr>
                      <w:color w:val="000000"/>
                      <w:szCs w:val="26"/>
                      <w:lang w:eastAsia="vi-VN"/>
                    </w:rPr>
                    <w:t>xác</w:t>
                  </w:r>
                  <w:proofErr w:type="spellEnd"/>
                  <w:r w:rsidRPr="00EB588F">
                    <w:rPr>
                      <w:color w:val="000000"/>
                      <w:szCs w:val="26"/>
                      <w:lang w:eastAsia="vi-VN"/>
                    </w:rPr>
                    <w:t xml:space="preserve"> </w:t>
                  </w:r>
                  <w:proofErr w:type="spellStart"/>
                  <w:r w:rsidRPr="00EB588F">
                    <w:rPr>
                      <w:color w:val="000000"/>
                      <w:szCs w:val="26"/>
                      <w:lang w:eastAsia="vi-VN"/>
                    </w:rPr>
                    <w:t>định</w:t>
                  </w:r>
                  <w:proofErr w:type="spellEnd"/>
                  <w:r w:rsidRPr="00EB588F">
                    <w:rPr>
                      <w:color w:val="000000"/>
                      <w:szCs w:val="26"/>
                      <w:lang w:eastAsia="vi-VN"/>
                    </w:rPr>
                    <w:t xml:space="preserve"> </w:t>
                  </w:r>
                  <w:proofErr w:type="spellStart"/>
                  <w:r w:rsidRPr="00EB588F">
                    <w:rPr>
                      <w:color w:val="000000"/>
                      <w:szCs w:val="26"/>
                      <w:lang w:eastAsia="vi-VN"/>
                    </w:rPr>
                    <w:t>các</w:t>
                  </w:r>
                  <w:proofErr w:type="spellEnd"/>
                  <w:r w:rsidRPr="00EB588F">
                    <w:rPr>
                      <w:color w:val="000000"/>
                      <w:szCs w:val="26"/>
                      <w:lang w:eastAsia="vi-VN"/>
                    </w:rPr>
                    <w:t xml:space="preserve"> </w:t>
                  </w:r>
                  <w:proofErr w:type="spellStart"/>
                  <w:r w:rsidRPr="00EB588F">
                    <w:rPr>
                      <w:color w:val="000000"/>
                      <w:szCs w:val="26"/>
                      <w:lang w:eastAsia="vi-VN"/>
                    </w:rPr>
                    <w:t>chức</w:t>
                  </w:r>
                  <w:proofErr w:type="spellEnd"/>
                  <w:r w:rsidRPr="00EB588F">
                    <w:rPr>
                      <w:color w:val="000000"/>
                      <w:szCs w:val="26"/>
                      <w:lang w:eastAsia="vi-VN"/>
                    </w:rPr>
                    <w:t xml:space="preserve"> năng </w:t>
                  </w:r>
                  <w:proofErr w:type="spellStart"/>
                  <w:r w:rsidRPr="00EB588F">
                    <w:rPr>
                      <w:color w:val="000000"/>
                      <w:szCs w:val="26"/>
                      <w:lang w:eastAsia="vi-VN"/>
                    </w:rPr>
                    <w:t>của</w:t>
                  </w:r>
                  <w:proofErr w:type="spellEnd"/>
                  <w:r w:rsidRPr="00EB588F">
                    <w:rPr>
                      <w:color w:val="000000"/>
                      <w:szCs w:val="26"/>
                      <w:lang w:eastAsia="vi-VN"/>
                    </w:rPr>
                    <w:t xml:space="preserve"> </w:t>
                  </w:r>
                  <w:proofErr w:type="spellStart"/>
                  <w:r w:rsidRPr="00EB588F">
                    <w:rPr>
                      <w:color w:val="000000"/>
                      <w:szCs w:val="26"/>
                      <w:lang w:eastAsia="vi-VN"/>
                    </w:rPr>
                    <w:t>hệ</w:t>
                  </w:r>
                  <w:proofErr w:type="spellEnd"/>
                  <w:r w:rsidRPr="00EB588F">
                    <w:rPr>
                      <w:color w:val="000000"/>
                      <w:szCs w:val="26"/>
                      <w:lang w:eastAsia="vi-VN"/>
                    </w:rPr>
                    <w:t xml:space="preserve"> </w:t>
                  </w:r>
                  <w:proofErr w:type="spellStart"/>
                  <w:r w:rsidRPr="00EB588F">
                    <w:rPr>
                      <w:color w:val="000000"/>
                      <w:szCs w:val="26"/>
                      <w:lang w:eastAsia="vi-VN"/>
                    </w:rPr>
                    <w:t>thống</w:t>
                  </w:r>
                  <w:proofErr w:type="spellEnd"/>
                  <w:r w:rsidRPr="00EB588F">
                    <w:rPr>
                      <w:color w:val="000000"/>
                      <w:szCs w:val="26"/>
                      <w:lang w:eastAsia="vi-VN"/>
                    </w:rPr>
                    <w:t>.</w:t>
                  </w:r>
                  <w:r w:rsidRPr="00EB588F">
                    <w:rPr>
                      <w:color w:val="000000"/>
                      <w:szCs w:val="26"/>
                      <w:lang w:val="vi-VN" w:eastAsia="vi-VN"/>
                    </w:rPr>
                    <w:t> </w:t>
                  </w:r>
                </w:p>
              </w:tc>
            </w:tr>
            <w:tr w:rsidR="005E5DA6" w:rsidRPr="00EB588F" w14:paraId="2F59449F" w14:textId="77777777" w:rsidTr="00B6326C">
              <w:trPr>
                <w:trHeight w:val="480"/>
              </w:trPr>
              <w:tc>
                <w:tcPr>
                  <w:tcW w:w="2940" w:type="dxa"/>
                  <w:tcBorders>
                    <w:top w:val="single" w:sz="6" w:space="0" w:color="000000"/>
                    <w:left w:val="single" w:sz="6" w:space="0" w:color="000000"/>
                    <w:bottom w:val="single" w:sz="6" w:space="0" w:color="000000"/>
                    <w:right w:val="single" w:sz="6" w:space="0" w:color="000000"/>
                  </w:tcBorders>
                  <w:shd w:val="clear" w:color="auto" w:fill="auto"/>
                  <w:hideMark/>
                </w:tcPr>
                <w:p w14:paraId="217679D8" w14:textId="2EEF7566" w:rsidR="005E5DA6" w:rsidRPr="00EB588F" w:rsidRDefault="005E5DA6" w:rsidP="007D56CF">
                  <w:pPr>
                    <w:ind w:hanging="2295"/>
                    <w:jc w:val="center"/>
                    <w:textAlignment w:val="baseline"/>
                    <w:rPr>
                      <w:rFonts w:ascii="TimesNewRomanPSMT" w:hAnsi="TimesNewRomanPSMT" w:cs="TimesNewRomanPSMT"/>
                      <w:sz w:val="18"/>
                      <w:szCs w:val="18"/>
                      <w:lang w:val="vi-VN" w:eastAsia="vi-VN"/>
                    </w:rPr>
                  </w:pPr>
                  <w:r w:rsidRPr="00EB588F">
                    <w:rPr>
                      <w:color w:val="000000"/>
                      <w:szCs w:val="26"/>
                      <w:lang w:eastAsia="vi-VN"/>
                    </w:rPr>
                    <w:t>07/03/2022 – 27/03/2022</w:t>
                  </w:r>
                </w:p>
              </w:tc>
              <w:tc>
                <w:tcPr>
                  <w:tcW w:w="6615" w:type="dxa"/>
                  <w:tcBorders>
                    <w:top w:val="single" w:sz="6" w:space="0" w:color="000000"/>
                    <w:left w:val="single" w:sz="6" w:space="0" w:color="000000"/>
                    <w:bottom w:val="single" w:sz="6" w:space="0" w:color="000000"/>
                    <w:right w:val="single" w:sz="6" w:space="0" w:color="000000"/>
                  </w:tcBorders>
                  <w:shd w:val="clear" w:color="auto" w:fill="auto"/>
                  <w:hideMark/>
                </w:tcPr>
                <w:p w14:paraId="592D0658" w14:textId="77777777" w:rsidR="005E5DA6" w:rsidRPr="00EB588F" w:rsidRDefault="005E5DA6" w:rsidP="000102C2">
                  <w:pPr>
                    <w:ind w:left="76" w:right="395" w:firstLine="90"/>
                    <w:textAlignment w:val="baseline"/>
                    <w:rPr>
                      <w:rFonts w:ascii="TimesNewRomanPSMT" w:hAnsi="TimesNewRomanPSMT" w:cs="TimesNewRomanPSMT"/>
                      <w:sz w:val="18"/>
                      <w:szCs w:val="18"/>
                      <w:lang w:val="vi-VN" w:eastAsia="vi-VN"/>
                    </w:rPr>
                  </w:pPr>
                  <w:proofErr w:type="spellStart"/>
                  <w:r w:rsidRPr="00EB588F">
                    <w:rPr>
                      <w:color w:val="000000"/>
                      <w:szCs w:val="26"/>
                      <w:lang w:eastAsia="vi-VN"/>
                    </w:rPr>
                    <w:t>Tìm</w:t>
                  </w:r>
                  <w:proofErr w:type="spellEnd"/>
                  <w:r w:rsidRPr="00EB588F">
                    <w:rPr>
                      <w:color w:val="000000"/>
                      <w:szCs w:val="26"/>
                      <w:lang w:eastAsia="vi-VN"/>
                    </w:rPr>
                    <w:t xml:space="preserve"> </w:t>
                  </w:r>
                  <w:proofErr w:type="spellStart"/>
                  <w:r w:rsidRPr="00EB588F">
                    <w:rPr>
                      <w:color w:val="000000"/>
                      <w:szCs w:val="26"/>
                      <w:lang w:eastAsia="vi-VN"/>
                    </w:rPr>
                    <w:t>hiểu</w:t>
                  </w:r>
                  <w:proofErr w:type="spellEnd"/>
                  <w:r w:rsidRPr="00EB588F">
                    <w:rPr>
                      <w:color w:val="000000"/>
                      <w:szCs w:val="26"/>
                      <w:lang w:eastAsia="vi-VN"/>
                    </w:rPr>
                    <w:t xml:space="preserve">, nghiên </w:t>
                  </w:r>
                  <w:proofErr w:type="spellStart"/>
                  <w:r w:rsidRPr="00EB588F">
                    <w:rPr>
                      <w:color w:val="000000"/>
                      <w:szCs w:val="26"/>
                      <w:lang w:eastAsia="vi-VN"/>
                    </w:rPr>
                    <w:t>cứu</w:t>
                  </w:r>
                  <w:proofErr w:type="spellEnd"/>
                  <w:r w:rsidRPr="00EB588F">
                    <w:rPr>
                      <w:color w:val="000000"/>
                      <w:szCs w:val="26"/>
                      <w:lang w:eastAsia="vi-VN"/>
                    </w:rPr>
                    <w:t xml:space="preserve"> công </w:t>
                  </w:r>
                  <w:proofErr w:type="spellStart"/>
                  <w:r w:rsidRPr="00EB588F">
                    <w:rPr>
                      <w:color w:val="000000"/>
                      <w:szCs w:val="26"/>
                      <w:lang w:eastAsia="vi-VN"/>
                    </w:rPr>
                    <w:t>nghệ</w:t>
                  </w:r>
                  <w:proofErr w:type="spellEnd"/>
                  <w:r w:rsidRPr="00EB588F">
                    <w:rPr>
                      <w:color w:val="000000"/>
                      <w:szCs w:val="26"/>
                      <w:lang w:eastAsia="vi-VN"/>
                    </w:rPr>
                    <w:t>.</w:t>
                  </w:r>
                  <w:r w:rsidRPr="00EB588F">
                    <w:rPr>
                      <w:color w:val="000000"/>
                      <w:szCs w:val="26"/>
                      <w:lang w:val="vi-VN" w:eastAsia="vi-VN"/>
                    </w:rPr>
                    <w:t> </w:t>
                  </w:r>
                </w:p>
              </w:tc>
            </w:tr>
            <w:tr w:rsidR="005E5DA6" w:rsidRPr="00EB588F" w14:paraId="5E1B9D51" w14:textId="77777777" w:rsidTr="00B6326C">
              <w:trPr>
                <w:trHeight w:val="495"/>
              </w:trPr>
              <w:tc>
                <w:tcPr>
                  <w:tcW w:w="2940" w:type="dxa"/>
                  <w:tcBorders>
                    <w:top w:val="single" w:sz="6" w:space="0" w:color="000000"/>
                    <w:left w:val="single" w:sz="6" w:space="0" w:color="000000"/>
                    <w:bottom w:val="single" w:sz="6" w:space="0" w:color="000000"/>
                    <w:right w:val="single" w:sz="6" w:space="0" w:color="000000"/>
                  </w:tcBorders>
                  <w:shd w:val="clear" w:color="auto" w:fill="auto"/>
                  <w:hideMark/>
                </w:tcPr>
                <w:p w14:paraId="0EAA5BC2" w14:textId="33778519" w:rsidR="005E5DA6" w:rsidRPr="00EB588F" w:rsidRDefault="005E5DA6" w:rsidP="007D56CF">
                  <w:pPr>
                    <w:ind w:hanging="2295"/>
                    <w:jc w:val="center"/>
                    <w:textAlignment w:val="baseline"/>
                    <w:rPr>
                      <w:rFonts w:ascii="TimesNewRomanPSMT" w:hAnsi="TimesNewRomanPSMT" w:cs="TimesNewRomanPSMT"/>
                      <w:sz w:val="18"/>
                      <w:szCs w:val="18"/>
                      <w:lang w:val="vi-VN" w:eastAsia="vi-VN"/>
                    </w:rPr>
                  </w:pPr>
                  <w:r w:rsidRPr="00EB588F">
                    <w:rPr>
                      <w:color w:val="000000"/>
                      <w:szCs w:val="26"/>
                      <w:lang w:eastAsia="vi-VN"/>
                    </w:rPr>
                    <w:t>28/03/2022 – 17/04/2022</w:t>
                  </w:r>
                </w:p>
              </w:tc>
              <w:tc>
                <w:tcPr>
                  <w:tcW w:w="6615" w:type="dxa"/>
                  <w:tcBorders>
                    <w:top w:val="single" w:sz="6" w:space="0" w:color="000000"/>
                    <w:left w:val="single" w:sz="6" w:space="0" w:color="000000"/>
                    <w:bottom w:val="single" w:sz="6" w:space="0" w:color="000000"/>
                    <w:right w:val="single" w:sz="6" w:space="0" w:color="000000"/>
                  </w:tcBorders>
                  <w:shd w:val="clear" w:color="auto" w:fill="auto"/>
                  <w:hideMark/>
                </w:tcPr>
                <w:p w14:paraId="388EECB5" w14:textId="77777777" w:rsidR="005E5DA6" w:rsidRPr="00EB588F" w:rsidRDefault="005E5DA6" w:rsidP="000102C2">
                  <w:pPr>
                    <w:ind w:left="76" w:right="395" w:firstLine="90"/>
                    <w:textAlignment w:val="baseline"/>
                    <w:rPr>
                      <w:rFonts w:ascii="TimesNewRomanPSMT" w:hAnsi="TimesNewRomanPSMT" w:cs="TimesNewRomanPSMT"/>
                      <w:sz w:val="18"/>
                      <w:szCs w:val="18"/>
                      <w:lang w:val="vi-VN" w:eastAsia="vi-VN"/>
                    </w:rPr>
                  </w:pPr>
                  <w:r w:rsidRPr="00EB588F">
                    <w:rPr>
                      <w:color w:val="000000"/>
                      <w:szCs w:val="26"/>
                      <w:lang w:eastAsia="vi-VN"/>
                    </w:rPr>
                    <w:t xml:space="preserve">Phân </w:t>
                  </w:r>
                  <w:proofErr w:type="spellStart"/>
                  <w:r w:rsidRPr="00EB588F">
                    <w:rPr>
                      <w:color w:val="000000"/>
                      <w:szCs w:val="26"/>
                      <w:lang w:eastAsia="vi-VN"/>
                    </w:rPr>
                    <w:t>tích</w:t>
                  </w:r>
                  <w:proofErr w:type="spellEnd"/>
                  <w:r w:rsidRPr="00EB588F">
                    <w:rPr>
                      <w:color w:val="000000"/>
                      <w:szCs w:val="26"/>
                      <w:lang w:eastAsia="vi-VN"/>
                    </w:rPr>
                    <w:t xml:space="preserve"> </w:t>
                  </w:r>
                  <w:proofErr w:type="spellStart"/>
                  <w:r w:rsidRPr="00EB588F">
                    <w:rPr>
                      <w:color w:val="000000"/>
                      <w:szCs w:val="26"/>
                      <w:lang w:eastAsia="vi-VN"/>
                    </w:rPr>
                    <w:t>và</w:t>
                  </w:r>
                  <w:proofErr w:type="spellEnd"/>
                  <w:r w:rsidRPr="00EB588F">
                    <w:rPr>
                      <w:color w:val="000000"/>
                      <w:szCs w:val="26"/>
                      <w:lang w:eastAsia="vi-VN"/>
                    </w:rPr>
                    <w:t xml:space="preserve"> </w:t>
                  </w:r>
                  <w:proofErr w:type="spellStart"/>
                  <w:r w:rsidRPr="00EB588F">
                    <w:rPr>
                      <w:color w:val="000000"/>
                      <w:szCs w:val="26"/>
                      <w:lang w:eastAsia="vi-VN"/>
                    </w:rPr>
                    <w:t>thiết</w:t>
                  </w:r>
                  <w:proofErr w:type="spellEnd"/>
                  <w:r w:rsidRPr="00EB588F">
                    <w:rPr>
                      <w:color w:val="000000"/>
                      <w:szCs w:val="26"/>
                      <w:lang w:eastAsia="vi-VN"/>
                    </w:rPr>
                    <w:t xml:space="preserve"> </w:t>
                  </w:r>
                  <w:proofErr w:type="spellStart"/>
                  <w:r w:rsidRPr="00EB588F">
                    <w:rPr>
                      <w:color w:val="000000"/>
                      <w:szCs w:val="26"/>
                      <w:lang w:eastAsia="vi-VN"/>
                    </w:rPr>
                    <w:t>kế</w:t>
                  </w:r>
                  <w:proofErr w:type="spellEnd"/>
                  <w:r w:rsidRPr="00EB588F">
                    <w:rPr>
                      <w:color w:val="000000"/>
                      <w:szCs w:val="26"/>
                      <w:lang w:eastAsia="vi-VN"/>
                    </w:rPr>
                    <w:t xml:space="preserve"> </w:t>
                  </w:r>
                  <w:proofErr w:type="spellStart"/>
                  <w:r w:rsidRPr="00EB588F">
                    <w:rPr>
                      <w:color w:val="000000"/>
                      <w:szCs w:val="26"/>
                      <w:lang w:eastAsia="vi-VN"/>
                    </w:rPr>
                    <w:t>hệ</w:t>
                  </w:r>
                  <w:proofErr w:type="spellEnd"/>
                  <w:r w:rsidRPr="00EB588F">
                    <w:rPr>
                      <w:color w:val="000000"/>
                      <w:szCs w:val="26"/>
                      <w:lang w:eastAsia="vi-VN"/>
                    </w:rPr>
                    <w:t xml:space="preserve"> </w:t>
                  </w:r>
                  <w:proofErr w:type="spellStart"/>
                  <w:r w:rsidRPr="00EB588F">
                    <w:rPr>
                      <w:color w:val="000000"/>
                      <w:szCs w:val="26"/>
                      <w:lang w:eastAsia="vi-VN"/>
                    </w:rPr>
                    <w:t>thốn</w:t>
                  </w:r>
                  <w:r>
                    <w:rPr>
                      <w:color w:val="000000"/>
                      <w:szCs w:val="26"/>
                      <w:lang w:eastAsia="vi-VN"/>
                    </w:rPr>
                    <w:t>g</w:t>
                  </w:r>
                  <w:proofErr w:type="spellEnd"/>
                  <w:r w:rsidRPr="00EB588F">
                    <w:rPr>
                      <w:color w:val="000000"/>
                      <w:szCs w:val="26"/>
                      <w:lang w:eastAsia="vi-VN"/>
                    </w:rPr>
                    <w:t>.</w:t>
                  </w:r>
                  <w:r w:rsidRPr="00EB588F">
                    <w:rPr>
                      <w:color w:val="000000"/>
                      <w:szCs w:val="26"/>
                      <w:lang w:val="vi-VN" w:eastAsia="vi-VN"/>
                    </w:rPr>
                    <w:t> </w:t>
                  </w:r>
                </w:p>
              </w:tc>
            </w:tr>
            <w:tr w:rsidR="005E5DA6" w:rsidRPr="00EB588F" w14:paraId="724905DF" w14:textId="77777777" w:rsidTr="00FE0632">
              <w:trPr>
                <w:trHeight w:val="106"/>
              </w:trPr>
              <w:tc>
                <w:tcPr>
                  <w:tcW w:w="2940" w:type="dxa"/>
                  <w:tcBorders>
                    <w:top w:val="single" w:sz="6" w:space="0" w:color="000000"/>
                    <w:left w:val="single" w:sz="6" w:space="0" w:color="000000"/>
                    <w:bottom w:val="single" w:sz="6" w:space="0" w:color="000000"/>
                    <w:right w:val="single" w:sz="6" w:space="0" w:color="000000"/>
                  </w:tcBorders>
                  <w:shd w:val="clear" w:color="auto" w:fill="auto"/>
                  <w:hideMark/>
                </w:tcPr>
                <w:p w14:paraId="646F03CA" w14:textId="0B39EF05" w:rsidR="005E5DA6" w:rsidRPr="00EB588F" w:rsidRDefault="005E5DA6" w:rsidP="007D56CF">
                  <w:pPr>
                    <w:ind w:hanging="2295"/>
                    <w:jc w:val="center"/>
                    <w:textAlignment w:val="baseline"/>
                    <w:rPr>
                      <w:rFonts w:ascii="TimesNewRomanPSMT" w:hAnsi="TimesNewRomanPSMT" w:cs="TimesNewRomanPSMT"/>
                      <w:sz w:val="18"/>
                      <w:szCs w:val="18"/>
                      <w:lang w:val="vi-VN" w:eastAsia="vi-VN"/>
                    </w:rPr>
                  </w:pPr>
                  <w:r w:rsidRPr="00EB588F">
                    <w:rPr>
                      <w:color w:val="000000"/>
                      <w:szCs w:val="26"/>
                      <w:lang w:eastAsia="vi-VN"/>
                    </w:rPr>
                    <w:t>18/04/2022 – 01/05/2022</w:t>
                  </w:r>
                </w:p>
              </w:tc>
              <w:tc>
                <w:tcPr>
                  <w:tcW w:w="6615" w:type="dxa"/>
                  <w:tcBorders>
                    <w:top w:val="single" w:sz="6" w:space="0" w:color="000000"/>
                    <w:left w:val="single" w:sz="6" w:space="0" w:color="000000"/>
                    <w:bottom w:val="single" w:sz="6" w:space="0" w:color="000000"/>
                    <w:right w:val="single" w:sz="6" w:space="0" w:color="000000"/>
                  </w:tcBorders>
                  <w:shd w:val="clear" w:color="auto" w:fill="auto"/>
                  <w:hideMark/>
                </w:tcPr>
                <w:p w14:paraId="11F154A5" w14:textId="77777777" w:rsidR="005E5DA6" w:rsidRPr="00EB588F" w:rsidRDefault="005E5DA6" w:rsidP="000102C2">
                  <w:pPr>
                    <w:ind w:left="76" w:right="395" w:firstLine="90"/>
                    <w:textAlignment w:val="baseline"/>
                    <w:rPr>
                      <w:rFonts w:ascii="TimesNewRomanPSMT" w:hAnsi="TimesNewRomanPSMT" w:cs="TimesNewRomanPSMT"/>
                      <w:sz w:val="18"/>
                      <w:szCs w:val="18"/>
                      <w:lang w:val="vi-VN" w:eastAsia="vi-VN"/>
                    </w:rPr>
                  </w:pPr>
                  <w:proofErr w:type="spellStart"/>
                  <w:r w:rsidRPr="00EB588F">
                    <w:rPr>
                      <w:color w:val="000000"/>
                      <w:szCs w:val="26"/>
                      <w:lang w:eastAsia="vi-VN"/>
                    </w:rPr>
                    <w:t>Tìm</w:t>
                  </w:r>
                  <w:proofErr w:type="spellEnd"/>
                  <w:r w:rsidRPr="00EB588F">
                    <w:rPr>
                      <w:color w:val="000000"/>
                      <w:szCs w:val="26"/>
                      <w:lang w:eastAsia="vi-VN"/>
                    </w:rPr>
                    <w:t xml:space="preserve"> </w:t>
                  </w:r>
                  <w:proofErr w:type="spellStart"/>
                  <w:r w:rsidRPr="00EB588F">
                    <w:rPr>
                      <w:color w:val="000000"/>
                      <w:szCs w:val="26"/>
                      <w:lang w:eastAsia="vi-VN"/>
                    </w:rPr>
                    <w:t>hiểu</w:t>
                  </w:r>
                  <w:proofErr w:type="spellEnd"/>
                  <w:r w:rsidRPr="00EB588F">
                    <w:rPr>
                      <w:color w:val="000000"/>
                      <w:szCs w:val="26"/>
                      <w:lang w:eastAsia="vi-VN"/>
                    </w:rPr>
                    <w:t xml:space="preserve"> quy </w:t>
                  </w:r>
                  <w:proofErr w:type="spellStart"/>
                  <w:r w:rsidRPr="00EB588F">
                    <w:rPr>
                      <w:color w:val="000000"/>
                      <w:szCs w:val="26"/>
                      <w:lang w:eastAsia="vi-VN"/>
                    </w:rPr>
                    <w:t>trình</w:t>
                  </w:r>
                  <w:proofErr w:type="spellEnd"/>
                  <w:r w:rsidRPr="00EB588F">
                    <w:rPr>
                      <w:color w:val="000000"/>
                      <w:szCs w:val="26"/>
                      <w:lang w:eastAsia="vi-VN"/>
                    </w:rPr>
                    <w:t xml:space="preserve"> </w:t>
                  </w:r>
                  <w:proofErr w:type="spellStart"/>
                  <w:r w:rsidRPr="00EB588F">
                    <w:rPr>
                      <w:color w:val="000000"/>
                      <w:szCs w:val="26"/>
                      <w:lang w:eastAsia="vi-VN"/>
                    </w:rPr>
                    <w:t>thiết</w:t>
                  </w:r>
                  <w:proofErr w:type="spellEnd"/>
                  <w:r w:rsidRPr="00EB588F">
                    <w:rPr>
                      <w:color w:val="000000"/>
                      <w:szCs w:val="26"/>
                      <w:lang w:eastAsia="vi-VN"/>
                    </w:rPr>
                    <w:t xml:space="preserve"> </w:t>
                  </w:r>
                  <w:proofErr w:type="spellStart"/>
                  <w:r w:rsidRPr="00EB588F">
                    <w:rPr>
                      <w:color w:val="000000"/>
                      <w:szCs w:val="26"/>
                      <w:lang w:eastAsia="vi-VN"/>
                    </w:rPr>
                    <w:t>kế</w:t>
                  </w:r>
                  <w:proofErr w:type="spellEnd"/>
                  <w:r w:rsidRPr="00EB588F">
                    <w:rPr>
                      <w:color w:val="000000"/>
                      <w:szCs w:val="26"/>
                      <w:lang w:eastAsia="vi-VN"/>
                    </w:rPr>
                    <w:t xml:space="preserve"> UX/UI </w:t>
                  </w:r>
                  <w:proofErr w:type="spellStart"/>
                  <w:r w:rsidRPr="00EB588F">
                    <w:rPr>
                      <w:color w:val="000000"/>
                      <w:szCs w:val="26"/>
                      <w:lang w:eastAsia="vi-VN"/>
                    </w:rPr>
                    <w:t>và</w:t>
                  </w:r>
                  <w:proofErr w:type="spellEnd"/>
                  <w:r w:rsidRPr="00EB588F">
                    <w:rPr>
                      <w:color w:val="000000"/>
                      <w:szCs w:val="26"/>
                      <w:lang w:eastAsia="vi-VN"/>
                    </w:rPr>
                    <w:t xml:space="preserve"> </w:t>
                  </w:r>
                  <w:proofErr w:type="spellStart"/>
                  <w:r w:rsidRPr="00EB588F">
                    <w:rPr>
                      <w:color w:val="000000"/>
                      <w:szCs w:val="26"/>
                      <w:lang w:eastAsia="vi-VN"/>
                    </w:rPr>
                    <w:t>thiết</w:t>
                  </w:r>
                  <w:proofErr w:type="spellEnd"/>
                  <w:r w:rsidRPr="00EB588F">
                    <w:rPr>
                      <w:color w:val="000000"/>
                      <w:szCs w:val="26"/>
                      <w:lang w:eastAsia="vi-VN"/>
                    </w:rPr>
                    <w:t xml:space="preserve"> </w:t>
                  </w:r>
                  <w:proofErr w:type="spellStart"/>
                  <w:r w:rsidRPr="00EB588F">
                    <w:rPr>
                      <w:color w:val="000000"/>
                      <w:szCs w:val="26"/>
                      <w:lang w:eastAsia="vi-VN"/>
                    </w:rPr>
                    <w:t>kế</w:t>
                  </w:r>
                  <w:proofErr w:type="spellEnd"/>
                  <w:r w:rsidRPr="00EB588F">
                    <w:rPr>
                      <w:color w:val="000000"/>
                      <w:szCs w:val="26"/>
                      <w:lang w:eastAsia="vi-VN"/>
                    </w:rPr>
                    <w:t xml:space="preserve"> giao </w:t>
                  </w:r>
                  <w:proofErr w:type="spellStart"/>
                  <w:r w:rsidRPr="00EB588F">
                    <w:rPr>
                      <w:color w:val="000000"/>
                      <w:szCs w:val="26"/>
                      <w:lang w:eastAsia="vi-VN"/>
                    </w:rPr>
                    <w:t>diện</w:t>
                  </w:r>
                  <w:proofErr w:type="spellEnd"/>
                </w:p>
              </w:tc>
            </w:tr>
            <w:tr w:rsidR="005E5DA6" w:rsidRPr="00EB588F" w14:paraId="11CAF1FE" w14:textId="77777777" w:rsidTr="00B6326C">
              <w:trPr>
                <w:trHeight w:val="480"/>
              </w:trPr>
              <w:tc>
                <w:tcPr>
                  <w:tcW w:w="2940" w:type="dxa"/>
                  <w:tcBorders>
                    <w:top w:val="single" w:sz="6" w:space="0" w:color="000000"/>
                    <w:left w:val="single" w:sz="6" w:space="0" w:color="000000"/>
                    <w:bottom w:val="single" w:sz="6" w:space="0" w:color="000000"/>
                    <w:right w:val="single" w:sz="6" w:space="0" w:color="000000"/>
                  </w:tcBorders>
                  <w:shd w:val="clear" w:color="auto" w:fill="auto"/>
                  <w:hideMark/>
                </w:tcPr>
                <w:p w14:paraId="7673243C" w14:textId="48934B9D" w:rsidR="005E5DA6" w:rsidRPr="00EB588F" w:rsidRDefault="005E5DA6" w:rsidP="007D56CF">
                  <w:pPr>
                    <w:ind w:hanging="2295"/>
                    <w:jc w:val="center"/>
                    <w:textAlignment w:val="baseline"/>
                    <w:rPr>
                      <w:rFonts w:ascii="TimesNewRomanPSMT" w:hAnsi="TimesNewRomanPSMT" w:cs="TimesNewRomanPSMT"/>
                      <w:sz w:val="18"/>
                      <w:szCs w:val="18"/>
                      <w:lang w:val="vi-VN" w:eastAsia="vi-VN"/>
                    </w:rPr>
                  </w:pPr>
                  <w:r w:rsidRPr="00EB588F">
                    <w:rPr>
                      <w:color w:val="000000"/>
                      <w:szCs w:val="26"/>
                      <w:lang w:eastAsia="vi-VN"/>
                    </w:rPr>
                    <w:t>02/05/2022 – 29/05/2022</w:t>
                  </w:r>
                </w:p>
              </w:tc>
              <w:tc>
                <w:tcPr>
                  <w:tcW w:w="6615" w:type="dxa"/>
                  <w:tcBorders>
                    <w:top w:val="single" w:sz="6" w:space="0" w:color="000000"/>
                    <w:left w:val="single" w:sz="6" w:space="0" w:color="000000"/>
                    <w:bottom w:val="single" w:sz="6" w:space="0" w:color="000000"/>
                    <w:right w:val="single" w:sz="6" w:space="0" w:color="000000"/>
                  </w:tcBorders>
                  <w:shd w:val="clear" w:color="auto" w:fill="auto"/>
                  <w:hideMark/>
                </w:tcPr>
                <w:p w14:paraId="3A42051D" w14:textId="77777777" w:rsidR="005E5DA6" w:rsidRPr="00EB588F" w:rsidRDefault="005E5DA6" w:rsidP="000102C2">
                  <w:pPr>
                    <w:ind w:left="76" w:right="395" w:firstLine="90"/>
                    <w:textAlignment w:val="baseline"/>
                    <w:rPr>
                      <w:rFonts w:ascii="TimesNewRomanPSMT" w:hAnsi="TimesNewRomanPSMT" w:cs="TimesNewRomanPSMT"/>
                      <w:sz w:val="18"/>
                      <w:szCs w:val="18"/>
                      <w:lang w:val="vi-VN" w:eastAsia="vi-VN"/>
                    </w:rPr>
                  </w:pPr>
                  <w:proofErr w:type="spellStart"/>
                  <w:r w:rsidRPr="00EB588F">
                    <w:rPr>
                      <w:color w:val="000000"/>
                      <w:szCs w:val="26"/>
                      <w:lang w:eastAsia="vi-VN"/>
                    </w:rPr>
                    <w:t>Cài</w:t>
                  </w:r>
                  <w:proofErr w:type="spellEnd"/>
                  <w:r w:rsidRPr="00EB588F">
                    <w:rPr>
                      <w:color w:val="000000"/>
                      <w:szCs w:val="26"/>
                      <w:lang w:eastAsia="vi-VN"/>
                    </w:rPr>
                    <w:t xml:space="preserve"> </w:t>
                  </w:r>
                  <w:proofErr w:type="spellStart"/>
                  <w:r w:rsidRPr="00EB588F">
                    <w:rPr>
                      <w:color w:val="000000"/>
                      <w:szCs w:val="26"/>
                      <w:lang w:eastAsia="vi-VN"/>
                    </w:rPr>
                    <w:t>đặt</w:t>
                  </w:r>
                  <w:proofErr w:type="spellEnd"/>
                  <w:r w:rsidRPr="00EB588F">
                    <w:rPr>
                      <w:color w:val="000000"/>
                      <w:szCs w:val="26"/>
                      <w:lang w:eastAsia="vi-VN"/>
                    </w:rPr>
                    <w:t xml:space="preserve"> </w:t>
                  </w:r>
                  <w:proofErr w:type="spellStart"/>
                  <w:r w:rsidRPr="00EB588F">
                    <w:rPr>
                      <w:color w:val="000000"/>
                      <w:szCs w:val="26"/>
                      <w:lang w:eastAsia="vi-VN"/>
                    </w:rPr>
                    <w:t>phần</w:t>
                  </w:r>
                  <w:proofErr w:type="spellEnd"/>
                  <w:r w:rsidRPr="00EB588F">
                    <w:rPr>
                      <w:color w:val="000000"/>
                      <w:szCs w:val="26"/>
                      <w:lang w:eastAsia="vi-VN"/>
                    </w:rPr>
                    <w:t xml:space="preserve"> </w:t>
                  </w:r>
                  <w:proofErr w:type="spellStart"/>
                  <w:r w:rsidRPr="00EB588F">
                    <w:rPr>
                      <w:color w:val="000000"/>
                      <w:szCs w:val="26"/>
                      <w:lang w:eastAsia="vi-VN"/>
                    </w:rPr>
                    <w:t>back-end</w:t>
                  </w:r>
                  <w:proofErr w:type="spellEnd"/>
                  <w:r w:rsidRPr="00EB588F">
                    <w:rPr>
                      <w:color w:val="000000"/>
                      <w:szCs w:val="26"/>
                      <w:lang w:eastAsia="vi-VN"/>
                    </w:rPr>
                    <w:t xml:space="preserve">, </w:t>
                  </w:r>
                  <w:proofErr w:type="spellStart"/>
                  <w:r w:rsidRPr="00EB588F">
                    <w:rPr>
                      <w:color w:val="000000"/>
                      <w:szCs w:val="26"/>
                      <w:lang w:eastAsia="vi-VN"/>
                    </w:rPr>
                    <w:t>xử</w:t>
                  </w:r>
                  <w:proofErr w:type="spellEnd"/>
                  <w:r w:rsidRPr="00EB588F">
                    <w:rPr>
                      <w:color w:val="000000"/>
                      <w:szCs w:val="26"/>
                      <w:lang w:eastAsia="vi-VN"/>
                    </w:rPr>
                    <w:t xml:space="preserve"> </w:t>
                  </w:r>
                  <w:proofErr w:type="spellStart"/>
                  <w:r w:rsidRPr="00EB588F">
                    <w:rPr>
                      <w:color w:val="000000"/>
                      <w:szCs w:val="26"/>
                      <w:lang w:eastAsia="vi-VN"/>
                    </w:rPr>
                    <w:t>lý</w:t>
                  </w:r>
                  <w:proofErr w:type="spellEnd"/>
                  <w:r w:rsidRPr="00EB588F">
                    <w:rPr>
                      <w:color w:val="000000"/>
                      <w:szCs w:val="26"/>
                      <w:lang w:eastAsia="vi-VN"/>
                    </w:rPr>
                    <w:t xml:space="preserve"> </w:t>
                  </w:r>
                  <w:proofErr w:type="spellStart"/>
                  <w:r w:rsidRPr="00EB588F">
                    <w:rPr>
                      <w:color w:val="000000"/>
                      <w:szCs w:val="26"/>
                      <w:lang w:eastAsia="vi-VN"/>
                    </w:rPr>
                    <w:t>của</w:t>
                  </w:r>
                  <w:proofErr w:type="spellEnd"/>
                  <w:r w:rsidRPr="00EB588F">
                    <w:rPr>
                      <w:color w:val="000000"/>
                      <w:szCs w:val="26"/>
                      <w:lang w:eastAsia="vi-VN"/>
                    </w:rPr>
                    <w:t xml:space="preserve"> </w:t>
                  </w:r>
                  <w:proofErr w:type="spellStart"/>
                  <w:r w:rsidRPr="00EB588F">
                    <w:rPr>
                      <w:color w:val="000000"/>
                      <w:szCs w:val="26"/>
                      <w:lang w:eastAsia="vi-VN"/>
                    </w:rPr>
                    <w:t>hệ</w:t>
                  </w:r>
                  <w:proofErr w:type="spellEnd"/>
                  <w:r w:rsidRPr="00EB588F">
                    <w:rPr>
                      <w:color w:val="000000"/>
                      <w:szCs w:val="26"/>
                      <w:lang w:eastAsia="vi-VN"/>
                    </w:rPr>
                    <w:t xml:space="preserve"> </w:t>
                  </w:r>
                  <w:proofErr w:type="spellStart"/>
                  <w:r w:rsidRPr="00EB588F">
                    <w:rPr>
                      <w:color w:val="000000"/>
                      <w:szCs w:val="26"/>
                      <w:lang w:eastAsia="vi-VN"/>
                    </w:rPr>
                    <w:t>thống</w:t>
                  </w:r>
                  <w:proofErr w:type="spellEnd"/>
                  <w:r w:rsidRPr="00EB588F">
                    <w:rPr>
                      <w:color w:val="000000"/>
                      <w:szCs w:val="26"/>
                      <w:lang w:eastAsia="vi-VN"/>
                    </w:rPr>
                    <w:t>.</w:t>
                  </w:r>
                  <w:r w:rsidRPr="00EB588F">
                    <w:rPr>
                      <w:color w:val="000000"/>
                      <w:szCs w:val="26"/>
                      <w:lang w:val="vi-VN" w:eastAsia="vi-VN"/>
                    </w:rPr>
                    <w:t> </w:t>
                  </w:r>
                </w:p>
              </w:tc>
            </w:tr>
            <w:tr w:rsidR="005E5DA6" w:rsidRPr="00EB588F" w14:paraId="14BE9D70" w14:textId="77777777" w:rsidTr="00B6326C">
              <w:trPr>
                <w:trHeight w:val="480"/>
              </w:trPr>
              <w:tc>
                <w:tcPr>
                  <w:tcW w:w="2940" w:type="dxa"/>
                  <w:tcBorders>
                    <w:top w:val="single" w:sz="6" w:space="0" w:color="000000"/>
                    <w:left w:val="single" w:sz="6" w:space="0" w:color="000000"/>
                    <w:bottom w:val="single" w:sz="6" w:space="0" w:color="000000"/>
                    <w:right w:val="single" w:sz="6" w:space="0" w:color="000000"/>
                  </w:tcBorders>
                  <w:shd w:val="clear" w:color="auto" w:fill="auto"/>
                  <w:hideMark/>
                </w:tcPr>
                <w:p w14:paraId="31B2698D" w14:textId="55C893BC" w:rsidR="005E5DA6" w:rsidRPr="00EB588F" w:rsidRDefault="005E5DA6" w:rsidP="007D56CF">
                  <w:pPr>
                    <w:ind w:hanging="2295"/>
                    <w:jc w:val="center"/>
                    <w:textAlignment w:val="baseline"/>
                    <w:rPr>
                      <w:rFonts w:ascii="TimesNewRomanPSMT" w:hAnsi="TimesNewRomanPSMT" w:cs="TimesNewRomanPSMT"/>
                      <w:sz w:val="18"/>
                      <w:szCs w:val="18"/>
                      <w:lang w:val="vi-VN" w:eastAsia="vi-VN"/>
                    </w:rPr>
                  </w:pPr>
                  <w:r w:rsidRPr="00EB588F">
                    <w:rPr>
                      <w:color w:val="000000"/>
                      <w:szCs w:val="26"/>
                      <w:lang w:eastAsia="vi-VN"/>
                    </w:rPr>
                    <w:t>30/05/2022 – 10/06/2022</w:t>
                  </w:r>
                </w:p>
              </w:tc>
              <w:tc>
                <w:tcPr>
                  <w:tcW w:w="6615" w:type="dxa"/>
                  <w:tcBorders>
                    <w:top w:val="single" w:sz="6" w:space="0" w:color="000000"/>
                    <w:left w:val="single" w:sz="6" w:space="0" w:color="000000"/>
                    <w:bottom w:val="single" w:sz="6" w:space="0" w:color="000000"/>
                    <w:right w:val="single" w:sz="6" w:space="0" w:color="000000"/>
                  </w:tcBorders>
                  <w:shd w:val="clear" w:color="auto" w:fill="auto"/>
                  <w:hideMark/>
                </w:tcPr>
                <w:p w14:paraId="24881C9E" w14:textId="77777777" w:rsidR="005E5DA6" w:rsidRPr="00EB588F" w:rsidRDefault="005E5DA6" w:rsidP="000102C2">
                  <w:pPr>
                    <w:ind w:left="76" w:right="395" w:firstLine="90"/>
                    <w:textAlignment w:val="baseline"/>
                    <w:rPr>
                      <w:rFonts w:ascii="TimesNewRomanPSMT" w:hAnsi="TimesNewRomanPSMT" w:cs="TimesNewRomanPSMT"/>
                      <w:sz w:val="18"/>
                      <w:szCs w:val="18"/>
                      <w:lang w:val="vi-VN" w:eastAsia="vi-VN"/>
                    </w:rPr>
                  </w:pPr>
                  <w:proofErr w:type="spellStart"/>
                  <w:r w:rsidRPr="00EB588F">
                    <w:rPr>
                      <w:color w:val="000000"/>
                      <w:szCs w:val="26"/>
                      <w:lang w:eastAsia="vi-VN"/>
                    </w:rPr>
                    <w:t>Kiểm</w:t>
                  </w:r>
                  <w:proofErr w:type="spellEnd"/>
                  <w:r w:rsidRPr="00EB588F">
                    <w:rPr>
                      <w:color w:val="000000"/>
                      <w:szCs w:val="26"/>
                      <w:lang w:eastAsia="vi-VN"/>
                    </w:rPr>
                    <w:t xml:space="preserve"> </w:t>
                  </w:r>
                  <w:proofErr w:type="spellStart"/>
                  <w:r w:rsidRPr="00EB588F">
                    <w:rPr>
                      <w:color w:val="000000"/>
                      <w:szCs w:val="26"/>
                      <w:lang w:eastAsia="vi-VN"/>
                    </w:rPr>
                    <w:t>thử</w:t>
                  </w:r>
                  <w:proofErr w:type="spellEnd"/>
                  <w:r w:rsidRPr="00EB588F">
                    <w:rPr>
                      <w:color w:val="000000"/>
                      <w:szCs w:val="26"/>
                      <w:lang w:eastAsia="vi-VN"/>
                    </w:rPr>
                    <w:t xml:space="preserve"> </w:t>
                  </w:r>
                  <w:proofErr w:type="spellStart"/>
                  <w:r w:rsidRPr="00EB588F">
                    <w:rPr>
                      <w:color w:val="000000"/>
                      <w:szCs w:val="26"/>
                      <w:lang w:eastAsia="vi-VN"/>
                    </w:rPr>
                    <w:t>hệ</w:t>
                  </w:r>
                  <w:proofErr w:type="spellEnd"/>
                  <w:r w:rsidRPr="00EB588F">
                    <w:rPr>
                      <w:color w:val="000000"/>
                      <w:szCs w:val="26"/>
                      <w:lang w:eastAsia="vi-VN"/>
                    </w:rPr>
                    <w:t xml:space="preserve"> </w:t>
                  </w:r>
                  <w:proofErr w:type="spellStart"/>
                  <w:r w:rsidRPr="00EB588F">
                    <w:rPr>
                      <w:color w:val="000000"/>
                      <w:szCs w:val="26"/>
                      <w:lang w:eastAsia="vi-VN"/>
                    </w:rPr>
                    <w:t>thống</w:t>
                  </w:r>
                  <w:proofErr w:type="spellEnd"/>
                  <w:r w:rsidRPr="00EB588F">
                    <w:rPr>
                      <w:color w:val="000000"/>
                      <w:szCs w:val="26"/>
                      <w:lang w:eastAsia="vi-VN"/>
                    </w:rPr>
                    <w:t xml:space="preserve"> </w:t>
                  </w:r>
                  <w:proofErr w:type="spellStart"/>
                  <w:r w:rsidRPr="00EB588F">
                    <w:rPr>
                      <w:color w:val="000000"/>
                      <w:szCs w:val="26"/>
                      <w:lang w:eastAsia="vi-VN"/>
                    </w:rPr>
                    <w:t>và</w:t>
                  </w:r>
                  <w:proofErr w:type="spellEnd"/>
                  <w:r w:rsidRPr="00EB588F">
                    <w:rPr>
                      <w:color w:val="000000"/>
                      <w:szCs w:val="26"/>
                      <w:lang w:eastAsia="vi-VN"/>
                    </w:rPr>
                    <w:t xml:space="preserve"> </w:t>
                  </w:r>
                  <w:proofErr w:type="spellStart"/>
                  <w:r w:rsidRPr="00EB588F">
                    <w:rPr>
                      <w:color w:val="000000"/>
                      <w:szCs w:val="26"/>
                      <w:lang w:eastAsia="vi-VN"/>
                    </w:rPr>
                    <w:t>hoàn</w:t>
                  </w:r>
                  <w:proofErr w:type="spellEnd"/>
                  <w:r w:rsidRPr="00EB588F">
                    <w:rPr>
                      <w:color w:val="000000"/>
                      <w:szCs w:val="26"/>
                      <w:lang w:eastAsia="vi-VN"/>
                    </w:rPr>
                    <w:t xml:space="preserve"> </w:t>
                  </w:r>
                  <w:proofErr w:type="spellStart"/>
                  <w:r w:rsidRPr="00EB588F">
                    <w:rPr>
                      <w:color w:val="000000"/>
                      <w:szCs w:val="26"/>
                      <w:lang w:eastAsia="vi-VN"/>
                    </w:rPr>
                    <w:t>thiện</w:t>
                  </w:r>
                  <w:proofErr w:type="spellEnd"/>
                  <w:r w:rsidRPr="00EB588F">
                    <w:rPr>
                      <w:color w:val="000000"/>
                      <w:szCs w:val="26"/>
                      <w:lang w:eastAsia="vi-VN"/>
                    </w:rPr>
                    <w:t xml:space="preserve"> </w:t>
                  </w:r>
                  <w:proofErr w:type="spellStart"/>
                  <w:r w:rsidRPr="00EB588F">
                    <w:rPr>
                      <w:color w:val="000000"/>
                      <w:szCs w:val="26"/>
                      <w:lang w:eastAsia="vi-VN"/>
                    </w:rPr>
                    <w:t>báo</w:t>
                  </w:r>
                  <w:proofErr w:type="spellEnd"/>
                  <w:r w:rsidRPr="00EB588F">
                    <w:rPr>
                      <w:color w:val="000000"/>
                      <w:szCs w:val="26"/>
                      <w:lang w:eastAsia="vi-VN"/>
                    </w:rPr>
                    <w:t xml:space="preserve"> </w:t>
                  </w:r>
                  <w:proofErr w:type="spellStart"/>
                  <w:r w:rsidRPr="00EB588F">
                    <w:rPr>
                      <w:color w:val="000000"/>
                      <w:szCs w:val="26"/>
                      <w:lang w:eastAsia="vi-VN"/>
                    </w:rPr>
                    <w:t>cáo</w:t>
                  </w:r>
                  <w:proofErr w:type="spellEnd"/>
                  <w:r w:rsidRPr="00EB588F">
                    <w:rPr>
                      <w:color w:val="000000"/>
                      <w:szCs w:val="26"/>
                      <w:lang w:eastAsia="vi-VN"/>
                    </w:rPr>
                    <w:t>.</w:t>
                  </w:r>
                  <w:r w:rsidRPr="00EB588F">
                    <w:rPr>
                      <w:color w:val="000000"/>
                      <w:szCs w:val="26"/>
                      <w:lang w:val="vi-VN" w:eastAsia="vi-VN"/>
                    </w:rPr>
                    <w:t> </w:t>
                  </w:r>
                </w:p>
              </w:tc>
            </w:tr>
          </w:tbl>
          <w:p w14:paraId="6FAA8277" w14:textId="77777777" w:rsidR="005E5DA6" w:rsidRPr="003B609D" w:rsidRDefault="005E5DA6" w:rsidP="00B6326C">
            <w:pPr>
              <w:spacing w:before="120" w:after="120"/>
              <w:rPr>
                <w:szCs w:val="26"/>
              </w:rPr>
            </w:pPr>
          </w:p>
        </w:tc>
      </w:tr>
      <w:tr w:rsidR="005E5DA6" w:rsidRPr="003B609D" w14:paraId="593D5EF9" w14:textId="77777777" w:rsidTr="00B6326C">
        <w:trPr>
          <w:jc w:val="center"/>
        </w:trPr>
        <w:tc>
          <w:tcPr>
            <w:tcW w:w="4756" w:type="dxa"/>
          </w:tcPr>
          <w:p w14:paraId="117638F1" w14:textId="77777777" w:rsidR="005E5DA6" w:rsidRPr="003B609D" w:rsidRDefault="005E5DA6" w:rsidP="00FE0632">
            <w:pPr>
              <w:spacing w:before="120" w:after="120"/>
              <w:ind w:left="-115"/>
              <w:jc w:val="center"/>
              <w:rPr>
                <w:b/>
                <w:szCs w:val="26"/>
              </w:rPr>
            </w:pPr>
            <w:proofErr w:type="spellStart"/>
            <w:r w:rsidRPr="003B609D">
              <w:rPr>
                <w:b/>
                <w:szCs w:val="26"/>
              </w:rPr>
              <w:t>Xác</w:t>
            </w:r>
            <w:proofErr w:type="spellEnd"/>
            <w:r w:rsidRPr="003B609D">
              <w:rPr>
                <w:b/>
                <w:szCs w:val="26"/>
              </w:rPr>
              <w:t xml:space="preserve"> </w:t>
            </w:r>
            <w:proofErr w:type="spellStart"/>
            <w:r w:rsidRPr="003B609D">
              <w:rPr>
                <w:b/>
                <w:szCs w:val="26"/>
              </w:rPr>
              <w:t>nhận</w:t>
            </w:r>
            <w:proofErr w:type="spellEnd"/>
            <w:r w:rsidRPr="003B609D">
              <w:rPr>
                <w:b/>
                <w:szCs w:val="26"/>
              </w:rPr>
              <w:t xml:space="preserve"> </w:t>
            </w:r>
            <w:proofErr w:type="spellStart"/>
            <w:r w:rsidRPr="003B609D">
              <w:rPr>
                <w:b/>
                <w:szCs w:val="26"/>
              </w:rPr>
              <w:t>của</w:t>
            </w:r>
            <w:proofErr w:type="spellEnd"/>
            <w:r w:rsidRPr="003B609D">
              <w:rPr>
                <w:b/>
                <w:szCs w:val="26"/>
              </w:rPr>
              <w:t xml:space="preserve"> CBHD</w:t>
            </w:r>
          </w:p>
          <w:p w14:paraId="7F731DEF" w14:textId="77777777" w:rsidR="005E5DA6" w:rsidRPr="003B609D" w:rsidRDefault="005E5DA6" w:rsidP="00FE0632">
            <w:pPr>
              <w:spacing w:before="120" w:after="120"/>
              <w:ind w:left="-115"/>
              <w:jc w:val="center"/>
              <w:rPr>
                <w:b/>
                <w:szCs w:val="26"/>
              </w:rPr>
            </w:pPr>
            <w:r w:rsidRPr="003B609D">
              <w:rPr>
                <w:lang w:val="vi-VN"/>
              </w:rPr>
              <w:t>(</w:t>
            </w:r>
            <w:proofErr w:type="spellStart"/>
            <w:r w:rsidRPr="003B609D">
              <w:rPr>
                <w:lang w:val="vi-VN"/>
              </w:rPr>
              <w:t>Ký</w:t>
            </w:r>
            <w:proofErr w:type="spellEnd"/>
            <w:r w:rsidRPr="003B609D">
              <w:rPr>
                <w:lang w:val="vi-VN"/>
              </w:rPr>
              <w:t xml:space="preserve"> tên </w:t>
            </w:r>
            <w:proofErr w:type="spellStart"/>
            <w:r w:rsidRPr="003B609D">
              <w:rPr>
                <w:lang w:val="vi-VN"/>
              </w:rPr>
              <w:t>và</w:t>
            </w:r>
            <w:proofErr w:type="spellEnd"/>
            <w:r w:rsidRPr="003B609D">
              <w:rPr>
                <w:lang w:val="vi-VN"/>
              </w:rPr>
              <w:t xml:space="preserve"> ghi </w:t>
            </w:r>
            <w:proofErr w:type="spellStart"/>
            <w:r w:rsidRPr="003B609D">
              <w:rPr>
                <w:lang w:val="vi-VN"/>
              </w:rPr>
              <w:t>rõ</w:t>
            </w:r>
            <w:proofErr w:type="spellEnd"/>
            <w:r w:rsidRPr="003B609D">
              <w:rPr>
                <w:lang w:val="vi-VN"/>
              </w:rPr>
              <w:t xml:space="preserve"> </w:t>
            </w:r>
            <w:proofErr w:type="spellStart"/>
            <w:r w:rsidRPr="003B609D">
              <w:rPr>
                <w:lang w:val="vi-VN"/>
              </w:rPr>
              <w:t>họ</w:t>
            </w:r>
            <w:proofErr w:type="spellEnd"/>
            <w:r w:rsidRPr="003B609D">
              <w:rPr>
                <w:lang w:val="vi-VN"/>
              </w:rPr>
              <w:t xml:space="preserve"> tên)</w:t>
            </w:r>
          </w:p>
        </w:tc>
        <w:tc>
          <w:tcPr>
            <w:tcW w:w="4757" w:type="dxa"/>
          </w:tcPr>
          <w:p w14:paraId="7E50565A" w14:textId="77777777" w:rsidR="005E5DA6" w:rsidRPr="003B609D" w:rsidRDefault="005E5DA6" w:rsidP="000102C2">
            <w:pPr>
              <w:spacing w:before="120" w:after="120"/>
              <w:ind w:left="2147" w:hanging="2263"/>
              <w:jc w:val="center"/>
              <w:rPr>
                <w:b/>
                <w:szCs w:val="26"/>
              </w:rPr>
            </w:pPr>
            <w:r w:rsidRPr="003B609D">
              <w:rPr>
                <w:b/>
                <w:szCs w:val="26"/>
              </w:rPr>
              <w:t xml:space="preserve">TP. HCM, </w:t>
            </w:r>
            <w:proofErr w:type="spellStart"/>
            <w:r w:rsidRPr="003B609D">
              <w:rPr>
                <w:b/>
                <w:szCs w:val="26"/>
              </w:rPr>
              <w:t>ngày</w:t>
            </w:r>
            <w:proofErr w:type="spellEnd"/>
            <w:r w:rsidRPr="003B609D">
              <w:rPr>
                <w:b/>
                <w:szCs w:val="26"/>
              </w:rPr>
              <w:t>….</w:t>
            </w:r>
            <w:proofErr w:type="spellStart"/>
            <w:r w:rsidRPr="003B609D">
              <w:rPr>
                <w:b/>
                <w:szCs w:val="26"/>
              </w:rPr>
              <w:t>tháng</w:t>
            </w:r>
            <w:proofErr w:type="spellEnd"/>
            <w:r w:rsidRPr="003B609D">
              <w:rPr>
                <w:b/>
                <w:szCs w:val="26"/>
              </w:rPr>
              <w:t xml:space="preserve"> …..năm…..</w:t>
            </w:r>
          </w:p>
          <w:p w14:paraId="6B0DB6B3" w14:textId="77777777" w:rsidR="005E5DA6" w:rsidRPr="003B609D" w:rsidRDefault="005E5DA6" w:rsidP="000102C2">
            <w:pPr>
              <w:tabs>
                <w:tab w:val="center" w:pos="1439"/>
              </w:tabs>
              <w:ind w:hanging="2263"/>
              <w:jc w:val="center"/>
              <w:rPr>
                <w:b/>
                <w:szCs w:val="26"/>
              </w:rPr>
            </w:pPr>
            <w:r w:rsidRPr="003B609D">
              <w:rPr>
                <w:b/>
                <w:szCs w:val="26"/>
              </w:rPr>
              <w:t>Sinh viên</w:t>
            </w:r>
          </w:p>
          <w:p w14:paraId="0826E28C" w14:textId="77777777" w:rsidR="005E5DA6" w:rsidRPr="003B609D" w:rsidRDefault="005E5DA6" w:rsidP="000102C2">
            <w:pPr>
              <w:tabs>
                <w:tab w:val="center" w:pos="1439"/>
              </w:tabs>
              <w:ind w:hanging="2263"/>
              <w:jc w:val="center"/>
              <w:rPr>
                <w:b/>
                <w:szCs w:val="26"/>
              </w:rPr>
            </w:pPr>
            <w:r w:rsidRPr="003B609D">
              <w:rPr>
                <w:lang w:val="vi-VN"/>
              </w:rPr>
              <w:t>(</w:t>
            </w:r>
            <w:proofErr w:type="spellStart"/>
            <w:r w:rsidRPr="003B609D">
              <w:rPr>
                <w:lang w:val="vi-VN"/>
              </w:rPr>
              <w:t>Ký</w:t>
            </w:r>
            <w:proofErr w:type="spellEnd"/>
            <w:r w:rsidRPr="003B609D">
              <w:rPr>
                <w:lang w:val="vi-VN"/>
              </w:rPr>
              <w:t xml:space="preserve"> tên </w:t>
            </w:r>
            <w:proofErr w:type="spellStart"/>
            <w:r w:rsidRPr="003B609D">
              <w:rPr>
                <w:lang w:val="vi-VN"/>
              </w:rPr>
              <w:t>và</w:t>
            </w:r>
            <w:proofErr w:type="spellEnd"/>
            <w:r w:rsidRPr="003B609D">
              <w:rPr>
                <w:lang w:val="vi-VN"/>
              </w:rPr>
              <w:t xml:space="preserve"> ghi </w:t>
            </w:r>
            <w:proofErr w:type="spellStart"/>
            <w:r w:rsidRPr="003B609D">
              <w:rPr>
                <w:lang w:val="vi-VN"/>
              </w:rPr>
              <w:t>rõ</w:t>
            </w:r>
            <w:proofErr w:type="spellEnd"/>
            <w:r w:rsidRPr="003B609D">
              <w:rPr>
                <w:lang w:val="vi-VN"/>
              </w:rPr>
              <w:t xml:space="preserve"> </w:t>
            </w:r>
            <w:proofErr w:type="spellStart"/>
            <w:r w:rsidRPr="003B609D">
              <w:rPr>
                <w:lang w:val="vi-VN"/>
              </w:rPr>
              <w:t>họ</w:t>
            </w:r>
            <w:proofErr w:type="spellEnd"/>
            <w:r w:rsidRPr="003B609D">
              <w:rPr>
                <w:lang w:val="vi-VN"/>
              </w:rPr>
              <w:t xml:space="preserve"> tên)</w:t>
            </w:r>
          </w:p>
          <w:p w14:paraId="56CDCF87" w14:textId="77777777" w:rsidR="005E5DA6" w:rsidRDefault="005E5DA6" w:rsidP="00B6326C">
            <w:pPr>
              <w:tabs>
                <w:tab w:val="center" w:pos="1439"/>
              </w:tabs>
              <w:jc w:val="center"/>
              <w:rPr>
                <w:b/>
                <w:szCs w:val="26"/>
              </w:rPr>
            </w:pPr>
          </w:p>
          <w:p w14:paraId="309F5080" w14:textId="77777777" w:rsidR="005E5DA6" w:rsidRPr="003B609D" w:rsidRDefault="005E5DA6" w:rsidP="00B6326C">
            <w:pPr>
              <w:tabs>
                <w:tab w:val="center" w:pos="1439"/>
              </w:tabs>
              <w:jc w:val="center"/>
              <w:rPr>
                <w:b/>
                <w:szCs w:val="26"/>
              </w:rPr>
            </w:pPr>
          </w:p>
          <w:p w14:paraId="6AE00BE6" w14:textId="77777777" w:rsidR="005E5DA6" w:rsidRDefault="005E5DA6" w:rsidP="00B6326C">
            <w:pPr>
              <w:tabs>
                <w:tab w:val="center" w:pos="1439"/>
              </w:tabs>
              <w:jc w:val="center"/>
              <w:rPr>
                <w:b/>
                <w:szCs w:val="26"/>
              </w:rPr>
            </w:pPr>
          </w:p>
          <w:p w14:paraId="303568BF" w14:textId="77777777" w:rsidR="005E5DA6" w:rsidRDefault="005E5DA6" w:rsidP="00B6326C">
            <w:pPr>
              <w:tabs>
                <w:tab w:val="center" w:pos="1439"/>
              </w:tabs>
              <w:jc w:val="center"/>
              <w:rPr>
                <w:b/>
                <w:szCs w:val="26"/>
              </w:rPr>
            </w:pPr>
          </w:p>
          <w:p w14:paraId="0C003A56" w14:textId="77777777" w:rsidR="005E5DA6" w:rsidRPr="003B609D" w:rsidRDefault="005E5DA6" w:rsidP="000102C2">
            <w:pPr>
              <w:tabs>
                <w:tab w:val="center" w:pos="1439"/>
              </w:tabs>
              <w:ind w:left="0"/>
              <w:rPr>
                <w:b/>
                <w:szCs w:val="26"/>
              </w:rPr>
            </w:pPr>
          </w:p>
          <w:p w14:paraId="7FCAABA3" w14:textId="77777777" w:rsidR="005E5DA6" w:rsidRPr="003B609D" w:rsidRDefault="005E5DA6" w:rsidP="00B6326C">
            <w:pPr>
              <w:tabs>
                <w:tab w:val="center" w:pos="1439"/>
              </w:tabs>
              <w:jc w:val="center"/>
              <w:rPr>
                <w:b/>
                <w:szCs w:val="26"/>
              </w:rPr>
            </w:pPr>
          </w:p>
          <w:p w14:paraId="1084FF28" w14:textId="44B532E4" w:rsidR="005E5DA6" w:rsidRPr="003B609D" w:rsidRDefault="005E5DA6" w:rsidP="000102C2">
            <w:pPr>
              <w:tabs>
                <w:tab w:val="center" w:pos="1439"/>
              </w:tabs>
              <w:ind w:hanging="2160"/>
              <w:rPr>
                <w:b/>
                <w:szCs w:val="26"/>
              </w:rPr>
            </w:pPr>
            <w:r>
              <w:rPr>
                <w:b/>
                <w:szCs w:val="26"/>
              </w:rPr>
              <w:t xml:space="preserve">Nguyễn Văn Đạt              </w:t>
            </w:r>
            <w:proofErr w:type="spellStart"/>
            <w:r>
              <w:rPr>
                <w:b/>
                <w:szCs w:val="26"/>
              </w:rPr>
              <w:t>Trần</w:t>
            </w:r>
            <w:proofErr w:type="spellEnd"/>
            <w:r>
              <w:rPr>
                <w:b/>
                <w:szCs w:val="26"/>
              </w:rPr>
              <w:t xml:space="preserve"> Anh Khoa</w:t>
            </w:r>
          </w:p>
        </w:tc>
      </w:tr>
    </w:tbl>
    <w:p w14:paraId="22714E33" w14:textId="77777777" w:rsidR="005E5DA6" w:rsidRDefault="005E5DA6" w:rsidP="005E5DA6"/>
    <w:p w14:paraId="1105E34C" w14:textId="77777777" w:rsidR="00B05C0A" w:rsidRPr="008E46A6" w:rsidRDefault="00B05C0A" w:rsidP="00D42D67">
      <w:pPr>
        <w:ind w:left="0"/>
        <w:jc w:val="both"/>
        <w:rPr>
          <w:rFonts w:asciiTheme="majorHAnsi" w:hAnsiTheme="majorHAnsi" w:cstheme="majorHAnsi"/>
          <w:lang w:val="en-US"/>
        </w:rPr>
        <w:sectPr w:rsidR="00B05C0A" w:rsidRPr="008E46A6">
          <w:footerReference w:type="default" r:id="rId13"/>
          <w:pgSz w:w="11910" w:h="16840"/>
          <w:pgMar w:top="1580" w:right="360" w:bottom="280" w:left="540" w:header="0" w:footer="0" w:gutter="0"/>
          <w:cols w:space="720"/>
        </w:sectPr>
      </w:pPr>
    </w:p>
    <w:bookmarkStart w:id="8" w:name="_Toc106804415" w:displacedByCustomXml="next"/>
    <w:sdt>
      <w:sdtPr>
        <w:rPr>
          <w:rFonts w:ascii="Cambria" w:eastAsia="Cambria" w:hAnsi="Cambria" w:cs="Cambria"/>
          <w:b w:val="0"/>
          <w:spacing w:val="0"/>
          <w:kern w:val="0"/>
          <w:sz w:val="26"/>
          <w:szCs w:val="22"/>
        </w:rPr>
        <w:id w:val="-1376380758"/>
        <w:docPartObj>
          <w:docPartGallery w:val="Table of Contents"/>
          <w:docPartUnique/>
        </w:docPartObj>
      </w:sdtPr>
      <w:sdtEndPr>
        <w:rPr>
          <w:rFonts w:cstheme="majorHAnsi"/>
        </w:rPr>
      </w:sdtEndPr>
      <w:sdtContent>
        <w:p w14:paraId="01A85EB4" w14:textId="62A78281" w:rsidR="000223CD" w:rsidRPr="00854C53" w:rsidRDefault="000223CD" w:rsidP="00854C53">
          <w:pPr>
            <w:pStyle w:val="Title"/>
            <w:tabs>
              <w:tab w:val="left" w:pos="2160"/>
            </w:tabs>
            <w:ind w:hanging="1170"/>
            <w:rPr>
              <w:rFonts w:cstheme="majorHAnsi"/>
              <w:b w:val="0"/>
              <w:sz w:val="40"/>
              <w:szCs w:val="40"/>
              <w:lang w:val="en-US"/>
            </w:rPr>
          </w:pPr>
          <w:r w:rsidRPr="00854C53">
            <w:rPr>
              <w:rFonts w:cstheme="majorHAnsi"/>
              <w:b w:val="0"/>
              <w:sz w:val="40"/>
              <w:szCs w:val="40"/>
              <w:lang w:val="en-US"/>
            </w:rPr>
            <w:t>M</w:t>
          </w:r>
          <w:r w:rsidR="00F06829" w:rsidRPr="00854C53">
            <w:rPr>
              <w:rFonts w:cstheme="majorHAnsi"/>
              <w:b w:val="0"/>
              <w:sz w:val="40"/>
              <w:szCs w:val="40"/>
              <w:lang w:val="en-US"/>
            </w:rPr>
            <w:t>ỤC LỤC</w:t>
          </w:r>
          <w:bookmarkEnd w:id="8"/>
        </w:p>
        <w:p w14:paraId="2997F2BF" w14:textId="168D424C" w:rsidR="009E4A7B" w:rsidRDefault="000223CD">
          <w:pPr>
            <w:pStyle w:val="TOC1"/>
            <w:tabs>
              <w:tab w:val="left" w:pos="3265"/>
              <w:tab w:val="right" w:leader="dot" w:pos="9366"/>
            </w:tabs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noProof/>
              <w:sz w:val="22"/>
              <w:lang w:val="vi-VN" w:eastAsia="vi-VN"/>
            </w:rPr>
          </w:pPr>
          <w:r w:rsidRPr="00D5653B">
            <w:rPr>
              <w:rFonts w:asciiTheme="majorHAnsi" w:hAnsiTheme="majorHAnsi" w:cstheme="majorHAnsi"/>
              <w:b w:val="0"/>
            </w:rPr>
            <w:fldChar w:fldCharType="begin"/>
          </w:r>
          <w:r w:rsidRPr="00D5653B">
            <w:rPr>
              <w:rFonts w:asciiTheme="majorHAnsi" w:hAnsiTheme="majorHAnsi" w:cstheme="majorHAnsi"/>
            </w:rPr>
            <w:instrText xml:space="preserve"> TOC \o "1-3" \h \z \u </w:instrText>
          </w:r>
          <w:r w:rsidRPr="00D5653B">
            <w:rPr>
              <w:rFonts w:asciiTheme="majorHAnsi" w:hAnsiTheme="majorHAnsi" w:cstheme="majorHAnsi"/>
              <w:b w:val="0"/>
            </w:rPr>
            <w:fldChar w:fldCharType="separate"/>
          </w:r>
          <w:hyperlink w:anchor="_Toc106818735" w:history="1">
            <w:r w:rsidR="009E4A7B" w:rsidRPr="00C90EF7">
              <w:rPr>
                <w:rStyle w:val="Hyperlink"/>
                <w:noProof/>
              </w:rPr>
              <w:t>CHƯƠNG 1:</w:t>
            </w:r>
            <w:r w:rsidR="009E4A7B">
              <w:rPr>
                <w:rFonts w:asciiTheme="minorHAnsi" w:eastAsiaTheme="minorEastAsia" w:hAnsiTheme="minorHAnsi" w:cstheme="minorBidi"/>
                <w:b w:val="0"/>
                <w:bCs w:val="0"/>
                <w:i w:val="0"/>
                <w:iCs w:val="0"/>
                <w:noProof/>
                <w:sz w:val="22"/>
                <w:lang w:val="vi-VN" w:eastAsia="vi-VN"/>
              </w:rPr>
              <w:tab/>
            </w:r>
            <w:r w:rsidR="009E4A7B" w:rsidRPr="00C90EF7">
              <w:rPr>
                <w:rStyle w:val="Hyperlink"/>
                <w:noProof/>
                <w:lang w:val="en-US"/>
              </w:rPr>
              <w:t>GIỚI THIỆU CHUNG</w:t>
            </w:r>
            <w:r w:rsidR="009E4A7B">
              <w:rPr>
                <w:noProof/>
                <w:webHidden/>
              </w:rPr>
              <w:tab/>
            </w:r>
            <w:r w:rsidR="009E4A7B">
              <w:rPr>
                <w:noProof/>
                <w:webHidden/>
              </w:rPr>
              <w:fldChar w:fldCharType="begin"/>
            </w:r>
            <w:r w:rsidR="009E4A7B">
              <w:rPr>
                <w:noProof/>
                <w:webHidden/>
              </w:rPr>
              <w:instrText xml:space="preserve"> PAGEREF _Toc106818735 \h </w:instrText>
            </w:r>
            <w:r w:rsidR="009E4A7B">
              <w:rPr>
                <w:noProof/>
                <w:webHidden/>
              </w:rPr>
            </w:r>
            <w:r w:rsidR="009E4A7B">
              <w:rPr>
                <w:noProof/>
                <w:webHidden/>
              </w:rPr>
              <w:fldChar w:fldCharType="separate"/>
            </w:r>
            <w:r w:rsidR="009E4A7B">
              <w:rPr>
                <w:noProof/>
                <w:webHidden/>
              </w:rPr>
              <w:t>19</w:t>
            </w:r>
            <w:r w:rsidR="009E4A7B">
              <w:rPr>
                <w:noProof/>
                <w:webHidden/>
              </w:rPr>
              <w:fldChar w:fldCharType="end"/>
            </w:r>
          </w:hyperlink>
        </w:p>
        <w:p w14:paraId="454850F1" w14:textId="653717BE" w:rsidR="009E4A7B" w:rsidRDefault="009E4A7B">
          <w:pPr>
            <w:pStyle w:val="TOC2"/>
            <w:tabs>
              <w:tab w:val="left" w:pos="2484"/>
              <w:tab w:val="right" w:leader="dot" w:pos="936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 w:eastAsia="vi-VN"/>
            </w:rPr>
          </w:pPr>
          <w:hyperlink w:anchor="_Toc106818736" w:history="1">
            <w:r w:rsidRPr="00C90EF7">
              <w:rPr>
                <w:rStyle w:val="Hyperlink"/>
                <w:noProof/>
              </w:rPr>
              <w:t>1.1.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vi-VN" w:eastAsia="vi-VN"/>
              </w:rPr>
              <w:tab/>
            </w:r>
            <w:r w:rsidRPr="00C90EF7">
              <w:rPr>
                <w:rStyle w:val="Hyperlink"/>
                <w:noProof/>
                <w:lang w:val="en-US"/>
              </w:rPr>
              <w:t>Lý do chọn đề tài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_Toc106818736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56194D" w14:textId="68F8E398" w:rsidR="009E4A7B" w:rsidRDefault="009E4A7B">
          <w:pPr>
            <w:pStyle w:val="TOC2"/>
            <w:tabs>
              <w:tab w:val="left" w:pos="2484"/>
              <w:tab w:val="right" w:leader="dot" w:pos="936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 w:eastAsia="vi-VN"/>
            </w:rPr>
          </w:pPr>
          <w:hyperlink w:anchor="_Toc106818737" w:history="1">
            <w:r w:rsidRPr="00C90EF7">
              <w:rPr>
                <w:rStyle w:val="Hyperlink"/>
                <w:noProof/>
              </w:rPr>
              <w:t>1.2.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vi-VN" w:eastAsia="vi-VN"/>
              </w:rPr>
              <w:tab/>
            </w:r>
            <w:r w:rsidRPr="00C90EF7">
              <w:rPr>
                <w:rStyle w:val="Hyperlink"/>
                <w:noProof/>
              </w:rPr>
              <w:t>Điểm mới và khác biệt về chức năng của đề tài so với một số ứng dụng mua bán trên sàn thương mại điện tử hiện nay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_Toc106818737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155A17" w14:textId="199097F9" w:rsidR="009E4A7B" w:rsidRDefault="009E4A7B">
          <w:pPr>
            <w:pStyle w:val="TOC3"/>
            <w:tabs>
              <w:tab w:val="left" w:pos="3265"/>
              <w:tab w:val="right" w:leader="dot" w:pos="936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 w:eastAsia="vi-VN"/>
            </w:rPr>
          </w:pPr>
          <w:hyperlink w:anchor="_Toc106818738" w:history="1">
            <w:r w:rsidRPr="00C90EF7">
              <w:rPr>
                <w:rStyle w:val="Hyperlink"/>
                <w:noProof/>
              </w:rPr>
              <w:t>1.2.1.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vi-VN" w:eastAsia="vi-VN"/>
              </w:rPr>
              <w:tab/>
            </w:r>
            <w:r w:rsidRPr="00C90EF7">
              <w:rPr>
                <w:rStyle w:val="Hyperlink"/>
                <w:noProof/>
              </w:rPr>
              <w:t>Điểm</w:t>
            </w:r>
            <w:r w:rsidRPr="00C90EF7">
              <w:rPr>
                <w:rStyle w:val="Hyperlink"/>
                <w:noProof/>
                <w:spacing w:val="-4"/>
              </w:rPr>
              <w:t xml:space="preserve"> </w:t>
            </w:r>
            <w:r w:rsidRPr="00C90EF7">
              <w:rPr>
                <w:rStyle w:val="Hyperlink"/>
                <w:noProof/>
              </w:rPr>
              <w:t>khác</w:t>
            </w:r>
            <w:r w:rsidRPr="00C90EF7">
              <w:rPr>
                <w:rStyle w:val="Hyperlink"/>
                <w:noProof/>
                <w:spacing w:val="-2"/>
              </w:rPr>
              <w:t xml:space="preserve"> </w:t>
            </w:r>
            <w:r w:rsidRPr="00C90EF7">
              <w:rPr>
                <w:rStyle w:val="Hyperlink"/>
                <w:noProof/>
              </w:rPr>
              <w:t>biệt</w:t>
            </w:r>
            <w:r w:rsidRPr="00C90EF7">
              <w:rPr>
                <w:rStyle w:val="Hyperlink"/>
                <w:noProof/>
                <w:spacing w:val="-2"/>
              </w:rPr>
              <w:t xml:space="preserve"> </w:t>
            </w:r>
            <w:r w:rsidRPr="00C90EF7">
              <w:rPr>
                <w:rStyle w:val="Hyperlink"/>
                <w:noProof/>
              </w:rPr>
              <w:t>của</w:t>
            </w:r>
            <w:r w:rsidRPr="00C90EF7">
              <w:rPr>
                <w:rStyle w:val="Hyperlink"/>
                <w:noProof/>
                <w:spacing w:val="-2"/>
              </w:rPr>
              <w:t xml:space="preserve"> </w:t>
            </w:r>
            <w:r w:rsidRPr="00C90EF7">
              <w:rPr>
                <w:rStyle w:val="Hyperlink"/>
                <w:noProof/>
              </w:rPr>
              <w:t>đề</w:t>
            </w:r>
            <w:r w:rsidRPr="00C90EF7">
              <w:rPr>
                <w:rStyle w:val="Hyperlink"/>
                <w:noProof/>
                <w:spacing w:val="1"/>
              </w:rPr>
              <w:t xml:space="preserve"> </w:t>
            </w:r>
            <w:r w:rsidRPr="00C90EF7">
              <w:rPr>
                <w:rStyle w:val="Hyperlink"/>
                <w:noProof/>
              </w:rPr>
              <w:t>tài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_Toc106818738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2E0A43" w14:textId="6F550FDE" w:rsidR="009E4A7B" w:rsidRDefault="009E4A7B">
          <w:pPr>
            <w:pStyle w:val="TOC3"/>
            <w:tabs>
              <w:tab w:val="left" w:pos="3265"/>
              <w:tab w:val="right" w:leader="dot" w:pos="936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 w:eastAsia="vi-VN"/>
            </w:rPr>
          </w:pPr>
          <w:hyperlink w:anchor="_Toc106818739" w:history="1">
            <w:r w:rsidRPr="00C90EF7">
              <w:rPr>
                <w:rStyle w:val="Hyperlink"/>
                <w:noProof/>
              </w:rPr>
              <w:t>1.2.2.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vi-VN" w:eastAsia="vi-VN"/>
              </w:rPr>
              <w:tab/>
            </w:r>
            <w:r w:rsidRPr="00C90EF7">
              <w:rPr>
                <w:rStyle w:val="Hyperlink"/>
                <w:noProof/>
              </w:rPr>
              <w:t>Điểm</w:t>
            </w:r>
            <w:r w:rsidRPr="00C90EF7">
              <w:rPr>
                <w:rStyle w:val="Hyperlink"/>
                <w:noProof/>
                <w:spacing w:val="-4"/>
              </w:rPr>
              <w:t xml:space="preserve"> </w:t>
            </w:r>
            <w:r w:rsidRPr="00C90EF7">
              <w:rPr>
                <w:rStyle w:val="Hyperlink"/>
                <w:noProof/>
              </w:rPr>
              <w:t>mới nổi bật của đề tài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_Toc106818739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4C7804" w14:textId="770460AC" w:rsidR="009E4A7B" w:rsidRDefault="009E4A7B">
          <w:pPr>
            <w:pStyle w:val="TOC2"/>
            <w:tabs>
              <w:tab w:val="left" w:pos="2484"/>
              <w:tab w:val="right" w:leader="dot" w:pos="936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 w:eastAsia="vi-VN"/>
            </w:rPr>
          </w:pPr>
          <w:hyperlink w:anchor="_Toc106818740" w:history="1">
            <w:r w:rsidRPr="00C90EF7">
              <w:rPr>
                <w:rStyle w:val="Hyperlink"/>
                <w:noProof/>
              </w:rPr>
              <w:t>1.3.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vi-VN" w:eastAsia="vi-VN"/>
              </w:rPr>
              <w:tab/>
            </w:r>
            <w:r w:rsidRPr="00C90EF7">
              <w:rPr>
                <w:rStyle w:val="Hyperlink"/>
                <w:noProof/>
              </w:rPr>
              <w:t>Phạm vi nghiên cứu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_Toc106818740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A51CD3" w14:textId="4501175B" w:rsidR="009E4A7B" w:rsidRDefault="009E4A7B">
          <w:pPr>
            <w:pStyle w:val="TOC2"/>
            <w:tabs>
              <w:tab w:val="left" w:pos="2484"/>
              <w:tab w:val="right" w:leader="dot" w:pos="936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 w:eastAsia="vi-VN"/>
            </w:rPr>
          </w:pPr>
          <w:hyperlink w:anchor="_Toc106818741" w:history="1">
            <w:r w:rsidRPr="00C90EF7">
              <w:rPr>
                <w:rStyle w:val="Hyperlink"/>
                <w:noProof/>
              </w:rPr>
              <w:t>1.4.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vi-VN" w:eastAsia="vi-VN"/>
              </w:rPr>
              <w:tab/>
            </w:r>
            <w:r w:rsidRPr="00C90EF7">
              <w:rPr>
                <w:rStyle w:val="Hyperlink"/>
                <w:noProof/>
              </w:rPr>
              <w:t>Đối tượng nghiên cứu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_Toc106818741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4FAFBA" w14:textId="3E2950E3" w:rsidR="009E4A7B" w:rsidRDefault="009E4A7B">
          <w:pPr>
            <w:pStyle w:val="TOC2"/>
            <w:tabs>
              <w:tab w:val="left" w:pos="2484"/>
              <w:tab w:val="right" w:leader="dot" w:pos="936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 w:eastAsia="vi-VN"/>
            </w:rPr>
          </w:pPr>
          <w:hyperlink w:anchor="_Toc106818742" w:history="1">
            <w:r w:rsidRPr="00C90EF7">
              <w:rPr>
                <w:rStyle w:val="Hyperlink"/>
                <w:noProof/>
              </w:rPr>
              <w:t>1.5.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vi-VN" w:eastAsia="vi-VN"/>
              </w:rPr>
              <w:tab/>
            </w:r>
            <w:r w:rsidRPr="00C90EF7">
              <w:rPr>
                <w:rStyle w:val="Hyperlink"/>
                <w:noProof/>
              </w:rPr>
              <w:t>Phương pháp nghiên cứu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_Toc106818742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15740C" w14:textId="04BF352B" w:rsidR="009E4A7B" w:rsidRDefault="009E4A7B">
          <w:pPr>
            <w:pStyle w:val="TOC1"/>
            <w:tabs>
              <w:tab w:val="left" w:pos="3265"/>
              <w:tab w:val="right" w:leader="dot" w:pos="9366"/>
            </w:tabs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noProof/>
              <w:sz w:val="22"/>
              <w:lang w:val="vi-VN" w:eastAsia="vi-VN"/>
            </w:rPr>
          </w:pPr>
          <w:hyperlink w:anchor="_Toc106818743" w:history="1">
            <w:r w:rsidRPr="00C90EF7">
              <w:rPr>
                <w:rStyle w:val="Hyperlink"/>
                <w:noProof/>
              </w:rPr>
              <w:t>CHƯƠNG 2: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i w:val="0"/>
                <w:iCs w:val="0"/>
                <w:noProof/>
                <w:sz w:val="22"/>
                <w:lang w:val="vi-VN" w:eastAsia="vi-VN"/>
              </w:rPr>
              <w:tab/>
            </w:r>
            <w:r w:rsidRPr="00C90EF7">
              <w:rPr>
                <w:rStyle w:val="Hyperlink"/>
                <w:noProof/>
              </w:rPr>
              <w:t>CÔNG NGHỆ SỬ DỤNG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_Toc106818743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11C567" w14:textId="56E6C112" w:rsidR="009E4A7B" w:rsidRDefault="009E4A7B">
          <w:pPr>
            <w:pStyle w:val="TOC2"/>
            <w:tabs>
              <w:tab w:val="left" w:pos="2484"/>
              <w:tab w:val="right" w:leader="dot" w:pos="936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 w:eastAsia="vi-VN"/>
            </w:rPr>
          </w:pPr>
          <w:hyperlink w:anchor="_Toc106818744" w:history="1">
            <w:r w:rsidRPr="00C90EF7">
              <w:rPr>
                <w:rStyle w:val="Hyperlink"/>
                <w:noProof/>
              </w:rPr>
              <w:t>2.1.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vi-VN" w:eastAsia="vi-VN"/>
              </w:rPr>
              <w:tab/>
            </w:r>
            <w:r w:rsidRPr="00C90EF7">
              <w:rPr>
                <w:rStyle w:val="Hyperlink"/>
                <w:noProof/>
              </w:rPr>
              <w:t>Hệ quản trị cơ sở dữ liệu MySQL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_Toc106818744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CEE07A" w14:textId="12105E84" w:rsidR="009E4A7B" w:rsidRDefault="009E4A7B">
          <w:pPr>
            <w:pStyle w:val="TOC3"/>
            <w:tabs>
              <w:tab w:val="left" w:pos="3265"/>
              <w:tab w:val="right" w:leader="dot" w:pos="936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 w:eastAsia="vi-VN"/>
            </w:rPr>
          </w:pPr>
          <w:hyperlink w:anchor="_Toc106818745" w:history="1">
            <w:r w:rsidRPr="00C90EF7">
              <w:rPr>
                <w:rStyle w:val="Hyperlink"/>
                <w:noProof/>
              </w:rPr>
              <w:t>2.1.1.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vi-VN" w:eastAsia="vi-VN"/>
              </w:rPr>
              <w:tab/>
            </w:r>
            <w:r w:rsidRPr="00C90EF7">
              <w:rPr>
                <w:rStyle w:val="Hyperlink"/>
                <w:noProof/>
              </w:rPr>
              <w:t>Tại sao lại sử dụng MySQL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_Toc106818745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867CEB" w14:textId="1C6673B0" w:rsidR="009E4A7B" w:rsidRDefault="009E4A7B">
          <w:pPr>
            <w:pStyle w:val="TOC2"/>
            <w:tabs>
              <w:tab w:val="left" w:pos="2484"/>
              <w:tab w:val="right" w:leader="dot" w:pos="936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 w:eastAsia="vi-VN"/>
            </w:rPr>
          </w:pPr>
          <w:hyperlink w:anchor="_Toc106818746" w:history="1">
            <w:r w:rsidRPr="00C90EF7">
              <w:rPr>
                <w:rStyle w:val="Hyperlink"/>
                <w:noProof/>
              </w:rPr>
              <w:t>2.2.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vi-VN" w:eastAsia="vi-VN"/>
              </w:rPr>
              <w:tab/>
            </w:r>
            <w:r w:rsidRPr="00C90EF7">
              <w:rPr>
                <w:rStyle w:val="Hyperlink"/>
                <w:noProof/>
              </w:rPr>
              <w:t>Cơ sở dữ liệu MongoDB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_Toc106818746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72F99F" w14:textId="09712046" w:rsidR="009E4A7B" w:rsidRDefault="009E4A7B">
          <w:pPr>
            <w:pStyle w:val="TOC3"/>
            <w:tabs>
              <w:tab w:val="left" w:pos="3265"/>
              <w:tab w:val="right" w:leader="dot" w:pos="936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 w:eastAsia="vi-VN"/>
            </w:rPr>
          </w:pPr>
          <w:hyperlink w:anchor="_Toc106818747" w:history="1">
            <w:r w:rsidRPr="00C90EF7">
              <w:rPr>
                <w:rStyle w:val="Hyperlink"/>
                <w:noProof/>
                <w:lang w:val="en-US"/>
              </w:rPr>
              <w:t>2.2.1.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vi-VN" w:eastAsia="vi-VN"/>
              </w:rPr>
              <w:tab/>
            </w:r>
            <w:r w:rsidRPr="00C90EF7">
              <w:rPr>
                <w:rStyle w:val="Hyperlink"/>
                <w:rFonts w:eastAsia="MS Gothic"/>
                <w:noProof/>
                <w:lang w:val="en-US"/>
              </w:rPr>
              <w:t>Một số thông tin về MongoDB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_Toc106818747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DF0FB8" w14:textId="1812968F" w:rsidR="009E4A7B" w:rsidRDefault="009E4A7B">
          <w:pPr>
            <w:pStyle w:val="TOC3"/>
            <w:tabs>
              <w:tab w:val="left" w:pos="3265"/>
              <w:tab w:val="right" w:leader="dot" w:pos="936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 w:eastAsia="vi-VN"/>
            </w:rPr>
          </w:pPr>
          <w:hyperlink w:anchor="_Toc106818748" w:history="1">
            <w:r w:rsidRPr="00C90EF7">
              <w:rPr>
                <w:rStyle w:val="Hyperlink"/>
                <w:noProof/>
                <w:lang w:val="en-US"/>
              </w:rPr>
              <w:t>2.2.2.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vi-VN" w:eastAsia="vi-VN"/>
              </w:rPr>
              <w:tab/>
            </w:r>
            <w:r w:rsidRPr="00C90EF7">
              <w:rPr>
                <w:rStyle w:val="Hyperlink"/>
                <w:rFonts w:eastAsia="MS Gothic"/>
                <w:noProof/>
                <w:lang w:val="en-US"/>
              </w:rPr>
              <w:t>Ứng dụng MongoDB vào đồ án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_Toc106818748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6AE035" w14:textId="10B562A2" w:rsidR="009E4A7B" w:rsidRDefault="009E4A7B">
          <w:pPr>
            <w:pStyle w:val="TOC2"/>
            <w:tabs>
              <w:tab w:val="left" w:pos="2484"/>
              <w:tab w:val="right" w:leader="dot" w:pos="936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 w:eastAsia="vi-VN"/>
            </w:rPr>
          </w:pPr>
          <w:hyperlink w:anchor="_Toc106818749" w:history="1">
            <w:r w:rsidRPr="00C90EF7">
              <w:rPr>
                <w:rStyle w:val="Hyperlink"/>
                <w:noProof/>
                <w:lang w:val="en-US"/>
              </w:rPr>
              <w:t>2.3.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vi-VN" w:eastAsia="vi-VN"/>
              </w:rPr>
              <w:tab/>
            </w:r>
            <w:r w:rsidRPr="00C90EF7">
              <w:rPr>
                <w:rStyle w:val="Hyperlink"/>
                <w:noProof/>
              </w:rPr>
              <w:t>JSON Web Token (JWT)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_Toc106818749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282D56" w14:textId="332E7892" w:rsidR="009E4A7B" w:rsidRDefault="009E4A7B">
          <w:pPr>
            <w:pStyle w:val="TOC3"/>
            <w:tabs>
              <w:tab w:val="left" w:pos="3265"/>
              <w:tab w:val="right" w:leader="dot" w:pos="936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 w:eastAsia="vi-VN"/>
            </w:rPr>
          </w:pPr>
          <w:hyperlink w:anchor="_Toc106818750" w:history="1">
            <w:r w:rsidRPr="00C90EF7">
              <w:rPr>
                <w:rStyle w:val="Hyperlink"/>
                <w:noProof/>
              </w:rPr>
              <w:t>2.3.1.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vi-VN" w:eastAsia="vi-VN"/>
              </w:rPr>
              <w:tab/>
            </w:r>
            <w:r w:rsidRPr="00C90EF7">
              <w:rPr>
                <w:rStyle w:val="Hyperlink"/>
                <w:noProof/>
                <w:lang w:val="en-US"/>
              </w:rPr>
              <w:t xml:space="preserve">JWT là </w:t>
            </w:r>
            <w:r w:rsidRPr="00C90EF7">
              <w:rPr>
                <w:rStyle w:val="Hyperlink"/>
                <w:noProof/>
              </w:rPr>
              <w:t>gì?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_Toc106818750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604583" w14:textId="030E8FD8" w:rsidR="009E4A7B" w:rsidRDefault="009E4A7B">
          <w:pPr>
            <w:pStyle w:val="TOC3"/>
            <w:tabs>
              <w:tab w:val="left" w:pos="3265"/>
              <w:tab w:val="right" w:leader="dot" w:pos="936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 w:eastAsia="vi-VN"/>
            </w:rPr>
          </w:pPr>
          <w:hyperlink w:anchor="_Toc106818751" w:history="1">
            <w:r w:rsidRPr="00C90EF7">
              <w:rPr>
                <w:rStyle w:val="Hyperlink"/>
                <w:noProof/>
              </w:rPr>
              <w:t>2.3.2.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vi-VN" w:eastAsia="vi-VN"/>
              </w:rPr>
              <w:tab/>
            </w:r>
            <w:r w:rsidRPr="00C90EF7">
              <w:rPr>
                <w:rStyle w:val="Hyperlink"/>
                <w:noProof/>
                <w:lang w:val="en-US"/>
              </w:rPr>
              <w:t>Áp dụng JWT vào Đồ án</w:t>
            </w:r>
            <w:r w:rsidRPr="00C90EF7">
              <w:rPr>
                <w:rStyle w:val="Hyperlink"/>
                <w:noProof/>
              </w:rPr>
              <w:t>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_Toc106818751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578370" w14:textId="6FCA5C3E" w:rsidR="009E4A7B" w:rsidRDefault="009E4A7B">
          <w:pPr>
            <w:pStyle w:val="TOC2"/>
            <w:tabs>
              <w:tab w:val="left" w:pos="2484"/>
              <w:tab w:val="right" w:leader="dot" w:pos="936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 w:eastAsia="vi-VN"/>
            </w:rPr>
          </w:pPr>
          <w:hyperlink w:anchor="_Toc106818752" w:history="1">
            <w:r w:rsidRPr="00C90EF7">
              <w:rPr>
                <w:rStyle w:val="Hyperlink"/>
                <w:noProof/>
                <w:lang w:val="en-US"/>
              </w:rPr>
              <w:t>2.4.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vi-VN" w:eastAsia="vi-VN"/>
              </w:rPr>
              <w:tab/>
            </w:r>
            <w:r w:rsidRPr="00C90EF7">
              <w:rPr>
                <w:rStyle w:val="Hyperlink"/>
                <w:noProof/>
              </w:rPr>
              <w:t>Postman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_Toc106818752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5A3927" w14:textId="6FD96BB3" w:rsidR="009E4A7B" w:rsidRDefault="009E4A7B">
          <w:pPr>
            <w:pStyle w:val="TOC3"/>
            <w:tabs>
              <w:tab w:val="left" w:pos="3265"/>
              <w:tab w:val="right" w:leader="dot" w:pos="936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 w:eastAsia="vi-VN"/>
            </w:rPr>
          </w:pPr>
          <w:hyperlink w:anchor="_Toc106818753" w:history="1">
            <w:r w:rsidRPr="00C90EF7">
              <w:rPr>
                <w:rStyle w:val="Hyperlink"/>
                <w:noProof/>
              </w:rPr>
              <w:t>2.4.1.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vi-VN" w:eastAsia="vi-VN"/>
              </w:rPr>
              <w:tab/>
            </w:r>
            <w:r w:rsidRPr="00C90EF7">
              <w:rPr>
                <w:rStyle w:val="Hyperlink"/>
                <w:noProof/>
                <w:lang w:val="en-US"/>
              </w:rPr>
              <w:t>Postman là gì</w:t>
            </w:r>
            <w:r w:rsidRPr="00C90EF7">
              <w:rPr>
                <w:rStyle w:val="Hyperlink"/>
                <w:noProof/>
              </w:rPr>
              <w:t>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_Toc106818753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4F625D" w14:textId="365932B2" w:rsidR="009E4A7B" w:rsidRDefault="009E4A7B">
          <w:pPr>
            <w:pStyle w:val="TOC3"/>
            <w:tabs>
              <w:tab w:val="left" w:pos="3265"/>
              <w:tab w:val="right" w:leader="dot" w:pos="936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 w:eastAsia="vi-VN"/>
            </w:rPr>
          </w:pPr>
          <w:hyperlink w:anchor="_Toc106818754" w:history="1">
            <w:r w:rsidRPr="00C90EF7">
              <w:rPr>
                <w:rStyle w:val="Hyperlink"/>
                <w:noProof/>
              </w:rPr>
              <w:t>2.4.2.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vi-VN" w:eastAsia="vi-VN"/>
              </w:rPr>
              <w:tab/>
            </w:r>
            <w:r w:rsidRPr="00C90EF7">
              <w:rPr>
                <w:rStyle w:val="Hyperlink"/>
                <w:noProof/>
                <w:lang w:val="en-US"/>
              </w:rPr>
              <w:t xml:space="preserve">Áp dụng Postman vào </w:t>
            </w:r>
            <w:r w:rsidRPr="00C90EF7">
              <w:rPr>
                <w:rStyle w:val="Hyperlink"/>
                <w:noProof/>
              </w:rPr>
              <w:t>đồ</w:t>
            </w:r>
            <w:r w:rsidRPr="00C90EF7">
              <w:rPr>
                <w:rStyle w:val="Hyperlink"/>
                <w:noProof/>
                <w:lang w:val="en-US"/>
              </w:rPr>
              <w:t xml:space="preserve"> án</w:t>
            </w:r>
            <w:r w:rsidRPr="00C90EF7">
              <w:rPr>
                <w:rStyle w:val="Hyperlink"/>
                <w:noProof/>
              </w:rPr>
              <w:t>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_Toc106818754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7D516A" w14:textId="4D04F51C" w:rsidR="009E4A7B" w:rsidRDefault="009E4A7B">
          <w:pPr>
            <w:pStyle w:val="TOC2"/>
            <w:tabs>
              <w:tab w:val="left" w:pos="2484"/>
              <w:tab w:val="right" w:leader="dot" w:pos="936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 w:eastAsia="vi-VN"/>
            </w:rPr>
          </w:pPr>
          <w:hyperlink w:anchor="_Toc106818755" w:history="1">
            <w:r w:rsidRPr="00C90EF7">
              <w:rPr>
                <w:rStyle w:val="Hyperlink"/>
                <w:noProof/>
              </w:rPr>
              <w:t>2.5.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vi-VN" w:eastAsia="vi-VN"/>
              </w:rPr>
              <w:tab/>
            </w:r>
            <w:r w:rsidRPr="00C90EF7">
              <w:rPr>
                <w:rStyle w:val="Hyperlink"/>
                <w:noProof/>
              </w:rPr>
              <w:t>React Native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_Toc106818755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A9423A" w14:textId="58165BBC" w:rsidR="009E4A7B" w:rsidRDefault="009E4A7B">
          <w:pPr>
            <w:pStyle w:val="TOC3"/>
            <w:tabs>
              <w:tab w:val="left" w:pos="3265"/>
              <w:tab w:val="right" w:leader="dot" w:pos="936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 w:eastAsia="vi-VN"/>
            </w:rPr>
          </w:pPr>
          <w:hyperlink w:anchor="_Toc106818756" w:history="1">
            <w:r w:rsidRPr="00C90EF7">
              <w:rPr>
                <w:rStyle w:val="Hyperlink"/>
                <w:noProof/>
              </w:rPr>
              <w:t>2.5.1.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vi-VN" w:eastAsia="vi-VN"/>
              </w:rPr>
              <w:tab/>
            </w:r>
            <w:r w:rsidRPr="00C90EF7">
              <w:rPr>
                <w:rStyle w:val="Hyperlink"/>
                <w:noProof/>
                <w:lang w:val="en-US"/>
              </w:rPr>
              <w:t>React Native là gì</w:t>
            </w:r>
            <w:r w:rsidRPr="00C90EF7">
              <w:rPr>
                <w:rStyle w:val="Hyperlink"/>
                <w:noProof/>
              </w:rPr>
              <w:t>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_Toc106818756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5E6224" w14:textId="306EF689" w:rsidR="009E4A7B" w:rsidRDefault="009E4A7B">
          <w:pPr>
            <w:pStyle w:val="TOC3"/>
            <w:tabs>
              <w:tab w:val="left" w:pos="3265"/>
              <w:tab w:val="right" w:leader="dot" w:pos="936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 w:eastAsia="vi-VN"/>
            </w:rPr>
          </w:pPr>
          <w:hyperlink w:anchor="_Toc106818757" w:history="1">
            <w:r w:rsidRPr="00C90EF7">
              <w:rPr>
                <w:rStyle w:val="Hyperlink"/>
                <w:noProof/>
              </w:rPr>
              <w:t>2.5.2.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vi-VN" w:eastAsia="vi-VN"/>
              </w:rPr>
              <w:tab/>
            </w:r>
            <w:r w:rsidRPr="00C90EF7">
              <w:rPr>
                <w:rStyle w:val="Hyperlink"/>
                <w:noProof/>
                <w:lang w:val="en-US"/>
              </w:rPr>
              <w:t xml:space="preserve">Sử dụng React Native trong Đồ </w:t>
            </w:r>
            <w:r w:rsidRPr="00C90EF7">
              <w:rPr>
                <w:rStyle w:val="Hyperlink"/>
                <w:noProof/>
              </w:rPr>
              <w:t>án?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_Toc106818757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E7EC54" w14:textId="0F60D5D1" w:rsidR="009E4A7B" w:rsidRDefault="009E4A7B">
          <w:pPr>
            <w:pStyle w:val="TOC2"/>
            <w:tabs>
              <w:tab w:val="left" w:pos="2484"/>
              <w:tab w:val="right" w:leader="dot" w:pos="936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 w:eastAsia="vi-VN"/>
            </w:rPr>
          </w:pPr>
          <w:hyperlink w:anchor="_Toc106818758" w:history="1">
            <w:r w:rsidRPr="00C90EF7">
              <w:rPr>
                <w:rStyle w:val="Hyperlink"/>
                <w:noProof/>
              </w:rPr>
              <w:t>2.6.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vi-VN" w:eastAsia="vi-VN"/>
              </w:rPr>
              <w:tab/>
            </w:r>
            <w:r w:rsidRPr="00C90EF7">
              <w:rPr>
                <w:rStyle w:val="Hyperlink"/>
                <w:noProof/>
              </w:rPr>
              <w:t>NodeJS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_Toc106818758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61FF8C" w14:textId="0BE22578" w:rsidR="009E4A7B" w:rsidRDefault="009E4A7B">
          <w:pPr>
            <w:pStyle w:val="TOC3"/>
            <w:tabs>
              <w:tab w:val="left" w:pos="3265"/>
              <w:tab w:val="right" w:leader="dot" w:pos="936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 w:eastAsia="vi-VN"/>
            </w:rPr>
          </w:pPr>
          <w:hyperlink w:anchor="_Toc106818759" w:history="1">
            <w:r w:rsidRPr="00C90EF7">
              <w:rPr>
                <w:rStyle w:val="Hyperlink"/>
                <w:noProof/>
              </w:rPr>
              <w:t>2.6.1.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vi-VN" w:eastAsia="vi-VN"/>
              </w:rPr>
              <w:tab/>
            </w:r>
            <w:r w:rsidRPr="00C90EF7">
              <w:rPr>
                <w:rStyle w:val="Hyperlink"/>
                <w:noProof/>
                <w:lang w:val="en-US"/>
              </w:rPr>
              <w:t>NodeJS là gì</w:t>
            </w:r>
            <w:r w:rsidRPr="00C90EF7">
              <w:rPr>
                <w:rStyle w:val="Hyperlink"/>
                <w:noProof/>
              </w:rPr>
              <w:t>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_Toc106818759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957E10" w14:textId="22230A78" w:rsidR="009E4A7B" w:rsidRDefault="009E4A7B">
          <w:pPr>
            <w:pStyle w:val="TOC3"/>
            <w:tabs>
              <w:tab w:val="left" w:pos="3265"/>
              <w:tab w:val="right" w:leader="dot" w:pos="936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 w:eastAsia="vi-VN"/>
            </w:rPr>
          </w:pPr>
          <w:hyperlink w:anchor="_Toc106818760" w:history="1">
            <w:r w:rsidRPr="00C90EF7">
              <w:rPr>
                <w:rStyle w:val="Hyperlink"/>
                <w:noProof/>
              </w:rPr>
              <w:t>2.6.2.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vi-VN" w:eastAsia="vi-VN"/>
              </w:rPr>
              <w:tab/>
            </w:r>
            <w:r w:rsidRPr="00C90EF7">
              <w:rPr>
                <w:rStyle w:val="Hyperlink"/>
                <w:noProof/>
                <w:lang w:val="en-US"/>
              </w:rPr>
              <w:t>Sử dụng NodeJS trong Đồ án</w:t>
            </w:r>
            <w:r w:rsidRPr="00C90EF7">
              <w:rPr>
                <w:rStyle w:val="Hyperlink"/>
                <w:noProof/>
              </w:rPr>
              <w:t>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_Toc106818760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1234B5" w14:textId="37AB0F62" w:rsidR="009E4A7B" w:rsidRDefault="009E4A7B">
          <w:pPr>
            <w:pStyle w:val="TOC2"/>
            <w:tabs>
              <w:tab w:val="left" w:pos="2484"/>
              <w:tab w:val="right" w:leader="dot" w:pos="936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 w:eastAsia="vi-VN"/>
            </w:rPr>
          </w:pPr>
          <w:hyperlink w:anchor="_Toc106818761" w:history="1">
            <w:r w:rsidRPr="00C90EF7">
              <w:rPr>
                <w:rStyle w:val="Hyperlink"/>
                <w:noProof/>
              </w:rPr>
              <w:t>2.7.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vi-VN" w:eastAsia="vi-VN"/>
              </w:rPr>
              <w:tab/>
            </w:r>
            <w:r w:rsidRPr="00C90EF7">
              <w:rPr>
                <w:rStyle w:val="Hyperlink"/>
                <w:noProof/>
              </w:rPr>
              <w:t>Visual Studio Code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_Toc106818761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7CD832" w14:textId="2A1B3F2C" w:rsidR="009E4A7B" w:rsidRDefault="009E4A7B">
          <w:pPr>
            <w:pStyle w:val="TOC3"/>
            <w:tabs>
              <w:tab w:val="left" w:pos="3265"/>
              <w:tab w:val="right" w:leader="dot" w:pos="936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 w:eastAsia="vi-VN"/>
            </w:rPr>
          </w:pPr>
          <w:hyperlink w:anchor="_Toc106818762" w:history="1">
            <w:r w:rsidRPr="00C90EF7">
              <w:rPr>
                <w:rStyle w:val="Hyperlink"/>
                <w:noProof/>
              </w:rPr>
              <w:t>2.7.1.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vi-VN" w:eastAsia="vi-VN"/>
              </w:rPr>
              <w:tab/>
            </w:r>
            <w:r w:rsidRPr="00C90EF7">
              <w:rPr>
                <w:rStyle w:val="Hyperlink"/>
                <w:noProof/>
                <w:lang w:val="en-US"/>
              </w:rPr>
              <w:t xml:space="preserve">Visual </w:t>
            </w:r>
            <w:r w:rsidRPr="00C90EF7">
              <w:rPr>
                <w:rStyle w:val="Hyperlink"/>
                <w:noProof/>
              </w:rPr>
              <w:t>Studio</w:t>
            </w:r>
            <w:r w:rsidRPr="00C90EF7">
              <w:rPr>
                <w:rStyle w:val="Hyperlink"/>
                <w:noProof/>
                <w:lang w:val="en-US"/>
              </w:rPr>
              <w:t xml:space="preserve"> Code là gì</w:t>
            </w:r>
            <w:r w:rsidRPr="00C90EF7">
              <w:rPr>
                <w:rStyle w:val="Hyperlink"/>
                <w:noProof/>
              </w:rPr>
              <w:t>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_Toc106818762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7EEB34" w14:textId="077DAC89" w:rsidR="009E4A7B" w:rsidRDefault="009E4A7B">
          <w:pPr>
            <w:pStyle w:val="TOC3"/>
            <w:tabs>
              <w:tab w:val="left" w:pos="3265"/>
              <w:tab w:val="right" w:leader="dot" w:pos="936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 w:eastAsia="vi-VN"/>
            </w:rPr>
          </w:pPr>
          <w:hyperlink w:anchor="_Toc106818763" w:history="1">
            <w:r w:rsidRPr="00C90EF7">
              <w:rPr>
                <w:rStyle w:val="Hyperlink"/>
                <w:noProof/>
              </w:rPr>
              <w:t>2.7.2.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vi-VN" w:eastAsia="vi-VN"/>
              </w:rPr>
              <w:tab/>
            </w:r>
            <w:r w:rsidRPr="00C90EF7">
              <w:rPr>
                <w:rStyle w:val="Hyperlink"/>
                <w:noProof/>
                <w:lang w:val="en-US"/>
              </w:rPr>
              <w:t>Tính năng của Visual Studio</w:t>
            </w:r>
            <w:r w:rsidRPr="00C90EF7">
              <w:rPr>
                <w:rStyle w:val="Hyperlink"/>
                <w:noProof/>
              </w:rPr>
              <w:t>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_Toc106818763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11F93D" w14:textId="056D8F29" w:rsidR="009E4A7B" w:rsidRDefault="009E4A7B">
          <w:pPr>
            <w:pStyle w:val="TOC2"/>
            <w:tabs>
              <w:tab w:val="left" w:pos="2484"/>
              <w:tab w:val="right" w:leader="dot" w:pos="936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 w:eastAsia="vi-VN"/>
            </w:rPr>
          </w:pPr>
          <w:hyperlink w:anchor="_Toc106818764" w:history="1">
            <w:r w:rsidRPr="00C90EF7">
              <w:rPr>
                <w:rStyle w:val="Hyperlink"/>
                <w:noProof/>
              </w:rPr>
              <w:t>2.8.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vi-VN" w:eastAsia="vi-VN"/>
              </w:rPr>
              <w:tab/>
            </w:r>
            <w:r w:rsidRPr="00C90EF7">
              <w:rPr>
                <w:rStyle w:val="Hyperlink"/>
                <w:noProof/>
              </w:rPr>
              <w:t>Recombee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_Toc106818764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9380B6" w14:textId="35CB7892" w:rsidR="009E4A7B" w:rsidRDefault="009E4A7B">
          <w:pPr>
            <w:pStyle w:val="TOC3"/>
            <w:tabs>
              <w:tab w:val="left" w:pos="3265"/>
              <w:tab w:val="right" w:leader="dot" w:pos="936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 w:eastAsia="vi-VN"/>
            </w:rPr>
          </w:pPr>
          <w:hyperlink w:anchor="_Toc106818765" w:history="1">
            <w:r w:rsidRPr="00C90EF7">
              <w:rPr>
                <w:rStyle w:val="Hyperlink"/>
                <w:noProof/>
              </w:rPr>
              <w:t>2.8.1.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vi-VN" w:eastAsia="vi-VN"/>
              </w:rPr>
              <w:tab/>
            </w:r>
            <w:r w:rsidRPr="00C90EF7">
              <w:rPr>
                <w:rStyle w:val="Hyperlink"/>
                <w:noProof/>
                <w:lang w:val="vi-VN"/>
              </w:rPr>
              <w:t>Recombee</w:t>
            </w:r>
            <w:r w:rsidRPr="00C90EF7">
              <w:rPr>
                <w:rStyle w:val="Hyperlink"/>
                <w:noProof/>
                <w:lang w:val="en-US"/>
              </w:rPr>
              <w:t xml:space="preserve"> là gì</w:t>
            </w:r>
            <w:r w:rsidRPr="00C90EF7">
              <w:rPr>
                <w:rStyle w:val="Hyperlink"/>
                <w:noProof/>
              </w:rPr>
              <w:t>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_Toc106818765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BDA102" w14:textId="3CC46A36" w:rsidR="009E4A7B" w:rsidRDefault="009E4A7B">
          <w:pPr>
            <w:pStyle w:val="TOC3"/>
            <w:tabs>
              <w:tab w:val="left" w:pos="3265"/>
              <w:tab w:val="right" w:leader="dot" w:pos="936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 w:eastAsia="vi-VN"/>
            </w:rPr>
          </w:pPr>
          <w:hyperlink w:anchor="_Toc106818766" w:history="1">
            <w:r w:rsidRPr="00C90EF7">
              <w:rPr>
                <w:rStyle w:val="Hyperlink"/>
                <w:rFonts w:asciiTheme="majorHAnsi" w:hAnsiTheme="majorHAnsi" w:cstheme="majorHAnsi"/>
                <w:noProof/>
              </w:rPr>
              <w:t>2.8.2.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vi-VN" w:eastAsia="vi-VN"/>
              </w:rPr>
              <w:tab/>
            </w:r>
            <w:r w:rsidRPr="00C90EF7">
              <w:rPr>
                <w:rStyle w:val="Hyperlink"/>
                <w:rFonts w:asciiTheme="majorHAnsi" w:hAnsiTheme="majorHAnsi" w:cstheme="majorHAnsi"/>
                <w:noProof/>
                <w:lang w:val="en-US"/>
              </w:rPr>
              <w:t xml:space="preserve">Tính năng của </w:t>
            </w:r>
            <w:r w:rsidRPr="00C90EF7">
              <w:rPr>
                <w:rStyle w:val="Hyperlink"/>
                <w:rFonts w:asciiTheme="majorHAnsi" w:hAnsiTheme="majorHAnsi" w:cstheme="majorHAnsi"/>
                <w:noProof/>
                <w:lang w:val="vi-VN"/>
              </w:rPr>
              <w:t>Recombee</w:t>
            </w:r>
            <w:r w:rsidRPr="00C90EF7">
              <w:rPr>
                <w:rStyle w:val="Hyperlink"/>
                <w:rFonts w:asciiTheme="majorHAnsi" w:hAnsiTheme="majorHAnsi" w:cstheme="majorHAnsi"/>
                <w:noProof/>
              </w:rPr>
              <w:t>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_Toc106818766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D689DE" w14:textId="78ECAC05" w:rsidR="009E4A7B" w:rsidRDefault="009E4A7B">
          <w:pPr>
            <w:pStyle w:val="TOC3"/>
            <w:tabs>
              <w:tab w:val="left" w:pos="3265"/>
              <w:tab w:val="right" w:leader="dot" w:pos="936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 w:eastAsia="vi-VN"/>
            </w:rPr>
          </w:pPr>
          <w:hyperlink w:anchor="_Toc106818767" w:history="1">
            <w:r w:rsidRPr="00C90EF7">
              <w:rPr>
                <w:rStyle w:val="Hyperlink"/>
                <w:noProof/>
              </w:rPr>
              <w:t>2.8.3.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vi-VN" w:eastAsia="vi-VN"/>
              </w:rPr>
              <w:tab/>
            </w:r>
            <w:r w:rsidRPr="00C90EF7">
              <w:rPr>
                <w:rStyle w:val="Hyperlink"/>
                <w:noProof/>
                <w:lang w:val="en-US"/>
              </w:rPr>
              <w:t xml:space="preserve">Sử dụng </w:t>
            </w:r>
            <w:r w:rsidRPr="00C90EF7">
              <w:rPr>
                <w:rStyle w:val="Hyperlink"/>
                <w:noProof/>
                <w:lang w:val="vi-VN"/>
              </w:rPr>
              <w:t>Recombee</w:t>
            </w:r>
            <w:r w:rsidRPr="00C90EF7">
              <w:rPr>
                <w:rStyle w:val="Hyperlink"/>
                <w:noProof/>
                <w:lang w:val="en-US"/>
              </w:rPr>
              <w:t xml:space="preserve"> trong Đồ án</w:t>
            </w:r>
            <w:r w:rsidRPr="00C90EF7">
              <w:rPr>
                <w:rStyle w:val="Hyperlink"/>
                <w:noProof/>
              </w:rPr>
              <w:t>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_Toc106818767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73CFB6" w14:textId="51F723D7" w:rsidR="009E4A7B" w:rsidRDefault="009E4A7B">
          <w:pPr>
            <w:pStyle w:val="TOC1"/>
            <w:tabs>
              <w:tab w:val="left" w:pos="3265"/>
              <w:tab w:val="right" w:leader="dot" w:pos="9366"/>
            </w:tabs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noProof/>
              <w:sz w:val="22"/>
              <w:lang w:val="vi-VN" w:eastAsia="vi-VN"/>
            </w:rPr>
          </w:pPr>
          <w:hyperlink w:anchor="_Toc106818768" w:history="1">
            <w:r w:rsidRPr="00C90EF7">
              <w:rPr>
                <w:rStyle w:val="Hyperlink"/>
                <w:noProof/>
              </w:rPr>
              <w:t>CHƯƠNG 3: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i w:val="0"/>
                <w:iCs w:val="0"/>
                <w:noProof/>
                <w:sz w:val="22"/>
                <w:lang w:val="vi-VN" w:eastAsia="vi-VN"/>
              </w:rPr>
              <w:tab/>
            </w:r>
            <w:r w:rsidRPr="00C90EF7">
              <w:rPr>
                <w:rStyle w:val="Hyperlink"/>
                <w:noProof/>
              </w:rPr>
              <w:t>XÂY</w:t>
            </w:r>
            <w:r w:rsidRPr="00C90EF7">
              <w:rPr>
                <w:rStyle w:val="Hyperlink"/>
                <w:noProof/>
                <w:spacing w:val="-3"/>
              </w:rPr>
              <w:t xml:space="preserve"> </w:t>
            </w:r>
            <w:r w:rsidRPr="00C90EF7">
              <w:rPr>
                <w:rStyle w:val="Hyperlink"/>
                <w:noProof/>
              </w:rPr>
              <w:t>DỰNG</w:t>
            </w:r>
            <w:r w:rsidRPr="00C90EF7">
              <w:rPr>
                <w:rStyle w:val="Hyperlink"/>
                <w:noProof/>
                <w:spacing w:val="-2"/>
              </w:rPr>
              <w:t xml:space="preserve"> </w:t>
            </w:r>
            <w:r w:rsidRPr="00C90EF7">
              <w:rPr>
                <w:rStyle w:val="Hyperlink"/>
                <w:noProof/>
              </w:rPr>
              <w:t>HỆ</w:t>
            </w:r>
            <w:r w:rsidRPr="00C90EF7">
              <w:rPr>
                <w:rStyle w:val="Hyperlink"/>
                <w:noProof/>
                <w:spacing w:val="-2"/>
              </w:rPr>
              <w:t xml:space="preserve"> </w:t>
            </w:r>
            <w:r w:rsidRPr="00C90EF7">
              <w:rPr>
                <w:rStyle w:val="Hyperlink"/>
                <w:noProof/>
              </w:rPr>
              <w:t>THỐNG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_Toc106818768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F42639" w14:textId="5D15DBCF" w:rsidR="009E4A7B" w:rsidRDefault="009E4A7B">
          <w:pPr>
            <w:pStyle w:val="TOC2"/>
            <w:tabs>
              <w:tab w:val="left" w:pos="2484"/>
              <w:tab w:val="right" w:leader="dot" w:pos="936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 w:eastAsia="vi-VN"/>
            </w:rPr>
          </w:pPr>
          <w:hyperlink w:anchor="_Toc106818769" w:history="1">
            <w:r w:rsidRPr="00C90EF7">
              <w:rPr>
                <w:rStyle w:val="Hyperlink"/>
                <w:noProof/>
              </w:rPr>
              <w:t>3.1.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vi-VN" w:eastAsia="vi-VN"/>
              </w:rPr>
              <w:tab/>
            </w:r>
            <w:r w:rsidRPr="00C90EF7">
              <w:rPr>
                <w:rStyle w:val="Hyperlink"/>
                <w:noProof/>
              </w:rPr>
              <w:t>Xây</w:t>
            </w:r>
            <w:r w:rsidRPr="00C90EF7">
              <w:rPr>
                <w:rStyle w:val="Hyperlink"/>
                <w:noProof/>
                <w:spacing w:val="-2"/>
              </w:rPr>
              <w:t xml:space="preserve"> </w:t>
            </w:r>
            <w:r w:rsidRPr="00C90EF7">
              <w:rPr>
                <w:rStyle w:val="Hyperlink"/>
                <w:noProof/>
              </w:rPr>
              <w:t>dựng</w:t>
            </w:r>
            <w:r w:rsidRPr="00C90EF7">
              <w:rPr>
                <w:rStyle w:val="Hyperlink"/>
                <w:noProof/>
                <w:spacing w:val="-1"/>
              </w:rPr>
              <w:t xml:space="preserve"> </w:t>
            </w:r>
            <w:r w:rsidRPr="00C90EF7">
              <w:rPr>
                <w:rStyle w:val="Hyperlink"/>
                <w:noProof/>
              </w:rPr>
              <w:t>kiến</w:t>
            </w:r>
            <w:r w:rsidRPr="00C90EF7">
              <w:rPr>
                <w:rStyle w:val="Hyperlink"/>
                <w:noProof/>
                <w:spacing w:val="-3"/>
              </w:rPr>
              <w:t xml:space="preserve"> </w:t>
            </w:r>
            <w:r w:rsidRPr="00C90EF7">
              <w:rPr>
                <w:rStyle w:val="Hyperlink"/>
                <w:noProof/>
              </w:rPr>
              <w:t>trúc</w:t>
            </w:r>
            <w:r w:rsidRPr="00C90EF7">
              <w:rPr>
                <w:rStyle w:val="Hyperlink"/>
                <w:noProof/>
                <w:spacing w:val="-3"/>
              </w:rPr>
              <w:t xml:space="preserve"> </w:t>
            </w:r>
            <w:r w:rsidRPr="00C90EF7">
              <w:rPr>
                <w:rStyle w:val="Hyperlink"/>
                <w:noProof/>
              </w:rPr>
              <w:t>hệ</w:t>
            </w:r>
            <w:r w:rsidRPr="00C90EF7">
              <w:rPr>
                <w:rStyle w:val="Hyperlink"/>
                <w:noProof/>
                <w:spacing w:val="-4"/>
              </w:rPr>
              <w:t xml:space="preserve"> </w:t>
            </w:r>
            <w:r w:rsidRPr="00C90EF7">
              <w:rPr>
                <w:rStyle w:val="Hyperlink"/>
                <w:noProof/>
              </w:rPr>
              <w:t>thống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_Toc106818769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6B3FE2" w14:textId="081B2C19" w:rsidR="009E4A7B" w:rsidRDefault="009E4A7B">
          <w:pPr>
            <w:pStyle w:val="TOC3"/>
            <w:tabs>
              <w:tab w:val="left" w:pos="3265"/>
              <w:tab w:val="right" w:leader="dot" w:pos="936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 w:eastAsia="vi-VN"/>
            </w:rPr>
          </w:pPr>
          <w:hyperlink w:anchor="_Toc106818770" w:history="1">
            <w:r w:rsidRPr="00C90EF7">
              <w:rPr>
                <w:rStyle w:val="Hyperlink"/>
                <w:noProof/>
              </w:rPr>
              <w:t>3.1.1.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vi-VN" w:eastAsia="vi-VN"/>
              </w:rPr>
              <w:tab/>
            </w:r>
            <w:r w:rsidRPr="00C90EF7">
              <w:rPr>
                <w:rStyle w:val="Hyperlink"/>
                <w:noProof/>
                <w:lang w:val="en-US"/>
              </w:rPr>
              <w:t>Kiến trúc hệ thống ứng dụng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_Toc106818770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7E9F83" w14:textId="2A329951" w:rsidR="009E4A7B" w:rsidRDefault="009E4A7B">
          <w:pPr>
            <w:pStyle w:val="TOC3"/>
            <w:tabs>
              <w:tab w:val="left" w:pos="3265"/>
              <w:tab w:val="right" w:leader="dot" w:pos="936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 w:eastAsia="vi-VN"/>
            </w:rPr>
          </w:pPr>
          <w:hyperlink w:anchor="_Toc106818771" w:history="1">
            <w:r w:rsidRPr="00C90EF7">
              <w:rPr>
                <w:rStyle w:val="Hyperlink"/>
                <w:noProof/>
              </w:rPr>
              <w:t>3.1.2.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vi-VN" w:eastAsia="vi-VN"/>
              </w:rPr>
              <w:tab/>
            </w:r>
            <w:r w:rsidRPr="00C90EF7">
              <w:rPr>
                <w:rStyle w:val="Hyperlink"/>
                <w:noProof/>
              </w:rPr>
              <w:t>Xác</w:t>
            </w:r>
            <w:r w:rsidRPr="00C90EF7">
              <w:rPr>
                <w:rStyle w:val="Hyperlink"/>
                <w:noProof/>
                <w:spacing w:val="-1"/>
              </w:rPr>
              <w:t xml:space="preserve"> </w:t>
            </w:r>
            <w:r w:rsidRPr="00C90EF7">
              <w:rPr>
                <w:rStyle w:val="Hyperlink"/>
                <w:noProof/>
              </w:rPr>
              <w:t>định</w:t>
            </w:r>
            <w:r w:rsidRPr="00C90EF7">
              <w:rPr>
                <w:rStyle w:val="Hyperlink"/>
                <w:noProof/>
                <w:spacing w:val="-1"/>
              </w:rPr>
              <w:t xml:space="preserve"> </w:t>
            </w:r>
            <w:r w:rsidRPr="00C90EF7">
              <w:rPr>
                <w:rStyle w:val="Hyperlink"/>
                <w:noProof/>
              </w:rPr>
              <w:t>yêu</w:t>
            </w:r>
            <w:r w:rsidRPr="00C90EF7">
              <w:rPr>
                <w:rStyle w:val="Hyperlink"/>
                <w:noProof/>
                <w:spacing w:val="-3"/>
              </w:rPr>
              <w:t xml:space="preserve"> </w:t>
            </w:r>
            <w:r w:rsidRPr="00C90EF7">
              <w:rPr>
                <w:rStyle w:val="Hyperlink"/>
                <w:noProof/>
              </w:rPr>
              <w:t>cầu</w:t>
            </w:r>
            <w:r w:rsidRPr="00C90EF7">
              <w:rPr>
                <w:rStyle w:val="Hyperlink"/>
                <w:noProof/>
                <w:spacing w:val="-4"/>
              </w:rPr>
              <w:t xml:space="preserve"> </w:t>
            </w:r>
            <w:r w:rsidRPr="00C90EF7">
              <w:rPr>
                <w:rStyle w:val="Hyperlink"/>
                <w:noProof/>
              </w:rPr>
              <w:t>hệ</w:t>
            </w:r>
            <w:r w:rsidRPr="00C90EF7">
              <w:rPr>
                <w:rStyle w:val="Hyperlink"/>
                <w:noProof/>
                <w:spacing w:val="-3"/>
              </w:rPr>
              <w:t xml:space="preserve"> </w:t>
            </w:r>
            <w:r w:rsidRPr="00C90EF7">
              <w:rPr>
                <w:rStyle w:val="Hyperlink"/>
                <w:noProof/>
              </w:rPr>
              <w:t>thống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_Toc106818771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BA3956" w14:textId="3B3957BC" w:rsidR="009E4A7B" w:rsidRDefault="009E4A7B">
          <w:pPr>
            <w:pStyle w:val="TOC2"/>
            <w:tabs>
              <w:tab w:val="left" w:pos="2484"/>
              <w:tab w:val="right" w:leader="dot" w:pos="936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 w:eastAsia="vi-VN"/>
            </w:rPr>
          </w:pPr>
          <w:hyperlink w:anchor="_Toc106818772" w:history="1">
            <w:r w:rsidRPr="00C90EF7">
              <w:rPr>
                <w:rStyle w:val="Hyperlink"/>
                <w:noProof/>
              </w:rPr>
              <w:t>3.2.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vi-VN" w:eastAsia="vi-VN"/>
              </w:rPr>
              <w:tab/>
            </w:r>
            <w:r w:rsidRPr="00C90EF7">
              <w:rPr>
                <w:rStyle w:val="Hyperlink"/>
                <w:noProof/>
              </w:rPr>
              <w:t>Phân tích yêu cầu hệ thống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_Toc106818772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365C6D" w14:textId="66922EA9" w:rsidR="009E4A7B" w:rsidRDefault="009E4A7B">
          <w:pPr>
            <w:pStyle w:val="TOC3"/>
            <w:tabs>
              <w:tab w:val="left" w:pos="3265"/>
              <w:tab w:val="right" w:leader="dot" w:pos="936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 w:eastAsia="vi-VN"/>
            </w:rPr>
          </w:pPr>
          <w:hyperlink w:anchor="_Toc106818773" w:history="1">
            <w:r w:rsidRPr="00C90EF7">
              <w:rPr>
                <w:rStyle w:val="Hyperlink"/>
                <w:noProof/>
              </w:rPr>
              <w:t>3.2.1.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vi-VN" w:eastAsia="vi-VN"/>
              </w:rPr>
              <w:tab/>
            </w:r>
            <w:r w:rsidRPr="00C90EF7">
              <w:rPr>
                <w:rStyle w:val="Hyperlink"/>
                <w:noProof/>
              </w:rPr>
              <w:t>Phần</w:t>
            </w:r>
            <w:r w:rsidRPr="00C90EF7">
              <w:rPr>
                <w:rStyle w:val="Hyperlink"/>
                <w:noProof/>
                <w:spacing w:val="-4"/>
              </w:rPr>
              <w:t xml:space="preserve"> </w:t>
            </w:r>
            <w:r w:rsidRPr="00C90EF7">
              <w:rPr>
                <w:rStyle w:val="Hyperlink"/>
                <w:noProof/>
              </w:rPr>
              <w:t>ứng</w:t>
            </w:r>
            <w:r w:rsidRPr="00C90EF7">
              <w:rPr>
                <w:rStyle w:val="Hyperlink"/>
                <w:noProof/>
                <w:spacing w:val="-2"/>
              </w:rPr>
              <w:t xml:space="preserve"> </w:t>
            </w:r>
            <w:r w:rsidRPr="00C90EF7">
              <w:rPr>
                <w:rStyle w:val="Hyperlink"/>
                <w:noProof/>
              </w:rPr>
              <w:t>dụng</w:t>
            </w:r>
            <w:r w:rsidRPr="00C90EF7">
              <w:rPr>
                <w:rStyle w:val="Hyperlink"/>
                <w:noProof/>
                <w:spacing w:val="-1"/>
              </w:rPr>
              <w:t xml:space="preserve"> </w:t>
            </w:r>
            <w:r w:rsidRPr="00C90EF7">
              <w:rPr>
                <w:rStyle w:val="Hyperlink"/>
                <w:noProof/>
              </w:rPr>
              <w:t>Mobile</w:t>
            </w:r>
            <w:r w:rsidRPr="00C90EF7">
              <w:rPr>
                <w:rStyle w:val="Hyperlink"/>
                <w:noProof/>
                <w:lang w:val="en-US"/>
              </w:rPr>
              <w:t xml:space="preserve"> cho người mua</w:t>
            </w:r>
            <w:r w:rsidRPr="00C90EF7">
              <w:rPr>
                <w:rStyle w:val="Hyperlink"/>
                <w:noProof/>
                <w:spacing w:val="-4"/>
              </w:rPr>
              <w:t xml:space="preserve"> </w:t>
            </w:r>
            <w:r w:rsidRPr="00C90EF7">
              <w:rPr>
                <w:rStyle w:val="Hyperlink"/>
                <w:noProof/>
              </w:rPr>
              <w:t>(</w:t>
            </w:r>
            <w:r w:rsidRPr="00C90EF7">
              <w:rPr>
                <w:rStyle w:val="Hyperlink"/>
                <w:noProof/>
                <w:lang w:val="en-US"/>
              </w:rPr>
              <w:t>React Native</w:t>
            </w:r>
            <w:r w:rsidRPr="00C90EF7">
              <w:rPr>
                <w:rStyle w:val="Hyperlink"/>
                <w:noProof/>
              </w:rPr>
              <w:t>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_Toc106818773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84A6AD" w14:textId="24EB15A1" w:rsidR="009E4A7B" w:rsidRDefault="009E4A7B">
          <w:pPr>
            <w:pStyle w:val="TOC3"/>
            <w:tabs>
              <w:tab w:val="left" w:pos="3265"/>
              <w:tab w:val="right" w:leader="dot" w:pos="936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 w:eastAsia="vi-VN"/>
            </w:rPr>
          </w:pPr>
          <w:hyperlink w:anchor="_Toc106818774" w:history="1">
            <w:r w:rsidRPr="00C90EF7">
              <w:rPr>
                <w:rStyle w:val="Hyperlink"/>
                <w:noProof/>
              </w:rPr>
              <w:t>3.2.2.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vi-VN" w:eastAsia="vi-VN"/>
              </w:rPr>
              <w:tab/>
            </w:r>
            <w:r w:rsidRPr="00C90EF7">
              <w:rPr>
                <w:rStyle w:val="Hyperlink"/>
                <w:noProof/>
              </w:rPr>
              <w:t>Phần</w:t>
            </w:r>
            <w:r w:rsidRPr="00C90EF7">
              <w:rPr>
                <w:rStyle w:val="Hyperlink"/>
                <w:noProof/>
                <w:spacing w:val="-3"/>
              </w:rPr>
              <w:t xml:space="preserve"> </w:t>
            </w:r>
            <w:r w:rsidRPr="00C90EF7">
              <w:rPr>
                <w:rStyle w:val="Hyperlink"/>
                <w:noProof/>
                <w:lang w:val="en-US"/>
              </w:rPr>
              <w:t>ứng dụng Mobile</w:t>
            </w:r>
            <w:r w:rsidRPr="00C90EF7">
              <w:rPr>
                <w:rStyle w:val="Hyperlink"/>
                <w:noProof/>
              </w:rPr>
              <w:t xml:space="preserve"> (</w:t>
            </w:r>
            <w:r w:rsidRPr="00C90EF7">
              <w:rPr>
                <w:rStyle w:val="Hyperlink"/>
                <w:noProof/>
                <w:lang w:val="en-US"/>
              </w:rPr>
              <w:t>người bán</w:t>
            </w:r>
            <w:r w:rsidRPr="00C90EF7">
              <w:rPr>
                <w:rStyle w:val="Hyperlink"/>
                <w:noProof/>
              </w:rPr>
              <w:t>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_Toc106818774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FB15F6" w14:textId="440CD8FD" w:rsidR="009E4A7B" w:rsidRDefault="009E4A7B">
          <w:pPr>
            <w:pStyle w:val="TOC2"/>
            <w:tabs>
              <w:tab w:val="left" w:pos="2484"/>
              <w:tab w:val="right" w:leader="dot" w:pos="936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 w:eastAsia="vi-VN"/>
            </w:rPr>
          </w:pPr>
          <w:hyperlink w:anchor="_Toc106818775" w:history="1">
            <w:r w:rsidRPr="00C90EF7">
              <w:rPr>
                <w:rStyle w:val="Hyperlink"/>
                <w:noProof/>
              </w:rPr>
              <w:t>3.3.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vi-VN" w:eastAsia="vi-VN"/>
              </w:rPr>
              <w:tab/>
            </w:r>
            <w:r w:rsidRPr="00C90EF7">
              <w:rPr>
                <w:rStyle w:val="Hyperlink"/>
                <w:noProof/>
              </w:rPr>
              <w:t xml:space="preserve">Phân tích </w:t>
            </w:r>
            <w:r w:rsidRPr="00C90EF7">
              <w:rPr>
                <w:rStyle w:val="Hyperlink"/>
                <w:noProof/>
                <w:lang w:val="en-US"/>
              </w:rPr>
              <w:t>thiết kế</w:t>
            </w:r>
            <w:r w:rsidRPr="00C90EF7">
              <w:rPr>
                <w:rStyle w:val="Hyperlink"/>
                <w:noProof/>
              </w:rPr>
              <w:t xml:space="preserve"> hệ thống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_Toc106818775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86536A" w14:textId="23E7324D" w:rsidR="009E4A7B" w:rsidRDefault="009E4A7B">
          <w:pPr>
            <w:pStyle w:val="TOC3"/>
            <w:tabs>
              <w:tab w:val="left" w:pos="3265"/>
              <w:tab w:val="right" w:leader="dot" w:pos="936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 w:eastAsia="vi-VN"/>
            </w:rPr>
          </w:pPr>
          <w:hyperlink w:anchor="_Toc106818776" w:history="1">
            <w:r w:rsidRPr="00C90EF7">
              <w:rPr>
                <w:rStyle w:val="Hyperlink"/>
                <w:rFonts w:asciiTheme="majorHAnsi" w:hAnsiTheme="majorHAnsi" w:cstheme="majorHAnsi"/>
                <w:noProof/>
              </w:rPr>
              <w:t>3.3.1.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vi-VN" w:eastAsia="vi-VN"/>
              </w:rPr>
              <w:tab/>
            </w:r>
            <w:r w:rsidRPr="00C90EF7">
              <w:rPr>
                <w:rStyle w:val="Hyperlink"/>
                <w:noProof/>
              </w:rPr>
              <w:t>Sơ</w:t>
            </w:r>
            <w:r w:rsidRPr="00C90EF7">
              <w:rPr>
                <w:rStyle w:val="Hyperlink"/>
                <w:rFonts w:asciiTheme="majorHAnsi" w:hAnsiTheme="majorHAnsi" w:cstheme="majorHAnsi"/>
                <w:noProof/>
                <w:spacing w:val="-3"/>
              </w:rPr>
              <w:t xml:space="preserve"> </w:t>
            </w:r>
            <w:r w:rsidRPr="00C90EF7">
              <w:rPr>
                <w:rStyle w:val="Hyperlink"/>
                <w:rFonts w:asciiTheme="majorHAnsi" w:hAnsiTheme="majorHAnsi" w:cstheme="majorHAnsi"/>
                <w:noProof/>
              </w:rPr>
              <w:t>đồ</w:t>
            </w:r>
            <w:r w:rsidRPr="00C90EF7">
              <w:rPr>
                <w:rStyle w:val="Hyperlink"/>
                <w:rFonts w:asciiTheme="majorHAnsi" w:hAnsiTheme="majorHAnsi" w:cstheme="majorHAnsi"/>
                <w:noProof/>
                <w:spacing w:val="-3"/>
              </w:rPr>
              <w:t xml:space="preserve"> </w:t>
            </w:r>
            <w:r w:rsidRPr="00C90EF7">
              <w:rPr>
                <w:rStyle w:val="Hyperlink"/>
                <w:rFonts w:asciiTheme="majorHAnsi" w:hAnsiTheme="majorHAnsi" w:cstheme="majorHAnsi"/>
                <w:noProof/>
              </w:rPr>
              <w:t>use</w:t>
            </w:r>
            <w:r w:rsidRPr="00C90EF7">
              <w:rPr>
                <w:rStyle w:val="Hyperlink"/>
                <w:rFonts w:asciiTheme="majorHAnsi" w:hAnsiTheme="majorHAnsi" w:cstheme="majorHAnsi"/>
                <w:noProof/>
                <w:spacing w:val="-1"/>
              </w:rPr>
              <w:t xml:space="preserve"> </w:t>
            </w:r>
            <w:r w:rsidRPr="00C90EF7">
              <w:rPr>
                <w:rStyle w:val="Hyperlink"/>
                <w:rFonts w:asciiTheme="majorHAnsi" w:hAnsiTheme="majorHAnsi" w:cstheme="majorHAnsi"/>
                <w:noProof/>
              </w:rPr>
              <w:t>case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_Toc106818776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3AC334" w14:textId="71966FEB" w:rsidR="009E4A7B" w:rsidRDefault="009E4A7B">
          <w:pPr>
            <w:pStyle w:val="TOC3"/>
            <w:tabs>
              <w:tab w:val="left" w:pos="3265"/>
              <w:tab w:val="right" w:leader="dot" w:pos="936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 w:eastAsia="vi-VN"/>
            </w:rPr>
          </w:pPr>
          <w:hyperlink w:anchor="_Toc106818777" w:history="1">
            <w:r w:rsidRPr="00C90EF7">
              <w:rPr>
                <w:rStyle w:val="Hyperlink"/>
                <w:noProof/>
              </w:rPr>
              <w:t>3.3.2.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vi-VN" w:eastAsia="vi-VN"/>
              </w:rPr>
              <w:tab/>
            </w:r>
            <w:r w:rsidRPr="00C90EF7">
              <w:rPr>
                <w:rStyle w:val="Hyperlink"/>
                <w:noProof/>
                <w:lang w:val="en-US"/>
              </w:rPr>
              <w:t>Danh sách Actor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_Toc106818777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5F767D" w14:textId="793943B4" w:rsidR="009E4A7B" w:rsidRDefault="009E4A7B">
          <w:pPr>
            <w:pStyle w:val="TOC3"/>
            <w:tabs>
              <w:tab w:val="left" w:pos="3265"/>
              <w:tab w:val="right" w:leader="dot" w:pos="936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 w:eastAsia="vi-VN"/>
            </w:rPr>
          </w:pPr>
          <w:hyperlink w:anchor="_Toc106818778" w:history="1">
            <w:r w:rsidRPr="00C90EF7">
              <w:rPr>
                <w:rStyle w:val="Hyperlink"/>
                <w:noProof/>
              </w:rPr>
              <w:t>3.3.3.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vi-VN" w:eastAsia="vi-VN"/>
              </w:rPr>
              <w:tab/>
            </w:r>
            <w:r w:rsidRPr="00C90EF7">
              <w:rPr>
                <w:rStyle w:val="Hyperlink"/>
                <w:noProof/>
                <w:lang w:val="en-US"/>
              </w:rPr>
              <w:t>Danh sách Use case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_Toc106818778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514FA8" w14:textId="7E0839C0" w:rsidR="009E4A7B" w:rsidRDefault="009E4A7B">
          <w:pPr>
            <w:pStyle w:val="TOC3"/>
            <w:tabs>
              <w:tab w:val="left" w:pos="3265"/>
              <w:tab w:val="right" w:leader="dot" w:pos="936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 w:eastAsia="vi-VN"/>
            </w:rPr>
          </w:pPr>
          <w:hyperlink w:anchor="_Toc106818779" w:history="1">
            <w:r w:rsidRPr="00C90EF7">
              <w:rPr>
                <w:rStyle w:val="Hyperlink"/>
                <w:noProof/>
              </w:rPr>
              <w:t>3.3.4.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vi-VN" w:eastAsia="vi-VN"/>
              </w:rPr>
              <w:tab/>
            </w:r>
            <w:r w:rsidRPr="00C90EF7">
              <w:rPr>
                <w:rStyle w:val="Hyperlink"/>
                <w:noProof/>
                <w:lang w:val="en-US"/>
              </w:rPr>
              <w:t>Danh sách đặc tả Use case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_Toc106818779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69CD5A" w14:textId="017417EA" w:rsidR="009E4A7B" w:rsidRDefault="009E4A7B">
          <w:pPr>
            <w:pStyle w:val="TOC3"/>
            <w:tabs>
              <w:tab w:val="left" w:pos="3265"/>
              <w:tab w:val="right" w:leader="dot" w:pos="936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 w:eastAsia="vi-VN"/>
            </w:rPr>
          </w:pPr>
          <w:hyperlink w:anchor="_Toc106818780" w:history="1">
            <w:r w:rsidRPr="00C90EF7">
              <w:rPr>
                <w:rStyle w:val="Hyperlink"/>
                <w:noProof/>
              </w:rPr>
              <w:t>3.3.5.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vi-VN" w:eastAsia="vi-VN"/>
              </w:rPr>
              <w:tab/>
            </w:r>
            <w:r w:rsidRPr="00C90EF7">
              <w:rPr>
                <w:rStyle w:val="Hyperlink"/>
                <w:noProof/>
                <w:lang w:val="en-US"/>
              </w:rPr>
              <w:t>Sơ đồ Sequence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_Toc106818780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F7D022" w14:textId="5EEEFC19" w:rsidR="009E4A7B" w:rsidRDefault="009E4A7B">
          <w:pPr>
            <w:pStyle w:val="TOC3"/>
            <w:tabs>
              <w:tab w:val="left" w:pos="3265"/>
              <w:tab w:val="right" w:leader="dot" w:pos="936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 w:eastAsia="vi-VN"/>
            </w:rPr>
          </w:pPr>
          <w:hyperlink w:anchor="_Toc106818781" w:history="1">
            <w:r w:rsidRPr="00C90EF7">
              <w:rPr>
                <w:rStyle w:val="Hyperlink"/>
                <w:noProof/>
              </w:rPr>
              <w:t>3.3.6.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vi-VN" w:eastAsia="vi-VN"/>
              </w:rPr>
              <w:tab/>
            </w:r>
            <w:r w:rsidRPr="00C90EF7">
              <w:rPr>
                <w:rStyle w:val="Hyperlink"/>
                <w:noProof/>
                <w:lang w:val="en-US"/>
              </w:rPr>
              <w:t>Sơ đồ lớp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_Toc106818781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F88B69" w14:textId="503AA4EF" w:rsidR="009E4A7B" w:rsidRDefault="009E4A7B">
          <w:pPr>
            <w:pStyle w:val="TOC3"/>
            <w:tabs>
              <w:tab w:val="left" w:pos="3265"/>
              <w:tab w:val="right" w:leader="dot" w:pos="936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 w:eastAsia="vi-VN"/>
            </w:rPr>
          </w:pPr>
          <w:hyperlink w:anchor="_Toc106818782" w:history="1">
            <w:r w:rsidRPr="00C90EF7">
              <w:rPr>
                <w:rStyle w:val="Hyperlink"/>
                <w:noProof/>
              </w:rPr>
              <w:t>3.3.7.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vi-VN" w:eastAsia="vi-VN"/>
              </w:rPr>
              <w:tab/>
            </w:r>
            <w:r w:rsidRPr="00C90EF7">
              <w:rPr>
                <w:rStyle w:val="Hyperlink"/>
                <w:noProof/>
                <w:lang w:val="en-US"/>
              </w:rPr>
              <w:t>Phân tích và thiết kế cơ sở dữ liệu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_Toc106818782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08F390" w14:textId="0A1E111E" w:rsidR="009E4A7B" w:rsidRDefault="009E4A7B">
          <w:pPr>
            <w:pStyle w:val="TOC3"/>
            <w:tabs>
              <w:tab w:val="left" w:pos="3265"/>
              <w:tab w:val="right" w:leader="dot" w:pos="936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 w:eastAsia="vi-VN"/>
            </w:rPr>
          </w:pPr>
          <w:hyperlink w:anchor="_Toc106818783" w:history="1">
            <w:r w:rsidRPr="00C90EF7">
              <w:rPr>
                <w:rStyle w:val="Hyperlink"/>
                <w:noProof/>
              </w:rPr>
              <w:t>3.3.8.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vi-VN" w:eastAsia="vi-VN"/>
              </w:rPr>
              <w:tab/>
            </w:r>
            <w:r w:rsidRPr="00C90EF7">
              <w:rPr>
                <w:rStyle w:val="Hyperlink"/>
                <w:noProof/>
                <w:lang w:val="en-US"/>
              </w:rPr>
              <w:t>Mô tả dữ liệu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_Toc106818783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74D2E6" w14:textId="65BE0527" w:rsidR="009E4A7B" w:rsidRDefault="009E4A7B">
          <w:pPr>
            <w:pStyle w:val="TOC3"/>
            <w:tabs>
              <w:tab w:val="left" w:pos="3265"/>
              <w:tab w:val="right" w:leader="dot" w:pos="936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 w:eastAsia="vi-VN"/>
            </w:rPr>
          </w:pPr>
          <w:hyperlink w:anchor="_Toc106818784" w:history="1">
            <w:r w:rsidRPr="00C90EF7">
              <w:rPr>
                <w:rStyle w:val="Hyperlink"/>
                <w:noProof/>
              </w:rPr>
              <w:t>3.3.9.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vi-VN" w:eastAsia="vi-VN"/>
              </w:rPr>
              <w:tab/>
            </w:r>
            <w:r w:rsidRPr="00C90EF7">
              <w:rPr>
                <w:rStyle w:val="Hyperlink"/>
                <w:noProof/>
                <w:lang w:val="en-US"/>
              </w:rPr>
              <w:t>Chi tiết dữ liệu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_Toc106818784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CB9780" w14:textId="131709D9" w:rsidR="009E4A7B" w:rsidRDefault="009E4A7B">
          <w:pPr>
            <w:pStyle w:val="TOC2"/>
            <w:tabs>
              <w:tab w:val="left" w:pos="2484"/>
              <w:tab w:val="right" w:leader="dot" w:pos="936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 w:eastAsia="vi-VN"/>
            </w:rPr>
          </w:pPr>
          <w:hyperlink w:anchor="_Toc106818785" w:history="1">
            <w:r w:rsidRPr="00C90EF7">
              <w:rPr>
                <w:rStyle w:val="Hyperlink"/>
                <w:noProof/>
                <w:lang w:val="en-US"/>
              </w:rPr>
              <w:t>3.4.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vi-VN" w:eastAsia="vi-VN"/>
              </w:rPr>
              <w:tab/>
            </w:r>
            <w:r w:rsidRPr="00C90EF7">
              <w:rPr>
                <w:rStyle w:val="Hyperlink"/>
                <w:noProof/>
                <w:lang w:val="en-US"/>
              </w:rPr>
              <w:t>Thiết</w:t>
            </w:r>
            <w:r w:rsidRPr="00C90EF7">
              <w:rPr>
                <w:rStyle w:val="Hyperlink"/>
                <w:noProof/>
                <w:spacing w:val="-3"/>
              </w:rPr>
              <w:t xml:space="preserve"> </w:t>
            </w:r>
            <w:r w:rsidRPr="00C90EF7">
              <w:rPr>
                <w:rStyle w:val="Hyperlink"/>
                <w:noProof/>
              </w:rPr>
              <w:t>kế</w:t>
            </w:r>
            <w:r w:rsidRPr="00C90EF7">
              <w:rPr>
                <w:rStyle w:val="Hyperlink"/>
                <w:noProof/>
                <w:spacing w:val="-2"/>
              </w:rPr>
              <w:t xml:space="preserve"> </w:t>
            </w:r>
            <w:r w:rsidRPr="00C90EF7">
              <w:rPr>
                <w:rStyle w:val="Hyperlink"/>
                <w:noProof/>
                <w:lang w:val="en-US"/>
              </w:rPr>
              <w:t>giao diện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_Toc106818785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7FCA17" w14:textId="124AE483" w:rsidR="009E4A7B" w:rsidRDefault="009E4A7B">
          <w:pPr>
            <w:pStyle w:val="TOC3"/>
            <w:tabs>
              <w:tab w:val="left" w:pos="3265"/>
              <w:tab w:val="right" w:leader="dot" w:pos="936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 w:eastAsia="vi-VN"/>
            </w:rPr>
          </w:pPr>
          <w:hyperlink w:anchor="_Toc106818786" w:history="1">
            <w:r w:rsidRPr="00C90EF7">
              <w:rPr>
                <w:rStyle w:val="Hyperlink"/>
                <w:noProof/>
                <w:lang w:val="en-US"/>
              </w:rPr>
              <w:t>3.4.1.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vi-VN" w:eastAsia="vi-VN"/>
              </w:rPr>
              <w:tab/>
            </w:r>
            <w:r w:rsidRPr="00C90EF7">
              <w:rPr>
                <w:rStyle w:val="Hyperlink"/>
                <w:noProof/>
              </w:rPr>
              <w:t>Giao</w:t>
            </w:r>
            <w:r w:rsidRPr="00C90EF7">
              <w:rPr>
                <w:rStyle w:val="Hyperlink"/>
                <w:noProof/>
                <w:spacing w:val="-4"/>
              </w:rPr>
              <w:t xml:space="preserve"> </w:t>
            </w:r>
            <w:r w:rsidRPr="00C90EF7">
              <w:rPr>
                <w:rStyle w:val="Hyperlink"/>
                <w:noProof/>
              </w:rPr>
              <w:t>diện ứng</w:t>
            </w:r>
            <w:r w:rsidRPr="00C90EF7">
              <w:rPr>
                <w:rStyle w:val="Hyperlink"/>
                <w:noProof/>
                <w:spacing w:val="-3"/>
              </w:rPr>
              <w:t xml:space="preserve"> </w:t>
            </w:r>
            <w:r w:rsidRPr="00C90EF7">
              <w:rPr>
                <w:rStyle w:val="Hyperlink"/>
                <w:noProof/>
              </w:rPr>
              <w:t>dụng</w:t>
            </w:r>
            <w:r w:rsidRPr="00C90EF7">
              <w:rPr>
                <w:rStyle w:val="Hyperlink"/>
                <w:noProof/>
                <w:spacing w:val="-3"/>
              </w:rPr>
              <w:t xml:space="preserve"> </w:t>
            </w:r>
            <w:r w:rsidRPr="00C90EF7">
              <w:rPr>
                <w:rStyle w:val="Hyperlink"/>
                <w:noProof/>
              </w:rPr>
              <w:t>di</w:t>
            </w:r>
            <w:r w:rsidRPr="00C90EF7">
              <w:rPr>
                <w:rStyle w:val="Hyperlink"/>
                <w:noProof/>
                <w:spacing w:val="-4"/>
              </w:rPr>
              <w:t xml:space="preserve"> </w:t>
            </w:r>
            <w:r w:rsidRPr="00C90EF7">
              <w:rPr>
                <w:rStyle w:val="Hyperlink"/>
                <w:noProof/>
              </w:rPr>
              <w:t>động</w:t>
            </w:r>
            <w:r w:rsidRPr="00C90EF7">
              <w:rPr>
                <w:rStyle w:val="Hyperlink"/>
                <w:noProof/>
                <w:spacing w:val="-3"/>
              </w:rPr>
              <w:t xml:space="preserve"> </w:t>
            </w:r>
            <w:r w:rsidRPr="00C90EF7">
              <w:rPr>
                <w:rStyle w:val="Hyperlink"/>
                <w:noProof/>
                <w:lang w:val="en-US"/>
              </w:rPr>
              <w:t>dành cho người mua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_Toc106818786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789DDD" w14:textId="09EFFB16" w:rsidR="009E4A7B" w:rsidRDefault="009E4A7B">
          <w:pPr>
            <w:pStyle w:val="TOC3"/>
            <w:tabs>
              <w:tab w:val="left" w:pos="3265"/>
              <w:tab w:val="right" w:leader="dot" w:pos="936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 w:eastAsia="vi-VN"/>
            </w:rPr>
          </w:pPr>
          <w:hyperlink w:anchor="_Toc106818787" w:history="1">
            <w:r w:rsidRPr="00C90EF7">
              <w:rPr>
                <w:rStyle w:val="Hyperlink"/>
                <w:noProof/>
                <w:lang w:val="en-US"/>
              </w:rPr>
              <w:t>3.4.2.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vi-VN" w:eastAsia="vi-VN"/>
              </w:rPr>
              <w:tab/>
            </w:r>
            <w:r w:rsidRPr="00C90EF7">
              <w:rPr>
                <w:rStyle w:val="Hyperlink"/>
                <w:noProof/>
              </w:rPr>
              <w:t>Giao</w:t>
            </w:r>
            <w:r w:rsidRPr="00C90EF7">
              <w:rPr>
                <w:rStyle w:val="Hyperlink"/>
                <w:noProof/>
                <w:spacing w:val="-4"/>
              </w:rPr>
              <w:t xml:space="preserve"> </w:t>
            </w:r>
            <w:r w:rsidRPr="00C90EF7">
              <w:rPr>
                <w:rStyle w:val="Hyperlink"/>
                <w:noProof/>
              </w:rPr>
              <w:t>diện ứng</w:t>
            </w:r>
            <w:r w:rsidRPr="00C90EF7">
              <w:rPr>
                <w:rStyle w:val="Hyperlink"/>
                <w:noProof/>
                <w:spacing w:val="-3"/>
              </w:rPr>
              <w:t xml:space="preserve"> </w:t>
            </w:r>
            <w:r w:rsidRPr="00C90EF7">
              <w:rPr>
                <w:rStyle w:val="Hyperlink"/>
                <w:noProof/>
              </w:rPr>
              <w:t>dụng</w:t>
            </w:r>
            <w:r w:rsidRPr="00C90EF7">
              <w:rPr>
                <w:rStyle w:val="Hyperlink"/>
                <w:noProof/>
                <w:spacing w:val="-3"/>
              </w:rPr>
              <w:t xml:space="preserve"> </w:t>
            </w:r>
            <w:r w:rsidRPr="00C90EF7">
              <w:rPr>
                <w:rStyle w:val="Hyperlink"/>
                <w:noProof/>
              </w:rPr>
              <w:t>di</w:t>
            </w:r>
            <w:r w:rsidRPr="00C90EF7">
              <w:rPr>
                <w:rStyle w:val="Hyperlink"/>
                <w:noProof/>
                <w:spacing w:val="-4"/>
              </w:rPr>
              <w:t xml:space="preserve"> </w:t>
            </w:r>
            <w:r w:rsidRPr="00C90EF7">
              <w:rPr>
                <w:rStyle w:val="Hyperlink"/>
                <w:noProof/>
              </w:rPr>
              <w:t>động</w:t>
            </w:r>
            <w:r w:rsidRPr="00C90EF7">
              <w:rPr>
                <w:rStyle w:val="Hyperlink"/>
                <w:noProof/>
                <w:spacing w:val="-3"/>
              </w:rPr>
              <w:t xml:space="preserve"> </w:t>
            </w:r>
            <w:r w:rsidRPr="00C90EF7">
              <w:rPr>
                <w:rStyle w:val="Hyperlink"/>
                <w:noProof/>
                <w:lang w:val="en-US"/>
              </w:rPr>
              <w:t>dành cho Staff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_Toc106818787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4CE207" w14:textId="5515A7D0" w:rsidR="009E4A7B" w:rsidRDefault="009E4A7B">
          <w:pPr>
            <w:pStyle w:val="TOC3"/>
            <w:tabs>
              <w:tab w:val="left" w:pos="3265"/>
              <w:tab w:val="right" w:leader="dot" w:pos="936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 w:eastAsia="vi-VN"/>
            </w:rPr>
          </w:pPr>
          <w:hyperlink w:anchor="_Toc106818788" w:history="1">
            <w:r w:rsidRPr="00C90EF7">
              <w:rPr>
                <w:rStyle w:val="Hyperlink"/>
                <w:noProof/>
                <w:lang w:val="en-US"/>
              </w:rPr>
              <w:t>3.4.3.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vi-VN" w:eastAsia="vi-VN"/>
              </w:rPr>
              <w:tab/>
            </w:r>
            <w:r w:rsidRPr="00C90EF7">
              <w:rPr>
                <w:rStyle w:val="Hyperlink"/>
                <w:noProof/>
              </w:rPr>
              <w:t>Giao</w:t>
            </w:r>
            <w:r w:rsidRPr="00C90EF7">
              <w:rPr>
                <w:rStyle w:val="Hyperlink"/>
                <w:noProof/>
                <w:spacing w:val="-4"/>
              </w:rPr>
              <w:t xml:space="preserve"> </w:t>
            </w:r>
            <w:r w:rsidRPr="00C90EF7">
              <w:rPr>
                <w:rStyle w:val="Hyperlink"/>
                <w:noProof/>
              </w:rPr>
              <w:t>diện ứng</w:t>
            </w:r>
            <w:r w:rsidRPr="00C90EF7">
              <w:rPr>
                <w:rStyle w:val="Hyperlink"/>
                <w:noProof/>
                <w:spacing w:val="-3"/>
              </w:rPr>
              <w:t xml:space="preserve"> </w:t>
            </w:r>
            <w:r w:rsidRPr="00C90EF7">
              <w:rPr>
                <w:rStyle w:val="Hyperlink"/>
                <w:noProof/>
              </w:rPr>
              <w:t>dụng</w:t>
            </w:r>
            <w:r w:rsidRPr="00C90EF7">
              <w:rPr>
                <w:rStyle w:val="Hyperlink"/>
                <w:noProof/>
                <w:spacing w:val="-3"/>
              </w:rPr>
              <w:t xml:space="preserve"> </w:t>
            </w:r>
            <w:r w:rsidRPr="00C90EF7">
              <w:rPr>
                <w:rStyle w:val="Hyperlink"/>
                <w:noProof/>
              </w:rPr>
              <w:t>di</w:t>
            </w:r>
            <w:r w:rsidRPr="00C90EF7">
              <w:rPr>
                <w:rStyle w:val="Hyperlink"/>
                <w:noProof/>
                <w:spacing w:val="-4"/>
              </w:rPr>
              <w:t xml:space="preserve"> </w:t>
            </w:r>
            <w:r w:rsidRPr="00C90EF7">
              <w:rPr>
                <w:rStyle w:val="Hyperlink"/>
                <w:noProof/>
              </w:rPr>
              <w:t>động</w:t>
            </w:r>
            <w:r w:rsidRPr="00C90EF7">
              <w:rPr>
                <w:rStyle w:val="Hyperlink"/>
                <w:noProof/>
                <w:spacing w:val="-3"/>
              </w:rPr>
              <w:t xml:space="preserve"> </w:t>
            </w:r>
            <w:r w:rsidRPr="00C90EF7">
              <w:rPr>
                <w:rStyle w:val="Hyperlink"/>
                <w:noProof/>
                <w:lang w:val="en-US"/>
              </w:rPr>
              <w:t>dành cho Admin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_Toc106818788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880FF8" w14:textId="6C6776C2" w:rsidR="009E4A7B" w:rsidRDefault="009E4A7B">
          <w:pPr>
            <w:pStyle w:val="TOC1"/>
            <w:tabs>
              <w:tab w:val="left" w:pos="3265"/>
              <w:tab w:val="right" w:leader="dot" w:pos="9366"/>
            </w:tabs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noProof/>
              <w:sz w:val="22"/>
              <w:lang w:val="vi-VN" w:eastAsia="vi-VN"/>
            </w:rPr>
          </w:pPr>
          <w:hyperlink w:anchor="_Toc106818789" w:history="1">
            <w:r w:rsidRPr="00C90EF7">
              <w:rPr>
                <w:rStyle w:val="Hyperlink"/>
                <w:noProof/>
                <w:lang w:val="en-US"/>
              </w:rPr>
              <w:t>CHƯƠNG 4: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i w:val="0"/>
                <w:iCs w:val="0"/>
                <w:noProof/>
                <w:sz w:val="22"/>
                <w:lang w:val="vi-VN" w:eastAsia="vi-VN"/>
              </w:rPr>
              <w:tab/>
            </w:r>
            <w:r w:rsidRPr="00C90EF7">
              <w:rPr>
                <w:rStyle w:val="Hyperlink"/>
                <w:noProof/>
              </w:rPr>
              <w:t>ÁP</w:t>
            </w:r>
            <w:r w:rsidRPr="00C90EF7">
              <w:rPr>
                <w:rStyle w:val="Hyperlink"/>
                <w:noProof/>
                <w:spacing w:val="-3"/>
              </w:rPr>
              <w:t xml:space="preserve"> </w:t>
            </w:r>
            <w:r w:rsidRPr="00C90EF7">
              <w:rPr>
                <w:rStyle w:val="Hyperlink"/>
                <w:noProof/>
              </w:rPr>
              <w:t>DỤNG</w:t>
            </w:r>
            <w:r w:rsidRPr="00C90EF7">
              <w:rPr>
                <w:rStyle w:val="Hyperlink"/>
                <w:noProof/>
                <w:spacing w:val="-1"/>
              </w:rPr>
              <w:t xml:space="preserve"> </w:t>
            </w:r>
            <w:r w:rsidRPr="00C90EF7">
              <w:rPr>
                <w:rStyle w:val="Hyperlink"/>
                <w:noProof/>
                <w:lang w:val="en-US"/>
              </w:rPr>
              <w:t>BÀI TOÁN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_Toc106818789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D9665F" w14:textId="5A645CD6" w:rsidR="009E4A7B" w:rsidRDefault="009E4A7B">
          <w:pPr>
            <w:pStyle w:val="TOC2"/>
            <w:tabs>
              <w:tab w:val="left" w:pos="2484"/>
              <w:tab w:val="right" w:leader="dot" w:pos="936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 w:eastAsia="vi-VN"/>
            </w:rPr>
          </w:pPr>
          <w:hyperlink w:anchor="_Toc106818790" w:history="1">
            <w:r w:rsidRPr="00C90EF7">
              <w:rPr>
                <w:rStyle w:val="Hyperlink"/>
                <w:noProof/>
                <w:lang w:val="en-US"/>
              </w:rPr>
              <w:t>4.1.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vi-VN" w:eastAsia="vi-VN"/>
              </w:rPr>
              <w:tab/>
            </w:r>
            <w:r w:rsidRPr="00C90EF7">
              <w:rPr>
                <w:rStyle w:val="Hyperlink"/>
                <w:noProof/>
                <w:lang w:val="en-US"/>
              </w:rPr>
              <w:t>Bài toán về hiển thị và lưu trữ hình ảnh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_Toc106818790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393D13" w14:textId="4F1F34FF" w:rsidR="009E4A7B" w:rsidRDefault="009E4A7B">
          <w:pPr>
            <w:pStyle w:val="TOC3"/>
            <w:tabs>
              <w:tab w:val="left" w:pos="3265"/>
              <w:tab w:val="right" w:leader="dot" w:pos="936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 w:eastAsia="vi-VN"/>
            </w:rPr>
          </w:pPr>
          <w:hyperlink w:anchor="_Toc106818791" w:history="1">
            <w:r w:rsidRPr="00C90EF7">
              <w:rPr>
                <w:rStyle w:val="Hyperlink"/>
                <w:noProof/>
                <w:lang w:val="en-US"/>
              </w:rPr>
              <w:t>4.1.1.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vi-VN" w:eastAsia="vi-VN"/>
              </w:rPr>
              <w:tab/>
            </w:r>
            <w:r w:rsidRPr="00C90EF7">
              <w:rPr>
                <w:rStyle w:val="Hyperlink"/>
                <w:noProof/>
                <w:lang w:val="en-US"/>
              </w:rPr>
              <w:t>Đặt vấn đề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_Toc106818791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E8F7C4" w14:textId="29B075F6" w:rsidR="009E4A7B" w:rsidRDefault="009E4A7B">
          <w:pPr>
            <w:pStyle w:val="TOC3"/>
            <w:tabs>
              <w:tab w:val="left" w:pos="3265"/>
              <w:tab w:val="right" w:leader="dot" w:pos="936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 w:eastAsia="vi-VN"/>
            </w:rPr>
          </w:pPr>
          <w:hyperlink w:anchor="_Toc106818792" w:history="1">
            <w:r w:rsidRPr="00C90EF7">
              <w:rPr>
                <w:rStyle w:val="Hyperlink"/>
                <w:noProof/>
                <w:lang w:val="en-US"/>
              </w:rPr>
              <w:t>4.1.2.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vi-VN" w:eastAsia="vi-VN"/>
              </w:rPr>
              <w:tab/>
            </w:r>
            <w:r w:rsidRPr="00C90EF7">
              <w:rPr>
                <w:rStyle w:val="Hyperlink"/>
                <w:noProof/>
                <w:lang w:val="en-US"/>
              </w:rPr>
              <w:t>Hướng giải quyết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_Toc106818792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75E954" w14:textId="7B81999B" w:rsidR="009E4A7B" w:rsidRDefault="009E4A7B">
          <w:pPr>
            <w:pStyle w:val="TOC2"/>
            <w:tabs>
              <w:tab w:val="left" w:pos="2484"/>
              <w:tab w:val="right" w:leader="dot" w:pos="936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 w:eastAsia="vi-VN"/>
            </w:rPr>
          </w:pPr>
          <w:hyperlink w:anchor="_Toc106818793" w:history="1">
            <w:r w:rsidRPr="00C90EF7">
              <w:rPr>
                <w:rStyle w:val="Hyperlink"/>
                <w:noProof/>
                <w:lang w:val="en-US"/>
              </w:rPr>
              <w:t>4.2.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vi-VN" w:eastAsia="vi-VN"/>
              </w:rPr>
              <w:tab/>
            </w:r>
            <w:r w:rsidRPr="00C90EF7">
              <w:rPr>
                <w:rStyle w:val="Hyperlink"/>
                <w:noProof/>
                <w:lang w:val="en-US"/>
              </w:rPr>
              <w:t>Bài toán cập nhật trạng thái đơn hàng, hủy đơn hàng và trả hàng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_Toc106818793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850E2A" w14:textId="5AB9B176" w:rsidR="009E4A7B" w:rsidRDefault="009E4A7B">
          <w:pPr>
            <w:pStyle w:val="TOC3"/>
            <w:tabs>
              <w:tab w:val="left" w:pos="3265"/>
              <w:tab w:val="right" w:leader="dot" w:pos="936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 w:eastAsia="vi-VN"/>
            </w:rPr>
          </w:pPr>
          <w:hyperlink w:anchor="_Toc106818794" w:history="1">
            <w:r w:rsidRPr="00C90EF7">
              <w:rPr>
                <w:rStyle w:val="Hyperlink"/>
                <w:noProof/>
                <w:lang w:val="en-US"/>
              </w:rPr>
              <w:t>4.2.1.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vi-VN" w:eastAsia="vi-VN"/>
              </w:rPr>
              <w:tab/>
            </w:r>
            <w:r w:rsidRPr="00C90EF7">
              <w:rPr>
                <w:rStyle w:val="Hyperlink"/>
                <w:noProof/>
                <w:lang w:val="en-US"/>
              </w:rPr>
              <w:t>Đặt vấn đề: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_Toc106818794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7D2226" w14:textId="487D7216" w:rsidR="009E4A7B" w:rsidRDefault="009E4A7B">
          <w:pPr>
            <w:pStyle w:val="TOC3"/>
            <w:tabs>
              <w:tab w:val="left" w:pos="3265"/>
              <w:tab w:val="right" w:leader="dot" w:pos="936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 w:eastAsia="vi-VN"/>
            </w:rPr>
          </w:pPr>
          <w:hyperlink w:anchor="_Toc106818795" w:history="1">
            <w:r w:rsidRPr="00C90EF7">
              <w:rPr>
                <w:rStyle w:val="Hyperlink"/>
                <w:noProof/>
                <w:lang w:val="en-US"/>
              </w:rPr>
              <w:t>4.2.2.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vi-VN" w:eastAsia="vi-VN"/>
              </w:rPr>
              <w:tab/>
            </w:r>
            <w:r w:rsidRPr="00C90EF7">
              <w:rPr>
                <w:rStyle w:val="Hyperlink"/>
                <w:noProof/>
                <w:lang w:val="en-US"/>
              </w:rPr>
              <w:t>Hướng giải quyết: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_Toc106818795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93CAD1" w14:textId="427ACB54" w:rsidR="009E4A7B" w:rsidRDefault="009E4A7B">
          <w:pPr>
            <w:pStyle w:val="TOC2"/>
            <w:tabs>
              <w:tab w:val="left" w:pos="2484"/>
              <w:tab w:val="right" w:leader="dot" w:pos="936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 w:eastAsia="vi-VN"/>
            </w:rPr>
          </w:pPr>
          <w:hyperlink w:anchor="_Toc106818796" w:history="1">
            <w:r w:rsidRPr="00C90EF7">
              <w:rPr>
                <w:rStyle w:val="Hyperlink"/>
                <w:noProof/>
                <w:lang w:val="en-US"/>
              </w:rPr>
              <w:t>4.3.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vi-VN" w:eastAsia="vi-VN"/>
              </w:rPr>
              <w:tab/>
            </w:r>
            <w:r w:rsidRPr="00C90EF7">
              <w:rPr>
                <w:rStyle w:val="Hyperlink"/>
                <w:noProof/>
                <w:lang w:val="en-US"/>
              </w:rPr>
              <w:t>Bài toán xác thực, phần quyền người dùng, sử dụng JWT: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_Toc106818796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D8AAE9" w14:textId="7D3143BA" w:rsidR="009E4A7B" w:rsidRDefault="009E4A7B">
          <w:pPr>
            <w:pStyle w:val="TOC3"/>
            <w:tabs>
              <w:tab w:val="left" w:pos="3265"/>
              <w:tab w:val="right" w:leader="dot" w:pos="936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 w:eastAsia="vi-VN"/>
            </w:rPr>
          </w:pPr>
          <w:hyperlink w:anchor="_Toc106818797" w:history="1">
            <w:r w:rsidRPr="00C90EF7">
              <w:rPr>
                <w:rStyle w:val="Hyperlink"/>
                <w:noProof/>
                <w:lang w:val="en-US"/>
              </w:rPr>
              <w:t>4.3.1.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vi-VN" w:eastAsia="vi-VN"/>
              </w:rPr>
              <w:tab/>
            </w:r>
            <w:r w:rsidRPr="00C90EF7">
              <w:rPr>
                <w:rStyle w:val="Hyperlink"/>
                <w:noProof/>
                <w:lang w:val="en-US"/>
              </w:rPr>
              <w:t>Đặt vấn đề: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_Toc106818797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219792" w14:textId="022F1510" w:rsidR="009E4A7B" w:rsidRDefault="009E4A7B">
          <w:pPr>
            <w:pStyle w:val="TOC3"/>
            <w:tabs>
              <w:tab w:val="left" w:pos="3265"/>
              <w:tab w:val="right" w:leader="dot" w:pos="936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 w:eastAsia="vi-VN"/>
            </w:rPr>
          </w:pPr>
          <w:hyperlink w:anchor="_Toc106818798" w:history="1">
            <w:r w:rsidRPr="00C90EF7">
              <w:rPr>
                <w:rStyle w:val="Hyperlink"/>
                <w:noProof/>
                <w:lang w:val="en-US"/>
              </w:rPr>
              <w:t>4.3.2.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vi-VN" w:eastAsia="vi-VN"/>
              </w:rPr>
              <w:tab/>
            </w:r>
            <w:r w:rsidRPr="00C90EF7">
              <w:rPr>
                <w:rStyle w:val="Hyperlink"/>
                <w:noProof/>
                <w:lang w:val="en-US"/>
              </w:rPr>
              <w:t>Hướng giải quyết: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_Toc106818798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C0774F" w14:textId="23BA81D9" w:rsidR="009E4A7B" w:rsidRDefault="009E4A7B">
          <w:pPr>
            <w:pStyle w:val="TOC2"/>
            <w:tabs>
              <w:tab w:val="left" w:pos="2484"/>
              <w:tab w:val="right" w:leader="dot" w:pos="936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 w:eastAsia="vi-VN"/>
            </w:rPr>
          </w:pPr>
          <w:hyperlink w:anchor="_Toc106818799" w:history="1">
            <w:r w:rsidRPr="00C90EF7">
              <w:rPr>
                <w:rStyle w:val="Hyperlink"/>
                <w:noProof/>
                <w:lang w:val="en-US"/>
              </w:rPr>
              <w:t>4.4.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vi-VN" w:eastAsia="vi-VN"/>
              </w:rPr>
              <w:tab/>
            </w:r>
            <w:r w:rsidRPr="00C90EF7">
              <w:rPr>
                <w:rStyle w:val="Hyperlink"/>
                <w:noProof/>
                <w:lang w:val="en-US"/>
              </w:rPr>
              <w:t>Bài toán khuyến nghị người dùng: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_Toc106818799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ADDF2D" w14:textId="6FA631E4" w:rsidR="009E4A7B" w:rsidRDefault="009E4A7B">
          <w:pPr>
            <w:pStyle w:val="TOC3"/>
            <w:tabs>
              <w:tab w:val="left" w:pos="3265"/>
              <w:tab w:val="right" w:leader="dot" w:pos="936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 w:eastAsia="vi-VN"/>
            </w:rPr>
          </w:pPr>
          <w:hyperlink w:anchor="_Toc106818800" w:history="1">
            <w:r w:rsidRPr="00C90EF7">
              <w:rPr>
                <w:rStyle w:val="Hyperlink"/>
                <w:noProof/>
                <w:lang w:val="en-US"/>
              </w:rPr>
              <w:t>4.4.1.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vi-VN" w:eastAsia="vi-VN"/>
              </w:rPr>
              <w:tab/>
            </w:r>
            <w:r w:rsidRPr="00C90EF7">
              <w:rPr>
                <w:rStyle w:val="Hyperlink"/>
                <w:noProof/>
                <w:lang w:val="en-US"/>
              </w:rPr>
              <w:t>Đặt vấn đề: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_Toc106818800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579425" w14:textId="0CA6EFFB" w:rsidR="009E4A7B" w:rsidRDefault="009E4A7B">
          <w:pPr>
            <w:pStyle w:val="TOC3"/>
            <w:tabs>
              <w:tab w:val="left" w:pos="3265"/>
              <w:tab w:val="right" w:leader="dot" w:pos="936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 w:eastAsia="vi-VN"/>
            </w:rPr>
          </w:pPr>
          <w:hyperlink w:anchor="_Toc106818801" w:history="1">
            <w:r w:rsidRPr="00C90EF7">
              <w:rPr>
                <w:rStyle w:val="Hyperlink"/>
                <w:noProof/>
                <w:lang w:val="en-US"/>
              </w:rPr>
              <w:t>4.4.2.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vi-VN" w:eastAsia="vi-VN"/>
              </w:rPr>
              <w:tab/>
            </w:r>
            <w:r w:rsidRPr="00C90EF7">
              <w:rPr>
                <w:rStyle w:val="Hyperlink"/>
                <w:noProof/>
                <w:lang w:val="en-US"/>
              </w:rPr>
              <w:t>Hướng giải quyết: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_Toc106818801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DB1E43" w14:textId="5C491E6A" w:rsidR="009E4A7B" w:rsidRDefault="009E4A7B">
          <w:pPr>
            <w:pStyle w:val="TOC1"/>
            <w:tabs>
              <w:tab w:val="left" w:pos="3265"/>
              <w:tab w:val="right" w:leader="dot" w:pos="9366"/>
            </w:tabs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noProof/>
              <w:sz w:val="22"/>
              <w:lang w:val="vi-VN" w:eastAsia="vi-VN"/>
            </w:rPr>
          </w:pPr>
          <w:hyperlink w:anchor="_Toc106818802" w:history="1">
            <w:r w:rsidRPr="00C90EF7">
              <w:rPr>
                <w:rStyle w:val="Hyperlink"/>
                <w:noProof/>
              </w:rPr>
              <w:t>CHƯƠNG 5: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i w:val="0"/>
                <w:iCs w:val="0"/>
                <w:noProof/>
                <w:sz w:val="22"/>
                <w:lang w:val="vi-VN" w:eastAsia="vi-VN"/>
              </w:rPr>
              <w:tab/>
            </w:r>
            <w:r w:rsidRPr="00C90EF7">
              <w:rPr>
                <w:rStyle w:val="Hyperlink"/>
                <w:noProof/>
              </w:rPr>
              <w:t>KẾT</w:t>
            </w:r>
            <w:r w:rsidRPr="00C90EF7">
              <w:rPr>
                <w:rStyle w:val="Hyperlink"/>
                <w:noProof/>
                <w:spacing w:val="-2"/>
              </w:rPr>
              <w:t xml:space="preserve"> </w:t>
            </w:r>
            <w:r w:rsidRPr="00C90EF7">
              <w:rPr>
                <w:rStyle w:val="Hyperlink"/>
                <w:noProof/>
              </w:rPr>
              <w:t>LUẬN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_Toc106818802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24F3D7" w14:textId="685B73C2" w:rsidR="009E4A7B" w:rsidRDefault="009E4A7B">
          <w:pPr>
            <w:pStyle w:val="TOC2"/>
            <w:tabs>
              <w:tab w:val="left" w:pos="2484"/>
              <w:tab w:val="right" w:leader="dot" w:pos="936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 w:eastAsia="vi-VN"/>
            </w:rPr>
          </w:pPr>
          <w:hyperlink w:anchor="_Toc106818803" w:history="1">
            <w:r w:rsidRPr="00C90EF7">
              <w:rPr>
                <w:rStyle w:val="Hyperlink"/>
                <w:noProof/>
              </w:rPr>
              <w:t>5.1.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vi-VN" w:eastAsia="vi-VN"/>
              </w:rPr>
              <w:tab/>
            </w:r>
            <w:r w:rsidRPr="00C90EF7">
              <w:rPr>
                <w:rStyle w:val="Hyperlink"/>
                <w:noProof/>
              </w:rPr>
              <w:t>Kết</w:t>
            </w:r>
            <w:r w:rsidRPr="00C90EF7">
              <w:rPr>
                <w:rStyle w:val="Hyperlink"/>
                <w:noProof/>
                <w:spacing w:val="-5"/>
              </w:rPr>
              <w:t xml:space="preserve"> </w:t>
            </w:r>
            <w:r w:rsidRPr="00C90EF7">
              <w:rPr>
                <w:rStyle w:val="Hyperlink"/>
                <w:noProof/>
              </w:rPr>
              <w:t>quả</w:t>
            </w:r>
            <w:r w:rsidRPr="00C90EF7">
              <w:rPr>
                <w:rStyle w:val="Hyperlink"/>
                <w:noProof/>
                <w:spacing w:val="-1"/>
              </w:rPr>
              <w:t xml:space="preserve"> </w:t>
            </w:r>
            <w:r w:rsidRPr="00C90EF7">
              <w:rPr>
                <w:rStyle w:val="Hyperlink"/>
                <w:noProof/>
              </w:rPr>
              <w:t>đạt</w:t>
            </w:r>
            <w:r w:rsidRPr="00C90EF7">
              <w:rPr>
                <w:rStyle w:val="Hyperlink"/>
                <w:noProof/>
                <w:spacing w:val="-4"/>
              </w:rPr>
              <w:t xml:space="preserve"> </w:t>
            </w:r>
            <w:r w:rsidRPr="00C90EF7">
              <w:rPr>
                <w:rStyle w:val="Hyperlink"/>
                <w:noProof/>
              </w:rPr>
              <w:t>được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_Toc106818803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AB508E" w14:textId="5E757D05" w:rsidR="009E4A7B" w:rsidRDefault="009E4A7B">
          <w:pPr>
            <w:pStyle w:val="TOC3"/>
            <w:tabs>
              <w:tab w:val="left" w:pos="3265"/>
              <w:tab w:val="right" w:leader="dot" w:pos="936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 w:eastAsia="vi-VN"/>
            </w:rPr>
          </w:pPr>
          <w:hyperlink w:anchor="_Toc106818804" w:history="1">
            <w:r w:rsidRPr="00C90EF7">
              <w:rPr>
                <w:rStyle w:val="Hyperlink"/>
                <w:noProof/>
              </w:rPr>
              <w:t>5.1.1.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vi-VN" w:eastAsia="vi-VN"/>
              </w:rPr>
              <w:tab/>
            </w:r>
            <w:r w:rsidRPr="00C90EF7">
              <w:rPr>
                <w:rStyle w:val="Hyperlink"/>
                <w:noProof/>
                <w:lang w:val="en-US"/>
              </w:rPr>
              <w:t>Lý thuyết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_Toc106818804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3E1C12" w14:textId="6EEDAD23" w:rsidR="009E4A7B" w:rsidRDefault="009E4A7B">
          <w:pPr>
            <w:pStyle w:val="TOC3"/>
            <w:tabs>
              <w:tab w:val="left" w:pos="3265"/>
              <w:tab w:val="right" w:leader="dot" w:pos="936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 w:eastAsia="vi-VN"/>
            </w:rPr>
          </w:pPr>
          <w:hyperlink w:anchor="_Toc106818805" w:history="1">
            <w:r w:rsidRPr="00C90EF7">
              <w:rPr>
                <w:rStyle w:val="Hyperlink"/>
                <w:noProof/>
              </w:rPr>
              <w:t>5.1.2.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vi-VN" w:eastAsia="vi-VN"/>
              </w:rPr>
              <w:tab/>
            </w:r>
            <w:r w:rsidRPr="00C90EF7">
              <w:rPr>
                <w:rStyle w:val="Hyperlink"/>
                <w:noProof/>
              </w:rPr>
              <w:t>Công</w:t>
            </w:r>
            <w:r w:rsidRPr="00C90EF7">
              <w:rPr>
                <w:rStyle w:val="Hyperlink"/>
                <w:noProof/>
                <w:spacing w:val="-3"/>
              </w:rPr>
              <w:t xml:space="preserve"> </w:t>
            </w:r>
            <w:r w:rsidRPr="00C90EF7">
              <w:rPr>
                <w:rStyle w:val="Hyperlink"/>
                <w:noProof/>
              </w:rPr>
              <w:t>nghệ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_Toc106818805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C7B921" w14:textId="72D0CEEC" w:rsidR="009E4A7B" w:rsidRDefault="009E4A7B">
          <w:pPr>
            <w:pStyle w:val="TOC3"/>
            <w:tabs>
              <w:tab w:val="left" w:pos="3265"/>
              <w:tab w:val="right" w:leader="dot" w:pos="936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 w:eastAsia="vi-VN"/>
            </w:rPr>
          </w:pPr>
          <w:hyperlink w:anchor="_Toc106818806" w:history="1">
            <w:r w:rsidRPr="00C90EF7">
              <w:rPr>
                <w:rStyle w:val="Hyperlink"/>
                <w:noProof/>
              </w:rPr>
              <w:t>5.1.3.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vi-VN" w:eastAsia="vi-VN"/>
              </w:rPr>
              <w:tab/>
            </w:r>
            <w:r w:rsidRPr="00C90EF7">
              <w:rPr>
                <w:rStyle w:val="Hyperlink"/>
                <w:noProof/>
                <w:lang w:val="en-US"/>
              </w:rPr>
              <w:t>Ứng dụng bên phần khách hàng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_Toc106818806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15F19F" w14:textId="12FDD726" w:rsidR="009E4A7B" w:rsidRDefault="009E4A7B">
          <w:pPr>
            <w:pStyle w:val="TOC3"/>
            <w:tabs>
              <w:tab w:val="left" w:pos="3265"/>
              <w:tab w:val="right" w:leader="dot" w:pos="936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 w:eastAsia="vi-VN"/>
            </w:rPr>
          </w:pPr>
          <w:hyperlink w:anchor="_Toc106818807" w:history="1">
            <w:r w:rsidRPr="00C90EF7">
              <w:rPr>
                <w:rStyle w:val="Hyperlink"/>
                <w:noProof/>
              </w:rPr>
              <w:t>5.1.4.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vi-VN" w:eastAsia="vi-VN"/>
              </w:rPr>
              <w:tab/>
            </w:r>
            <w:r w:rsidRPr="00C90EF7">
              <w:rPr>
                <w:rStyle w:val="Hyperlink"/>
                <w:noProof/>
                <w:lang w:val="en-US"/>
              </w:rPr>
              <w:t>Ứng dụng bên phần q</w:t>
            </w:r>
            <w:r w:rsidRPr="00C90EF7">
              <w:rPr>
                <w:rStyle w:val="Hyperlink"/>
                <w:noProof/>
              </w:rPr>
              <w:t>uản</w:t>
            </w:r>
            <w:r w:rsidRPr="00C90EF7">
              <w:rPr>
                <w:rStyle w:val="Hyperlink"/>
                <w:noProof/>
                <w:spacing w:val="-8"/>
              </w:rPr>
              <w:t xml:space="preserve"> </w:t>
            </w:r>
            <w:r w:rsidRPr="00C90EF7">
              <w:rPr>
                <w:rStyle w:val="Hyperlink"/>
                <w:noProof/>
              </w:rPr>
              <w:t>lý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_Toc106818807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E310F0" w14:textId="2AE731D8" w:rsidR="009E4A7B" w:rsidRDefault="009E4A7B">
          <w:pPr>
            <w:pStyle w:val="TOC2"/>
            <w:tabs>
              <w:tab w:val="left" w:pos="2484"/>
              <w:tab w:val="right" w:leader="dot" w:pos="936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 w:eastAsia="vi-VN"/>
            </w:rPr>
          </w:pPr>
          <w:hyperlink w:anchor="_Toc106818808" w:history="1">
            <w:r w:rsidRPr="00C90EF7">
              <w:rPr>
                <w:rStyle w:val="Hyperlink"/>
                <w:noProof/>
                <w:lang w:val="en-US"/>
              </w:rPr>
              <w:t>5.2.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vi-VN" w:eastAsia="vi-VN"/>
              </w:rPr>
              <w:tab/>
            </w:r>
            <w:r w:rsidRPr="00C90EF7">
              <w:rPr>
                <w:rStyle w:val="Hyperlink"/>
                <w:noProof/>
                <w:lang w:val="en-US"/>
              </w:rPr>
              <w:t>Hạn chế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_Toc106818808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0DBF86" w14:textId="4965B7A3" w:rsidR="009E4A7B" w:rsidRDefault="009E4A7B">
          <w:pPr>
            <w:pStyle w:val="TOC2"/>
            <w:tabs>
              <w:tab w:val="left" w:pos="2484"/>
              <w:tab w:val="right" w:leader="dot" w:pos="936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 w:eastAsia="vi-VN"/>
            </w:rPr>
          </w:pPr>
          <w:hyperlink w:anchor="_Toc106818809" w:history="1">
            <w:r w:rsidRPr="00C90EF7">
              <w:rPr>
                <w:rStyle w:val="Hyperlink"/>
                <w:noProof/>
                <w:lang w:val="en-US"/>
              </w:rPr>
              <w:t>5.3.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vi-VN" w:eastAsia="vi-VN"/>
              </w:rPr>
              <w:tab/>
            </w:r>
            <w:r w:rsidRPr="00C90EF7">
              <w:rPr>
                <w:rStyle w:val="Hyperlink"/>
                <w:noProof/>
                <w:lang w:val="en-US"/>
              </w:rPr>
              <w:t>Hướng phát triển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_Toc106818809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7946BA" w14:textId="7636A36B" w:rsidR="009E4A7B" w:rsidRDefault="009E4A7B">
          <w:pPr>
            <w:pStyle w:val="TOC1"/>
            <w:tabs>
              <w:tab w:val="left" w:pos="3265"/>
              <w:tab w:val="right" w:leader="dot" w:pos="9366"/>
            </w:tabs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noProof/>
              <w:sz w:val="22"/>
              <w:lang w:val="vi-VN" w:eastAsia="vi-VN"/>
            </w:rPr>
          </w:pPr>
          <w:hyperlink w:anchor="_Toc106818810" w:history="1">
            <w:r w:rsidRPr="00C90EF7">
              <w:rPr>
                <w:rStyle w:val="Hyperlink"/>
                <w:noProof/>
                <w:lang w:val="en-US"/>
              </w:rPr>
              <w:t>CHƯƠNG 6: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i w:val="0"/>
                <w:iCs w:val="0"/>
                <w:noProof/>
                <w:sz w:val="22"/>
                <w:lang w:val="vi-VN" w:eastAsia="vi-VN"/>
              </w:rPr>
              <w:tab/>
            </w:r>
            <w:r w:rsidRPr="00C90EF7">
              <w:rPr>
                <w:rStyle w:val="Hyperlink"/>
                <w:noProof/>
                <w:lang w:val="en-US"/>
              </w:rPr>
              <w:t>TÀI LIỆU KHAM KHẢO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_Toc106818810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39CC85" w14:textId="619B3F9C" w:rsidR="00E45D61" w:rsidRDefault="000223CD" w:rsidP="00F16426">
          <w:pPr>
            <w:ind w:left="0"/>
            <w:jc w:val="both"/>
            <w:rPr>
              <w:rFonts w:cstheme="majorHAnsi"/>
              <w:b/>
              <w:bCs/>
              <w:noProof/>
            </w:rPr>
          </w:pPr>
          <w:r w:rsidRPr="00D5653B">
            <w:rPr>
              <w:rFonts w:asciiTheme="majorHAnsi" w:hAnsiTheme="majorHAnsi" w:cstheme="majorHAnsi"/>
              <w:b/>
              <w:bCs/>
              <w:noProof/>
            </w:rPr>
            <w:fldChar w:fldCharType="end"/>
          </w:r>
        </w:p>
      </w:sdtContent>
    </w:sdt>
    <w:p w14:paraId="2BC25BB3" w14:textId="77777777" w:rsidR="005732C1" w:rsidRDefault="005732C1" w:rsidP="00854C53">
      <w:pPr>
        <w:spacing w:line="240" w:lineRule="auto"/>
        <w:ind w:left="0"/>
        <w:rPr>
          <w:b/>
          <w:bCs/>
          <w:sz w:val="36"/>
          <w:szCs w:val="36"/>
        </w:rPr>
      </w:pPr>
      <w:bookmarkStart w:id="9" w:name="_Toc106804416"/>
      <w:r>
        <w:br w:type="page"/>
      </w:r>
    </w:p>
    <w:p w14:paraId="00302349" w14:textId="7B49BF92" w:rsidR="00742A5B" w:rsidRDefault="00E45D61" w:rsidP="004C793B">
      <w:pPr>
        <w:pStyle w:val="Title"/>
        <w:ind w:hanging="90"/>
      </w:pPr>
      <w:bookmarkStart w:id="10" w:name="_Toc106811927"/>
      <w:r>
        <w:lastRenderedPageBreak/>
        <w:t>DANH MỤC HÌNH</w:t>
      </w:r>
      <w:bookmarkEnd w:id="9"/>
      <w:bookmarkEnd w:id="10"/>
    </w:p>
    <w:p w14:paraId="51C664E3" w14:textId="77777777" w:rsidR="00742A5B" w:rsidRDefault="00742A5B" w:rsidP="00742A5B">
      <w:pPr>
        <w:ind w:left="0"/>
        <w:rPr>
          <w:lang w:val="en-US" w:eastAsia="fr-FR"/>
        </w:rPr>
      </w:pPr>
    </w:p>
    <w:p w14:paraId="10433064" w14:textId="2388BB59" w:rsidR="009E4A7B" w:rsidRDefault="004667FD">
      <w:pPr>
        <w:pStyle w:val="TableofFigures"/>
        <w:tabs>
          <w:tab w:val="right" w:leader="dot" w:pos="9366"/>
        </w:tabs>
        <w:rPr>
          <w:rFonts w:asciiTheme="minorHAnsi" w:eastAsiaTheme="minorEastAsia" w:hAnsiTheme="minorHAnsi" w:cstheme="minorBidi"/>
          <w:noProof/>
          <w:sz w:val="22"/>
          <w:lang w:val="vi-VN" w:eastAsia="vi-VN"/>
        </w:rPr>
      </w:pPr>
      <w:r>
        <w:rPr>
          <w:rFonts w:asciiTheme="minorHAnsi" w:eastAsiaTheme="minorEastAsia" w:hAnsiTheme="minorHAnsi" w:cstheme="minorBidi"/>
          <w:noProof/>
          <w:sz w:val="22"/>
          <w:lang w:val="vi-VN" w:eastAsia="vi-VN"/>
        </w:rPr>
        <w:fldChar w:fldCharType="begin"/>
      </w:r>
      <w:r>
        <w:rPr>
          <w:rFonts w:asciiTheme="minorHAnsi" w:eastAsiaTheme="minorEastAsia" w:hAnsiTheme="minorHAnsi" w:cstheme="minorBidi"/>
          <w:noProof/>
          <w:sz w:val="22"/>
          <w:lang w:val="vi-VN" w:eastAsia="vi-VN"/>
        </w:rPr>
        <w:instrText xml:space="preserve"> TOC \h \z \c "Hình" </w:instrText>
      </w:r>
      <w:r>
        <w:rPr>
          <w:rFonts w:asciiTheme="minorHAnsi" w:eastAsiaTheme="minorEastAsia" w:hAnsiTheme="minorHAnsi" w:cstheme="minorBidi"/>
          <w:noProof/>
          <w:sz w:val="22"/>
          <w:lang w:val="vi-VN" w:eastAsia="vi-VN"/>
        </w:rPr>
        <w:fldChar w:fldCharType="separate"/>
      </w:r>
      <w:hyperlink w:anchor="_Toc106818811" w:history="1">
        <w:r w:rsidR="009E4A7B" w:rsidRPr="00943E93">
          <w:rPr>
            <w:rStyle w:val="Hyperlink"/>
            <w:noProof/>
          </w:rPr>
          <w:t>Hình 2.1</w:t>
        </w:r>
        <w:r w:rsidR="009E4A7B" w:rsidRPr="00943E93">
          <w:rPr>
            <w:rStyle w:val="Hyperlink"/>
            <w:noProof/>
            <w:lang w:val="en-US"/>
          </w:rPr>
          <w:t xml:space="preserve"> MySQL</w:t>
        </w:r>
        <w:r w:rsidR="009E4A7B">
          <w:rPr>
            <w:noProof/>
            <w:webHidden/>
          </w:rPr>
          <w:tab/>
        </w:r>
        <w:r w:rsidR="009E4A7B">
          <w:rPr>
            <w:noProof/>
            <w:webHidden/>
          </w:rPr>
          <w:fldChar w:fldCharType="begin"/>
        </w:r>
        <w:r w:rsidR="009E4A7B">
          <w:rPr>
            <w:noProof/>
            <w:webHidden/>
          </w:rPr>
          <w:instrText xml:space="preserve"> PAGEREF _Toc106818811 \h </w:instrText>
        </w:r>
        <w:r w:rsidR="009E4A7B">
          <w:rPr>
            <w:noProof/>
            <w:webHidden/>
          </w:rPr>
        </w:r>
        <w:r w:rsidR="009E4A7B">
          <w:rPr>
            <w:noProof/>
            <w:webHidden/>
          </w:rPr>
          <w:fldChar w:fldCharType="separate"/>
        </w:r>
        <w:r w:rsidR="009E4A7B">
          <w:rPr>
            <w:noProof/>
            <w:webHidden/>
          </w:rPr>
          <w:t>23</w:t>
        </w:r>
        <w:r w:rsidR="009E4A7B">
          <w:rPr>
            <w:noProof/>
            <w:webHidden/>
          </w:rPr>
          <w:fldChar w:fldCharType="end"/>
        </w:r>
      </w:hyperlink>
    </w:p>
    <w:p w14:paraId="7CA438D4" w14:textId="5F7B9946" w:rsidR="009E4A7B" w:rsidRDefault="009E4A7B">
      <w:pPr>
        <w:pStyle w:val="TableofFigures"/>
        <w:tabs>
          <w:tab w:val="right" w:leader="dot" w:pos="9366"/>
        </w:tabs>
        <w:rPr>
          <w:rFonts w:asciiTheme="minorHAnsi" w:eastAsiaTheme="minorEastAsia" w:hAnsiTheme="minorHAnsi" w:cstheme="minorBidi"/>
          <w:noProof/>
          <w:sz w:val="22"/>
          <w:lang w:val="vi-VN" w:eastAsia="vi-VN"/>
        </w:rPr>
      </w:pPr>
      <w:hyperlink w:anchor="_Toc106818812" w:history="1">
        <w:r w:rsidRPr="00943E93">
          <w:rPr>
            <w:rStyle w:val="Hyperlink"/>
            <w:noProof/>
          </w:rPr>
          <w:t>Hình 2.2</w:t>
        </w:r>
        <w:r w:rsidRPr="00943E93">
          <w:rPr>
            <w:rStyle w:val="Hyperlink"/>
            <w:noProof/>
            <w:lang w:val="en-US"/>
          </w:rPr>
          <w:t xml:space="preserve"> MongoDB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_Toc106818812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43250850" w14:textId="19B39D49" w:rsidR="009E4A7B" w:rsidRDefault="009E4A7B">
      <w:pPr>
        <w:pStyle w:val="TableofFigures"/>
        <w:tabs>
          <w:tab w:val="right" w:leader="dot" w:pos="9366"/>
        </w:tabs>
        <w:rPr>
          <w:rFonts w:asciiTheme="minorHAnsi" w:eastAsiaTheme="minorEastAsia" w:hAnsiTheme="minorHAnsi" w:cstheme="minorBidi"/>
          <w:noProof/>
          <w:sz w:val="22"/>
          <w:lang w:val="vi-VN" w:eastAsia="vi-VN"/>
        </w:rPr>
      </w:pPr>
      <w:hyperlink w:anchor="_Toc106818813" w:history="1">
        <w:r w:rsidRPr="00943E93">
          <w:rPr>
            <w:rStyle w:val="Hyperlink"/>
            <w:noProof/>
          </w:rPr>
          <w:t>Hình 2.3</w:t>
        </w:r>
        <w:r w:rsidRPr="00943E93">
          <w:rPr>
            <w:rStyle w:val="Hyperlink"/>
            <w:noProof/>
            <w:lang w:val="en-US"/>
          </w:rPr>
          <w:t xml:space="preserve"> JWT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_Toc106818813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7EBCC318" w14:textId="697F4148" w:rsidR="009E4A7B" w:rsidRDefault="009E4A7B">
      <w:pPr>
        <w:pStyle w:val="TableofFigures"/>
        <w:tabs>
          <w:tab w:val="right" w:leader="dot" w:pos="9366"/>
        </w:tabs>
        <w:rPr>
          <w:rFonts w:asciiTheme="minorHAnsi" w:eastAsiaTheme="minorEastAsia" w:hAnsiTheme="minorHAnsi" w:cstheme="minorBidi"/>
          <w:noProof/>
          <w:sz w:val="22"/>
          <w:lang w:val="vi-VN" w:eastAsia="vi-VN"/>
        </w:rPr>
      </w:pPr>
      <w:hyperlink w:anchor="_Toc106818814" w:history="1">
        <w:r w:rsidRPr="00943E93">
          <w:rPr>
            <w:rStyle w:val="Hyperlink"/>
            <w:noProof/>
          </w:rPr>
          <w:t>Hình 2.4</w:t>
        </w:r>
        <w:r w:rsidRPr="00943E93">
          <w:rPr>
            <w:rStyle w:val="Hyperlink"/>
            <w:noProof/>
            <w:lang w:val="en-US"/>
          </w:rPr>
          <w:t xml:space="preserve"> </w:t>
        </w:r>
        <w:r w:rsidRPr="00943E93">
          <w:rPr>
            <w:rStyle w:val="Hyperlink"/>
            <w:noProof/>
          </w:rPr>
          <w:t>Postman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_Toc106818814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2A956E59" w14:textId="564AE5A9" w:rsidR="009E4A7B" w:rsidRDefault="009E4A7B">
      <w:pPr>
        <w:pStyle w:val="TableofFigures"/>
        <w:tabs>
          <w:tab w:val="right" w:leader="dot" w:pos="9366"/>
        </w:tabs>
        <w:rPr>
          <w:rFonts w:asciiTheme="minorHAnsi" w:eastAsiaTheme="minorEastAsia" w:hAnsiTheme="minorHAnsi" w:cstheme="minorBidi"/>
          <w:noProof/>
          <w:sz w:val="22"/>
          <w:lang w:val="vi-VN" w:eastAsia="vi-VN"/>
        </w:rPr>
      </w:pPr>
      <w:hyperlink w:anchor="_Toc106818815" w:history="1">
        <w:r w:rsidRPr="00943E93">
          <w:rPr>
            <w:rStyle w:val="Hyperlink"/>
            <w:noProof/>
          </w:rPr>
          <w:t>Hình 2.5</w:t>
        </w:r>
        <w:r w:rsidRPr="00943E93">
          <w:rPr>
            <w:rStyle w:val="Hyperlink"/>
            <w:noProof/>
            <w:lang w:val="en-US"/>
          </w:rPr>
          <w:t xml:space="preserve"> React Native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_Toc106818815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41B72546" w14:textId="00569803" w:rsidR="009E4A7B" w:rsidRDefault="009E4A7B">
      <w:pPr>
        <w:pStyle w:val="TableofFigures"/>
        <w:tabs>
          <w:tab w:val="right" w:leader="dot" w:pos="9366"/>
        </w:tabs>
        <w:rPr>
          <w:rFonts w:asciiTheme="minorHAnsi" w:eastAsiaTheme="minorEastAsia" w:hAnsiTheme="minorHAnsi" w:cstheme="minorBidi"/>
          <w:noProof/>
          <w:sz w:val="22"/>
          <w:lang w:val="vi-VN" w:eastAsia="vi-VN"/>
        </w:rPr>
      </w:pPr>
      <w:hyperlink w:anchor="_Toc106818816" w:history="1">
        <w:r w:rsidRPr="00943E93">
          <w:rPr>
            <w:rStyle w:val="Hyperlink"/>
            <w:noProof/>
          </w:rPr>
          <w:t>Hình 2.6</w:t>
        </w:r>
        <w:r w:rsidRPr="00943E93">
          <w:rPr>
            <w:rStyle w:val="Hyperlink"/>
            <w:noProof/>
            <w:lang w:val="en-US"/>
          </w:rPr>
          <w:t xml:space="preserve"> NodeJS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_Toc106818816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2A1DB936" w14:textId="15A0194C" w:rsidR="009E4A7B" w:rsidRDefault="009E4A7B">
      <w:pPr>
        <w:pStyle w:val="TableofFigures"/>
        <w:tabs>
          <w:tab w:val="right" w:leader="dot" w:pos="9366"/>
        </w:tabs>
        <w:rPr>
          <w:rFonts w:asciiTheme="minorHAnsi" w:eastAsiaTheme="minorEastAsia" w:hAnsiTheme="minorHAnsi" w:cstheme="minorBidi"/>
          <w:noProof/>
          <w:sz w:val="22"/>
          <w:lang w:val="vi-VN" w:eastAsia="vi-VN"/>
        </w:rPr>
      </w:pPr>
      <w:hyperlink w:anchor="_Toc106818817" w:history="1">
        <w:r w:rsidRPr="00943E93">
          <w:rPr>
            <w:rStyle w:val="Hyperlink"/>
            <w:noProof/>
          </w:rPr>
          <w:t>Hình 2.7</w:t>
        </w:r>
        <w:r w:rsidRPr="00943E93">
          <w:rPr>
            <w:rStyle w:val="Hyperlink"/>
            <w:noProof/>
            <w:lang w:val="en-US"/>
          </w:rPr>
          <w:t xml:space="preserve"> </w:t>
        </w:r>
        <w:r w:rsidRPr="00943E93">
          <w:rPr>
            <w:rStyle w:val="Hyperlink"/>
            <w:noProof/>
          </w:rPr>
          <w:t>Visual Studio Code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_Toc106818817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51570ABB" w14:textId="1311CE69" w:rsidR="009E4A7B" w:rsidRDefault="009E4A7B">
      <w:pPr>
        <w:pStyle w:val="TableofFigures"/>
        <w:tabs>
          <w:tab w:val="right" w:leader="dot" w:pos="9366"/>
        </w:tabs>
        <w:rPr>
          <w:rFonts w:asciiTheme="minorHAnsi" w:eastAsiaTheme="minorEastAsia" w:hAnsiTheme="minorHAnsi" w:cstheme="minorBidi"/>
          <w:noProof/>
          <w:sz w:val="22"/>
          <w:lang w:val="vi-VN" w:eastAsia="vi-VN"/>
        </w:rPr>
      </w:pPr>
      <w:hyperlink w:anchor="_Toc106818818" w:history="1">
        <w:r w:rsidRPr="00943E93">
          <w:rPr>
            <w:rStyle w:val="Hyperlink"/>
            <w:noProof/>
          </w:rPr>
          <w:t>Hình 2.8</w:t>
        </w:r>
        <w:r w:rsidRPr="00943E93">
          <w:rPr>
            <w:rStyle w:val="Hyperlink"/>
            <w:noProof/>
            <w:lang w:val="en-US"/>
          </w:rPr>
          <w:t xml:space="preserve"> Recombee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_Toc106818818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13439808" w14:textId="0023263E" w:rsidR="009E4A7B" w:rsidRDefault="009E4A7B">
      <w:pPr>
        <w:pStyle w:val="TableofFigures"/>
        <w:tabs>
          <w:tab w:val="right" w:leader="dot" w:pos="9366"/>
        </w:tabs>
        <w:rPr>
          <w:rFonts w:asciiTheme="minorHAnsi" w:eastAsiaTheme="minorEastAsia" w:hAnsiTheme="minorHAnsi" w:cstheme="minorBidi"/>
          <w:noProof/>
          <w:sz w:val="22"/>
          <w:lang w:val="vi-VN" w:eastAsia="vi-VN"/>
        </w:rPr>
      </w:pPr>
      <w:hyperlink w:anchor="_Toc106818819" w:history="1">
        <w:r w:rsidRPr="00943E93">
          <w:rPr>
            <w:rStyle w:val="Hyperlink"/>
            <w:noProof/>
          </w:rPr>
          <w:t>Hình 3.1</w:t>
        </w:r>
        <w:r w:rsidRPr="00943E93">
          <w:rPr>
            <w:rStyle w:val="Hyperlink"/>
            <w:noProof/>
            <w:lang w:val="en-US"/>
          </w:rPr>
          <w:t xml:space="preserve"> </w:t>
        </w:r>
        <w:r w:rsidRPr="00943E93">
          <w:rPr>
            <w:rStyle w:val="Hyperlink"/>
            <w:noProof/>
          </w:rPr>
          <w:t>Sơ đồ kiến trúc hệ thống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_Toc106818819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232C1432" w14:textId="4F4B7A4E" w:rsidR="009E4A7B" w:rsidRDefault="009E4A7B">
      <w:pPr>
        <w:pStyle w:val="TableofFigures"/>
        <w:tabs>
          <w:tab w:val="right" w:leader="dot" w:pos="9366"/>
        </w:tabs>
        <w:rPr>
          <w:rFonts w:asciiTheme="minorHAnsi" w:eastAsiaTheme="minorEastAsia" w:hAnsiTheme="minorHAnsi" w:cstheme="minorBidi"/>
          <w:noProof/>
          <w:sz w:val="22"/>
          <w:lang w:val="vi-VN" w:eastAsia="vi-VN"/>
        </w:rPr>
      </w:pPr>
      <w:hyperlink w:anchor="_Toc106818820" w:history="1">
        <w:r w:rsidRPr="00943E93">
          <w:rPr>
            <w:rStyle w:val="Hyperlink"/>
            <w:noProof/>
          </w:rPr>
          <w:t>Hình 3.2</w:t>
        </w:r>
        <w:r w:rsidRPr="00943E93">
          <w:rPr>
            <w:rStyle w:val="Hyperlink"/>
            <w:noProof/>
            <w:lang w:val="en-US"/>
          </w:rPr>
          <w:t xml:space="preserve"> Quy trình đặt hàng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_Toc106818820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6D0F78DC" w14:textId="081D4E57" w:rsidR="009E4A7B" w:rsidRDefault="009E4A7B">
      <w:pPr>
        <w:pStyle w:val="TableofFigures"/>
        <w:tabs>
          <w:tab w:val="right" w:leader="dot" w:pos="9366"/>
        </w:tabs>
        <w:rPr>
          <w:rFonts w:asciiTheme="minorHAnsi" w:eastAsiaTheme="minorEastAsia" w:hAnsiTheme="minorHAnsi" w:cstheme="minorBidi"/>
          <w:noProof/>
          <w:sz w:val="22"/>
          <w:lang w:val="vi-VN" w:eastAsia="vi-VN"/>
        </w:rPr>
      </w:pPr>
      <w:hyperlink w:anchor="_Toc106818821" w:history="1">
        <w:r w:rsidRPr="00943E93">
          <w:rPr>
            <w:rStyle w:val="Hyperlink"/>
            <w:noProof/>
          </w:rPr>
          <w:t>Hình 3.3</w:t>
        </w:r>
        <w:r w:rsidRPr="00943E93">
          <w:rPr>
            <w:rStyle w:val="Hyperlink"/>
            <w:noProof/>
            <w:lang w:val="en-US"/>
          </w:rPr>
          <w:t xml:space="preserve"> Sơ đồ Use case tổng quát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_Toc106818821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059C80B1" w14:textId="38C7D93A" w:rsidR="009E4A7B" w:rsidRDefault="009E4A7B">
      <w:pPr>
        <w:pStyle w:val="TableofFigures"/>
        <w:tabs>
          <w:tab w:val="right" w:leader="dot" w:pos="9366"/>
        </w:tabs>
        <w:rPr>
          <w:rFonts w:asciiTheme="minorHAnsi" w:eastAsiaTheme="minorEastAsia" w:hAnsiTheme="minorHAnsi" w:cstheme="minorBidi"/>
          <w:noProof/>
          <w:sz w:val="22"/>
          <w:lang w:val="vi-VN" w:eastAsia="vi-VN"/>
        </w:rPr>
      </w:pPr>
      <w:hyperlink w:anchor="_Toc106818822" w:history="1">
        <w:r w:rsidRPr="00943E93">
          <w:rPr>
            <w:rStyle w:val="Hyperlink"/>
            <w:noProof/>
          </w:rPr>
          <w:t>Hình 3.4</w:t>
        </w:r>
        <w:r w:rsidRPr="00943E93">
          <w:rPr>
            <w:rStyle w:val="Hyperlink"/>
            <w:noProof/>
            <w:lang w:val="en-US"/>
          </w:rPr>
          <w:t xml:space="preserve"> Sơ đồ hoạt động Xem sản phẩm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_Toc106818822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6001C803" w14:textId="7BACF3FC" w:rsidR="009E4A7B" w:rsidRDefault="009E4A7B">
      <w:pPr>
        <w:pStyle w:val="TableofFigures"/>
        <w:tabs>
          <w:tab w:val="right" w:leader="dot" w:pos="9366"/>
        </w:tabs>
        <w:rPr>
          <w:rFonts w:asciiTheme="minorHAnsi" w:eastAsiaTheme="minorEastAsia" w:hAnsiTheme="minorHAnsi" w:cstheme="minorBidi"/>
          <w:noProof/>
          <w:sz w:val="22"/>
          <w:lang w:val="vi-VN" w:eastAsia="vi-VN"/>
        </w:rPr>
      </w:pPr>
      <w:hyperlink w:anchor="_Toc106818823" w:history="1">
        <w:r w:rsidRPr="00943E93">
          <w:rPr>
            <w:rStyle w:val="Hyperlink"/>
            <w:noProof/>
          </w:rPr>
          <w:t>Hình 3.5</w:t>
        </w:r>
        <w:r w:rsidRPr="00943E93">
          <w:rPr>
            <w:rStyle w:val="Hyperlink"/>
            <w:noProof/>
            <w:lang w:val="en-US"/>
          </w:rPr>
          <w:t xml:space="preserve"> Sơ đồ hoạt động Danh sách yêu thích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_Toc106818823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3F630065" w14:textId="66115E4F" w:rsidR="009E4A7B" w:rsidRDefault="009E4A7B">
      <w:pPr>
        <w:pStyle w:val="TableofFigures"/>
        <w:tabs>
          <w:tab w:val="right" w:leader="dot" w:pos="9366"/>
        </w:tabs>
        <w:rPr>
          <w:rFonts w:asciiTheme="minorHAnsi" w:eastAsiaTheme="minorEastAsia" w:hAnsiTheme="minorHAnsi" w:cstheme="minorBidi"/>
          <w:noProof/>
          <w:sz w:val="22"/>
          <w:lang w:val="vi-VN" w:eastAsia="vi-VN"/>
        </w:rPr>
      </w:pPr>
      <w:hyperlink w:anchor="_Toc106818824" w:history="1">
        <w:r w:rsidRPr="00943E93">
          <w:rPr>
            <w:rStyle w:val="Hyperlink"/>
            <w:noProof/>
          </w:rPr>
          <w:t>Hình 3.6</w:t>
        </w:r>
        <w:r w:rsidRPr="00943E93">
          <w:rPr>
            <w:rStyle w:val="Hyperlink"/>
            <w:noProof/>
            <w:lang w:val="en-US"/>
          </w:rPr>
          <w:t xml:space="preserve"> Sơ đồ hoạt động Xem thông tin cá nhân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_Toc106818824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14:paraId="5412EC58" w14:textId="37D5C306" w:rsidR="009E4A7B" w:rsidRDefault="009E4A7B">
      <w:pPr>
        <w:pStyle w:val="TableofFigures"/>
        <w:tabs>
          <w:tab w:val="right" w:leader="dot" w:pos="9366"/>
        </w:tabs>
        <w:rPr>
          <w:rFonts w:asciiTheme="minorHAnsi" w:eastAsiaTheme="minorEastAsia" w:hAnsiTheme="minorHAnsi" w:cstheme="minorBidi"/>
          <w:noProof/>
          <w:sz w:val="22"/>
          <w:lang w:val="vi-VN" w:eastAsia="vi-VN"/>
        </w:rPr>
      </w:pPr>
      <w:hyperlink w:anchor="_Toc106818825" w:history="1">
        <w:r w:rsidRPr="00943E93">
          <w:rPr>
            <w:rStyle w:val="Hyperlink"/>
            <w:noProof/>
          </w:rPr>
          <w:t>Hình 3.7</w:t>
        </w:r>
        <w:r w:rsidRPr="00943E93">
          <w:rPr>
            <w:rStyle w:val="Hyperlink"/>
            <w:noProof/>
            <w:lang w:val="en-US"/>
          </w:rPr>
          <w:t xml:space="preserve"> Sơ đồ hoạt động Sửa thông tin cá nhân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_Toc106818825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14:paraId="7501DB02" w14:textId="673ADD84" w:rsidR="009E4A7B" w:rsidRDefault="009E4A7B">
      <w:pPr>
        <w:pStyle w:val="TableofFigures"/>
        <w:tabs>
          <w:tab w:val="right" w:leader="dot" w:pos="9366"/>
        </w:tabs>
        <w:rPr>
          <w:rFonts w:asciiTheme="minorHAnsi" w:eastAsiaTheme="minorEastAsia" w:hAnsiTheme="minorHAnsi" w:cstheme="minorBidi"/>
          <w:noProof/>
          <w:sz w:val="22"/>
          <w:lang w:val="vi-VN" w:eastAsia="vi-VN"/>
        </w:rPr>
      </w:pPr>
      <w:hyperlink w:anchor="_Toc106818826" w:history="1">
        <w:r w:rsidRPr="00943E93">
          <w:rPr>
            <w:rStyle w:val="Hyperlink"/>
            <w:noProof/>
          </w:rPr>
          <w:t>Hình 3.8</w:t>
        </w:r>
        <w:r w:rsidRPr="00943E93">
          <w:rPr>
            <w:rStyle w:val="Hyperlink"/>
            <w:noProof/>
            <w:lang w:val="en-US"/>
          </w:rPr>
          <w:t xml:space="preserve"> Sơ đồ hoạt động Thêm sản phẩm vào giỏ hàng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_Toc106818826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14:paraId="633BE345" w14:textId="6BEDC5D4" w:rsidR="009E4A7B" w:rsidRDefault="009E4A7B">
      <w:pPr>
        <w:pStyle w:val="TableofFigures"/>
        <w:tabs>
          <w:tab w:val="right" w:leader="dot" w:pos="9366"/>
        </w:tabs>
        <w:rPr>
          <w:rFonts w:asciiTheme="minorHAnsi" w:eastAsiaTheme="minorEastAsia" w:hAnsiTheme="minorHAnsi" w:cstheme="minorBidi"/>
          <w:noProof/>
          <w:sz w:val="22"/>
          <w:lang w:val="vi-VN" w:eastAsia="vi-VN"/>
        </w:rPr>
      </w:pPr>
      <w:hyperlink w:anchor="_Toc106818827" w:history="1">
        <w:r w:rsidRPr="00943E93">
          <w:rPr>
            <w:rStyle w:val="Hyperlink"/>
            <w:noProof/>
          </w:rPr>
          <w:t>Hình 3.9</w:t>
        </w:r>
        <w:r w:rsidRPr="00943E93">
          <w:rPr>
            <w:rStyle w:val="Hyperlink"/>
            <w:noProof/>
            <w:lang w:val="en-US"/>
          </w:rPr>
          <w:t xml:space="preserve"> Sơ đồ hoạt động Xóa sản phẩm khỏi giỏ hàng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_Toc106818827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14:paraId="0B8ABE8A" w14:textId="0BF7CEAF" w:rsidR="009E4A7B" w:rsidRDefault="009E4A7B">
      <w:pPr>
        <w:pStyle w:val="TableofFigures"/>
        <w:tabs>
          <w:tab w:val="right" w:leader="dot" w:pos="9366"/>
        </w:tabs>
        <w:rPr>
          <w:rFonts w:asciiTheme="minorHAnsi" w:eastAsiaTheme="minorEastAsia" w:hAnsiTheme="minorHAnsi" w:cstheme="minorBidi"/>
          <w:noProof/>
          <w:sz w:val="22"/>
          <w:lang w:val="vi-VN" w:eastAsia="vi-VN"/>
        </w:rPr>
      </w:pPr>
      <w:hyperlink w:anchor="_Toc106818828" w:history="1">
        <w:r w:rsidRPr="00943E93">
          <w:rPr>
            <w:rStyle w:val="Hyperlink"/>
            <w:noProof/>
          </w:rPr>
          <w:t>Hình 3.10</w:t>
        </w:r>
        <w:r w:rsidRPr="00943E93">
          <w:rPr>
            <w:rStyle w:val="Hyperlink"/>
            <w:noProof/>
            <w:lang w:val="en-US"/>
          </w:rPr>
          <w:t xml:space="preserve"> Sơ đồ hoạt động Đặt hàng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_Toc106818828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14:paraId="64BC59E5" w14:textId="0240CA65" w:rsidR="009E4A7B" w:rsidRDefault="009E4A7B">
      <w:pPr>
        <w:pStyle w:val="TableofFigures"/>
        <w:tabs>
          <w:tab w:val="right" w:leader="dot" w:pos="9366"/>
        </w:tabs>
        <w:rPr>
          <w:rFonts w:asciiTheme="minorHAnsi" w:eastAsiaTheme="minorEastAsia" w:hAnsiTheme="minorHAnsi" w:cstheme="minorBidi"/>
          <w:noProof/>
          <w:sz w:val="22"/>
          <w:lang w:val="vi-VN" w:eastAsia="vi-VN"/>
        </w:rPr>
      </w:pPr>
      <w:hyperlink w:anchor="_Toc106818829" w:history="1">
        <w:r w:rsidRPr="00943E93">
          <w:rPr>
            <w:rStyle w:val="Hyperlink"/>
            <w:noProof/>
          </w:rPr>
          <w:t>Hình 3.11</w:t>
        </w:r>
        <w:r w:rsidRPr="00943E93">
          <w:rPr>
            <w:rStyle w:val="Hyperlink"/>
            <w:noProof/>
            <w:lang w:val="en-US"/>
          </w:rPr>
          <w:t xml:space="preserve"> Sơ đồ hoạt động Thêm địa chỉ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_Toc106818829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14:paraId="28D19503" w14:textId="450B3851" w:rsidR="009E4A7B" w:rsidRDefault="009E4A7B">
      <w:pPr>
        <w:pStyle w:val="TableofFigures"/>
        <w:tabs>
          <w:tab w:val="right" w:leader="dot" w:pos="9366"/>
        </w:tabs>
        <w:rPr>
          <w:rFonts w:asciiTheme="minorHAnsi" w:eastAsiaTheme="minorEastAsia" w:hAnsiTheme="minorHAnsi" w:cstheme="minorBidi"/>
          <w:noProof/>
          <w:sz w:val="22"/>
          <w:lang w:val="vi-VN" w:eastAsia="vi-VN"/>
        </w:rPr>
      </w:pPr>
      <w:hyperlink w:anchor="_Toc106818830" w:history="1">
        <w:r w:rsidRPr="00943E93">
          <w:rPr>
            <w:rStyle w:val="Hyperlink"/>
            <w:noProof/>
          </w:rPr>
          <w:t>Hình 3.12</w:t>
        </w:r>
        <w:r w:rsidRPr="00943E93">
          <w:rPr>
            <w:rStyle w:val="Hyperlink"/>
            <w:noProof/>
            <w:lang w:val="en-US"/>
          </w:rPr>
          <w:t xml:space="preserve"> Sơ đồ hoạt động Xóa địa chỉ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_Toc106818830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14:paraId="0B4E605F" w14:textId="45B81A60" w:rsidR="009E4A7B" w:rsidRDefault="009E4A7B">
      <w:pPr>
        <w:pStyle w:val="TableofFigures"/>
        <w:tabs>
          <w:tab w:val="right" w:leader="dot" w:pos="9366"/>
        </w:tabs>
        <w:rPr>
          <w:rFonts w:asciiTheme="minorHAnsi" w:eastAsiaTheme="minorEastAsia" w:hAnsiTheme="minorHAnsi" w:cstheme="minorBidi"/>
          <w:noProof/>
          <w:sz w:val="22"/>
          <w:lang w:val="vi-VN" w:eastAsia="vi-VN"/>
        </w:rPr>
      </w:pPr>
      <w:hyperlink w:anchor="_Toc106818831" w:history="1">
        <w:r w:rsidRPr="00943E93">
          <w:rPr>
            <w:rStyle w:val="Hyperlink"/>
            <w:noProof/>
          </w:rPr>
          <w:t>Hình 3.13</w:t>
        </w:r>
        <w:r w:rsidRPr="00943E93">
          <w:rPr>
            <w:rStyle w:val="Hyperlink"/>
            <w:noProof/>
            <w:lang w:val="en-US"/>
          </w:rPr>
          <w:t xml:space="preserve"> Sơ đồ hoạt động Sửa địa chỉ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_Toc106818831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50</w:t>
        </w:r>
        <w:r>
          <w:rPr>
            <w:noProof/>
            <w:webHidden/>
          </w:rPr>
          <w:fldChar w:fldCharType="end"/>
        </w:r>
      </w:hyperlink>
    </w:p>
    <w:p w14:paraId="58D3CC8A" w14:textId="66BB9760" w:rsidR="009E4A7B" w:rsidRDefault="009E4A7B">
      <w:pPr>
        <w:pStyle w:val="TableofFigures"/>
        <w:tabs>
          <w:tab w:val="right" w:leader="dot" w:pos="9366"/>
        </w:tabs>
        <w:rPr>
          <w:rFonts w:asciiTheme="minorHAnsi" w:eastAsiaTheme="minorEastAsia" w:hAnsiTheme="minorHAnsi" w:cstheme="minorBidi"/>
          <w:noProof/>
          <w:sz w:val="22"/>
          <w:lang w:val="vi-VN" w:eastAsia="vi-VN"/>
        </w:rPr>
      </w:pPr>
      <w:hyperlink w:anchor="_Toc106818832" w:history="1">
        <w:r w:rsidRPr="00943E93">
          <w:rPr>
            <w:rStyle w:val="Hyperlink"/>
            <w:noProof/>
          </w:rPr>
          <w:t>Hình 3.14</w:t>
        </w:r>
        <w:r w:rsidRPr="00943E93">
          <w:rPr>
            <w:rStyle w:val="Hyperlink"/>
            <w:noProof/>
            <w:lang w:val="en-US"/>
          </w:rPr>
          <w:t xml:space="preserve"> Sơ đồ hoạt động Thay đổi địa chỉ mặc định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_Toc106818832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50</w:t>
        </w:r>
        <w:r>
          <w:rPr>
            <w:noProof/>
            <w:webHidden/>
          </w:rPr>
          <w:fldChar w:fldCharType="end"/>
        </w:r>
      </w:hyperlink>
    </w:p>
    <w:p w14:paraId="505AB488" w14:textId="6C949EAB" w:rsidR="009E4A7B" w:rsidRDefault="009E4A7B">
      <w:pPr>
        <w:pStyle w:val="TableofFigures"/>
        <w:tabs>
          <w:tab w:val="right" w:leader="dot" w:pos="9366"/>
        </w:tabs>
        <w:rPr>
          <w:rFonts w:asciiTheme="minorHAnsi" w:eastAsiaTheme="minorEastAsia" w:hAnsiTheme="minorHAnsi" w:cstheme="minorBidi"/>
          <w:noProof/>
          <w:sz w:val="22"/>
          <w:lang w:val="vi-VN" w:eastAsia="vi-VN"/>
        </w:rPr>
      </w:pPr>
      <w:hyperlink w:anchor="_Toc106818833" w:history="1">
        <w:r w:rsidRPr="00943E93">
          <w:rPr>
            <w:rStyle w:val="Hyperlink"/>
            <w:noProof/>
          </w:rPr>
          <w:t>Hình 3.15</w:t>
        </w:r>
        <w:r w:rsidRPr="00943E93">
          <w:rPr>
            <w:rStyle w:val="Hyperlink"/>
            <w:noProof/>
            <w:lang w:val="en-US"/>
          </w:rPr>
          <w:t xml:space="preserve"> Sơ đồ hoạt động Xem đánh giá đã gửi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_Toc106818833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53</w:t>
        </w:r>
        <w:r>
          <w:rPr>
            <w:noProof/>
            <w:webHidden/>
          </w:rPr>
          <w:fldChar w:fldCharType="end"/>
        </w:r>
      </w:hyperlink>
    </w:p>
    <w:p w14:paraId="42CC9C8C" w14:textId="75FDD4BD" w:rsidR="009E4A7B" w:rsidRDefault="009E4A7B">
      <w:pPr>
        <w:pStyle w:val="TableofFigures"/>
        <w:tabs>
          <w:tab w:val="right" w:leader="dot" w:pos="9366"/>
        </w:tabs>
        <w:rPr>
          <w:rFonts w:asciiTheme="minorHAnsi" w:eastAsiaTheme="minorEastAsia" w:hAnsiTheme="minorHAnsi" w:cstheme="minorBidi"/>
          <w:noProof/>
          <w:sz w:val="22"/>
          <w:lang w:val="vi-VN" w:eastAsia="vi-VN"/>
        </w:rPr>
      </w:pPr>
      <w:hyperlink w:anchor="_Toc106818834" w:history="1">
        <w:r w:rsidRPr="00943E93">
          <w:rPr>
            <w:rStyle w:val="Hyperlink"/>
            <w:noProof/>
          </w:rPr>
          <w:t>Hình 3.16</w:t>
        </w:r>
        <w:r w:rsidRPr="00943E93">
          <w:rPr>
            <w:rStyle w:val="Hyperlink"/>
            <w:noProof/>
            <w:lang w:val="en-US"/>
          </w:rPr>
          <w:t xml:space="preserve"> Sơ đồ hoạt động Đánh giá sản phẩm chưa đánh giá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_Toc106818834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53</w:t>
        </w:r>
        <w:r>
          <w:rPr>
            <w:noProof/>
            <w:webHidden/>
          </w:rPr>
          <w:fldChar w:fldCharType="end"/>
        </w:r>
      </w:hyperlink>
    </w:p>
    <w:p w14:paraId="3E9E8A37" w14:textId="4392679E" w:rsidR="009E4A7B" w:rsidRDefault="009E4A7B">
      <w:pPr>
        <w:pStyle w:val="TableofFigures"/>
        <w:tabs>
          <w:tab w:val="right" w:leader="dot" w:pos="9366"/>
        </w:tabs>
        <w:rPr>
          <w:rFonts w:asciiTheme="minorHAnsi" w:eastAsiaTheme="minorEastAsia" w:hAnsiTheme="minorHAnsi" w:cstheme="minorBidi"/>
          <w:noProof/>
          <w:sz w:val="22"/>
          <w:lang w:val="vi-VN" w:eastAsia="vi-VN"/>
        </w:rPr>
      </w:pPr>
      <w:hyperlink w:anchor="_Toc106818835" w:history="1">
        <w:r w:rsidRPr="00943E93">
          <w:rPr>
            <w:rStyle w:val="Hyperlink"/>
            <w:noProof/>
          </w:rPr>
          <w:t>Hình 3.17</w:t>
        </w:r>
        <w:r w:rsidRPr="00943E93">
          <w:rPr>
            <w:rStyle w:val="Hyperlink"/>
            <w:noProof/>
            <w:lang w:val="en-US"/>
          </w:rPr>
          <w:t xml:space="preserve"> Sơ đồ hoạt động Đăng nhập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_Toc106818835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55</w:t>
        </w:r>
        <w:r>
          <w:rPr>
            <w:noProof/>
            <w:webHidden/>
          </w:rPr>
          <w:fldChar w:fldCharType="end"/>
        </w:r>
      </w:hyperlink>
    </w:p>
    <w:p w14:paraId="63293446" w14:textId="351D6DA2" w:rsidR="009E4A7B" w:rsidRDefault="009E4A7B">
      <w:pPr>
        <w:pStyle w:val="TableofFigures"/>
        <w:tabs>
          <w:tab w:val="right" w:leader="dot" w:pos="9366"/>
        </w:tabs>
        <w:rPr>
          <w:rFonts w:asciiTheme="minorHAnsi" w:eastAsiaTheme="minorEastAsia" w:hAnsiTheme="minorHAnsi" w:cstheme="minorBidi"/>
          <w:noProof/>
          <w:sz w:val="22"/>
          <w:lang w:val="vi-VN" w:eastAsia="vi-VN"/>
        </w:rPr>
      </w:pPr>
      <w:hyperlink w:anchor="_Toc106818836" w:history="1">
        <w:r w:rsidRPr="00943E93">
          <w:rPr>
            <w:rStyle w:val="Hyperlink"/>
            <w:noProof/>
          </w:rPr>
          <w:t>Hình 3.18</w:t>
        </w:r>
        <w:r w:rsidRPr="00943E93">
          <w:rPr>
            <w:rStyle w:val="Hyperlink"/>
            <w:noProof/>
            <w:lang w:val="en-US"/>
          </w:rPr>
          <w:t xml:space="preserve"> Sơ đồ hoạt động Đăng ký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_Toc106818836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57</w:t>
        </w:r>
        <w:r>
          <w:rPr>
            <w:noProof/>
            <w:webHidden/>
          </w:rPr>
          <w:fldChar w:fldCharType="end"/>
        </w:r>
      </w:hyperlink>
    </w:p>
    <w:p w14:paraId="3EC74888" w14:textId="2B153723" w:rsidR="009E4A7B" w:rsidRDefault="009E4A7B">
      <w:pPr>
        <w:pStyle w:val="TableofFigures"/>
        <w:tabs>
          <w:tab w:val="right" w:leader="dot" w:pos="9366"/>
        </w:tabs>
        <w:rPr>
          <w:rFonts w:asciiTheme="minorHAnsi" w:eastAsiaTheme="minorEastAsia" w:hAnsiTheme="minorHAnsi" w:cstheme="minorBidi"/>
          <w:noProof/>
          <w:sz w:val="22"/>
          <w:lang w:val="vi-VN" w:eastAsia="vi-VN"/>
        </w:rPr>
      </w:pPr>
      <w:hyperlink w:anchor="_Toc106818837" w:history="1">
        <w:r w:rsidRPr="00943E93">
          <w:rPr>
            <w:rStyle w:val="Hyperlink"/>
            <w:noProof/>
          </w:rPr>
          <w:t>Hình 3.19</w:t>
        </w:r>
        <w:r w:rsidRPr="00943E93">
          <w:rPr>
            <w:rStyle w:val="Hyperlink"/>
            <w:noProof/>
            <w:lang w:val="en-US"/>
          </w:rPr>
          <w:t xml:space="preserve"> Sơ đồ hoạt động Hiển thị đơn hàng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_Toc106818837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59</w:t>
        </w:r>
        <w:r>
          <w:rPr>
            <w:noProof/>
            <w:webHidden/>
          </w:rPr>
          <w:fldChar w:fldCharType="end"/>
        </w:r>
      </w:hyperlink>
    </w:p>
    <w:p w14:paraId="7E3660D8" w14:textId="4E4BE146" w:rsidR="009E4A7B" w:rsidRDefault="009E4A7B">
      <w:pPr>
        <w:pStyle w:val="TableofFigures"/>
        <w:tabs>
          <w:tab w:val="right" w:leader="dot" w:pos="9366"/>
        </w:tabs>
        <w:rPr>
          <w:rFonts w:asciiTheme="minorHAnsi" w:eastAsiaTheme="minorEastAsia" w:hAnsiTheme="minorHAnsi" w:cstheme="minorBidi"/>
          <w:noProof/>
          <w:sz w:val="22"/>
          <w:lang w:val="vi-VN" w:eastAsia="vi-VN"/>
        </w:rPr>
      </w:pPr>
      <w:hyperlink w:anchor="_Toc106818838" w:history="1">
        <w:r w:rsidRPr="00943E93">
          <w:rPr>
            <w:rStyle w:val="Hyperlink"/>
            <w:noProof/>
          </w:rPr>
          <w:t>Hình 3.20</w:t>
        </w:r>
        <w:r w:rsidRPr="00943E93">
          <w:rPr>
            <w:rStyle w:val="Hyperlink"/>
            <w:noProof/>
            <w:lang w:val="en-US"/>
          </w:rPr>
          <w:t xml:space="preserve"> Sơ đồ hoạt động Tìm kiếm sản phẩm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_Toc106818838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60</w:t>
        </w:r>
        <w:r>
          <w:rPr>
            <w:noProof/>
            <w:webHidden/>
          </w:rPr>
          <w:fldChar w:fldCharType="end"/>
        </w:r>
      </w:hyperlink>
    </w:p>
    <w:p w14:paraId="072E3DB3" w14:textId="736079B5" w:rsidR="009E4A7B" w:rsidRDefault="009E4A7B">
      <w:pPr>
        <w:pStyle w:val="TableofFigures"/>
        <w:tabs>
          <w:tab w:val="right" w:leader="dot" w:pos="9366"/>
        </w:tabs>
        <w:rPr>
          <w:rFonts w:asciiTheme="minorHAnsi" w:eastAsiaTheme="minorEastAsia" w:hAnsiTheme="minorHAnsi" w:cstheme="minorBidi"/>
          <w:noProof/>
          <w:sz w:val="22"/>
          <w:lang w:val="vi-VN" w:eastAsia="vi-VN"/>
        </w:rPr>
      </w:pPr>
      <w:hyperlink w:anchor="_Toc106818839" w:history="1">
        <w:r w:rsidRPr="00943E93">
          <w:rPr>
            <w:rStyle w:val="Hyperlink"/>
            <w:noProof/>
          </w:rPr>
          <w:t>Hình 3.21</w:t>
        </w:r>
        <w:r w:rsidRPr="00943E93">
          <w:rPr>
            <w:rStyle w:val="Hyperlink"/>
            <w:noProof/>
            <w:lang w:val="en-US"/>
          </w:rPr>
          <w:t xml:space="preserve"> Sơ đồ hoạt động Xem chi tiết sản phẩm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_Toc106818839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62</w:t>
        </w:r>
        <w:r>
          <w:rPr>
            <w:noProof/>
            <w:webHidden/>
          </w:rPr>
          <w:fldChar w:fldCharType="end"/>
        </w:r>
      </w:hyperlink>
    </w:p>
    <w:p w14:paraId="1401BFFE" w14:textId="30B4A53E" w:rsidR="009E4A7B" w:rsidRDefault="009E4A7B">
      <w:pPr>
        <w:pStyle w:val="TableofFigures"/>
        <w:tabs>
          <w:tab w:val="right" w:leader="dot" w:pos="9366"/>
        </w:tabs>
        <w:rPr>
          <w:rFonts w:asciiTheme="minorHAnsi" w:eastAsiaTheme="minorEastAsia" w:hAnsiTheme="minorHAnsi" w:cstheme="minorBidi"/>
          <w:noProof/>
          <w:sz w:val="22"/>
          <w:lang w:val="vi-VN" w:eastAsia="vi-VN"/>
        </w:rPr>
      </w:pPr>
      <w:hyperlink w:anchor="_Toc106818840" w:history="1">
        <w:r w:rsidRPr="00943E93">
          <w:rPr>
            <w:rStyle w:val="Hyperlink"/>
            <w:noProof/>
          </w:rPr>
          <w:t>Hình 3.22</w:t>
        </w:r>
        <w:r w:rsidRPr="00943E93">
          <w:rPr>
            <w:rStyle w:val="Hyperlink"/>
            <w:noProof/>
            <w:lang w:val="en-US"/>
          </w:rPr>
          <w:t xml:space="preserve"> Sơ đồ hoạt động Xem sản phẩm theo hệ thống khuyến nghị sản phẩm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_Toc106818840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63</w:t>
        </w:r>
        <w:r>
          <w:rPr>
            <w:noProof/>
            <w:webHidden/>
          </w:rPr>
          <w:fldChar w:fldCharType="end"/>
        </w:r>
      </w:hyperlink>
    </w:p>
    <w:p w14:paraId="222F1D16" w14:textId="6193BD92" w:rsidR="009E4A7B" w:rsidRDefault="009E4A7B">
      <w:pPr>
        <w:pStyle w:val="TableofFigures"/>
        <w:tabs>
          <w:tab w:val="right" w:leader="dot" w:pos="9366"/>
        </w:tabs>
        <w:rPr>
          <w:rFonts w:asciiTheme="minorHAnsi" w:eastAsiaTheme="minorEastAsia" w:hAnsiTheme="minorHAnsi" w:cstheme="minorBidi"/>
          <w:noProof/>
          <w:sz w:val="22"/>
          <w:lang w:val="vi-VN" w:eastAsia="vi-VN"/>
        </w:rPr>
      </w:pPr>
      <w:hyperlink w:anchor="_Toc106818841" w:history="1">
        <w:r w:rsidRPr="00943E93">
          <w:rPr>
            <w:rStyle w:val="Hyperlink"/>
            <w:noProof/>
          </w:rPr>
          <w:t>Hình 3.23</w:t>
        </w:r>
        <w:r w:rsidRPr="00943E93">
          <w:rPr>
            <w:rStyle w:val="Hyperlink"/>
            <w:noProof/>
            <w:lang w:val="en-US"/>
          </w:rPr>
          <w:t xml:space="preserve"> Sơ đồ hoạt động Hủy đơn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_Toc106818841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64</w:t>
        </w:r>
        <w:r>
          <w:rPr>
            <w:noProof/>
            <w:webHidden/>
          </w:rPr>
          <w:fldChar w:fldCharType="end"/>
        </w:r>
      </w:hyperlink>
    </w:p>
    <w:p w14:paraId="047B961C" w14:textId="3023941C" w:rsidR="009E4A7B" w:rsidRDefault="009E4A7B">
      <w:pPr>
        <w:pStyle w:val="TableofFigures"/>
        <w:tabs>
          <w:tab w:val="right" w:leader="dot" w:pos="9366"/>
        </w:tabs>
        <w:rPr>
          <w:rFonts w:asciiTheme="minorHAnsi" w:eastAsiaTheme="minorEastAsia" w:hAnsiTheme="minorHAnsi" w:cstheme="minorBidi"/>
          <w:noProof/>
          <w:sz w:val="22"/>
          <w:lang w:val="vi-VN" w:eastAsia="vi-VN"/>
        </w:rPr>
      </w:pPr>
      <w:hyperlink w:anchor="_Toc106818842" w:history="1">
        <w:r w:rsidRPr="00943E93">
          <w:rPr>
            <w:rStyle w:val="Hyperlink"/>
            <w:noProof/>
          </w:rPr>
          <w:t>Hình 3.24</w:t>
        </w:r>
        <w:r w:rsidRPr="00943E93">
          <w:rPr>
            <w:rStyle w:val="Hyperlink"/>
            <w:noProof/>
            <w:lang w:val="en-US"/>
          </w:rPr>
          <w:t xml:space="preserve"> Sơ đồ hoạt động Sửa sản phẩm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_Toc106818842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66</w:t>
        </w:r>
        <w:r>
          <w:rPr>
            <w:noProof/>
            <w:webHidden/>
          </w:rPr>
          <w:fldChar w:fldCharType="end"/>
        </w:r>
      </w:hyperlink>
    </w:p>
    <w:p w14:paraId="143A5DBB" w14:textId="511CC3E3" w:rsidR="009E4A7B" w:rsidRDefault="009E4A7B">
      <w:pPr>
        <w:pStyle w:val="TableofFigures"/>
        <w:tabs>
          <w:tab w:val="right" w:leader="dot" w:pos="9366"/>
        </w:tabs>
        <w:rPr>
          <w:rFonts w:asciiTheme="minorHAnsi" w:eastAsiaTheme="minorEastAsia" w:hAnsiTheme="minorHAnsi" w:cstheme="minorBidi"/>
          <w:noProof/>
          <w:sz w:val="22"/>
          <w:lang w:val="vi-VN" w:eastAsia="vi-VN"/>
        </w:rPr>
      </w:pPr>
      <w:hyperlink w:anchor="_Toc106818843" w:history="1">
        <w:r w:rsidRPr="00943E93">
          <w:rPr>
            <w:rStyle w:val="Hyperlink"/>
            <w:noProof/>
          </w:rPr>
          <w:t>Hình 3.25</w:t>
        </w:r>
        <w:r w:rsidRPr="00943E93">
          <w:rPr>
            <w:rStyle w:val="Hyperlink"/>
            <w:noProof/>
            <w:lang w:val="en-US"/>
          </w:rPr>
          <w:t xml:space="preserve"> Sơ đồ hoạt động Xóa sản phẩm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_Toc106818843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67</w:t>
        </w:r>
        <w:r>
          <w:rPr>
            <w:noProof/>
            <w:webHidden/>
          </w:rPr>
          <w:fldChar w:fldCharType="end"/>
        </w:r>
      </w:hyperlink>
    </w:p>
    <w:p w14:paraId="1E2A9332" w14:textId="6BE48049" w:rsidR="009E4A7B" w:rsidRDefault="009E4A7B">
      <w:pPr>
        <w:pStyle w:val="TableofFigures"/>
        <w:tabs>
          <w:tab w:val="right" w:leader="dot" w:pos="9366"/>
        </w:tabs>
        <w:rPr>
          <w:rFonts w:asciiTheme="minorHAnsi" w:eastAsiaTheme="minorEastAsia" w:hAnsiTheme="minorHAnsi" w:cstheme="minorBidi"/>
          <w:noProof/>
          <w:sz w:val="22"/>
          <w:lang w:val="vi-VN" w:eastAsia="vi-VN"/>
        </w:rPr>
      </w:pPr>
      <w:hyperlink w:anchor="_Toc106818844" w:history="1">
        <w:r w:rsidRPr="00943E93">
          <w:rPr>
            <w:rStyle w:val="Hyperlink"/>
            <w:noProof/>
          </w:rPr>
          <w:t>Hình 3.26</w:t>
        </w:r>
        <w:r w:rsidRPr="00943E93">
          <w:rPr>
            <w:rStyle w:val="Hyperlink"/>
            <w:noProof/>
            <w:lang w:val="en-US"/>
          </w:rPr>
          <w:t xml:space="preserve"> Sơ đồ hoạt động Xem chi tiết đơn đặt hàng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_Toc106818844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69</w:t>
        </w:r>
        <w:r>
          <w:rPr>
            <w:noProof/>
            <w:webHidden/>
          </w:rPr>
          <w:fldChar w:fldCharType="end"/>
        </w:r>
      </w:hyperlink>
    </w:p>
    <w:p w14:paraId="625DAAD8" w14:textId="47F47BD7" w:rsidR="009E4A7B" w:rsidRDefault="009E4A7B">
      <w:pPr>
        <w:pStyle w:val="TableofFigures"/>
        <w:tabs>
          <w:tab w:val="right" w:leader="dot" w:pos="9366"/>
        </w:tabs>
        <w:rPr>
          <w:rFonts w:asciiTheme="minorHAnsi" w:eastAsiaTheme="minorEastAsia" w:hAnsiTheme="minorHAnsi" w:cstheme="minorBidi"/>
          <w:noProof/>
          <w:sz w:val="22"/>
          <w:lang w:val="vi-VN" w:eastAsia="vi-VN"/>
        </w:rPr>
      </w:pPr>
      <w:hyperlink w:anchor="_Toc106818845" w:history="1">
        <w:r w:rsidRPr="00943E93">
          <w:rPr>
            <w:rStyle w:val="Hyperlink"/>
            <w:noProof/>
          </w:rPr>
          <w:t>Hình 3.27</w:t>
        </w:r>
        <w:r w:rsidRPr="00943E93">
          <w:rPr>
            <w:rStyle w:val="Hyperlink"/>
            <w:noProof/>
            <w:lang w:val="en-US"/>
          </w:rPr>
          <w:t xml:space="preserve"> Sơ đồ hoạt động Quản lý thông tin cửa hàng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_Toc106818845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70</w:t>
        </w:r>
        <w:r>
          <w:rPr>
            <w:noProof/>
            <w:webHidden/>
          </w:rPr>
          <w:fldChar w:fldCharType="end"/>
        </w:r>
      </w:hyperlink>
    </w:p>
    <w:p w14:paraId="3E701DD3" w14:textId="6BAE096A" w:rsidR="009E4A7B" w:rsidRDefault="009E4A7B">
      <w:pPr>
        <w:pStyle w:val="TableofFigures"/>
        <w:tabs>
          <w:tab w:val="right" w:leader="dot" w:pos="9366"/>
        </w:tabs>
        <w:rPr>
          <w:rFonts w:asciiTheme="minorHAnsi" w:eastAsiaTheme="minorEastAsia" w:hAnsiTheme="minorHAnsi" w:cstheme="minorBidi"/>
          <w:noProof/>
          <w:sz w:val="22"/>
          <w:lang w:val="vi-VN" w:eastAsia="vi-VN"/>
        </w:rPr>
      </w:pPr>
      <w:hyperlink w:anchor="_Toc106818846" w:history="1">
        <w:r w:rsidRPr="00943E93">
          <w:rPr>
            <w:rStyle w:val="Hyperlink"/>
            <w:noProof/>
          </w:rPr>
          <w:t>Hình 3.28</w:t>
        </w:r>
        <w:r w:rsidRPr="00943E93">
          <w:rPr>
            <w:rStyle w:val="Hyperlink"/>
            <w:noProof/>
            <w:lang w:val="en-US"/>
          </w:rPr>
          <w:t xml:space="preserve"> Sơ đồ hoạt động Cập nhật trạng thái giao hàng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_Toc106818846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72</w:t>
        </w:r>
        <w:r>
          <w:rPr>
            <w:noProof/>
            <w:webHidden/>
          </w:rPr>
          <w:fldChar w:fldCharType="end"/>
        </w:r>
      </w:hyperlink>
    </w:p>
    <w:p w14:paraId="6E34FD11" w14:textId="00BD43FF" w:rsidR="009E4A7B" w:rsidRDefault="009E4A7B">
      <w:pPr>
        <w:pStyle w:val="TableofFigures"/>
        <w:tabs>
          <w:tab w:val="right" w:leader="dot" w:pos="9366"/>
        </w:tabs>
        <w:rPr>
          <w:rFonts w:asciiTheme="minorHAnsi" w:eastAsiaTheme="minorEastAsia" w:hAnsiTheme="minorHAnsi" w:cstheme="minorBidi"/>
          <w:noProof/>
          <w:sz w:val="22"/>
          <w:lang w:val="vi-VN" w:eastAsia="vi-VN"/>
        </w:rPr>
      </w:pPr>
      <w:hyperlink w:anchor="_Toc106818847" w:history="1">
        <w:r w:rsidRPr="00943E93">
          <w:rPr>
            <w:rStyle w:val="Hyperlink"/>
            <w:noProof/>
          </w:rPr>
          <w:t>Hình 3.29</w:t>
        </w:r>
        <w:r w:rsidRPr="00943E93">
          <w:rPr>
            <w:rStyle w:val="Hyperlink"/>
            <w:noProof/>
            <w:lang w:val="en-US"/>
          </w:rPr>
          <w:t xml:space="preserve"> Sơ đồ hoạt động Xem thông tin nhân viên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_Toc106818847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73</w:t>
        </w:r>
        <w:r>
          <w:rPr>
            <w:noProof/>
            <w:webHidden/>
          </w:rPr>
          <w:fldChar w:fldCharType="end"/>
        </w:r>
      </w:hyperlink>
    </w:p>
    <w:p w14:paraId="01DD7814" w14:textId="5B9DBD9A" w:rsidR="009E4A7B" w:rsidRDefault="009E4A7B">
      <w:pPr>
        <w:pStyle w:val="TableofFigures"/>
        <w:tabs>
          <w:tab w:val="right" w:leader="dot" w:pos="9366"/>
        </w:tabs>
        <w:rPr>
          <w:rFonts w:asciiTheme="minorHAnsi" w:eastAsiaTheme="minorEastAsia" w:hAnsiTheme="minorHAnsi" w:cstheme="minorBidi"/>
          <w:noProof/>
          <w:sz w:val="22"/>
          <w:lang w:val="vi-VN" w:eastAsia="vi-VN"/>
        </w:rPr>
      </w:pPr>
      <w:hyperlink w:anchor="_Toc106818848" w:history="1">
        <w:r w:rsidRPr="00943E93">
          <w:rPr>
            <w:rStyle w:val="Hyperlink"/>
            <w:noProof/>
          </w:rPr>
          <w:t>Hình 3.30</w:t>
        </w:r>
        <w:r w:rsidRPr="00943E93">
          <w:rPr>
            <w:rStyle w:val="Hyperlink"/>
            <w:noProof/>
            <w:lang w:val="en-US"/>
          </w:rPr>
          <w:t xml:space="preserve"> Sơ đồ hoạt động Thêm nhân viên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_Toc106818848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74</w:t>
        </w:r>
        <w:r>
          <w:rPr>
            <w:noProof/>
            <w:webHidden/>
          </w:rPr>
          <w:fldChar w:fldCharType="end"/>
        </w:r>
      </w:hyperlink>
    </w:p>
    <w:p w14:paraId="28545755" w14:textId="26836C44" w:rsidR="009E4A7B" w:rsidRDefault="009E4A7B">
      <w:pPr>
        <w:pStyle w:val="TableofFigures"/>
        <w:tabs>
          <w:tab w:val="right" w:leader="dot" w:pos="9366"/>
        </w:tabs>
        <w:rPr>
          <w:rFonts w:asciiTheme="minorHAnsi" w:eastAsiaTheme="minorEastAsia" w:hAnsiTheme="minorHAnsi" w:cstheme="minorBidi"/>
          <w:noProof/>
          <w:sz w:val="22"/>
          <w:lang w:val="vi-VN" w:eastAsia="vi-VN"/>
        </w:rPr>
      </w:pPr>
      <w:hyperlink w:anchor="_Toc106818849" w:history="1">
        <w:r w:rsidRPr="00943E93">
          <w:rPr>
            <w:rStyle w:val="Hyperlink"/>
            <w:noProof/>
          </w:rPr>
          <w:t>Hình 3.31</w:t>
        </w:r>
        <w:r w:rsidRPr="00943E93">
          <w:rPr>
            <w:rStyle w:val="Hyperlink"/>
            <w:noProof/>
            <w:lang w:val="en-US"/>
          </w:rPr>
          <w:t xml:space="preserve"> Sơ đồ hoạt động Xóa nhân viên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_Toc106818849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76</w:t>
        </w:r>
        <w:r>
          <w:rPr>
            <w:noProof/>
            <w:webHidden/>
          </w:rPr>
          <w:fldChar w:fldCharType="end"/>
        </w:r>
      </w:hyperlink>
    </w:p>
    <w:p w14:paraId="46A716F9" w14:textId="14189E69" w:rsidR="009E4A7B" w:rsidRDefault="009E4A7B">
      <w:pPr>
        <w:pStyle w:val="TableofFigures"/>
        <w:tabs>
          <w:tab w:val="right" w:leader="dot" w:pos="9366"/>
        </w:tabs>
        <w:rPr>
          <w:rFonts w:asciiTheme="minorHAnsi" w:eastAsiaTheme="minorEastAsia" w:hAnsiTheme="minorHAnsi" w:cstheme="minorBidi"/>
          <w:noProof/>
          <w:sz w:val="22"/>
          <w:lang w:val="vi-VN" w:eastAsia="vi-VN"/>
        </w:rPr>
      </w:pPr>
      <w:hyperlink w:anchor="_Toc106818850" w:history="1">
        <w:r w:rsidRPr="00943E93">
          <w:rPr>
            <w:rStyle w:val="Hyperlink"/>
            <w:noProof/>
          </w:rPr>
          <w:t>Hình 3.32</w:t>
        </w:r>
        <w:r w:rsidRPr="00943E93">
          <w:rPr>
            <w:rStyle w:val="Hyperlink"/>
            <w:noProof/>
            <w:lang w:val="en-US"/>
          </w:rPr>
          <w:t xml:space="preserve"> Sơ đồ hoạt động Sửa thông tin nhân viên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_Toc106818850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77</w:t>
        </w:r>
        <w:r>
          <w:rPr>
            <w:noProof/>
            <w:webHidden/>
          </w:rPr>
          <w:fldChar w:fldCharType="end"/>
        </w:r>
      </w:hyperlink>
    </w:p>
    <w:p w14:paraId="132916B1" w14:textId="26609327" w:rsidR="009E4A7B" w:rsidRDefault="009E4A7B">
      <w:pPr>
        <w:pStyle w:val="TableofFigures"/>
        <w:tabs>
          <w:tab w:val="right" w:leader="dot" w:pos="9366"/>
        </w:tabs>
        <w:rPr>
          <w:rFonts w:asciiTheme="minorHAnsi" w:eastAsiaTheme="minorEastAsia" w:hAnsiTheme="minorHAnsi" w:cstheme="minorBidi"/>
          <w:noProof/>
          <w:sz w:val="22"/>
          <w:lang w:val="vi-VN" w:eastAsia="vi-VN"/>
        </w:rPr>
      </w:pPr>
      <w:hyperlink w:anchor="_Toc106818851" w:history="1">
        <w:r w:rsidRPr="00943E93">
          <w:rPr>
            <w:rStyle w:val="Hyperlink"/>
            <w:noProof/>
          </w:rPr>
          <w:t>Hình 3.33</w:t>
        </w:r>
        <w:r w:rsidRPr="00943E93">
          <w:rPr>
            <w:rStyle w:val="Hyperlink"/>
            <w:noProof/>
            <w:lang w:val="en-US"/>
          </w:rPr>
          <w:t xml:space="preserve"> Sơ đồ hoạt động Hỗ trợ khách hàng (Admin/Staff)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_Toc106818851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79</w:t>
        </w:r>
        <w:r>
          <w:rPr>
            <w:noProof/>
            <w:webHidden/>
          </w:rPr>
          <w:fldChar w:fldCharType="end"/>
        </w:r>
      </w:hyperlink>
    </w:p>
    <w:p w14:paraId="2A583BAD" w14:textId="39D604B8" w:rsidR="009E4A7B" w:rsidRDefault="009E4A7B">
      <w:pPr>
        <w:pStyle w:val="TableofFigures"/>
        <w:tabs>
          <w:tab w:val="right" w:leader="dot" w:pos="9366"/>
        </w:tabs>
        <w:rPr>
          <w:rFonts w:asciiTheme="minorHAnsi" w:eastAsiaTheme="minorEastAsia" w:hAnsiTheme="minorHAnsi" w:cstheme="minorBidi"/>
          <w:noProof/>
          <w:sz w:val="22"/>
          <w:lang w:val="vi-VN" w:eastAsia="vi-VN"/>
        </w:rPr>
      </w:pPr>
      <w:hyperlink w:anchor="_Toc106818852" w:history="1">
        <w:r w:rsidRPr="00943E93">
          <w:rPr>
            <w:rStyle w:val="Hyperlink"/>
            <w:noProof/>
          </w:rPr>
          <w:t>Hình 3.34</w:t>
        </w:r>
        <w:r w:rsidRPr="00943E93">
          <w:rPr>
            <w:rStyle w:val="Hyperlink"/>
            <w:noProof/>
            <w:lang w:val="en-US"/>
          </w:rPr>
          <w:t xml:space="preserve"> Sơ đồ hoạt động Hỗ trợ khách hàng (Khách hàng)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_Toc106818852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80</w:t>
        </w:r>
        <w:r>
          <w:rPr>
            <w:noProof/>
            <w:webHidden/>
          </w:rPr>
          <w:fldChar w:fldCharType="end"/>
        </w:r>
      </w:hyperlink>
    </w:p>
    <w:p w14:paraId="15F6183E" w14:textId="163A5BAA" w:rsidR="009E4A7B" w:rsidRDefault="009E4A7B">
      <w:pPr>
        <w:pStyle w:val="TableofFigures"/>
        <w:tabs>
          <w:tab w:val="right" w:leader="dot" w:pos="9366"/>
        </w:tabs>
        <w:rPr>
          <w:rFonts w:asciiTheme="minorHAnsi" w:eastAsiaTheme="minorEastAsia" w:hAnsiTheme="minorHAnsi" w:cstheme="minorBidi"/>
          <w:noProof/>
          <w:sz w:val="22"/>
          <w:lang w:val="vi-VN" w:eastAsia="vi-VN"/>
        </w:rPr>
      </w:pPr>
      <w:hyperlink w:anchor="_Toc106818853" w:history="1">
        <w:r w:rsidRPr="00943E93">
          <w:rPr>
            <w:rStyle w:val="Hyperlink"/>
            <w:noProof/>
          </w:rPr>
          <w:t>Hình 3.35</w:t>
        </w:r>
        <w:r w:rsidRPr="00943E93">
          <w:rPr>
            <w:rStyle w:val="Hyperlink"/>
            <w:noProof/>
            <w:lang w:val="en-US"/>
          </w:rPr>
          <w:t xml:space="preserve"> Sơ đồ tuần tự Xem sản phẩm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_Toc106818853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82</w:t>
        </w:r>
        <w:r>
          <w:rPr>
            <w:noProof/>
            <w:webHidden/>
          </w:rPr>
          <w:fldChar w:fldCharType="end"/>
        </w:r>
      </w:hyperlink>
    </w:p>
    <w:p w14:paraId="1D0CC570" w14:textId="62BF19D2" w:rsidR="009E4A7B" w:rsidRDefault="009E4A7B">
      <w:pPr>
        <w:pStyle w:val="TableofFigures"/>
        <w:tabs>
          <w:tab w:val="right" w:leader="dot" w:pos="9366"/>
        </w:tabs>
        <w:rPr>
          <w:rFonts w:asciiTheme="minorHAnsi" w:eastAsiaTheme="minorEastAsia" w:hAnsiTheme="minorHAnsi" w:cstheme="minorBidi"/>
          <w:noProof/>
          <w:sz w:val="22"/>
          <w:lang w:val="vi-VN" w:eastAsia="vi-VN"/>
        </w:rPr>
      </w:pPr>
      <w:hyperlink w:anchor="_Toc106818854" w:history="1">
        <w:r w:rsidRPr="00943E93">
          <w:rPr>
            <w:rStyle w:val="Hyperlink"/>
            <w:noProof/>
          </w:rPr>
          <w:t>Hình 3.36</w:t>
        </w:r>
        <w:r w:rsidRPr="00943E93">
          <w:rPr>
            <w:rStyle w:val="Hyperlink"/>
            <w:noProof/>
            <w:lang w:val="en-US"/>
          </w:rPr>
          <w:t xml:space="preserve"> Sơ đồ tuần tự Danh sách yêu thích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_Toc106818854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82</w:t>
        </w:r>
        <w:r>
          <w:rPr>
            <w:noProof/>
            <w:webHidden/>
          </w:rPr>
          <w:fldChar w:fldCharType="end"/>
        </w:r>
      </w:hyperlink>
    </w:p>
    <w:p w14:paraId="0DFF1509" w14:textId="47064A7F" w:rsidR="009E4A7B" w:rsidRDefault="009E4A7B">
      <w:pPr>
        <w:pStyle w:val="TableofFigures"/>
        <w:tabs>
          <w:tab w:val="right" w:leader="dot" w:pos="9366"/>
        </w:tabs>
        <w:rPr>
          <w:rFonts w:asciiTheme="minorHAnsi" w:eastAsiaTheme="minorEastAsia" w:hAnsiTheme="minorHAnsi" w:cstheme="minorBidi"/>
          <w:noProof/>
          <w:sz w:val="22"/>
          <w:lang w:val="vi-VN" w:eastAsia="vi-VN"/>
        </w:rPr>
      </w:pPr>
      <w:hyperlink w:anchor="_Toc106818855" w:history="1">
        <w:r w:rsidRPr="00943E93">
          <w:rPr>
            <w:rStyle w:val="Hyperlink"/>
            <w:noProof/>
          </w:rPr>
          <w:t>Hình 3.37</w:t>
        </w:r>
        <w:r w:rsidRPr="00943E93">
          <w:rPr>
            <w:rStyle w:val="Hyperlink"/>
            <w:noProof/>
            <w:lang w:val="en-US"/>
          </w:rPr>
          <w:t xml:space="preserve"> Sơ đồ tuần tự Xem thông tin cá nhân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_Toc106818855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83</w:t>
        </w:r>
        <w:r>
          <w:rPr>
            <w:noProof/>
            <w:webHidden/>
          </w:rPr>
          <w:fldChar w:fldCharType="end"/>
        </w:r>
      </w:hyperlink>
    </w:p>
    <w:p w14:paraId="0DD6A85B" w14:textId="07F6D01B" w:rsidR="009E4A7B" w:rsidRDefault="009E4A7B">
      <w:pPr>
        <w:pStyle w:val="TableofFigures"/>
        <w:tabs>
          <w:tab w:val="right" w:leader="dot" w:pos="9366"/>
        </w:tabs>
        <w:rPr>
          <w:rFonts w:asciiTheme="minorHAnsi" w:eastAsiaTheme="minorEastAsia" w:hAnsiTheme="minorHAnsi" w:cstheme="minorBidi"/>
          <w:noProof/>
          <w:sz w:val="22"/>
          <w:lang w:val="vi-VN" w:eastAsia="vi-VN"/>
        </w:rPr>
      </w:pPr>
      <w:hyperlink w:anchor="_Toc106818856" w:history="1">
        <w:r w:rsidRPr="00943E93">
          <w:rPr>
            <w:rStyle w:val="Hyperlink"/>
            <w:noProof/>
          </w:rPr>
          <w:t>Hình 3.38</w:t>
        </w:r>
        <w:r w:rsidRPr="00943E93">
          <w:rPr>
            <w:rStyle w:val="Hyperlink"/>
            <w:noProof/>
            <w:lang w:val="en-US"/>
          </w:rPr>
          <w:t xml:space="preserve"> Sơ đồ tuần tự Sửa thông tin cá nhân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_Toc106818856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84</w:t>
        </w:r>
        <w:r>
          <w:rPr>
            <w:noProof/>
            <w:webHidden/>
          </w:rPr>
          <w:fldChar w:fldCharType="end"/>
        </w:r>
      </w:hyperlink>
    </w:p>
    <w:p w14:paraId="7F05535E" w14:textId="5B05CC00" w:rsidR="009E4A7B" w:rsidRDefault="009E4A7B">
      <w:pPr>
        <w:pStyle w:val="TableofFigures"/>
        <w:tabs>
          <w:tab w:val="right" w:leader="dot" w:pos="9366"/>
        </w:tabs>
        <w:rPr>
          <w:rFonts w:asciiTheme="minorHAnsi" w:eastAsiaTheme="minorEastAsia" w:hAnsiTheme="minorHAnsi" w:cstheme="minorBidi"/>
          <w:noProof/>
          <w:sz w:val="22"/>
          <w:lang w:val="vi-VN" w:eastAsia="vi-VN"/>
        </w:rPr>
      </w:pPr>
      <w:hyperlink w:anchor="_Toc106818857" w:history="1">
        <w:r w:rsidRPr="00943E93">
          <w:rPr>
            <w:rStyle w:val="Hyperlink"/>
            <w:noProof/>
          </w:rPr>
          <w:t>Hình 3.39</w:t>
        </w:r>
        <w:r w:rsidRPr="00943E93">
          <w:rPr>
            <w:rStyle w:val="Hyperlink"/>
            <w:noProof/>
            <w:lang w:val="en-US"/>
          </w:rPr>
          <w:t xml:space="preserve"> Sơ đồ tuần tự giảm sản phẩm giỏ hàng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_Toc106818857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85</w:t>
        </w:r>
        <w:r>
          <w:rPr>
            <w:noProof/>
            <w:webHidden/>
          </w:rPr>
          <w:fldChar w:fldCharType="end"/>
        </w:r>
      </w:hyperlink>
    </w:p>
    <w:p w14:paraId="0A5C32B7" w14:textId="38A1CBBA" w:rsidR="009E4A7B" w:rsidRDefault="009E4A7B">
      <w:pPr>
        <w:pStyle w:val="TableofFigures"/>
        <w:tabs>
          <w:tab w:val="right" w:leader="dot" w:pos="9366"/>
        </w:tabs>
        <w:rPr>
          <w:rFonts w:asciiTheme="minorHAnsi" w:eastAsiaTheme="minorEastAsia" w:hAnsiTheme="minorHAnsi" w:cstheme="minorBidi"/>
          <w:noProof/>
          <w:sz w:val="22"/>
          <w:lang w:val="vi-VN" w:eastAsia="vi-VN"/>
        </w:rPr>
      </w:pPr>
      <w:hyperlink w:anchor="_Toc106818858" w:history="1">
        <w:r w:rsidRPr="00943E93">
          <w:rPr>
            <w:rStyle w:val="Hyperlink"/>
            <w:noProof/>
          </w:rPr>
          <w:t>Hình 3.40</w:t>
        </w:r>
        <w:r w:rsidRPr="00943E93">
          <w:rPr>
            <w:rStyle w:val="Hyperlink"/>
            <w:noProof/>
            <w:lang w:val="en-US"/>
          </w:rPr>
          <w:t xml:space="preserve"> Sơ đồ tuần tự thêm sản phẩm giỏ hàng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_Toc106818858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85</w:t>
        </w:r>
        <w:r>
          <w:rPr>
            <w:noProof/>
            <w:webHidden/>
          </w:rPr>
          <w:fldChar w:fldCharType="end"/>
        </w:r>
      </w:hyperlink>
    </w:p>
    <w:p w14:paraId="0E1249CF" w14:textId="601F1396" w:rsidR="009E4A7B" w:rsidRDefault="009E4A7B">
      <w:pPr>
        <w:pStyle w:val="TableofFigures"/>
        <w:tabs>
          <w:tab w:val="right" w:leader="dot" w:pos="9366"/>
        </w:tabs>
        <w:rPr>
          <w:rFonts w:asciiTheme="minorHAnsi" w:eastAsiaTheme="minorEastAsia" w:hAnsiTheme="minorHAnsi" w:cstheme="minorBidi"/>
          <w:noProof/>
          <w:sz w:val="22"/>
          <w:lang w:val="vi-VN" w:eastAsia="vi-VN"/>
        </w:rPr>
      </w:pPr>
      <w:hyperlink w:anchor="_Toc106818859" w:history="1">
        <w:r w:rsidRPr="00943E93">
          <w:rPr>
            <w:rStyle w:val="Hyperlink"/>
            <w:noProof/>
          </w:rPr>
          <w:t>Hình 3.41</w:t>
        </w:r>
        <w:r w:rsidRPr="00943E93">
          <w:rPr>
            <w:rStyle w:val="Hyperlink"/>
            <w:noProof/>
            <w:lang w:val="en-US"/>
          </w:rPr>
          <w:t xml:space="preserve"> Sơ đồ tuần tự xóa sản phẩm giỏ hàng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_Toc106818859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86</w:t>
        </w:r>
        <w:r>
          <w:rPr>
            <w:noProof/>
            <w:webHidden/>
          </w:rPr>
          <w:fldChar w:fldCharType="end"/>
        </w:r>
      </w:hyperlink>
    </w:p>
    <w:p w14:paraId="6EA64DEF" w14:textId="35829658" w:rsidR="009E4A7B" w:rsidRDefault="009E4A7B">
      <w:pPr>
        <w:pStyle w:val="TableofFigures"/>
        <w:tabs>
          <w:tab w:val="right" w:leader="dot" w:pos="9366"/>
        </w:tabs>
        <w:rPr>
          <w:rFonts w:asciiTheme="minorHAnsi" w:eastAsiaTheme="minorEastAsia" w:hAnsiTheme="minorHAnsi" w:cstheme="minorBidi"/>
          <w:noProof/>
          <w:sz w:val="22"/>
          <w:lang w:val="vi-VN" w:eastAsia="vi-VN"/>
        </w:rPr>
      </w:pPr>
      <w:hyperlink w:anchor="_Toc106818860" w:history="1">
        <w:r w:rsidRPr="00943E93">
          <w:rPr>
            <w:rStyle w:val="Hyperlink"/>
            <w:noProof/>
          </w:rPr>
          <w:t>Hình 3.42</w:t>
        </w:r>
        <w:r w:rsidRPr="00943E93">
          <w:rPr>
            <w:rStyle w:val="Hyperlink"/>
            <w:noProof/>
            <w:lang w:val="en-US"/>
          </w:rPr>
          <w:t xml:space="preserve"> Sơ đồ tuần tự Đánh giá sản phẩm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_Toc106818860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86</w:t>
        </w:r>
        <w:r>
          <w:rPr>
            <w:noProof/>
            <w:webHidden/>
          </w:rPr>
          <w:fldChar w:fldCharType="end"/>
        </w:r>
      </w:hyperlink>
    </w:p>
    <w:p w14:paraId="7D08AB74" w14:textId="7B60A4B6" w:rsidR="009E4A7B" w:rsidRDefault="009E4A7B">
      <w:pPr>
        <w:pStyle w:val="TableofFigures"/>
        <w:tabs>
          <w:tab w:val="right" w:leader="dot" w:pos="9366"/>
        </w:tabs>
        <w:rPr>
          <w:rFonts w:asciiTheme="minorHAnsi" w:eastAsiaTheme="minorEastAsia" w:hAnsiTheme="minorHAnsi" w:cstheme="minorBidi"/>
          <w:noProof/>
          <w:sz w:val="22"/>
          <w:lang w:val="vi-VN" w:eastAsia="vi-VN"/>
        </w:rPr>
      </w:pPr>
      <w:hyperlink w:anchor="_Toc106818861" w:history="1">
        <w:r w:rsidRPr="00943E93">
          <w:rPr>
            <w:rStyle w:val="Hyperlink"/>
            <w:noProof/>
          </w:rPr>
          <w:t>Hình 3.43</w:t>
        </w:r>
        <w:r w:rsidRPr="00943E93">
          <w:rPr>
            <w:rStyle w:val="Hyperlink"/>
            <w:noProof/>
            <w:lang w:val="en-US"/>
          </w:rPr>
          <w:t xml:space="preserve"> Sơ đồ tuần tự Đặt hàng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_Toc106818861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87</w:t>
        </w:r>
        <w:r>
          <w:rPr>
            <w:noProof/>
            <w:webHidden/>
          </w:rPr>
          <w:fldChar w:fldCharType="end"/>
        </w:r>
      </w:hyperlink>
    </w:p>
    <w:p w14:paraId="50A6750E" w14:textId="3A731B3A" w:rsidR="009E4A7B" w:rsidRDefault="009E4A7B">
      <w:pPr>
        <w:pStyle w:val="TableofFigures"/>
        <w:tabs>
          <w:tab w:val="right" w:leader="dot" w:pos="9366"/>
        </w:tabs>
        <w:rPr>
          <w:rFonts w:asciiTheme="minorHAnsi" w:eastAsiaTheme="minorEastAsia" w:hAnsiTheme="minorHAnsi" w:cstheme="minorBidi"/>
          <w:noProof/>
          <w:sz w:val="22"/>
          <w:lang w:val="vi-VN" w:eastAsia="vi-VN"/>
        </w:rPr>
      </w:pPr>
      <w:hyperlink w:anchor="_Toc106818862" w:history="1">
        <w:r w:rsidRPr="00943E93">
          <w:rPr>
            <w:rStyle w:val="Hyperlink"/>
            <w:noProof/>
          </w:rPr>
          <w:t>Hình 3.44</w:t>
        </w:r>
        <w:r w:rsidRPr="00943E93">
          <w:rPr>
            <w:rStyle w:val="Hyperlink"/>
            <w:noProof/>
            <w:lang w:val="en-US"/>
          </w:rPr>
          <w:t xml:space="preserve"> Sơ đồ tuần tự thêm địa chỉ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_Toc106818862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88</w:t>
        </w:r>
        <w:r>
          <w:rPr>
            <w:noProof/>
            <w:webHidden/>
          </w:rPr>
          <w:fldChar w:fldCharType="end"/>
        </w:r>
      </w:hyperlink>
    </w:p>
    <w:p w14:paraId="1CE573ED" w14:textId="42714C7E" w:rsidR="009E4A7B" w:rsidRDefault="009E4A7B">
      <w:pPr>
        <w:pStyle w:val="TableofFigures"/>
        <w:tabs>
          <w:tab w:val="right" w:leader="dot" w:pos="9366"/>
        </w:tabs>
        <w:rPr>
          <w:rFonts w:asciiTheme="minorHAnsi" w:eastAsiaTheme="minorEastAsia" w:hAnsiTheme="minorHAnsi" w:cstheme="minorBidi"/>
          <w:noProof/>
          <w:sz w:val="22"/>
          <w:lang w:val="vi-VN" w:eastAsia="vi-VN"/>
        </w:rPr>
      </w:pPr>
      <w:hyperlink w:anchor="_Toc106818863" w:history="1">
        <w:r w:rsidRPr="00943E93">
          <w:rPr>
            <w:rStyle w:val="Hyperlink"/>
            <w:noProof/>
          </w:rPr>
          <w:t>Hình 3.45</w:t>
        </w:r>
        <w:r w:rsidRPr="00943E93">
          <w:rPr>
            <w:rStyle w:val="Hyperlink"/>
            <w:noProof/>
            <w:lang w:val="en-US"/>
          </w:rPr>
          <w:t xml:space="preserve"> Sơ đồ tuần tự Xóa địa chỉ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_Toc106818863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88</w:t>
        </w:r>
        <w:r>
          <w:rPr>
            <w:noProof/>
            <w:webHidden/>
          </w:rPr>
          <w:fldChar w:fldCharType="end"/>
        </w:r>
      </w:hyperlink>
    </w:p>
    <w:p w14:paraId="299D1CC5" w14:textId="060D1018" w:rsidR="009E4A7B" w:rsidRDefault="009E4A7B">
      <w:pPr>
        <w:pStyle w:val="TableofFigures"/>
        <w:tabs>
          <w:tab w:val="right" w:leader="dot" w:pos="9366"/>
        </w:tabs>
        <w:rPr>
          <w:rFonts w:asciiTheme="minorHAnsi" w:eastAsiaTheme="minorEastAsia" w:hAnsiTheme="minorHAnsi" w:cstheme="minorBidi"/>
          <w:noProof/>
          <w:sz w:val="22"/>
          <w:lang w:val="vi-VN" w:eastAsia="vi-VN"/>
        </w:rPr>
      </w:pPr>
      <w:hyperlink w:anchor="_Toc106818864" w:history="1">
        <w:r w:rsidRPr="00943E93">
          <w:rPr>
            <w:rStyle w:val="Hyperlink"/>
            <w:noProof/>
          </w:rPr>
          <w:t>Hình 3.46</w:t>
        </w:r>
        <w:r w:rsidRPr="00943E93">
          <w:rPr>
            <w:rStyle w:val="Hyperlink"/>
            <w:noProof/>
            <w:lang w:val="en-US"/>
          </w:rPr>
          <w:t xml:space="preserve"> Sơ đồ tuần tự Đăng nhập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_Toc106818864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89</w:t>
        </w:r>
        <w:r>
          <w:rPr>
            <w:noProof/>
            <w:webHidden/>
          </w:rPr>
          <w:fldChar w:fldCharType="end"/>
        </w:r>
      </w:hyperlink>
    </w:p>
    <w:p w14:paraId="0B658AF6" w14:textId="4B96AA80" w:rsidR="009E4A7B" w:rsidRDefault="009E4A7B">
      <w:pPr>
        <w:pStyle w:val="TableofFigures"/>
        <w:tabs>
          <w:tab w:val="right" w:leader="dot" w:pos="9366"/>
        </w:tabs>
        <w:rPr>
          <w:rFonts w:asciiTheme="minorHAnsi" w:eastAsiaTheme="minorEastAsia" w:hAnsiTheme="minorHAnsi" w:cstheme="minorBidi"/>
          <w:noProof/>
          <w:sz w:val="22"/>
          <w:lang w:val="vi-VN" w:eastAsia="vi-VN"/>
        </w:rPr>
      </w:pPr>
      <w:hyperlink w:anchor="_Toc106818865" w:history="1">
        <w:r w:rsidRPr="00943E93">
          <w:rPr>
            <w:rStyle w:val="Hyperlink"/>
            <w:noProof/>
          </w:rPr>
          <w:t>Hình 3.47</w:t>
        </w:r>
        <w:r w:rsidRPr="00943E93">
          <w:rPr>
            <w:rStyle w:val="Hyperlink"/>
            <w:noProof/>
            <w:lang w:val="en-US"/>
          </w:rPr>
          <w:t xml:space="preserve"> Sơ đồ tuần tự Đăng ký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_Toc106818865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89</w:t>
        </w:r>
        <w:r>
          <w:rPr>
            <w:noProof/>
            <w:webHidden/>
          </w:rPr>
          <w:fldChar w:fldCharType="end"/>
        </w:r>
      </w:hyperlink>
    </w:p>
    <w:p w14:paraId="5190A73A" w14:textId="0A908A24" w:rsidR="009E4A7B" w:rsidRDefault="009E4A7B">
      <w:pPr>
        <w:pStyle w:val="TableofFigures"/>
        <w:tabs>
          <w:tab w:val="right" w:leader="dot" w:pos="9366"/>
        </w:tabs>
        <w:rPr>
          <w:rFonts w:asciiTheme="minorHAnsi" w:eastAsiaTheme="minorEastAsia" w:hAnsiTheme="minorHAnsi" w:cstheme="minorBidi"/>
          <w:noProof/>
          <w:sz w:val="22"/>
          <w:lang w:val="vi-VN" w:eastAsia="vi-VN"/>
        </w:rPr>
      </w:pPr>
      <w:hyperlink w:anchor="_Toc106818866" w:history="1">
        <w:r w:rsidRPr="00943E93">
          <w:rPr>
            <w:rStyle w:val="Hyperlink"/>
            <w:noProof/>
          </w:rPr>
          <w:t>Hình 3.48</w:t>
        </w:r>
        <w:r w:rsidRPr="00943E93">
          <w:rPr>
            <w:rStyle w:val="Hyperlink"/>
            <w:noProof/>
            <w:lang w:val="en-US"/>
          </w:rPr>
          <w:t xml:space="preserve"> Sơ đồ tuần tự Hủy đơn hàng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_Toc106818866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90</w:t>
        </w:r>
        <w:r>
          <w:rPr>
            <w:noProof/>
            <w:webHidden/>
          </w:rPr>
          <w:fldChar w:fldCharType="end"/>
        </w:r>
      </w:hyperlink>
    </w:p>
    <w:p w14:paraId="356C4E30" w14:textId="132AB904" w:rsidR="009E4A7B" w:rsidRDefault="009E4A7B">
      <w:pPr>
        <w:pStyle w:val="TableofFigures"/>
        <w:tabs>
          <w:tab w:val="right" w:leader="dot" w:pos="9366"/>
        </w:tabs>
        <w:rPr>
          <w:rFonts w:asciiTheme="minorHAnsi" w:eastAsiaTheme="minorEastAsia" w:hAnsiTheme="minorHAnsi" w:cstheme="minorBidi"/>
          <w:noProof/>
          <w:sz w:val="22"/>
          <w:lang w:val="vi-VN" w:eastAsia="vi-VN"/>
        </w:rPr>
      </w:pPr>
      <w:hyperlink w:anchor="_Toc106818867" w:history="1">
        <w:r w:rsidRPr="00943E93">
          <w:rPr>
            <w:rStyle w:val="Hyperlink"/>
            <w:noProof/>
          </w:rPr>
          <w:t>Hình 3.49</w:t>
        </w:r>
        <w:r w:rsidRPr="00943E93">
          <w:rPr>
            <w:rStyle w:val="Hyperlink"/>
            <w:noProof/>
            <w:lang w:val="en-US"/>
          </w:rPr>
          <w:t xml:space="preserve"> Sơ đồ tuần tự Xác nhận đơn hàng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_Toc106818867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90</w:t>
        </w:r>
        <w:r>
          <w:rPr>
            <w:noProof/>
            <w:webHidden/>
          </w:rPr>
          <w:fldChar w:fldCharType="end"/>
        </w:r>
      </w:hyperlink>
    </w:p>
    <w:p w14:paraId="1700536B" w14:textId="6288A8BC" w:rsidR="009E4A7B" w:rsidRDefault="009E4A7B">
      <w:pPr>
        <w:pStyle w:val="TableofFigures"/>
        <w:tabs>
          <w:tab w:val="right" w:leader="dot" w:pos="9366"/>
        </w:tabs>
        <w:rPr>
          <w:rFonts w:asciiTheme="minorHAnsi" w:eastAsiaTheme="minorEastAsia" w:hAnsiTheme="minorHAnsi" w:cstheme="minorBidi"/>
          <w:noProof/>
          <w:sz w:val="22"/>
          <w:lang w:val="vi-VN" w:eastAsia="vi-VN"/>
        </w:rPr>
      </w:pPr>
      <w:hyperlink w:anchor="_Toc106818868" w:history="1">
        <w:r w:rsidRPr="00943E93">
          <w:rPr>
            <w:rStyle w:val="Hyperlink"/>
            <w:noProof/>
          </w:rPr>
          <w:t>Hình 3.50</w:t>
        </w:r>
        <w:r w:rsidRPr="00943E93">
          <w:rPr>
            <w:rStyle w:val="Hyperlink"/>
            <w:noProof/>
            <w:lang w:val="en-US"/>
          </w:rPr>
          <w:t xml:space="preserve"> Sơ đồ tuần tự Hoàn thành đơn hàng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_Toc106818868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91</w:t>
        </w:r>
        <w:r>
          <w:rPr>
            <w:noProof/>
            <w:webHidden/>
          </w:rPr>
          <w:fldChar w:fldCharType="end"/>
        </w:r>
      </w:hyperlink>
    </w:p>
    <w:p w14:paraId="028CEA65" w14:textId="6FF97D97" w:rsidR="009E4A7B" w:rsidRDefault="009E4A7B">
      <w:pPr>
        <w:pStyle w:val="TableofFigures"/>
        <w:tabs>
          <w:tab w:val="right" w:leader="dot" w:pos="9366"/>
        </w:tabs>
        <w:rPr>
          <w:rFonts w:asciiTheme="minorHAnsi" w:eastAsiaTheme="minorEastAsia" w:hAnsiTheme="minorHAnsi" w:cstheme="minorBidi"/>
          <w:noProof/>
          <w:sz w:val="22"/>
          <w:lang w:val="vi-VN" w:eastAsia="vi-VN"/>
        </w:rPr>
      </w:pPr>
      <w:hyperlink w:anchor="_Toc106818869" w:history="1">
        <w:r w:rsidRPr="00943E93">
          <w:rPr>
            <w:rStyle w:val="Hyperlink"/>
            <w:noProof/>
          </w:rPr>
          <w:t>Hình 3.51</w:t>
        </w:r>
        <w:r w:rsidRPr="00943E93">
          <w:rPr>
            <w:rStyle w:val="Hyperlink"/>
            <w:noProof/>
            <w:lang w:val="en-US"/>
          </w:rPr>
          <w:t xml:space="preserve"> Sơ đồ tuần tự Notification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_Toc106818869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91</w:t>
        </w:r>
        <w:r>
          <w:rPr>
            <w:noProof/>
            <w:webHidden/>
          </w:rPr>
          <w:fldChar w:fldCharType="end"/>
        </w:r>
      </w:hyperlink>
    </w:p>
    <w:p w14:paraId="7308D2D8" w14:textId="1611494A" w:rsidR="009E4A7B" w:rsidRDefault="009E4A7B">
      <w:pPr>
        <w:pStyle w:val="TableofFigures"/>
        <w:tabs>
          <w:tab w:val="right" w:leader="dot" w:pos="9366"/>
        </w:tabs>
        <w:rPr>
          <w:rFonts w:asciiTheme="minorHAnsi" w:eastAsiaTheme="minorEastAsia" w:hAnsiTheme="minorHAnsi" w:cstheme="minorBidi"/>
          <w:noProof/>
          <w:sz w:val="22"/>
          <w:lang w:val="vi-VN" w:eastAsia="vi-VN"/>
        </w:rPr>
      </w:pPr>
      <w:hyperlink w:anchor="_Toc106818870" w:history="1">
        <w:r w:rsidRPr="00943E93">
          <w:rPr>
            <w:rStyle w:val="Hyperlink"/>
            <w:noProof/>
          </w:rPr>
          <w:t>Hình 3.52</w:t>
        </w:r>
        <w:r w:rsidRPr="00943E93">
          <w:rPr>
            <w:rStyle w:val="Hyperlink"/>
            <w:noProof/>
            <w:lang w:val="en-US"/>
          </w:rPr>
          <w:t xml:space="preserve"> Sơ đồ tuần tự Xóa sản phẩm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_Toc106818870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92</w:t>
        </w:r>
        <w:r>
          <w:rPr>
            <w:noProof/>
            <w:webHidden/>
          </w:rPr>
          <w:fldChar w:fldCharType="end"/>
        </w:r>
      </w:hyperlink>
    </w:p>
    <w:p w14:paraId="348DA47A" w14:textId="5E306E90" w:rsidR="009E4A7B" w:rsidRDefault="009E4A7B">
      <w:pPr>
        <w:pStyle w:val="TableofFigures"/>
        <w:tabs>
          <w:tab w:val="right" w:leader="dot" w:pos="9366"/>
        </w:tabs>
        <w:rPr>
          <w:rFonts w:asciiTheme="minorHAnsi" w:eastAsiaTheme="minorEastAsia" w:hAnsiTheme="minorHAnsi" w:cstheme="minorBidi"/>
          <w:noProof/>
          <w:sz w:val="22"/>
          <w:lang w:val="vi-VN" w:eastAsia="vi-VN"/>
        </w:rPr>
      </w:pPr>
      <w:hyperlink w:anchor="_Toc106818871" w:history="1">
        <w:r w:rsidRPr="00943E93">
          <w:rPr>
            <w:rStyle w:val="Hyperlink"/>
            <w:noProof/>
          </w:rPr>
          <w:t>Hình 3.53</w:t>
        </w:r>
        <w:r w:rsidRPr="00943E93">
          <w:rPr>
            <w:rStyle w:val="Hyperlink"/>
            <w:noProof/>
            <w:lang w:val="en-US"/>
          </w:rPr>
          <w:t xml:space="preserve"> Sơ đồ tuần tự Thêm sản phẩm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_Toc106818871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92</w:t>
        </w:r>
        <w:r>
          <w:rPr>
            <w:noProof/>
            <w:webHidden/>
          </w:rPr>
          <w:fldChar w:fldCharType="end"/>
        </w:r>
      </w:hyperlink>
    </w:p>
    <w:p w14:paraId="38EBBE67" w14:textId="2B2237D9" w:rsidR="009E4A7B" w:rsidRDefault="009E4A7B">
      <w:pPr>
        <w:pStyle w:val="TableofFigures"/>
        <w:tabs>
          <w:tab w:val="right" w:leader="dot" w:pos="9366"/>
        </w:tabs>
        <w:rPr>
          <w:rFonts w:asciiTheme="minorHAnsi" w:eastAsiaTheme="minorEastAsia" w:hAnsiTheme="minorHAnsi" w:cstheme="minorBidi"/>
          <w:noProof/>
          <w:sz w:val="22"/>
          <w:lang w:val="vi-VN" w:eastAsia="vi-VN"/>
        </w:rPr>
      </w:pPr>
      <w:hyperlink w:anchor="_Toc106818872" w:history="1">
        <w:r w:rsidRPr="00943E93">
          <w:rPr>
            <w:rStyle w:val="Hyperlink"/>
            <w:noProof/>
          </w:rPr>
          <w:t>Hình 3.54</w:t>
        </w:r>
        <w:r w:rsidRPr="00943E93">
          <w:rPr>
            <w:rStyle w:val="Hyperlink"/>
            <w:noProof/>
            <w:lang w:val="en-US"/>
          </w:rPr>
          <w:t xml:space="preserve"> Sơ đồ tuần tự Xem chi tiết sản phẩm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_Toc106818872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93</w:t>
        </w:r>
        <w:r>
          <w:rPr>
            <w:noProof/>
            <w:webHidden/>
          </w:rPr>
          <w:fldChar w:fldCharType="end"/>
        </w:r>
      </w:hyperlink>
    </w:p>
    <w:p w14:paraId="46F44657" w14:textId="14BC002C" w:rsidR="009E4A7B" w:rsidRDefault="009E4A7B">
      <w:pPr>
        <w:pStyle w:val="TableofFigures"/>
        <w:tabs>
          <w:tab w:val="right" w:leader="dot" w:pos="9366"/>
        </w:tabs>
        <w:rPr>
          <w:rFonts w:asciiTheme="minorHAnsi" w:eastAsiaTheme="minorEastAsia" w:hAnsiTheme="minorHAnsi" w:cstheme="minorBidi"/>
          <w:noProof/>
          <w:sz w:val="22"/>
          <w:lang w:val="vi-VN" w:eastAsia="vi-VN"/>
        </w:rPr>
      </w:pPr>
      <w:hyperlink w:anchor="_Toc106818873" w:history="1">
        <w:r w:rsidRPr="00943E93">
          <w:rPr>
            <w:rStyle w:val="Hyperlink"/>
            <w:noProof/>
          </w:rPr>
          <w:t>Hình 3.55</w:t>
        </w:r>
        <w:r w:rsidRPr="00943E93">
          <w:rPr>
            <w:rStyle w:val="Hyperlink"/>
            <w:noProof/>
            <w:lang w:val="en-US"/>
          </w:rPr>
          <w:t xml:space="preserve"> Sơ đồ tuần tự Hủy đơn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_Toc106818873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94</w:t>
        </w:r>
        <w:r>
          <w:rPr>
            <w:noProof/>
            <w:webHidden/>
          </w:rPr>
          <w:fldChar w:fldCharType="end"/>
        </w:r>
      </w:hyperlink>
    </w:p>
    <w:p w14:paraId="243B580A" w14:textId="00916506" w:rsidR="009E4A7B" w:rsidRDefault="009E4A7B">
      <w:pPr>
        <w:pStyle w:val="TableofFigures"/>
        <w:tabs>
          <w:tab w:val="right" w:leader="dot" w:pos="9366"/>
        </w:tabs>
        <w:rPr>
          <w:rFonts w:asciiTheme="minorHAnsi" w:eastAsiaTheme="minorEastAsia" w:hAnsiTheme="minorHAnsi" w:cstheme="minorBidi"/>
          <w:noProof/>
          <w:sz w:val="22"/>
          <w:lang w:val="vi-VN" w:eastAsia="vi-VN"/>
        </w:rPr>
      </w:pPr>
      <w:hyperlink w:anchor="_Toc106818874" w:history="1">
        <w:r w:rsidRPr="00943E93">
          <w:rPr>
            <w:rStyle w:val="Hyperlink"/>
            <w:noProof/>
          </w:rPr>
          <w:t>Hình 3.56</w:t>
        </w:r>
        <w:r w:rsidRPr="00943E93">
          <w:rPr>
            <w:rStyle w:val="Hyperlink"/>
            <w:noProof/>
            <w:lang w:val="en-US"/>
          </w:rPr>
          <w:t xml:space="preserve"> Sơ đồ tuần tự Quản lý đơn đặt hàng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_Toc106818874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95</w:t>
        </w:r>
        <w:r>
          <w:rPr>
            <w:noProof/>
            <w:webHidden/>
          </w:rPr>
          <w:fldChar w:fldCharType="end"/>
        </w:r>
      </w:hyperlink>
    </w:p>
    <w:p w14:paraId="13AD48B5" w14:textId="2819A5BD" w:rsidR="009E4A7B" w:rsidRDefault="009E4A7B">
      <w:pPr>
        <w:pStyle w:val="TableofFigures"/>
        <w:tabs>
          <w:tab w:val="right" w:leader="dot" w:pos="9366"/>
        </w:tabs>
        <w:rPr>
          <w:rFonts w:asciiTheme="minorHAnsi" w:eastAsiaTheme="minorEastAsia" w:hAnsiTheme="minorHAnsi" w:cstheme="minorBidi"/>
          <w:noProof/>
          <w:sz w:val="22"/>
          <w:lang w:val="vi-VN" w:eastAsia="vi-VN"/>
        </w:rPr>
      </w:pPr>
      <w:hyperlink w:anchor="_Toc106818875" w:history="1">
        <w:r w:rsidRPr="00943E93">
          <w:rPr>
            <w:rStyle w:val="Hyperlink"/>
            <w:noProof/>
          </w:rPr>
          <w:t>Hình 3.57</w:t>
        </w:r>
        <w:r w:rsidRPr="00943E93">
          <w:rPr>
            <w:rStyle w:val="Hyperlink"/>
            <w:noProof/>
            <w:lang w:val="en-US"/>
          </w:rPr>
          <w:t xml:space="preserve"> Sơ đồ tuần tự Quản lý thông tin cửa hàng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_Toc106818875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96</w:t>
        </w:r>
        <w:r>
          <w:rPr>
            <w:noProof/>
            <w:webHidden/>
          </w:rPr>
          <w:fldChar w:fldCharType="end"/>
        </w:r>
      </w:hyperlink>
    </w:p>
    <w:p w14:paraId="79CB0FC2" w14:textId="67F2B071" w:rsidR="009E4A7B" w:rsidRDefault="009E4A7B">
      <w:pPr>
        <w:pStyle w:val="TableofFigures"/>
        <w:tabs>
          <w:tab w:val="right" w:leader="dot" w:pos="9366"/>
        </w:tabs>
        <w:rPr>
          <w:rFonts w:asciiTheme="minorHAnsi" w:eastAsiaTheme="minorEastAsia" w:hAnsiTheme="minorHAnsi" w:cstheme="minorBidi"/>
          <w:noProof/>
          <w:sz w:val="22"/>
          <w:lang w:val="vi-VN" w:eastAsia="vi-VN"/>
        </w:rPr>
      </w:pPr>
      <w:hyperlink w:anchor="_Toc106818876" w:history="1">
        <w:r w:rsidRPr="00943E93">
          <w:rPr>
            <w:rStyle w:val="Hyperlink"/>
            <w:noProof/>
          </w:rPr>
          <w:t>Hình 3.58</w:t>
        </w:r>
        <w:r w:rsidRPr="00943E93">
          <w:rPr>
            <w:rStyle w:val="Hyperlink"/>
            <w:noProof/>
            <w:lang w:val="en-US"/>
          </w:rPr>
          <w:t xml:space="preserve"> Sơ đồ tuần tự Cập nhật trạng thái giao hàng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_Toc106818876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97</w:t>
        </w:r>
        <w:r>
          <w:rPr>
            <w:noProof/>
            <w:webHidden/>
          </w:rPr>
          <w:fldChar w:fldCharType="end"/>
        </w:r>
      </w:hyperlink>
    </w:p>
    <w:p w14:paraId="7E2874AB" w14:textId="2BC5058F" w:rsidR="009E4A7B" w:rsidRDefault="009E4A7B">
      <w:pPr>
        <w:pStyle w:val="TableofFigures"/>
        <w:tabs>
          <w:tab w:val="right" w:leader="dot" w:pos="9366"/>
        </w:tabs>
        <w:rPr>
          <w:rFonts w:asciiTheme="minorHAnsi" w:eastAsiaTheme="minorEastAsia" w:hAnsiTheme="minorHAnsi" w:cstheme="minorBidi"/>
          <w:noProof/>
          <w:sz w:val="22"/>
          <w:lang w:val="vi-VN" w:eastAsia="vi-VN"/>
        </w:rPr>
      </w:pPr>
      <w:hyperlink w:anchor="_Toc106818877" w:history="1">
        <w:r w:rsidRPr="00943E93">
          <w:rPr>
            <w:rStyle w:val="Hyperlink"/>
            <w:noProof/>
          </w:rPr>
          <w:t>Hình 3.59</w:t>
        </w:r>
        <w:r w:rsidRPr="00943E93">
          <w:rPr>
            <w:rStyle w:val="Hyperlink"/>
            <w:noProof/>
            <w:lang w:val="en-US"/>
          </w:rPr>
          <w:t xml:space="preserve"> Sơ đồ tuần tự Xem thông tin nhân viên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_Toc106818877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98</w:t>
        </w:r>
        <w:r>
          <w:rPr>
            <w:noProof/>
            <w:webHidden/>
          </w:rPr>
          <w:fldChar w:fldCharType="end"/>
        </w:r>
      </w:hyperlink>
    </w:p>
    <w:p w14:paraId="7110B33D" w14:textId="51FC97CA" w:rsidR="009E4A7B" w:rsidRDefault="009E4A7B">
      <w:pPr>
        <w:pStyle w:val="TableofFigures"/>
        <w:tabs>
          <w:tab w:val="right" w:leader="dot" w:pos="9366"/>
        </w:tabs>
        <w:rPr>
          <w:rFonts w:asciiTheme="minorHAnsi" w:eastAsiaTheme="minorEastAsia" w:hAnsiTheme="minorHAnsi" w:cstheme="minorBidi"/>
          <w:noProof/>
          <w:sz w:val="22"/>
          <w:lang w:val="vi-VN" w:eastAsia="vi-VN"/>
        </w:rPr>
      </w:pPr>
      <w:hyperlink w:anchor="_Toc106818878" w:history="1">
        <w:r w:rsidRPr="00943E93">
          <w:rPr>
            <w:rStyle w:val="Hyperlink"/>
            <w:noProof/>
          </w:rPr>
          <w:t>Hình 3.60</w:t>
        </w:r>
        <w:r w:rsidRPr="00943E93">
          <w:rPr>
            <w:rStyle w:val="Hyperlink"/>
            <w:noProof/>
            <w:lang w:val="en-US"/>
          </w:rPr>
          <w:t xml:space="preserve"> Sơ đồ tuần tự Thêm nhân viên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_Toc106818878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98</w:t>
        </w:r>
        <w:r>
          <w:rPr>
            <w:noProof/>
            <w:webHidden/>
          </w:rPr>
          <w:fldChar w:fldCharType="end"/>
        </w:r>
      </w:hyperlink>
    </w:p>
    <w:p w14:paraId="28B91363" w14:textId="48DF4629" w:rsidR="009E4A7B" w:rsidRDefault="009E4A7B">
      <w:pPr>
        <w:pStyle w:val="TableofFigures"/>
        <w:tabs>
          <w:tab w:val="right" w:leader="dot" w:pos="9366"/>
        </w:tabs>
        <w:rPr>
          <w:rFonts w:asciiTheme="minorHAnsi" w:eastAsiaTheme="minorEastAsia" w:hAnsiTheme="minorHAnsi" w:cstheme="minorBidi"/>
          <w:noProof/>
          <w:sz w:val="22"/>
          <w:lang w:val="vi-VN" w:eastAsia="vi-VN"/>
        </w:rPr>
      </w:pPr>
      <w:hyperlink w:anchor="_Toc106818879" w:history="1">
        <w:r w:rsidRPr="00943E93">
          <w:rPr>
            <w:rStyle w:val="Hyperlink"/>
            <w:noProof/>
          </w:rPr>
          <w:t>Hình 3.61</w:t>
        </w:r>
        <w:r w:rsidRPr="00943E93">
          <w:rPr>
            <w:rStyle w:val="Hyperlink"/>
            <w:noProof/>
            <w:lang w:val="en-US"/>
          </w:rPr>
          <w:t xml:space="preserve"> Sơ đồ tuần tự Xóa nhân viên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_Toc106818879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99</w:t>
        </w:r>
        <w:r>
          <w:rPr>
            <w:noProof/>
            <w:webHidden/>
          </w:rPr>
          <w:fldChar w:fldCharType="end"/>
        </w:r>
      </w:hyperlink>
    </w:p>
    <w:p w14:paraId="5F2989EA" w14:textId="465FC82E" w:rsidR="009E4A7B" w:rsidRDefault="009E4A7B">
      <w:pPr>
        <w:pStyle w:val="TableofFigures"/>
        <w:tabs>
          <w:tab w:val="right" w:leader="dot" w:pos="9366"/>
        </w:tabs>
        <w:rPr>
          <w:rFonts w:asciiTheme="minorHAnsi" w:eastAsiaTheme="minorEastAsia" w:hAnsiTheme="minorHAnsi" w:cstheme="minorBidi"/>
          <w:noProof/>
          <w:sz w:val="22"/>
          <w:lang w:val="vi-VN" w:eastAsia="vi-VN"/>
        </w:rPr>
      </w:pPr>
      <w:hyperlink w:anchor="_Toc106818880" w:history="1">
        <w:r w:rsidRPr="00943E93">
          <w:rPr>
            <w:rStyle w:val="Hyperlink"/>
            <w:noProof/>
          </w:rPr>
          <w:t>Hình 3.62</w:t>
        </w:r>
        <w:r w:rsidRPr="00943E93">
          <w:rPr>
            <w:rStyle w:val="Hyperlink"/>
            <w:noProof/>
            <w:lang w:val="en-US"/>
          </w:rPr>
          <w:t xml:space="preserve"> Sơ đồ tuần tự Sửa nhân viên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_Toc106818880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100</w:t>
        </w:r>
        <w:r>
          <w:rPr>
            <w:noProof/>
            <w:webHidden/>
          </w:rPr>
          <w:fldChar w:fldCharType="end"/>
        </w:r>
      </w:hyperlink>
    </w:p>
    <w:p w14:paraId="579CC4C0" w14:textId="458585FD" w:rsidR="009E4A7B" w:rsidRDefault="009E4A7B">
      <w:pPr>
        <w:pStyle w:val="TableofFigures"/>
        <w:tabs>
          <w:tab w:val="right" w:leader="dot" w:pos="9366"/>
        </w:tabs>
        <w:rPr>
          <w:rFonts w:asciiTheme="minorHAnsi" w:eastAsiaTheme="minorEastAsia" w:hAnsiTheme="minorHAnsi" w:cstheme="minorBidi"/>
          <w:noProof/>
          <w:sz w:val="22"/>
          <w:lang w:val="vi-VN" w:eastAsia="vi-VN"/>
        </w:rPr>
      </w:pPr>
      <w:hyperlink w:anchor="_Toc106818881" w:history="1">
        <w:r w:rsidRPr="00943E93">
          <w:rPr>
            <w:rStyle w:val="Hyperlink"/>
            <w:noProof/>
          </w:rPr>
          <w:t>Hình 3.63</w:t>
        </w:r>
        <w:r w:rsidRPr="00943E93">
          <w:rPr>
            <w:rStyle w:val="Hyperlink"/>
            <w:noProof/>
            <w:lang w:val="en-US"/>
          </w:rPr>
          <w:t xml:space="preserve"> Sơ đồ tuần tự Xem chi tiết banner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_Toc106818881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101</w:t>
        </w:r>
        <w:r>
          <w:rPr>
            <w:noProof/>
            <w:webHidden/>
          </w:rPr>
          <w:fldChar w:fldCharType="end"/>
        </w:r>
      </w:hyperlink>
    </w:p>
    <w:p w14:paraId="3434E56C" w14:textId="462B7B36" w:rsidR="009E4A7B" w:rsidRDefault="009E4A7B">
      <w:pPr>
        <w:pStyle w:val="TableofFigures"/>
        <w:tabs>
          <w:tab w:val="right" w:leader="dot" w:pos="9366"/>
        </w:tabs>
        <w:rPr>
          <w:rFonts w:asciiTheme="minorHAnsi" w:eastAsiaTheme="minorEastAsia" w:hAnsiTheme="minorHAnsi" w:cstheme="minorBidi"/>
          <w:noProof/>
          <w:sz w:val="22"/>
          <w:lang w:val="vi-VN" w:eastAsia="vi-VN"/>
        </w:rPr>
      </w:pPr>
      <w:hyperlink w:anchor="_Toc106818882" w:history="1">
        <w:r w:rsidRPr="00943E93">
          <w:rPr>
            <w:rStyle w:val="Hyperlink"/>
            <w:noProof/>
          </w:rPr>
          <w:t>Hình 3.64</w:t>
        </w:r>
        <w:r w:rsidRPr="00943E93">
          <w:rPr>
            <w:rStyle w:val="Hyperlink"/>
            <w:noProof/>
            <w:lang w:val="en-US"/>
          </w:rPr>
          <w:t xml:space="preserve"> Sơ đồ tuần tự Xóa banner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_Toc106818882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102</w:t>
        </w:r>
        <w:r>
          <w:rPr>
            <w:noProof/>
            <w:webHidden/>
          </w:rPr>
          <w:fldChar w:fldCharType="end"/>
        </w:r>
      </w:hyperlink>
    </w:p>
    <w:p w14:paraId="6C523ABF" w14:textId="229D5183" w:rsidR="009E4A7B" w:rsidRDefault="009E4A7B">
      <w:pPr>
        <w:pStyle w:val="TableofFigures"/>
        <w:tabs>
          <w:tab w:val="right" w:leader="dot" w:pos="9366"/>
        </w:tabs>
        <w:rPr>
          <w:rFonts w:asciiTheme="minorHAnsi" w:eastAsiaTheme="minorEastAsia" w:hAnsiTheme="minorHAnsi" w:cstheme="minorBidi"/>
          <w:noProof/>
          <w:sz w:val="22"/>
          <w:lang w:val="vi-VN" w:eastAsia="vi-VN"/>
        </w:rPr>
      </w:pPr>
      <w:hyperlink w:anchor="_Toc106818883" w:history="1">
        <w:r w:rsidRPr="00943E93">
          <w:rPr>
            <w:rStyle w:val="Hyperlink"/>
            <w:noProof/>
          </w:rPr>
          <w:t>Hình 3.65</w:t>
        </w:r>
        <w:r w:rsidRPr="00943E93">
          <w:rPr>
            <w:rStyle w:val="Hyperlink"/>
            <w:noProof/>
            <w:lang w:val="en-US"/>
          </w:rPr>
          <w:t xml:space="preserve"> Sơ đồ tuần tự Thêm banner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_Toc106818883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103</w:t>
        </w:r>
        <w:r>
          <w:rPr>
            <w:noProof/>
            <w:webHidden/>
          </w:rPr>
          <w:fldChar w:fldCharType="end"/>
        </w:r>
      </w:hyperlink>
    </w:p>
    <w:p w14:paraId="29A49B69" w14:textId="696B2BE2" w:rsidR="009E4A7B" w:rsidRDefault="009E4A7B">
      <w:pPr>
        <w:pStyle w:val="TableofFigures"/>
        <w:tabs>
          <w:tab w:val="right" w:leader="dot" w:pos="9366"/>
        </w:tabs>
        <w:rPr>
          <w:rFonts w:asciiTheme="minorHAnsi" w:eastAsiaTheme="minorEastAsia" w:hAnsiTheme="minorHAnsi" w:cstheme="minorBidi"/>
          <w:noProof/>
          <w:sz w:val="22"/>
          <w:lang w:val="vi-VN" w:eastAsia="vi-VN"/>
        </w:rPr>
      </w:pPr>
      <w:hyperlink w:anchor="_Toc106818884" w:history="1">
        <w:r w:rsidRPr="00943E93">
          <w:rPr>
            <w:rStyle w:val="Hyperlink"/>
            <w:noProof/>
          </w:rPr>
          <w:t>Hình 3.66</w:t>
        </w:r>
        <w:r w:rsidRPr="00943E93">
          <w:rPr>
            <w:rStyle w:val="Hyperlink"/>
            <w:noProof/>
            <w:lang w:val="en-US"/>
          </w:rPr>
          <w:t xml:space="preserve"> Sơ đồ tuần tự Xem chi tiết khuyến mãi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_Toc106818884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104</w:t>
        </w:r>
        <w:r>
          <w:rPr>
            <w:noProof/>
            <w:webHidden/>
          </w:rPr>
          <w:fldChar w:fldCharType="end"/>
        </w:r>
      </w:hyperlink>
    </w:p>
    <w:p w14:paraId="2AEAE5E2" w14:textId="14B8323A" w:rsidR="009E4A7B" w:rsidRDefault="009E4A7B">
      <w:pPr>
        <w:pStyle w:val="TableofFigures"/>
        <w:tabs>
          <w:tab w:val="right" w:leader="dot" w:pos="9366"/>
        </w:tabs>
        <w:rPr>
          <w:rFonts w:asciiTheme="minorHAnsi" w:eastAsiaTheme="minorEastAsia" w:hAnsiTheme="minorHAnsi" w:cstheme="minorBidi"/>
          <w:noProof/>
          <w:sz w:val="22"/>
          <w:lang w:val="vi-VN" w:eastAsia="vi-VN"/>
        </w:rPr>
      </w:pPr>
      <w:hyperlink w:anchor="_Toc106818885" w:history="1">
        <w:r w:rsidRPr="00943E93">
          <w:rPr>
            <w:rStyle w:val="Hyperlink"/>
            <w:noProof/>
          </w:rPr>
          <w:t>Hình 3.67</w:t>
        </w:r>
        <w:r w:rsidRPr="00943E93">
          <w:rPr>
            <w:rStyle w:val="Hyperlink"/>
            <w:noProof/>
            <w:lang w:val="en-US"/>
          </w:rPr>
          <w:t xml:space="preserve"> Sơ đồ tuần tự Xóa khuyến mãi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_Toc106818885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105</w:t>
        </w:r>
        <w:r>
          <w:rPr>
            <w:noProof/>
            <w:webHidden/>
          </w:rPr>
          <w:fldChar w:fldCharType="end"/>
        </w:r>
      </w:hyperlink>
    </w:p>
    <w:p w14:paraId="1081E7AC" w14:textId="7C76A5EB" w:rsidR="009E4A7B" w:rsidRDefault="009E4A7B">
      <w:pPr>
        <w:pStyle w:val="TableofFigures"/>
        <w:tabs>
          <w:tab w:val="right" w:leader="dot" w:pos="9366"/>
        </w:tabs>
        <w:rPr>
          <w:rFonts w:asciiTheme="minorHAnsi" w:eastAsiaTheme="minorEastAsia" w:hAnsiTheme="minorHAnsi" w:cstheme="minorBidi"/>
          <w:noProof/>
          <w:sz w:val="22"/>
          <w:lang w:val="vi-VN" w:eastAsia="vi-VN"/>
        </w:rPr>
      </w:pPr>
      <w:hyperlink w:anchor="_Toc106818886" w:history="1">
        <w:r w:rsidRPr="00943E93">
          <w:rPr>
            <w:rStyle w:val="Hyperlink"/>
            <w:noProof/>
          </w:rPr>
          <w:t>Hình 3.68</w:t>
        </w:r>
        <w:r w:rsidRPr="00943E93">
          <w:rPr>
            <w:rStyle w:val="Hyperlink"/>
            <w:noProof/>
            <w:lang w:val="en-US"/>
          </w:rPr>
          <w:t xml:space="preserve"> Sơ đồ tuần tự Thêm khuyến mãi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_Toc106818886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106</w:t>
        </w:r>
        <w:r>
          <w:rPr>
            <w:noProof/>
            <w:webHidden/>
          </w:rPr>
          <w:fldChar w:fldCharType="end"/>
        </w:r>
      </w:hyperlink>
    </w:p>
    <w:p w14:paraId="62A1596B" w14:textId="3B01CEEF" w:rsidR="009E4A7B" w:rsidRDefault="009E4A7B">
      <w:pPr>
        <w:pStyle w:val="TableofFigures"/>
        <w:tabs>
          <w:tab w:val="right" w:leader="dot" w:pos="9366"/>
        </w:tabs>
        <w:rPr>
          <w:rFonts w:asciiTheme="minorHAnsi" w:eastAsiaTheme="minorEastAsia" w:hAnsiTheme="minorHAnsi" w:cstheme="minorBidi"/>
          <w:noProof/>
          <w:sz w:val="22"/>
          <w:lang w:val="vi-VN" w:eastAsia="vi-VN"/>
        </w:rPr>
      </w:pPr>
      <w:hyperlink w:anchor="_Toc106818887" w:history="1">
        <w:r w:rsidRPr="00943E93">
          <w:rPr>
            <w:rStyle w:val="Hyperlink"/>
            <w:noProof/>
          </w:rPr>
          <w:t>Hình 3.69</w:t>
        </w:r>
        <w:r w:rsidRPr="00943E93">
          <w:rPr>
            <w:rStyle w:val="Hyperlink"/>
            <w:noProof/>
            <w:lang w:val="en-US"/>
          </w:rPr>
          <w:t xml:space="preserve"> Sơ đồ tuần tự Hỗ trợ khách hàng (Khách hàng)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_Toc106818887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107</w:t>
        </w:r>
        <w:r>
          <w:rPr>
            <w:noProof/>
            <w:webHidden/>
          </w:rPr>
          <w:fldChar w:fldCharType="end"/>
        </w:r>
      </w:hyperlink>
    </w:p>
    <w:p w14:paraId="62F056F4" w14:textId="317549D5" w:rsidR="009E4A7B" w:rsidRDefault="009E4A7B">
      <w:pPr>
        <w:pStyle w:val="TableofFigures"/>
        <w:tabs>
          <w:tab w:val="right" w:leader="dot" w:pos="9366"/>
        </w:tabs>
        <w:rPr>
          <w:rFonts w:asciiTheme="minorHAnsi" w:eastAsiaTheme="minorEastAsia" w:hAnsiTheme="minorHAnsi" w:cstheme="minorBidi"/>
          <w:noProof/>
          <w:sz w:val="22"/>
          <w:lang w:val="vi-VN" w:eastAsia="vi-VN"/>
        </w:rPr>
      </w:pPr>
      <w:hyperlink w:anchor="_Toc106818888" w:history="1">
        <w:r w:rsidRPr="00943E93">
          <w:rPr>
            <w:rStyle w:val="Hyperlink"/>
            <w:noProof/>
          </w:rPr>
          <w:t>Hình 3.70</w:t>
        </w:r>
        <w:r w:rsidRPr="00943E93">
          <w:rPr>
            <w:rStyle w:val="Hyperlink"/>
            <w:noProof/>
            <w:lang w:val="en-US"/>
          </w:rPr>
          <w:t xml:space="preserve"> Sơ đồ tuần tự Báo cáo số lượng bán ra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_Toc106818888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108</w:t>
        </w:r>
        <w:r>
          <w:rPr>
            <w:noProof/>
            <w:webHidden/>
          </w:rPr>
          <w:fldChar w:fldCharType="end"/>
        </w:r>
      </w:hyperlink>
    </w:p>
    <w:p w14:paraId="3944BCDC" w14:textId="58A981E6" w:rsidR="009E4A7B" w:rsidRDefault="009E4A7B">
      <w:pPr>
        <w:pStyle w:val="TableofFigures"/>
        <w:tabs>
          <w:tab w:val="right" w:leader="dot" w:pos="9366"/>
        </w:tabs>
        <w:rPr>
          <w:rFonts w:asciiTheme="minorHAnsi" w:eastAsiaTheme="minorEastAsia" w:hAnsiTheme="minorHAnsi" w:cstheme="minorBidi"/>
          <w:noProof/>
          <w:sz w:val="22"/>
          <w:lang w:val="vi-VN" w:eastAsia="vi-VN"/>
        </w:rPr>
      </w:pPr>
      <w:hyperlink w:anchor="_Toc106818889" w:history="1">
        <w:r w:rsidRPr="00943E93">
          <w:rPr>
            <w:rStyle w:val="Hyperlink"/>
            <w:noProof/>
          </w:rPr>
          <w:t>Hình 3.71</w:t>
        </w:r>
        <w:r w:rsidRPr="00943E93">
          <w:rPr>
            <w:rStyle w:val="Hyperlink"/>
            <w:noProof/>
            <w:lang w:val="en-US"/>
          </w:rPr>
          <w:t xml:space="preserve"> Sơ đồ tuần tự Hỗ trợ khách hàng (Admin/Staff)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_Toc106818889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109</w:t>
        </w:r>
        <w:r>
          <w:rPr>
            <w:noProof/>
            <w:webHidden/>
          </w:rPr>
          <w:fldChar w:fldCharType="end"/>
        </w:r>
      </w:hyperlink>
    </w:p>
    <w:p w14:paraId="1D0E252E" w14:textId="67CD0DCA" w:rsidR="009E4A7B" w:rsidRDefault="009E4A7B">
      <w:pPr>
        <w:pStyle w:val="TableofFigures"/>
        <w:tabs>
          <w:tab w:val="right" w:leader="dot" w:pos="9366"/>
        </w:tabs>
        <w:rPr>
          <w:rFonts w:asciiTheme="minorHAnsi" w:eastAsiaTheme="minorEastAsia" w:hAnsiTheme="minorHAnsi" w:cstheme="minorBidi"/>
          <w:noProof/>
          <w:sz w:val="22"/>
          <w:lang w:val="vi-VN" w:eastAsia="vi-VN"/>
        </w:rPr>
      </w:pPr>
      <w:hyperlink w:anchor="_Toc106818890" w:history="1">
        <w:r w:rsidRPr="00943E93">
          <w:rPr>
            <w:rStyle w:val="Hyperlink"/>
            <w:noProof/>
          </w:rPr>
          <w:t>Hình 3.72</w:t>
        </w:r>
        <w:r w:rsidRPr="00943E93">
          <w:rPr>
            <w:rStyle w:val="Hyperlink"/>
            <w:noProof/>
            <w:lang w:val="en-US"/>
          </w:rPr>
          <w:t xml:space="preserve"> Sơ đồ lớp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_Toc106818890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110</w:t>
        </w:r>
        <w:r>
          <w:rPr>
            <w:noProof/>
            <w:webHidden/>
          </w:rPr>
          <w:fldChar w:fldCharType="end"/>
        </w:r>
      </w:hyperlink>
    </w:p>
    <w:p w14:paraId="42B526B5" w14:textId="3DD79B28" w:rsidR="009E4A7B" w:rsidRDefault="009E4A7B">
      <w:pPr>
        <w:pStyle w:val="TableofFigures"/>
        <w:tabs>
          <w:tab w:val="right" w:leader="dot" w:pos="9366"/>
        </w:tabs>
        <w:rPr>
          <w:rFonts w:asciiTheme="minorHAnsi" w:eastAsiaTheme="minorEastAsia" w:hAnsiTheme="minorHAnsi" w:cstheme="minorBidi"/>
          <w:noProof/>
          <w:sz w:val="22"/>
          <w:lang w:val="vi-VN" w:eastAsia="vi-VN"/>
        </w:rPr>
      </w:pPr>
      <w:hyperlink w:anchor="_Toc106818891" w:history="1">
        <w:r w:rsidRPr="00943E93">
          <w:rPr>
            <w:rStyle w:val="Hyperlink"/>
            <w:noProof/>
          </w:rPr>
          <w:t>Hình 3.73</w:t>
        </w:r>
        <w:r w:rsidRPr="00943E93">
          <w:rPr>
            <w:rStyle w:val="Hyperlink"/>
            <w:noProof/>
            <w:lang w:val="en-US"/>
          </w:rPr>
          <w:t xml:space="preserve"> ERD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_Toc106818891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111</w:t>
        </w:r>
        <w:r>
          <w:rPr>
            <w:noProof/>
            <w:webHidden/>
          </w:rPr>
          <w:fldChar w:fldCharType="end"/>
        </w:r>
      </w:hyperlink>
    </w:p>
    <w:p w14:paraId="3A9AD528" w14:textId="46DC55C6" w:rsidR="009E4A7B" w:rsidRDefault="009E4A7B">
      <w:pPr>
        <w:pStyle w:val="TableofFigures"/>
        <w:tabs>
          <w:tab w:val="right" w:leader="dot" w:pos="9366"/>
        </w:tabs>
        <w:rPr>
          <w:rFonts w:asciiTheme="minorHAnsi" w:eastAsiaTheme="minorEastAsia" w:hAnsiTheme="minorHAnsi" w:cstheme="minorBidi"/>
          <w:noProof/>
          <w:sz w:val="22"/>
          <w:lang w:val="vi-VN" w:eastAsia="vi-VN"/>
        </w:rPr>
      </w:pPr>
      <w:hyperlink w:anchor="_Toc106818892" w:history="1">
        <w:r w:rsidRPr="00943E93">
          <w:rPr>
            <w:rStyle w:val="Hyperlink"/>
            <w:noProof/>
          </w:rPr>
          <w:t>Hình 3.74</w:t>
        </w:r>
        <w:r w:rsidRPr="00943E93">
          <w:rPr>
            <w:rStyle w:val="Hyperlink"/>
            <w:noProof/>
            <w:lang w:val="en-US"/>
          </w:rPr>
          <w:t xml:space="preserve"> Trang chủ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_Toc106818892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119</w:t>
        </w:r>
        <w:r>
          <w:rPr>
            <w:noProof/>
            <w:webHidden/>
          </w:rPr>
          <w:fldChar w:fldCharType="end"/>
        </w:r>
      </w:hyperlink>
    </w:p>
    <w:p w14:paraId="60F02C7B" w14:textId="3047E209" w:rsidR="009E4A7B" w:rsidRDefault="009E4A7B">
      <w:pPr>
        <w:pStyle w:val="TableofFigures"/>
        <w:tabs>
          <w:tab w:val="right" w:leader="dot" w:pos="9366"/>
        </w:tabs>
        <w:rPr>
          <w:rFonts w:asciiTheme="minorHAnsi" w:eastAsiaTheme="minorEastAsia" w:hAnsiTheme="minorHAnsi" w:cstheme="minorBidi"/>
          <w:noProof/>
          <w:sz w:val="22"/>
          <w:lang w:val="vi-VN" w:eastAsia="vi-VN"/>
        </w:rPr>
      </w:pPr>
      <w:hyperlink w:anchor="_Toc106818893" w:history="1">
        <w:r w:rsidRPr="00943E93">
          <w:rPr>
            <w:rStyle w:val="Hyperlink"/>
            <w:noProof/>
          </w:rPr>
          <w:t>Hình 3.75</w:t>
        </w:r>
        <w:r w:rsidRPr="00943E93">
          <w:rPr>
            <w:rStyle w:val="Hyperlink"/>
            <w:noProof/>
            <w:lang w:val="en-US"/>
          </w:rPr>
          <w:t xml:space="preserve"> Đăng nhập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_Toc106818893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120</w:t>
        </w:r>
        <w:r>
          <w:rPr>
            <w:noProof/>
            <w:webHidden/>
          </w:rPr>
          <w:fldChar w:fldCharType="end"/>
        </w:r>
      </w:hyperlink>
    </w:p>
    <w:p w14:paraId="78E7596D" w14:textId="69677981" w:rsidR="009E4A7B" w:rsidRDefault="009E4A7B">
      <w:pPr>
        <w:pStyle w:val="TableofFigures"/>
        <w:tabs>
          <w:tab w:val="right" w:leader="dot" w:pos="9366"/>
        </w:tabs>
        <w:rPr>
          <w:rFonts w:asciiTheme="minorHAnsi" w:eastAsiaTheme="minorEastAsia" w:hAnsiTheme="minorHAnsi" w:cstheme="minorBidi"/>
          <w:noProof/>
          <w:sz w:val="22"/>
          <w:lang w:val="vi-VN" w:eastAsia="vi-VN"/>
        </w:rPr>
      </w:pPr>
      <w:hyperlink w:anchor="_Toc106818894" w:history="1">
        <w:r w:rsidRPr="00943E93">
          <w:rPr>
            <w:rStyle w:val="Hyperlink"/>
            <w:noProof/>
          </w:rPr>
          <w:t>Hình 3.76</w:t>
        </w:r>
        <w:r w:rsidRPr="00943E93">
          <w:rPr>
            <w:rStyle w:val="Hyperlink"/>
            <w:noProof/>
            <w:lang w:val="en-US"/>
          </w:rPr>
          <w:t xml:space="preserve"> Đăng ký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_Toc106818894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121</w:t>
        </w:r>
        <w:r>
          <w:rPr>
            <w:noProof/>
            <w:webHidden/>
          </w:rPr>
          <w:fldChar w:fldCharType="end"/>
        </w:r>
      </w:hyperlink>
    </w:p>
    <w:p w14:paraId="5E5E9645" w14:textId="3BE40E95" w:rsidR="009E4A7B" w:rsidRDefault="009E4A7B">
      <w:pPr>
        <w:pStyle w:val="TableofFigures"/>
        <w:tabs>
          <w:tab w:val="right" w:leader="dot" w:pos="9366"/>
        </w:tabs>
        <w:rPr>
          <w:rFonts w:asciiTheme="minorHAnsi" w:eastAsiaTheme="minorEastAsia" w:hAnsiTheme="minorHAnsi" w:cstheme="minorBidi"/>
          <w:noProof/>
          <w:sz w:val="22"/>
          <w:lang w:val="vi-VN" w:eastAsia="vi-VN"/>
        </w:rPr>
      </w:pPr>
      <w:hyperlink w:anchor="_Toc106818895" w:history="1">
        <w:r w:rsidRPr="00943E93">
          <w:rPr>
            <w:rStyle w:val="Hyperlink"/>
            <w:noProof/>
          </w:rPr>
          <w:t>Hình 3.77</w:t>
        </w:r>
        <w:r w:rsidRPr="00943E93">
          <w:rPr>
            <w:rStyle w:val="Hyperlink"/>
            <w:noProof/>
            <w:lang w:val="en-US"/>
          </w:rPr>
          <w:t xml:space="preserve"> Quên mật khẩu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_Toc106818895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121</w:t>
        </w:r>
        <w:r>
          <w:rPr>
            <w:noProof/>
            <w:webHidden/>
          </w:rPr>
          <w:fldChar w:fldCharType="end"/>
        </w:r>
      </w:hyperlink>
    </w:p>
    <w:p w14:paraId="6DB7AFA7" w14:textId="0B469DBA" w:rsidR="009E4A7B" w:rsidRDefault="009E4A7B">
      <w:pPr>
        <w:pStyle w:val="TableofFigures"/>
        <w:tabs>
          <w:tab w:val="right" w:leader="dot" w:pos="9366"/>
        </w:tabs>
        <w:rPr>
          <w:rFonts w:asciiTheme="minorHAnsi" w:eastAsiaTheme="minorEastAsia" w:hAnsiTheme="minorHAnsi" w:cstheme="minorBidi"/>
          <w:noProof/>
          <w:sz w:val="22"/>
          <w:lang w:val="vi-VN" w:eastAsia="vi-VN"/>
        </w:rPr>
      </w:pPr>
      <w:hyperlink w:anchor="_Toc106818896" w:history="1">
        <w:r w:rsidRPr="00943E93">
          <w:rPr>
            <w:rStyle w:val="Hyperlink"/>
            <w:noProof/>
          </w:rPr>
          <w:t>Hình 3.78</w:t>
        </w:r>
        <w:r w:rsidRPr="00943E93">
          <w:rPr>
            <w:rStyle w:val="Hyperlink"/>
            <w:noProof/>
            <w:lang w:val="en-US"/>
          </w:rPr>
          <w:t xml:space="preserve"> Giao diện thành công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_Toc106818896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122</w:t>
        </w:r>
        <w:r>
          <w:rPr>
            <w:noProof/>
            <w:webHidden/>
          </w:rPr>
          <w:fldChar w:fldCharType="end"/>
        </w:r>
      </w:hyperlink>
    </w:p>
    <w:p w14:paraId="3ADA8AA9" w14:textId="33199C84" w:rsidR="009E4A7B" w:rsidRDefault="009E4A7B">
      <w:pPr>
        <w:pStyle w:val="TableofFigures"/>
        <w:tabs>
          <w:tab w:val="right" w:leader="dot" w:pos="9366"/>
        </w:tabs>
        <w:rPr>
          <w:rFonts w:asciiTheme="minorHAnsi" w:eastAsiaTheme="minorEastAsia" w:hAnsiTheme="minorHAnsi" w:cstheme="minorBidi"/>
          <w:noProof/>
          <w:sz w:val="22"/>
          <w:lang w:val="vi-VN" w:eastAsia="vi-VN"/>
        </w:rPr>
      </w:pPr>
      <w:hyperlink w:anchor="_Toc106818897" w:history="1">
        <w:r w:rsidRPr="00943E93">
          <w:rPr>
            <w:rStyle w:val="Hyperlink"/>
            <w:noProof/>
          </w:rPr>
          <w:t>Hình 3.79</w:t>
        </w:r>
        <w:r w:rsidRPr="00943E93">
          <w:rPr>
            <w:rStyle w:val="Hyperlink"/>
            <w:noProof/>
            <w:lang w:val="en-US"/>
          </w:rPr>
          <w:t xml:space="preserve"> Danh sách ưa thich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_Toc106818897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123</w:t>
        </w:r>
        <w:r>
          <w:rPr>
            <w:noProof/>
            <w:webHidden/>
          </w:rPr>
          <w:fldChar w:fldCharType="end"/>
        </w:r>
      </w:hyperlink>
    </w:p>
    <w:p w14:paraId="6D064BEF" w14:textId="15DA7252" w:rsidR="009E4A7B" w:rsidRDefault="009E4A7B">
      <w:pPr>
        <w:pStyle w:val="TableofFigures"/>
        <w:tabs>
          <w:tab w:val="right" w:leader="dot" w:pos="9366"/>
        </w:tabs>
        <w:rPr>
          <w:rFonts w:asciiTheme="minorHAnsi" w:eastAsiaTheme="minorEastAsia" w:hAnsiTheme="minorHAnsi" w:cstheme="minorBidi"/>
          <w:noProof/>
          <w:sz w:val="22"/>
          <w:lang w:val="vi-VN" w:eastAsia="vi-VN"/>
        </w:rPr>
      </w:pPr>
      <w:hyperlink w:anchor="_Toc106818898" w:history="1">
        <w:r w:rsidRPr="00943E93">
          <w:rPr>
            <w:rStyle w:val="Hyperlink"/>
            <w:noProof/>
          </w:rPr>
          <w:t>Hình 3.80</w:t>
        </w:r>
        <w:r w:rsidRPr="00943E93">
          <w:rPr>
            <w:rStyle w:val="Hyperlink"/>
            <w:noProof/>
            <w:lang w:val="en-US"/>
          </w:rPr>
          <w:t xml:space="preserve"> Danh sách yêu thích rỗng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_Toc106818898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123</w:t>
        </w:r>
        <w:r>
          <w:rPr>
            <w:noProof/>
            <w:webHidden/>
          </w:rPr>
          <w:fldChar w:fldCharType="end"/>
        </w:r>
      </w:hyperlink>
    </w:p>
    <w:p w14:paraId="259C0829" w14:textId="69FA5BDD" w:rsidR="009E4A7B" w:rsidRDefault="009E4A7B">
      <w:pPr>
        <w:pStyle w:val="TableofFigures"/>
        <w:tabs>
          <w:tab w:val="right" w:leader="dot" w:pos="9366"/>
        </w:tabs>
        <w:rPr>
          <w:rFonts w:asciiTheme="minorHAnsi" w:eastAsiaTheme="minorEastAsia" w:hAnsiTheme="minorHAnsi" w:cstheme="minorBidi"/>
          <w:noProof/>
          <w:sz w:val="22"/>
          <w:lang w:val="vi-VN" w:eastAsia="vi-VN"/>
        </w:rPr>
      </w:pPr>
      <w:hyperlink w:anchor="_Toc106818899" w:history="1">
        <w:r w:rsidRPr="00943E93">
          <w:rPr>
            <w:rStyle w:val="Hyperlink"/>
            <w:noProof/>
          </w:rPr>
          <w:t>Hình 3.81</w:t>
        </w:r>
        <w:r w:rsidRPr="00943E93">
          <w:rPr>
            <w:rStyle w:val="Hyperlink"/>
            <w:noProof/>
            <w:lang w:val="en-US"/>
          </w:rPr>
          <w:t xml:space="preserve"> Hỗ trợ khách hàng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_Toc106818899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124</w:t>
        </w:r>
        <w:r>
          <w:rPr>
            <w:noProof/>
            <w:webHidden/>
          </w:rPr>
          <w:fldChar w:fldCharType="end"/>
        </w:r>
      </w:hyperlink>
    </w:p>
    <w:p w14:paraId="6DF1DBF1" w14:textId="50631DB8" w:rsidR="009E4A7B" w:rsidRDefault="009E4A7B">
      <w:pPr>
        <w:pStyle w:val="TableofFigures"/>
        <w:tabs>
          <w:tab w:val="right" w:leader="dot" w:pos="9366"/>
        </w:tabs>
        <w:rPr>
          <w:rFonts w:asciiTheme="minorHAnsi" w:eastAsiaTheme="minorEastAsia" w:hAnsiTheme="minorHAnsi" w:cstheme="minorBidi"/>
          <w:noProof/>
          <w:sz w:val="22"/>
          <w:lang w:val="vi-VN" w:eastAsia="vi-VN"/>
        </w:rPr>
      </w:pPr>
      <w:hyperlink w:anchor="_Toc106818900" w:history="1">
        <w:r w:rsidRPr="00943E93">
          <w:rPr>
            <w:rStyle w:val="Hyperlink"/>
            <w:noProof/>
          </w:rPr>
          <w:t>Hình 3.82</w:t>
        </w:r>
        <w:r w:rsidRPr="00943E93">
          <w:rPr>
            <w:rStyle w:val="Hyperlink"/>
            <w:noProof/>
            <w:lang w:val="en-US"/>
          </w:rPr>
          <w:t xml:space="preserve"> Danh sách giỏ hàng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_Toc106818900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125</w:t>
        </w:r>
        <w:r>
          <w:rPr>
            <w:noProof/>
            <w:webHidden/>
          </w:rPr>
          <w:fldChar w:fldCharType="end"/>
        </w:r>
      </w:hyperlink>
    </w:p>
    <w:p w14:paraId="728F9E97" w14:textId="3BDD23AE" w:rsidR="009E4A7B" w:rsidRDefault="009E4A7B">
      <w:pPr>
        <w:pStyle w:val="TableofFigures"/>
        <w:tabs>
          <w:tab w:val="right" w:leader="dot" w:pos="9366"/>
        </w:tabs>
        <w:rPr>
          <w:rFonts w:asciiTheme="minorHAnsi" w:eastAsiaTheme="minorEastAsia" w:hAnsiTheme="minorHAnsi" w:cstheme="minorBidi"/>
          <w:noProof/>
          <w:sz w:val="22"/>
          <w:lang w:val="vi-VN" w:eastAsia="vi-VN"/>
        </w:rPr>
      </w:pPr>
      <w:hyperlink w:anchor="_Toc106818901" w:history="1">
        <w:r w:rsidRPr="00943E93">
          <w:rPr>
            <w:rStyle w:val="Hyperlink"/>
            <w:noProof/>
          </w:rPr>
          <w:t>Hình 3.83</w:t>
        </w:r>
        <w:r w:rsidRPr="00943E93">
          <w:rPr>
            <w:rStyle w:val="Hyperlink"/>
            <w:noProof/>
            <w:lang w:val="en-US"/>
          </w:rPr>
          <w:t xml:space="preserve"> Giỏ hàng rỗng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_Toc106818901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125</w:t>
        </w:r>
        <w:r>
          <w:rPr>
            <w:noProof/>
            <w:webHidden/>
          </w:rPr>
          <w:fldChar w:fldCharType="end"/>
        </w:r>
      </w:hyperlink>
    </w:p>
    <w:p w14:paraId="0AC3F262" w14:textId="7977F573" w:rsidR="009E4A7B" w:rsidRDefault="009E4A7B">
      <w:pPr>
        <w:pStyle w:val="TableofFigures"/>
        <w:tabs>
          <w:tab w:val="right" w:leader="dot" w:pos="9366"/>
        </w:tabs>
        <w:rPr>
          <w:rFonts w:asciiTheme="minorHAnsi" w:eastAsiaTheme="minorEastAsia" w:hAnsiTheme="minorHAnsi" w:cstheme="minorBidi"/>
          <w:noProof/>
          <w:sz w:val="22"/>
          <w:lang w:val="vi-VN" w:eastAsia="vi-VN"/>
        </w:rPr>
      </w:pPr>
      <w:hyperlink w:anchor="_Toc106818902" w:history="1">
        <w:r w:rsidRPr="00943E93">
          <w:rPr>
            <w:rStyle w:val="Hyperlink"/>
            <w:noProof/>
          </w:rPr>
          <w:t>Hình 3.84</w:t>
        </w:r>
        <w:r w:rsidRPr="00943E93">
          <w:rPr>
            <w:rStyle w:val="Hyperlink"/>
            <w:noProof/>
            <w:lang w:val="en-US"/>
          </w:rPr>
          <w:t xml:space="preserve"> Cửa hàng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_Toc106818902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126</w:t>
        </w:r>
        <w:r>
          <w:rPr>
            <w:noProof/>
            <w:webHidden/>
          </w:rPr>
          <w:fldChar w:fldCharType="end"/>
        </w:r>
      </w:hyperlink>
    </w:p>
    <w:p w14:paraId="1A363FE4" w14:textId="1E3DEEEB" w:rsidR="009E4A7B" w:rsidRDefault="009E4A7B">
      <w:pPr>
        <w:pStyle w:val="TableofFigures"/>
        <w:tabs>
          <w:tab w:val="right" w:leader="dot" w:pos="9366"/>
        </w:tabs>
        <w:rPr>
          <w:rFonts w:asciiTheme="minorHAnsi" w:eastAsiaTheme="minorEastAsia" w:hAnsiTheme="minorHAnsi" w:cstheme="minorBidi"/>
          <w:noProof/>
          <w:sz w:val="22"/>
          <w:lang w:val="vi-VN" w:eastAsia="vi-VN"/>
        </w:rPr>
      </w:pPr>
      <w:hyperlink w:anchor="_Toc106818903" w:history="1">
        <w:r w:rsidRPr="00943E93">
          <w:rPr>
            <w:rStyle w:val="Hyperlink"/>
            <w:noProof/>
          </w:rPr>
          <w:t>Hình 3.85</w:t>
        </w:r>
        <w:r w:rsidRPr="00943E93">
          <w:rPr>
            <w:rStyle w:val="Hyperlink"/>
            <w:noProof/>
            <w:lang w:val="en-US"/>
          </w:rPr>
          <w:t xml:space="preserve"> Tìm kiếm sản phẩm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_Toc106818903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127</w:t>
        </w:r>
        <w:r>
          <w:rPr>
            <w:noProof/>
            <w:webHidden/>
          </w:rPr>
          <w:fldChar w:fldCharType="end"/>
        </w:r>
      </w:hyperlink>
    </w:p>
    <w:p w14:paraId="2E3DE0B3" w14:textId="54EA416D" w:rsidR="009E4A7B" w:rsidRDefault="009E4A7B">
      <w:pPr>
        <w:pStyle w:val="TableofFigures"/>
        <w:tabs>
          <w:tab w:val="right" w:leader="dot" w:pos="9366"/>
        </w:tabs>
        <w:rPr>
          <w:rFonts w:asciiTheme="minorHAnsi" w:eastAsiaTheme="minorEastAsia" w:hAnsiTheme="minorHAnsi" w:cstheme="minorBidi"/>
          <w:noProof/>
          <w:sz w:val="22"/>
          <w:lang w:val="vi-VN" w:eastAsia="vi-VN"/>
        </w:rPr>
      </w:pPr>
      <w:hyperlink w:anchor="_Toc106818904" w:history="1">
        <w:r w:rsidRPr="00943E93">
          <w:rPr>
            <w:rStyle w:val="Hyperlink"/>
            <w:noProof/>
          </w:rPr>
          <w:t>Hình 3.86</w:t>
        </w:r>
        <w:r w:rsidRPr="00943E93">
          <w:rPr>
            <w:rStyle w:val="Hyperlink"/>
            <w:noProof/>
            <w:lang w:val="en-US"/>
          </w:rPr>
          <w:t xml:space="preserve"> Thông báo thành công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_Toc106818904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128</w:t>
        </w:r>
        <w:r>
          <w:rPr>
            <w:noProof/>
            <w:webHidden/>
          </w:rPr>
          <w:fldChar w:fldCharType="end"/>
        </w:r>
      </w:hyperlink>
    </w:p>
    <w:p w14:paraId="16E208D3" w14:textId="0929F8DE" w:rsidR="009E4A7B" w:rsidRDefault="009E4A7B">
      <w:pPr>
        <w:pStyle w:val="TableofFigures"/>
        <w:tabs>
          <w:tab w:val="right" w:leader="dot" w:pos="9366"/>
        </w:tabs>
        <w:rPr>
          <w:rFonts w:asciiTheme="minorHAnsi" w:eastAsiaTheme="minorEastAsia" w:hAnsiTheme="minorHAnsi" w:cstheme="minorBidi"/>
          <w:noProof/>
          <w:sz w:val="22"/>
          <w:lang w:val="vi-VN" w:eastAsia="vi-VN"/>
        </w:rPr>
      </w:pPr>
      <w:hyperlink w:anchor="_Toc106818905" w:history="1">
        <w:r w:rsidRPr="00943E93">
          <w:rPr>
            <w:rStyle w:val="Hyperlink"/>
            <w:noProof/>
          </w:rPr>
          <w:t>Hình 3.87</w:t>
        </w:r>
        <w:r w:rsidRPr="00943E93">
          <w:rPr>
            <w:rStyle w:val="Hyperlink"/>
            <w:noProof/>
            <w:lang w:val="en-US"/>
          </w:rPr>
          <w:t xml:space="preserve"> Danh sách địa chỉ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_Toc106818905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129</w:t>
        </w:r>
        <w:r>
          <w:rPr>
            <w:noProof/>
            <w:webHidden/>
          </w:rPr>
          <w:fldChar w:fldCharType="end"/>
        </w:r>
      </w:hyperlink>
    </w:p>
    <w:p w14:paraId="7879394D" w14:textId="40C9D906" w:rsidR="009E4A7B" w:rsidRDefault="009E4A7B">
      <w:pPr>
        <w:pStyle w:val="TableofFigures"/>
        <w:tabs>
          <w:tab w:val="right" w:leader="dot" w:pos="9366"/>
        </w:tabs>
        <w:rPr>
          <w:rFonts w:asciiTheme="minorHAnsi" w:eastAsiaTheme="minorEastAsia" w:hAnsiTheme="minorHAnsi" w:cstheme="minorBidi"/>
          <w:noProof/>
          <w:sz w:val="22"/>
          <w:lang w:val="vi-VN" w:eastAsia="vi-VN"/>
        </w:rPr>
      </w:pPr>
      <w:hyperlink w:anchor="_Toc106818906" w:history="1">
        <w:r w:rsidRPr="00943E93">
          <w:rPr>
            <w:rStyle w:val="Hyperlink"/>
            <w:noProof/>
          </w:rPr>
          <w:t>Hình 3.88</w:t>
        </w:r>
        <w:r w:rsidRPr="00943E93">
          <w:rPr>
            <w:rStyle w:val="Hyperlink"/>
            <w:noProof/>
            <w:lang w:val="en-US"/>
          </w:rPr>
          <w:t xml:space="preserve"> Thêm địa chỉ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_Toc106818906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129</w:t>
        </w:r>
        <w:r>
          <w:rPr>
            <w:noProof/>
            <w:webHidden/>
          </w:rPr>
          <w:fldChar w:fldCharType="end"/>
        </w:r>
      </w:hyperlink>
    </w:p>
    <w:p w14:paraId="5D983715" w14:textId="0BEBC96F" w:rsidR="009E4A7B" w:rsidRDefault="009E4A7B">
      <w:pPr>
        <w:pStyle w:val="TableofFigures"/>
        <w:tabs>
          <w:tab w:val="right" w:leader="dot" w:pos="9366"/>
        </w:tabs>
        <w:rPr>
          <w:rFonts w:asciiTheme="minorHAnsi" w:eastAsiaTheme="minorEastAsia" w:hAnsiTheme="minorHAnsi" w:cstheme="minorBidi"/>
          <w:noProof/>
          <w:sz w:val="22"/>
          <w:lang w:val="vi-VN" w:eastAsia="vi-VN"/>
        </w:rPr>
      </w:pPr>
      <w:hyperlink w:anchor="_Toc106818907" w:history="1">
        <w:r w:rsidRPr="00943E93">
          <w:rPr>
            <w:rStyle w:val="Hyperlink"/>
            <w:noProof/>
          </w:rPr>
          <w:t>Hình 3.89</w:t>
        </w:r>
        <w:r w:rsidRPr="00943E93">
          <w:rPr>
            <w:rStyle w:val="Hyperlink"/>
            <w:noProof/>
            <w:lang w:val="en-US"/>
          </w:rPr>
          <w:t xml:space="preserve"> Quản lý đơn hàng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_Toc106818907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130</w:t>
        </w:r>
        <w:r>
          <w:rPr>
            <w:noProof/>
            <w:webHidden/>
          </w:rPr>
          <w:fldChar w:fldCharType="end"/>
        </w:r>
      </w:hyperlink>
    </w:p>
    <w:p w14:paraId="33860110" w14:textId="5E10AAB2" w:rsidR="009E4A7B" w:rsidRDefault="009E4A7B">
      <w:pPr>
        <w:pStyle w:val="TableofFigures"/>
        <w:tabs>
          <w:tab w:val="right" w:leader="dot" w:pos="9366"/>
        </w:tabs>
        <w:rPr>
          <w:rFonts w:asciiTheme="minorHAnsi" w:eastAsiaTheme="minorEastAsia" w:hAnsiTheme="minorHAnsi" w:cstheme="minorBidi"/>
          <w:noProof/>
          <w:sz w:val="22"/>
          <w:lang w:val="vi-VN" w:eastAsia="vi-VN"/>
        </w:rPr>
      </w:pPr>
      <w:hyperlink w:anchor="_Toc106818908" w:history="1">
        <w:r w:rsidRPr="00943E93">
          <w:rPr>
            <w:rStyle w:val="Hyperlink"/>
            <w:noProof/>
          </w:rPr>
          <w:t>Hình 3.90</w:t>
        </w:r>
        <w:r w:rsidRPr="00943E93">
          <w:rPr>
            <w:rStyle w:val="Hyperlink"/>
            <w:noProof/>
            <w:lang w:val="en-US"/>
          </w:rPr>
          <w:t xml:space="preserve"> Đánh giá sản phẩm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_Toc106818908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131</w:t>
        </w:r>
        <w:r>
          <w:rPr>
            <w:noProof/>
            <w:webHidden/>
          </w:rPr>
          <w:fldChar w:fldCharType="end"/>
        </w:r>
      </w:hyperlink>
    </w:p>
    <w:p w14:paraId="36E393E3" w14:textId="10A8ED9E" w:rsidR="009E4A7B" w:rsidRDefault="009E4A7B">
      <w:pPr>
        <w:pStyle w:val="TableofFigures"/>
        <w:tabs>
          <w:tab w:val="right" w:leader="dot" w:pos="9366"/>
        </w:tabs>
        <w:rPr>
          <w:rFonts w:asciiTheme="minorHAnsi" w:eastAsiaTheme="minorEastAsia" w:hAnsiTheme="minorHAnsi" w:cstheme="minorBidi"/>
          <w:noProof/>
          <w:sz w:val="22"/>
          <w:lang w:val="vi-VN" w:eastAsia="vi-VN"/>
        </w:rPr>
      </w:pPr>
      <w:hyperlink w:anchor="_Toc106818909" w:history="1">
        <w:r w:rsidRPr="00943E93">
          <w:rPr>
            <w:rStyle w:val="Hyperlink"/>
            <w:noProof/>
          </w:rPr>
          <w:t>Hình 3.91</w:t>
        </w:r>
        <w:r w:rsidRPr="00943E93">
          <w:rPr>
            <w:rStyle w:val="Hyperlink"/>
            <w:noProof/>
            <w:lang w:val="en-US"/>
          </w:rPr>
          <w:t xml:space="preserve"> Thêm đánh giá sản phẩm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_Toc106818909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131</w:t>
        </w:r>
        <w:r>
          <w:rPr>
            <w:noProof/>
            <w:webHidden/>
          </w:rPr>
          <w:fldChar w:fldCharType="end"/>
        </w:r>
      </w:hyperlink>
    </w:p>
    <w:p w14:paraId="53AD3378" w14:textId="318B3CDD" w:rsidR="009E4A7B" w:rsidRDefault="009E4A7B">
      <w:pPr>
        <w:pStyle w:val="TableofFigures"/>
        <w:tabs>
          <w:tab w:val="right" w:leader="dot" w:pos="9366"/>
        </w:tabs>
        <w:rPr>
          <w:rFonts w:asciiTheme="minorHAnsi" w:eastAsiaTheme="minorEastAsia" w:hAnsiTheme="minorHAnsi" w:cstheme="minorBidi"/>
          <w:noProof/>
          <w:sz w:val="22"/>
          <w:lang w:val="vi-VN" w:eastAsia="vi-VN"/>
        </w:rPr>
      </w:pPr>
      <w:hyperlink w:anchor="_Toc106818910" w:history="1">
        <w:r w:rsidRPr="00943E93">
          <w:rPr>
            <w:rStyle w:val="Hyperlink"/>
            <w:noProof/>
          </w:rPr>
          <w:t>Hình 3.92</w:t>
        </w:r>
        <w:r w:rsidRPr="00943E93">
          <w:rPr>
            <w:rStyle w:val="Hyperlink"/>
            <w:noProof/>
            <w:lang w:val="en-US"/>
          </w:rPr>
          <w:t xml:space="preserve"> Chi tiết sản phẩm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_Toc106818910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132</w:t>
        </w:r>
        <w:r>
          <w:rPr>
            <w:noProof/>
            <w:webHidden/>
          </w:rPr>
          <w:fldChar w:fldCharType="end"/>
        </w:r>
      </w:hyperlink>
    </w:p>
    <w:p w14:paraId="369C71CA" w14:textId="51E75CC7" w:rsidR="009E4A7B" w:rsidRDefault="009E4A7B">
      <w:pPr>
        <w:pStyle w:val="TableofFigures"/>
        <w:tabs>
          <w:tab w:val="right" w:leader="dot" w:pos="9366"/>
        </w:tabs>
        <w:rPr>
          <w:rFonts w:asciiTheme="minorHAnsi" w:eastAsiaTheme="minorEastAsia" w:hAnsiTheme="minorHAnsi" w:cstheme="minorBidi"/>
          <w:noProof/>
          <w:sz w:val="22"/>
          <w:lang w:val="vi-VN" w:eastAsia="vi-VN"/>
        </w:rPr>
      </w:pPr>
      <w:hyperlink w:anchor="_Toc106818911" w:history="1">
        <w:r w:rsidRPr="00943E93">
          <w:rPr>
            <w:rStyle w:val="Hyperlink"/>
            <w:noProof/>
          </w:rPr>
          <w:t>Hình 3.93</w:t>
        </w:r>
        <w:r w:rsidRPr="00943E93">
          <w:rPr>
            <w:rStyle w:val="Hyperlink"/>
            <w:noProof/>
            <w:lang w:val="en-US"/>
          </w:rPr>
          <w:t xml:space="preserve"> Thông tin tài khoản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_Toc106818911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133</w:t>
        </w:r>
        <w:r>
          <w:rPr>
            <w:noProof/>
            <w:webHidden/>
          </w:rPr>
          <w:fldChar w:fldCharType="end"/>
        </w:r>
      </w:hyperlink>
    </w:p>
    <w:p w14:paraId="2AC61B24" w14:textId="1712642C" w:rsidR="009E4A7B" w:rsidRDefault="009E4A7B">
      <w:pPr>
        <w:pStyle w:val="TableofFigures"/>
        <w:tabs>
          <w:tab w:val="right" w:leader="dot" w:pos="9366"/>
        </w:tabs>
        <w:rPr>
          <w:rFonts w:asciiTheme="minorHAnsi" w:eastAsiaTheme="minorEastAsia" w:hAnsiTheme="minorHAnsi" w:cstheme="minorBidi"/>
          <w:noProof/>
          <w:sz w:val="22"/>
          <w:lang w:val="vi-VN" w:eastAsia="vi-VN"/>
        </w:rPr>
      </w:pPr>
      <w:hyperlink w:anchor="_Toc106818912" w:history="1">
        <w:r w:rsidRPr="00943E93">
          <w:rPr>
            <w:rStyle w:val="Hyperlink"/>
            <w:noProof/>
          </w:rPr>
          <w:t>Hình 3.94</w:t>
        </w:r>
        <w:r w:rsidRPr="00943E93">
          <w:rPr>
            <w:rStyle w:val="Hyperlink"/>
            <w:noProof/>
            <w:lang w:val="en-US"/>
          </w:rPr>
          <w:t xml:space="preserve"> Thay đổi tên hiển thị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_Toc106818912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134</w:t>
        </w:r>
        <w:r>
          <w:rPr>
            <w:noProof/>
            <w:webHidden/>
          </w:rPr>
          <w:fldChar w:fldCharType="end"/>
        </w:r>
      </w:hyperlink>
    </w:p>
    <w:p w14:paraId="0D0BF5DE" w14:textId="181C0100" w:rsidR="009E4A7B" w:rsidRDefault="009E4A7B">
      <w:pPr>
        <w:pStyle w:val="TableofFigures"/>
        <w:tabs>
          <w:tab w:val="right" w:leader="dot" w:pos="9366"/>
        </w:tabs>
        <w:rPr>
          <w:rFonts w:asciiTheme="minorHAnsi" w:eastAsiaTheme="minorEastAsia" w:hAnsiTheme="minorHAnsi" w:cstheme="minorBidi"/>
          <w:noProof/>
          <w:sz w:val="22"/>
          <w:lang w:val="vi-VN" w:eastAsia="vi-VN"/>
        </w:rPr>
      </w:pPr>
      <w:hyperlink w:anchor="_Toc106818913" w:history="1">
        <w:r w:rsidRPr="00943E93">
          <w:rPr>
            <w:rStyle w:val="Hyperlink"/>
            <w:noProof/>
          </w:rPr>
          <w:t>Hình 3.95</w:t>
        </w:r>
        <w:r w:rsidRPr="00943E93">
          <w:rPr>
            <w:rStyle w:val="Hyperlink"/>
            <w:noProof/>
            <w:lang w:val="en-US"/>
          </w:rPr>
          <w:t xml:space="preserve"> Thay đổi giới tính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_Toc106818913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135</w:t>
        </w:r>
        <w:r>
          <w:rPr>
            <w:noProof/>
            <w:webHidden/>
          </w:rPr>
          <w:fldChar w:fldCharType="end"/>
        </w:r>
      </w:hyperlink>
    </w:p>
    <w:p w14:paraId="1EE40B8F" w14:textId="3D1E2F08" w:rsidR="009E4A7B" w:rsidRDefault="009E4A7B">
      <w:pPr>
        <w:pStyle w:val="TableofFigures"/>
        <w:tabs>
          <w:tab w:val="right" w:leader="dot" w:pos="9366"/>
        </w:tabs>
        <w:rPr>
          <w:rFonts w:asciiTheme="minorHAnsi" w:eastAsiaTheme="minorEastAsia" w:hAnsiTheme="minorHAnsi" w:cstheme="minorBidi"/>
          <w:noProof/>
          <w:sz w:val="22"/>
          <w:lang w:val="vi-VN" w:eastAsia="vi-VN"/>
        </w:rPr>
      </w:pPr>
      <w:hyperlink w:anchor="_Toc106818914" w:history="1">
        <w:r w:rsidRPr="00943E93">
          <w:rPr>
            <w:rStyle w:val="Hyperlink"/>
            <w:noProof/>
          </w:rPr>
          <w:t>Hình 3.96</w:t>
        </w:r>
        <w:r w:rsidRPr="00943E93">
          <w:rPr>
            <w:rStyle w:val="Hyperlink"/>
            <w:noProof/>
            <w:lang w:val="en-US"/>
          </w:rPr>
          <w:t xml:space="preserve"> Thay đổi ngày sinh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_Toc106818914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135</w:t>
        </w:r>
        <w:r>
          <w:rPr>
            <w:noProof/>
            <w:webHidden/>
          </w:rPr>
          <w:fldChar w:fldCharType="end"/>
        </w:r>
      </w:hyperlink>
    </w:p>
    <w:p w14:paraId="2D9C327C" w14:textId="7B93F5F7" w:rsidR="009E4A7B" w:rsidRDefault="009E4A7B">
      <w:pPr>
        <w:pStyle w:val="TableofFigures"/>
        <w:tabs>
          <w:tab w:val="right" w:leader="dot" w:pos="9366"/>
        </w:tabs>
        <w:rPr>
          <w:rFonts w:asciiTheme="minorHAnsi" w:eastAsiaTheme="minorEastAsia" w:hAnsiTheme="minorHAnsi" w:cstheme="minorBidi"/>
          <w:noProof/>
          <w:sz w:val="22"/>
          <w:lang w:val="vi-VN" w:eastAsia="vi-VN"/>
        </w:rPr>
      </w:pPr>
      <w:hyperlink w:anchor="_Toc106818915" w:history="1">
        <w:r w:rsidRPr="00943E93">
          <w:rPr>
            <w:rStyle w:val="Hyperlink"/>
            <w:noProof/>
          </w:rPr>
          <w:t>Hình 3.97</w:t>
        </w:r>
        <w:r w:rsidRPr="00943E93">
          <w:rPr>
            <w:rStyle w:val="Hyperlink"/>
            <w:noProof/>
            <w:lang w:val="en-US"/>
          </w:rPr>
          <w:t xml:space="preserve"> Thay đổi email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_Toc106818915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137</w:t>
        </w:r>
        <w:r>
          <w:rPr>
            <w:noProof/>
            <w:webHidden/>
          </w:rPr>
          <w:fldChar w:fldCharType="end"/>
        </w:r>
      </w:hyperlink>
    </w:p>
    <w:p w14:paraId="5C49881A" w14:textId="1E20F3A6" w:rsidR="009E4A7B" w:rsidRDefault="009E4A7B">
      <w:pPr>
        <w:pStyle w:val="TableofFigures"/>
        <w:tabs>
          <w:tab w:val="right" w:leader="dot" w:pos="9366"/>
        </w:tabs>
        <w:rPr>
          <w:rFonts w:asciiTheme="minorHAnsi" w:eastAsiaTheme="minorEastAsia" w:hAnsiTheme="minorHAnsi" w:cstheme="minorBidi"/>
          <w:noProof/>
          <w:sz w:val="22"/>
          <w:lang w:val="vi-VN" w:eastAsia="vi-VN"/>
        </w:rPr>
      </w:pPr>
      <w:hyperlink w:anchor="_Toc106818916" w:history="1">
        <w:r w:rsidRPr="00943E93">
          <w:rPr>
            <w:rStyle w:val="Hyperlink"/>
            <w:noProof/>
          </w:rPr>
          <w:t>Hình 3.98</w:t>
        </w:r>
        <w:r w:rsidRPr="00943E93">
          <w:rPr>
            <w:rStyle w:val="Hyperlink"/>
            <w:noProof/>
            <w:lang w:val="en-US"/>
          </w:rPr>
          <w:t xml:space="preserve"> Thay đổi số điện thoại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_Toc106818916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138</w:t>
        </w:r>
        <w:r>
          <w:rPr>
            <w:noProof/>
            <w:webHidden/>
          </w:rPr>
          <w:fldChar w:fldCharType="end"/>
        </w:r>
      </w:hyperlink>
    </w:p>
    <w:p w14:paraId="0BF72B1C" w14:textId="2C4C8BEF" w:rsidR="009E4A7B" w:rsidRDefault="009E4A7B">
      <w:pPr>
        <w:pStyle w:val="TableofFigures"/>
        <w:tabs>
          <w:tab w:val="right" w:leader="dot" w:pos="9366"/>
        </w:tabs>
        <w:rPr>
          <w:rFonts w:asciiTheme="minorHAnsi" w:eastAsiaTheme="minorEastAsia" w:hAnsiTheme="minorHAnsi" w:cstheme="minorBidi"/>
          <w:noProof/>
          <w:sz w:val="22"/>
          <w:lang w:val="vi-VN" w:eastAsia="vi-VN"/>
        </w:rPr>
      </w:pPr>
      <w:hyperlink w:anchor="_Toc106818917" w:history="1">
        <w:r w:rsidRPr="00943E93">
          <w:rPr>
            <w:rStyle w:val="Hyperlink"/>
            <w:noProof/>
          </w:rPr>
          <w:t>Hình 3.99</w:t>
        </w:r>
        <w:r w:rsidRPr="00943E93">
          <w:rPr>
            <w:rStyle w:val="Hyperlink"/>
            <w:noProof/>
            <w:lang w:val="en-US"/>
          </w:rPr>
          <w:t xml:space="preserve"> Thay đổi mật khẩu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_Toc106818917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139</w:t>
        </w:r>
        <w:r>
          <w:rPr>
            <w:noProof/>
            <w:webHidden/>
          </w:rPr>
          <w:fldChar w:fldCharType="end"/>
        </w:r>
      </w:hyperlink>
    </w:p>
    <w:p w14:paraId="243D8699" w14:textId="42087235" w:rsidR="009E4A7B" w:rsidRDefault="009E4A7B">
      <w:pPr>
        <w:pStyle w:val="TableofFigures"/>
        <w:tabs>
          <w:tab w:val="right" w:leader="dot" w:pos="9366"/>
        </w:tabs>
        <w:rPr>
          <w:rFonts w:asciiTheme="minorHAnsi" w:eastAsiaTheme="minorEastAsia" w:hAnsiTheme="minorHAnsi" w:cstheme="minorBidi"/>
          <w:noProof/>
          <w:sz w:val="22"/>
          <w:lang w:val="vi-VN" w:eastAsia="vi-VN"/>
        </w:rPr>
      </w:pPr>
      <w:hyperlink w:anchor="_Toc106818918" w:history="1">
        <w:r w:rsidRPr="00943E93">
          <w:rPr>
            <w:rStyle w:val="Hyperlink"/>
            <w:noProof/>
          </w:rPr>
          <w:t>Hình 3.100</w:t>
        </w:r>
        <w:r w:rsidRPr="00943E93">
          <w:rPr>
            <w:rStyle w:val="Hyperlink"/>
            <w:noProof/>
            <w:lang w:val="en-US"/>
          </w:rPr>
          <w:t xml:space="preserve"> Danh sách Banner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_Toc106818918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140</w:t>
        </w:r>
        <w:r>
          <w:rPr>
            <w:noProof/>
            <w:webHidden/>
          </w:rPr>
          <w:fldChar w:fldCharType="end"/>
        </w:r>
      </w:hyperlink>
    </w:p>
    <w:p w14:paraId="6761629D" w14:textId="63C466BB" w:rsidR="009E4A7B" w:rsidRDefault="009E4A7B">
      <w:pPr>
        <w:pStyle w:val="TableofFigures"/>
        <w:tabs>
          <w:tab w:val="right" w:leader="dot" w:pos="9366"/>
        </w:tabs>
        <w:rPr>
          <w:rFonts w:asciiTheme="minorHAnsi" w:eastAsiaTheme="minorEastAsia" w:hAnsiTheme="minorHAnsi" w:cstheme="minorBidi"/>
          <w:noProof/>
          <w:sz w:val="22"/>
          <w:lang w:val="vi-VN" w:eastAsia="vi-VN"/>
        </w:rPr>
      </w:pPr>
      <w:hyperlink w:anchor="_Toc106818919" w:history="1">
        <w:r w:rsidRPr="00943E93">
          <w:rPr>
            <w:rStyle w:val="Hyperlink"/>
            <w:noProof/>
          </w:rPr>
          <w:t>Hình 3.101</w:t>
        </w:r>
        <w:r w:rsidRPr="00943E93">
          <w:rPr>
            <w:rStyle w:val="Hyperlink"/>
            <w:noProof/>
            <w:lang w:val="en-US"/>
          </w:rPr>
          <w:t xml:space="preserve"> Thêm Banner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_Toc106818919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141</w:t>
        </w:r>
        <w:r>
          <w:rPr>
            <w:noProof/>
            <w:webHidden/>
          </w:rPr>
          <w:fldChar w:fldCharType="end"/>
        </w:r>
      </w:hyperlink>
    </w:p>
    <w:p w14:paraId="1E11025F" w14:textId="513B7B61" w:rsidR="009E4A7B" w:rsidRDefault="009E4A7B">
      <w:pPr>
        <w:pStyle w:val="TableofFigures"/>
        <w:tabs>
          <w:tab w:val="right" w:leader="dot" w:pos="9366"/>
        </w:tabs>
        <w:rPr>
          <w:rFonts w:asciiTheme="minorHAnsi" w:eastAsiaTheme="minorEastAsia" w:hAnsiTheme="minorHAnsi" w:cstheme="minorBidi"/>
          <w:noProof/>
          <w:sz w:val="22"/>
          <w:lang w:val="vi-VN" w:eastAsia="vi-VN"/>
        </w:rPr>
      </w:pPr>
      <w:hyperlink w:anchor="_Toc106818920" w:history="1">
        <w:r w:rsidRPr="00943E93">
          <w:rPr>
            <w:rStyle w:val="Hyperlink"/>
            <w:noProof/>
          </w:rPr>
          <w:t>Hình 3.102</w:t>
        </w:r>
        <w:r w:rsidRPr="00943E93">
          <w:rPr>
            <w:rStyle w:val="Hyperlink"/>
            <w:noProof/>
            <w:lang w:val="en-US"/>
          </w:rPr>
          <w:t xml:space="preserve"> Danh sách mã giảm giá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_Toc106818920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143</w:t>
        </w:r>
        <w:r>
          <w:rPr>
            <w:noProof/>
            <w:webHidden/>
          </w:rPr>
          <w:fldChar w:fldCharType="end"/>
        </w:r>
      </w:hyperlink>
    </w:p>
    <w:p w14:paraId="0D94A81E" w14:textId="21EA2283" w:rsidR="009E4A7B" w:rsidRDefault="009E4A7B">
      <w:pPr>
        <w:pStyle w:val="TableofFigures"/>
        <w:tabs>
          <w:tab w:val="right" w:leader="dot" w:pos="9366"/>
        </w:tabs>
        <w:rPr>
          <w:rFonts w:asciiTheme="minorHAnsi" w:eastAsiaTheme="minorEastAsia" w:hAnsiTheme="minorHAnsi" w:cstheme="minorBidi"/>
          <w:noProof/>
          <w:sz w:val="22"/>
          <w:lang w:val="vi-VN" w:eastAsia="vi-VN"/>
        </w:rPr>
      </w:pPr>
      <w:hyperlink w:anchor="_Toc106818921" w:history="1">
        <w:r w:rsidRPr="00943E93">
          <w:rPr>
            <w:rStyle w:val="Hyperlink"/>
            <w:noProof/>
          </w:rPr>
          <w:t>Hình 3.103</w:t>
        </w:r>
        <w:r w:rsidRPr="00943E93">
          <w:rPr>
            <w:rStyle w:val="Hyperlink"/>
            <w:noProof/>
            <w:lang w:val="en-US"/>
          </w:rPr>
          <w:t xml:space="preserve"> Thêm mã giảm giá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_Toc106818921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144</w:t>
        </w:r>
        <w:r>
          <w:rPr>
            <w:noProof/>
            <w:webHidden/>
          </w:rPr>
          <w:fldChar w:fldCharType="end"/>
        </w:r>
      </w:hyperlink>
    </w:p>
    <w:p w14:paraId="1B0243D1" w14:textId="3965704D" w:rsidR="009E4A7B" w:rsidRDefault="009E4A7B">
      <w:pPr>
        <w:pStyle w:val="TableofFigures"/>
        <w:tabs>
          <w:tab w:val="right" w:leader="dot" w:pos="9366"/>
        </w:tabs>
        <w:rPr>
          <w:rFonts w:asciiTheme="minorHAnsi" w:eastAsiaTheme="minorEastAsia" w:hAnsiTheme="minorHAnsi" w:cstheme="minorBidi"/>
          <w:noProof/>
          <w:sz w:val="22"/>
          <w:lang w:val="vi-VN" w:eastAsia="vi-VN"/>
        </w:rPr>
      </w:pPr>
      <w:hyperlink w:anchor="_Toc106818922" w:history="1">
        <w:r w:rsidRPr="00943E93">
          <w:rPr>
            <w:rStyle w:val="Hyperlink"/>
            <w:noProof/>
          </w:rPr>
          <w:t>Hình 3.104</w:t>
        </w:r>
        <w:r w:rsidRPr="00943E93">
          <w:rPr>
            <w:rStyle w:val="Hyperlink"/>
            <w:noProof/>
            <w:lang w:val="en-US"/>
          </w:rPr>
          <w:t xml:space="preserve"> Sửa mã giảm giá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_Toc106818922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145</w:t>
        </w:r>
        <w:r>
          <w:rPr>
            <w:noProof/>
            <w:webHidden/>
          </w:rPr>
          <w:fldChar w:fldCharType="end"/>
        </w:r>
      </w:hyperlink>
    </w:p>
    <w:p w14:paraId="40F07641" w14:textId="16B96BD5" w:rsidR="009E4A7B" w:rsidRDefault="009E4A7B">
      <w:pPr>
        <w:pStyle w:val="TableofFigures"/>
        <w:tabs>
          <w:tab w:val="right" w:leader="dot" w:pos="9366"/>
        </w:tabs>
        <w:rPr>
          <w:rFonts w:asciiTheme="minorHAnsi" w:eastAsiaTheme="minorEastAsia" w:hAnsiTheme="minorHAnsi" w:cstheme="minorBidi"/>
          <w:noProof/>
          <w:sz w:val="22"/>
          <w:lang w:val="vi-VN" w:eastAsia="vi-VN"/>
        </w:rPr>
      </w:pPr>
      <w:hyperlink w:anchor="_Toc106818923" w:history="1">
        <w:r w:rsidRPr="00943E93">
          <w:rPr>
            <w:rStyle w:val="Hyperlink"/>
            <w:noProof/>
          </w:rPr>
          <w:t>Hình 3.105</w:t>
        </w:r>
        <w:r w:rsidRPr="00943E93">
          <w:rPr>
            <w:rStyle w:val="Hyperlink"/>
            <w:noProof/>
            <w:lang w:val="en-US"/>
          </w:rPr>
          <w:t xml:space="preserve"> Xóa mã giảm giá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_Toc106818923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146</w:t>
        </w:r>
        <w:r>
          <w:rPr>
            <w:noProof/>
            <w:webHidden/>
          </w:rPr>
          <w:fldChar w:fldCharType="end"/>
        </w:r>
      </w:hyperlink>
    </w:p>
    <w:p w14:paraId="63F56078" w14:textId="3F51549E" w:rsidR="009E4A7B" w:rsidRDefault="009E4A7B">
      <w:pPr>
        <w:pStyle w:val="TableofFigures"/>
        <w:tabs>
          <w:tab w:val="right" w:leader="dot" w:pos="9366"/>
        </w:tabs>
        <w:rPr>
          <w:rFonts w:asciiTheme="minorHAnsi" w:eastAsiaTheme="minorEastAsia" w:hAnsiTheme="minorHAnsi" w:cstheme="minorBidi"/>
          <w:noProof/>
          <w:sz w:val="22"/>
          <w:lang w:val="vi-VN" w:eastAsia="vi-VN"/>
        </w:rPr>
      </w:pPr>
      <w:hyperlink w:anchor="_Toc106818924" w:history="1">
        <w:r w:rsidRPr="00943E93">
          <w:rPr>
            <w:rStyle w:val="Hyperlink"/>
            <w:noProof/>
          </w:rPr>
          <w:t>Hình 3.106</w:t>
        </w:r>
        <w:r w:rsidRPr="00943E93">
          <w:rPr>
            <w:rStyle w:val="Hyperlink"/>
            <w:noProof/>
            <w:lang w:val="en-US"/>
          </w:rPr>
          <w:t xml:space="preserve"> Hỗ trợ khách hàng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_Toc106818924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147</w:t>
        </w:r>
        <w:r>
          <w:rPr>
            <w:noProof/>
            <w:webHidden/>
          </w:rPr>
          <w:fldChar w:fldCharType="end"/>
        </w:r>
      </w:hyperlink>
    </w:p>
    <w:p w14:paraId="5782D906" w14:textId="08D3A80A" w:rsidR="009E4A7B" w:rsidRDefault="009E4A7B">
      <w:pPr>
        <w:pStyle w:val="TableofFigures"/>
        <w:tabs>
          <w:tab w:val="right" w:leader="dot" w:pos="9366"/>
        </w:tabs>
        <w:rPr>
          <w:rFonts w:asciiTheme="minorHAnsi" w:eastAsiaTheme="minorEastAsia" w:hAnsiTheme="minorHAnsi" w:cstheme="minorBidi"/>
          <w:noProof/>
          <w:sz w:val="22"/>
          <w:lang w:val="vi-VN" w:eastAsia="vi-VN"/>
        </w:rPr>
      </w:pPr>
      <w:hyperlink w:anchor="_Toc106818925" w:history="1">
        <w:r w:rsidRPr="00943E93">
          <w:rPr>
            <w:rStyle w:val="Hyperlink"/>
            <w:noProof/>
          </w:rPr>
          <w:t>Hình 3.107</w:t>
        </w:r>
        <w:r w:rsidRPr="00943E93">
          <w:rPr>
            <w:rStyle w:val="Hyperlink"/>
            <w:noProof/>
            <w:lang w:val="en-US"/>
          </w:rPr>
          <w:t xml:space="preserve"> Thêm nhân viên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_Toc106818925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148</w:t>
        </w:r>
        <w:r>
          <w:rPr>
            <w:noProof/>
            <w:webHidden/>
          </w:rPr>
          <w:fldChar w:fldCharType="end"/>
        </w:r>
      </w:hyperlink>
    </w:p>
    <w:p w14:paraId="51CC9791" w14:textId="20EA8FC2" w:rsidR="009E4A7B" w:rsidRDefault="009E4A7B">
      <w:pPr>
        <w:pStyle w:val="TableofFigures"/>
        <w:tabs>
          <w:tab w:val="right" w:leader="dot" w:pos="9366"/>
        </w:tabs>
        <w:rPr>
          <w:rFonts w:asciiTheme="minorHAnsi" w:eastAsiaTheme="minorEastAsia" w:hAnsiTheme="minorHAnsi" w:cstheme="minorBidi"/>
          <w:noProof/>
          <w:sz w:val="22"/>
          <w:lang w:val="vi-VN" w:eastAsia="vi-VN"/>
        </w:rPr>
      </w:pPr>
      <w:hyperlink w:anchor="_Toc106818926" w:history="1">
        <w:r w:rsidRPr="00943E93">
          <w:rPr>
            <w:rStyle w:val="Hyperlink"/>
            <w:noProof/>
          </w:rPr>
          <w:t>Hình 3.108</w:t>
        </w:r>
        <w:r w:rsidRPr="00943E93">
          <w:rPr>
            <w:rStyle w:val="Hyperlink"/>
            <w:noProof/>
            <w:lang w:val="en-US"/>
          </w:rPr>
          <w:t xml:space="preserve"> Danh sách nhân viên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_Toc106818926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149</w:t>
        </w:r>
        <w:r>
          <w:rPr>
            <w:noProof/>
            <w:webHidden/>
          </w:rPr>
          <w:fldChar w:fldCharType="end"/>
        </w:r>
      </w:hyperlink>
    </w:p>
    <w:p w14:paraId="30DF6E18" w14:textId="4ED7871A" w:rsidR="009E4A7B" w:rsidRDefault="009E4A7B">
      <w:pPr>
        <w:pStyle w:val="TableofFigures"/>
        <w:tabs>
          <w:tab w:val="right" w:leader="dot" w:pos="9366"/>
        </w:tabs>
        <w:rPr>
          <w:rFonts w:asciiTheme="minorHAnsi" w:eastAsiaTheme="minorEastAsia" w:hAnsiTheme="minorHAnsi" w:cstheme="minorBidi"/>
          <w:noProof/>
          <w:sz w:val="22"/>
          <w:lang w:val="vi-VN" w:eastAsia="vi-VN"/>
        </w:rPr>
      </w:pPr>
      <w:hyperlink w:anchor="_Toc106818927" w:history="1">
        <w:r w:rsidRPr="00943E93">
          <w:rPr>
            <w:rStyle w:val="Hyperlink"/>
            <w:noProof/>
          </w:rPr>
          <w:t>Hình 3.109</w:t>
        </w:r>
        <w:r w:rsidRPr="00943E93">
          <w:rPr>
            <w:rStyle w:val="Hyperlink"/>
            <w:noProof/>
            <w:lang w:val="en-US"/>
          </w:rPr>
          <w:t xml:space="preserve"> Thông tin nhân viên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_Toc106818927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150</w:t>
        </w:r>
        <w:r>
          <w:rPr>
            <w:noProof/>
            <w:webHidden/>
          </w:rPr>
          <w:fldChar w:fldCharType="end"/>
        </w:r>
      </w:hyperlink>
    </w:p>
    <w:p w14:paraId="4E98AE9F" w14:textId="1CFF8B68" w:rsidR="004667FD" w:rsidRPr="004667FD" w:rsidRDefault="004667FD" w:rsidP="004667FD">
      <w:pPr>
        <w:pStyle w:val="TableofFigures"/>
        <w:tabs>
          <w:tab w:val="right" w:leader="dot" w:pos="9366"/>
        </w:tabs>
        <w:rPr>
          <w:rFonts w:asciiTheme="minorHAnsi" w:eastAsiaTheme="minorEastAsia" w:hAnsiTheme="minorHAnsi" w:cstheme="minorBidi"/>
          <w:noProof/>
          <w:sz w:val="22"/>
          <w:lang w:val="vi-VN" w:eastAsia="vi-VN"/>
        </w:rPr>
        <w:sectPr w:rsidR="004667FD" w:rsidRPr="004667FD" w:rsidSect="0008460C">
          <w:footerReference w:type="default" r:id="rId14"/>
          <w:pgSz w:w="11910" w:h="16840"/>
          <w:pgMar w:top="850" w:right="1123" w:bottom="850" w:left="1411" w:header="0" w:footer="0" w:gutter="0"/>
          <w:cols w:space="720"/>
          <w:docGrid w:linePitch="354"/>
        </w:sectPr>
      </w:pPr>
      <w:r>
        <w:rPr>
          <w:rFonts w:asciiTheme="minorHAnsi" w:eastAsiaTheme="minorEastAsia" w:hAnsiTheme="minorHAnsi" w:cstheme="minorBidi"/>
          <w:noProof/>
          <w:sz w:val="22"/>
          <w:lang w:val="vi-VN" w:eastAsia="vi-VN"/>
        </w:rPr>
        <w:fldChar w:fldCharType="end"/>
      </w:r>
    </w:p>
    <w:p w14:paraId="7342E642" w14:textId="32DAAD33" w:rsidR="000B5449" w:rsidRPr="00D5653B" w:rsidRDefault="00E45D61" w:rsidP="00854C53">
      <w:pPr>
        <w:pStyle w:val="Title"/>
      </w:pPr>
      <w:bookmarkStart w:id="11" w:name="_Toc106804417"/>
      <w:bookmarkStart w:id="12" w:name="_Toc106811928"/>
      <w:r>
        <w:lastRenderedPageBreak/>
        <w:t xml:space="preserve">DANH MỤC </w:t>
      </w:r>
      <w:r w:rsidRPr="00854C53">
        <w:t>BẢNG</w:t>
      </w:r>
      <w:bookmarkEnd w:id="11"/>
      <w:bookmarkEnd w:id="12"/>
    </w:p>
    <w:p w14:paraId="468322FC" w14:textId="4BA77E53" w:rsidR="005734A4" w:rsidRDefault="001D2B02">
      <w:pPr>
        <w:pStyle w:val="TableofFigures"/>
        <w:tabs>
          <w:tab w:val="right" w:leader="dot" w:pos="9366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r>
        <w:rPr>
          <w:rFonts w:asciiTheme="majorHAnsi" w:hAnsiTheme="majorHAnsi" w:cstheme="majorHAnsi"/>
          <w:lang w:val="en-US"/>
        </w:rPr>
        <w:fldChar w:fldCharType="begin"/>
      </w:r>
      <w:r>
        <w:rPr>
          <w:rFonts w:asciiTheme="majorHAnsi" w:hAnsiTheme="majorHAnsi" w:cstheme="majorHAnsi"/>
          <w:lang w:val="en-US"/>
        </w:rPr>
        <w:instrText xml:space="preserve"> TOC \h \z \c "Bảng" </w:instrText>
      </w:r>
      <w:r>
        <w:rPr>
          <w:rFonts w:asciiTheme="majorHAnsi" w:hAnsiTheme="majorHAnsi" w:cstheme="majorHAnsi"/>
          <w:lang w:val="en-US"/>
        </w:rPr>
        <w:fldChar w:fldCharType="separate"/>
      </w:r>
      <w:hyperlink w:anchor="_Toc106816491" w:history="1">
        <w:r w:rsidR="005734A4" w:rsidRPr="000A4186">
          <w:rPr>
            <w:rStyle w:val="Hyperlink"/>
            <w:noProof/>
          </w:rPr>
          <w:t>Bảng 1.1</w:t>
        </w:r>
        <w:r w:rsidR="005734A4" w:rsidRPr="000A4186">
          <w:rPr>
            <w:rStyle w:val="Hyperlink"/>
            <w:noProof/>
            <w:lang w:val="en-US"/>
          </w:rPr>
          <w:t xml:space="preserve"> Điểm khác biệt của đề tài</w:t>
        </w:r>
        <w:r w:rsidR="005734A4">
          <w:rPr>
            <w:noProof/>
            <w:webHidden/>
          </w:rPr>
          <w:tab/>
        </w:r>
        <w:r w:rsidR="005734A4">
          <w:rPr>
            <w:noProof/>
            <w:webHidden/>
          </w:rPr>
          <w:fldChar w:fldCharType="begin"/>
        </w:r>
        <w:r w:rsidR="005734A4">
          <w:rPr>
            <w:noProof/>
            <w:webHidden/>
          </w:rPr>
          <w:instrText xml:space="preserve"> PAGEREF _Toc106816491 \h </w:instrText>
        </w:r>
        <w:r w:rsidR="005734A4">
          <w:rPr>
            <w:noProof/>
            <w:webHidden/>
          </w:rPr>
        </w:r>
        <w:r w:rsidR="005734A4">
          <w:rPr>
            <w:noProof/>
            <w:webHidden/>
          </w:rPr>
          <w:fldChar w:fldCharType="separate"/>
        </w:r>
        <w:r w:rsidR="005734A4">
          <w:rPr>
            <w:noProof/>
            <w:webHidden/>
          </w:rPr>
          <w:t>16</w:t>
        </w:r>
        <w:r w:rsidR="005734A4">
          <w:rPr>
            <w:noProof/>
            <w:webHidden/>
          </w:rPr>
          <w:fldChar w:fldCharType="end"/>
        </w:r>
      </w:hyperlink>
    </w:p>
    <w:p w14:paraId="2FE1F6DD" w14:textId="08A583D7" w:rsidR="005734A4" w:rsidRDefault="00463F54">
      <w:pPr>
        <w:pStyle w:val="TableofFigures"/>
        <w:tabs>
          <w:tab w:val="right" w:leader="dot" w:pos="9366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06816492" w:history="1">
        <w:r w:rsidR="005734A4" w:rsidRPr="000A4186">
          <w:rPr>
            <w:rStyle w:val="Hyperlink"/>
            <w:noProof/>
          </w:rPr>
          <w:t>Bảng 3.1</w:t>
        </w:r>
        <w:r w:rsidR="005734A4" w:rsidRPr="000A4186">
          <w:rPr>
            <w:rStyle w:val="Hyperlink"/>
            <w:noProof/>
            <w:lang w:val="en-US"/>
          </w:rPr>
          <w:t xml:space="preserve"> Danh sách Actor</w:t>
        </w:r>
        <w:r w:rsidR="005734A4">
          <w:rPr>
            <w:noProof/>
            <w:webHidden/>
          </w:rPr>
          <w:tab/>
        </w:r>
        <w:r w:rsidR="005734A4">
          <w:rPr>
            <w:noProof/>
            <w:webHidden/>
          </w:rPr>
          <w:fldChar w:fldCharType="begin"/>
        </w:r>
        <w:r w:rsidR="005734A4">
          <w:rPr>
            <w:noProof/>
            <w:webHidden/>
          </w:rPr>
          <w:instrText xml:space="preserve"> PAGEREF _Toc106816492 \h </w:instrText>
        </w:r>
        <w:r w:rsidR="005734A4">
          <w:rPr>
            <w:noProof/>
            <w:webHidden/>
          </w:rPr>
        </w:r>
        <w:r w:rsidR="005734A4">
          <w:rPr>
            <w:noProof/>
            <w:webHidden/>
          </w:rPr>
          <w:fldChar w:fldCharType="separate"/>
        </w:r>
        <w:r w:rsidR="005734A4">
          <w:rPr>
            <w:noProof/>
            <w:webHidden/>
          </w:rPr>
          <w:t>34</w:t>
        </w:r>
        <w:r w:rsidR="005734A4">
          <w:rPr>
            <w:noProof/>
            <w:webHidden/>
          </w:rPr>
          <w:fldChar w:fldCharType="end"/>
        </w:r>
      </w:hyperlink>
    </w:p>
    <w:p w14:paraId="0AC84F02" w14:textId="715370A6" w:rsidR="005734A4" w:rsidRDefault="00463F54">
      <w:pPr>
        <w:pStyle w:val="TableofFigures"/>
        <w:tabs>
          <w:tab w:val="right" w:leader="dot" w:pos="9366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06816493" w:history="1">
        <w:r w:rsidR="005734A4" w:rsidRPr="000A4186">
          <w:rPr>
            <w:rStyle w:val="Hyperlink"/>
            <w:noProof/>
          </w:rPr>
          <w:t>Bảng 3.2</w:t>
        </w:r>
        <w:r w:rsidR="005734A4" w:rsidRPr="000A4186">
          <w:rPr>
            <w:rStyle w:val="Hyperlink"/>
            <w:noProof/>
            <w:lang w:val="en-US"/>
          </w:rPr>
          <w:t xml:space="preserve"> Danh sách Usecase</w:t>
        </w:r>
        <w:r w:rsidR="005734A4">
          <w:rPr>
            <w:noProof/>
            <w:webHidden/>
          </w:rPr>
          <w:tab/>
        </w:r>
        <w:r w:rsidR="005734A4">
          <w:rPr>
            <w:noProof/>
            <w:webHidden/>
          </w:rPr>
          <w:fldChar w:fldCharType="begin"/>
        </w:r>
        <w:r w:rsidR="005734A4">
          <w:rPr>
            <w:noProof/>
            <w:webHidden/>
          </w:rPr>
          <w:instrText xml:space="preserve"> PAGEREF _Toc106816493 \h </w:instrText>
        </w:r>
        <w:r w:rsidR="005734A4">
          <w:rPr>
            <w:noProof/>
            <w:webHidden/>
          </w:rPr>
        </w:r>
        <w:r w:rsidR="005734A4">
          <w:rPr>
            <w:noProof/>
            <w:webHidden/>
          </w:rPr>
          <w:fldChar w:fldCharType="separate"/>
        </w:r>
        <w:r w:rsidR="005734A4">
          <w:rPr>
            <w:noProof/>
            <w:webHidden/>
          </w:rPr>
          <w:t>35</w:t>
        </w:r>
        <w:r w:rsidR="005734A4">
          <w:rPr>
            <w:noProof/>
            <w:webHidden/>
          </w:rPr>
          <w:fldChar w:fldCharType="end"/>
        </w:r>
      </w:hyperlink>
    </w:p>
    <w:p w14:paraId="418BC795" w14:textId="189C96F2" w:rsidR="005734A4" w:rsidRDefault="00463F54">
      <w:pPr>
        <w:pStyle w:val="TableofFigures"/>
        <w:tabs>
          <w:tab w:val="right" w:leader="dot" w:pos="9366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06816494" w:history="1">
        <w:r w:rsidR="005734A4" w:rsidRPr="000A4186">
          <w:rPr>
            <w:rStyle w:val="Hyperlink"/>
            <w:noProof/>
          </w:rPr>
          <w:t>Bảng 3.3</w:t>
        </w:r>
        <w:r w:rsidR="005734A4" w:rsidRPr="000A4186">
          <w:rPr>
            <w:rStyle w:val="Hyperlink"/>
            <w:noProof/>
            <w:lang w:val="en-US"/>
          </w:rPr>
          <w:t xml:space="preserve"> Usec case Xem sản phẩm</w:t>
        </w:r>
        <w:r w:rsidR="005734A4">
          <w:rPr>
            <w:noProof/>
            <w:webHidden/>
          </w:rPr>
          <w:tab/>
        </w:r>
        <w:r w:rsidR="005734A4">
          <w:rPr>
            <w:noProof/>
            <w:webHidden/>
          </w:rPr>
          <w:fldChar w:fldCharType="begin"/>
        </w:r>
        <w:r w:rsidR="005734A4">
          <w:rPr>
            <w:noProof/>
            <w:webHidden/>
          </w:rPr>
          <w:instrText xml:space="preserve"> PAGEREF _Toc106816494 \h </w:instrText>
        </w:r>
        <w:r w:rsidR="005734A4">
          <w:rPr>
            <w:noProof/>
            <w:webHidden/>
          </w:rPr>
        </w:r>
        <w:r w:rsidR="005734A4">
          <w:rPr>
            <w:noProof/>
            <w:webHidden/>
          </w:rPr>
          <w:fldChar w:fldCharType="separate"/>
        </w:r>
        <w:r w:rsidR="005734A4">
          <w:rPr>
            <w:noProof/>
            <w:webHidden/>
          </w:rPr>
          <w:t>37</w:t>
        </w:r>
        <w:r w:rsidR="005734A4">
          <w:rPr>
            <w:noProof/>
            <w:webHidden/>
          </w:rPr>
          <w:fldChar w:fldCharType="end"/>
        </w:r>
      </w:hyperlink>
    </w:p>
    <w:p w14:paraId="2A748063" w14:textId="1C6091B4" w:rsidR="005734A4" w:rsidRDefault="00463F54">
      <w:pPr>
        <w:pStyle w:val="TableofFigures"/>
        <w:tabs>
          <w:tab w:val="right" w:leader="dot" w:pos="9366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06816495" w:history="1">
        <w:r w:rsidR="005734A4" w:rsidRPr="000A4186">
          <w:rPr>
            <w:rStyle w:val="Hyperlink"/>
            <w:noProof/>
          </w:rPr>
          <w:t xml:space="preserve">Bảng 3.4 Usec case </w:t>
        </w:r>
        <w:r w:rsidR="005734A4" w:rsidRPr="000A4186">
          <w:rPr>
            <w:rStyle w:val="Hyperlink"/>
            <w:noProof/>
            <w:lang w:val="en-US"/>
          </w:rPr>
          <w:t>Danh sách yêu thích</w:t>
        </w:r>
        <w:r w:rsidR="005734A4">
          <w:rPr>
            <w:noProof/>
            <w:webHidden/>
          </w:rPr>
          <w:tab/>
        </w:r>
        <w:r w:rsidR="005734A4">
          <w:rPr>
            <w:noProof/>
            <w:webHidden/>
          </w:rPr>
          <w:fldChar w:fldCharType="begin"/>
        </w:r>
        <w:r w:rsidR="005734A4">
          <w:rPr>
            <w:noProof/>
            <w:webHidden/>
          </w:rPr>
          <w:instrText xml:space="preserve"> PAGEREF _Toc106816495 \h </w:instrText>
        </w:r>
        <w:r w:rsidR="005734A4">
          <w:rPr>
            <w:noProof/>
            <w:webHidden/>
          </w:rPr>
        </w:r>
        <w:r w:rsidR="005734A4">
          <w:rPr>
            <w:noProof/>
            <w:webHidden/>
          </w:rPr>
          <w:fldChar w:fldCharType="separate"/>
        </w:r>
        <w:r w:rsidR="005734A4">
          <w:rPr>
            <w:noProof/>
            <w:webHidden/>
          </w:rPr>
          <w:t>38</w:t>
        </w:r>
        <w:r w:rsidR="005734A4">
          <w:rPr>
            <w:noProof/>
            <w:webHidden/>
          </w:rPr>
          <w:fldChar w:fldCharType="end"/>
        </w:r>
      </w:hyperlink>
    </w:p>
    <w:p w14:paraId="526E26F6" w14:textId="793E8E02" w:rsidR="005734A4" w:rsidRDefault="00463F54">
      <w:pPr>
        <w:pStyle w:val="TableofFigures"/>
        <w:tabs>
          <w:tab w:val="right" w:leader="dot" w:pos="9366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06816496" w:history="1">
        <w:r w:rsidR="005734A4" w:rsidRPr="000A4186">
          <w:rPr>
            <w:rStyle w:val="Hyperlink"/>
            <w:noProof/>
          </w:rPr>
          <w:t xml:space="preserve">Bảng 3.5 Usec case </w:t>
        </w:r>
        <w:r w:rsidR="005734A4" w:rsidRPr="000A4186">
          <w:rPr>
            <w:rStyle w:val="Hyperlink"/>
            <w:noProof/>
            <w:lang w:val="en-US"/>
          </w:rPr>
          <w:t>Xem thông tin cá nhân</w:t>
        </w:r>
        <w:r w:rsidR="005734A4">
          <w:rPr>
            <w:noProof/>
            <w:webHidden/>
          </w:rPr>
          <w:tab/>
        </w:r>
        <w:r w:rsidR="005734A4">
          <w:rPr>
            <w:noProof/>
            <w:webHidden/>
          </w:rPr>
          <w:fldChar w:fldCharType="begin"/>
        </w:r>
        <w:r w:rsidR="005734A4">
          <w:rPr>
            <w:noProof/>
            <w:webHidden/>
          </w:rPr>
          <w:instrText xml:space="preserve"> PAGEREF _Toc106816496 \h </w:instrText>
        </w:r>
        <w:r w:rsidR="005734A4">
          <w:rPr>
            <w:noProof/>
            <w:webHidden/>
          </w:rPr>
        </w:r>
        <w:r w:rsidR="005734A4">
          <w:rPr>
            <w:noProof/>
            <w:webHidden/>
          </w:rPr>
          <w:fldChar w:fldCharType="separate"/>
        </w:r>
        <w:r w:rsidR="005734A4">
          <w:rPr>
            <w:noProof/>
            <w:webHidden/>
          </w:rPr>
          <w:t>39</w:t>
        </w:r>
        <w:r w:rsidR="005734A4">
          <w:rPr>
            <w:noProof/>
            <w:webHidden/>
          </w:rPr>
          <w:fldChar w:fldCharType="end"/>
        </w:r>
      </w:hyperlink>
    </w:p>
    <w:p w14:paraId="66D992C4" w14:textId="3D4D1355" w:rsidR="005734A4" w:rsidRDefault="00463F54">
      <w:pPr>
        <w:pStyle w:val="TableofFigures"/>
        <w:tabs>
          <w:tab w:val="right" w:leader="dot" w:pos="9366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06816497" w:history="1">
        <w:r w:rsidR="005734A4" w:rsidRPr="000A4186">
          <w:rPr>
            <w:rStyle w:val="Hyperlink"/>
            <w:noProof/>
          </w:rPr>
          <w:t xml:space="preserve">Bảng 3.6 Usec case </w:t>
        </w:r>
        <w:r w:rsidR="005734A4" w:rsidRPr="000A4186">
          <w:rPr>
            <w:rStyle w:val="Hyperlink"/>
            <w:noProof/>
            <w:lang w:val="en-US"/>
          </w:rPr>
          <w:t>Sửa thông tin cá nhân</w:t>
        </w:r>
        <w:r w:rsidR="005734A4">
          <w:rPr>
            <w:noProof/>
            <w:webHidden/>
          </w:rPr>
          <w:tab/>
        </w:r>
        <w:r w:rsidR="005734A4">
          <w:rPr>
            <w:noProof/>
            <w:webHidden/>
          </w:rPr>
          <w:fldChar w:fldCharType="begin"/>
        </w:r>
        <w:r w:rsidR="005734A4">
          <w:rPr>
            <w:noProof/>
            <w:webHidden/>
          </w:rPr>
          <w:instrText xml:space="preserve"> PAGEREF _Toc106816497 \h </w:instrText>
        </w:r>
        <w:r w:rsidR="005734A4">
          <w:rPr>
            <w:noProof/>
            <w:webHidden/>
          </w:rPr>
        </w:r>
        <w:r w:rsidR="005734A4">
          <w:rPr>
            <w:noProof/>
            <w:webHidden/>
          </w:rPr>
          <w:fldChar w:fldCharType="separate"/>
        </w:r>
        <w:r w:rsidR="005734A4">
          <w:rPr>
            <w:noProof/>
            <w:webHidden/>
          </w:rPr>
          <w:t>40</w:t>
        </w:r>
        <w:r w:rsidR="005734A4">
          <w:rPr>
            <w:noProof/>
            <w:webHidden/>
          </w:rPr>
          <w:fldChar w:fldCharType="end"/>
        </w:r>
      </w:hyperlink>
    </w:p>
    <w:p w14:paraId="43E05C85" w14:textId="40AFEA44" w:rsidR="005734A4" w:rsidRDefault="00463F54">
      <w:pPr>
        <w:pStyle w:val="TableofFigures"/>
        <w:tabs>
          <w:tab w:val="right" w:leader="dot" w:pos="9366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06816498" w:history="1">
        <w:r w:rsidR="005734A4" w:rsidRPr="000A4186">
          <w:rPr>
            <w:rStyle w:val="Hyperlink"/>
            <w:noProof/>
          </w:rPr>
          <w:t xml:space="preserve">Bảng 3.7 Usec case </w:t>
        </w:r>
        <w:r w:rsidR="005734A4" w:rsidRPr="000A4186">
          <w:rPr>
            <w:rStyle w:val="Hyperlink"/>
            <w:noProof/>
            <w:lang w:val="en-US"/>
          </w:rPr>
          <w:t>Giỏ hàng</w:t>
        </w:r>
        <w:r w:rsidR="005734A4">
          <w:rPr>
            <w:noProof/>
            <w:webHidden/>
          </w:rPr>
          <w:tab/>
        </w:r>
        <w:r w:rsidR="005734A4">
          <w:rPr>
            <w:noProof/>
            <w:webHidden/>
          </w:rPr>
          <w:fldChar w:fldCharType="begin"/>
        </w:r>
        <w:r w:rsidR="005734A4">
          <w:rPr>
            <w:noProof/>
            <w:webHidden/>
          </w:rPr>
          <w:instrText xml:space="preserve"> PAGEREF _Toc106816498 \h </w:instrText>
        </w:r>
        <w:r w:rsidR="005734A4">
          <w:rPr>
            <w:noProof/>
            <w:webHidden/>
          </w:rPr>
        </w:r>
        <w:r w:rsidR="005734A4">
          <w:rPr>
            <w:noProof/>
            <w:webHidden/>
          </w:rPr>
          <w:fldChar w:fldCharType="separate"/>
        </w:r>
        <w:r w:rsidR="005734A4">
          <w:rPr>
            <w:noProof/>
            <w:webHidden/>
          </w:rPr>
          <w:t>42</w:t>
        </w:r>
        <w:r w:rsidR="005734A4">
          <w:rPr>
            <w:noProof/>
            <w:webHidden/>
          </w:rPr>
          <w:fldChar w:fldCharType="end"/>
        </w:r>
      </w:hyperlink>
    </w:p>
    <w:p w14:paraId="114A22B3" w14:textId="2C55514A" w:rsidR="005734A4" w:rsidRDefault="00463F54">
      <w:pPr>
        <w:pStyle w:val="TableofFigures"/>
        <w:tabs>
          <w:tab w:val="right" w:leader="dot" w:pos="9366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06816499" w:history="1">
        <w:r w:rsidR="005734A4" w:rsidRPr="000A4186">
          <w:rPr>
            <w:rStyle w:val="Hyperlink"/>
            <w:noProof/>
          </w:rPr>
          <w:t xml:space="preserve">Bảng 3.8 Usec case </w:t>
        </w:r>
        <w:r w:rsidR="005734A4" w:rsidRPr="000A4186">
          <w:rPr>
            <w:rStyle w:val="Hyperlink"/>
            <w:noProof/>
            <w:lang w:val="en-US"/>
          </w:rPr>
          <w:t>Đặt hàng</w:t>
        </w:r>
        <w:r w:rsidR="005734A4">
          <w:rPr>
            <w:noProof/>
            <w:webHidden/>
          </w:rPr>
          <w:tab/>
        </w:r>
        <w:r w:rsidR="005734A4">
          <w:rPr>
            <w:noProof/>
            <w:webHidden/>
          </w:rPr>
          <w:fldChar w:fldCharType="begin"/>
        </w:r>
        <w:r w:rsidR="005734A4">
          <w:rPr>
            <w:noProof/>
            <w:webHidden/>
          </w:rPr>
          <w:instrText xml:space="preserve"> PAGEREF _Toc106816499 \h </w:instrText>
        </w:r>
        <w:r w:rsidR="005734A4">
          <w:rPr>
            <w:noProof/>
            <w:webHidden/>
          </w:rPr>
        </w:r>
        <w:r w:rsidR="005734A4">
          <w:rPr>
            <w:noProof/>
            <w:webHidden/>
          </w:rPr>
          <w:fldChar w:fldCharType="separate"/>
        </w:r>
        <w:r w:rsidR="005734A4">
          <w:rPr>
            <w:noProof/>
            <w:webHidden/>
          </w:rPr>
          <w:t>44</w:t>
        </w:r>
        <w:r w:rsidR="005734A4">
          <w:rPr>
            <w:noProof/>
            <w:webHidden/>
          </w:rPr>
          <w:fldChar w:fldCharType="end"/>
        </w:r>
      </w:hyperlink>
    </w:p>
    <w:p w14:paraId="6421F256" w14:textId="7640BEDF" w:rsidR="005734A4" w:rsidRDefault="00463F54">
      <w:pPr>
        <w:pStyle w:val="TableofFigures"/>
        <w:tabs>
          <w:tab w:val="right" w:leader="dot" w:pos="9366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06816500" w:history="1">
        <w:r w:rsidR="005734A4" w:rsidRPr="000A4186">
          <w:rPr>
            <w:rStyle w:val="Hyperlink"/>
            <w:noProof/>
          </w:rPr>
          <w:t xml:space="preserve">Bảng 3.9 Usec case </w:t>
        </w:r>
        <w:r w:rsidR="005734A4" w:rsidRPr="000A4186">
          <w:rPr>
            <w:rStyle w:val="Hyperlink"/>
            <w:noProof/>
            <w:lang w:val="en-US"/>
          </w:rPr>
          <w:t>Quản lí địa chỉ</w:t>
        </w:r>
        <w:r w:rsidR="005734A4">
          <w:rPr>
            <w:noProof/>
            <w:webHidden/>
          </w:rPr>
          <w:tab/>
        </w:r>
        <w:r w:rsidR="005734A4">
          <w:rPr>
            <w:noProof/>
            <w:webHidden/>
          </w:rPr>
          <w:fldChar w:fldCharType="begin"/>
        </w:r>
        <w:r w:rsidR="005734A4">
          <w:rPr>
            <w:noProof/>
            <w:webHidden/>
          </w:rPr>
          <w:instrText xml:space="preserve"> PAGEREF _Toc106816500 \h </w:instrText>
        </w:r>
        <w:r w:rsidR="005734A4">
          <w:rPr>
            <w:noProof/>
            <w:webHidden/>
          </w:rPr>
        </w:r>
        <w:r w:rsidR="005734A4">
          <w:rPr>
            <w:noProof/>
            <w:webHidden/>
          </w:rPr>
          <w:fldChar w:fldCharType="separate"/>
        </w:r>
        <w:r w:rsidR="005734A4">
          <w:rPr>
            <w:noProof/>
            <w:webHidden/>
          </w:rPr>
          <w:t>49</w:t>
        </w:r>
        <w:r w:rsidR="005734A4">
          <w:rPr>
            <w:noProof/>
            <w:webHidden/>
          </w:rPr>
          <w:fldChar w:fldCharType="end"/>
        </w:r>
      </w:hyperlink>
    </w:p>
    <w:p w14:paraId="055AA7C2" w14:textId="6B73B7E6" w:rsidR="005734A4" w:rsidRDefault="00463F54">
      <w:pPr>
        <w:pStyle w:val="TableofFigures"/>
        <w:tabs>
          <w:tab w:val="right" w:leader="dot" w:pos="9366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06816501" w:history="1">
        <w:r w:rsidR="005734A4" w:rsidRPr="000A4186">
          <w:rPr>
            <w:rStyle w:val="Hyperlink"/>
            <w:noProof/>
          </w:rPr>
          <w:t xml:space="preserve">Bảng 3.10 Usec case </w:t>
        </w:r>
        <w:r w:rsidR="005734A4" w:rsidRPr="000A4186">
          <w:rPr>
            <w:rStyle w:val="Hyperlink"/>
            <w:noProof/>
            <w:lang w:val="en-US"/>
          </w:rPr>
          <w:t>Đánh giá sản phẩm</w:t>
        </w:r>
        <w:r w:rsidR="005734A4">
          <w:rPr>
            <w:noProof/>
            <w:webHidden/>
          </w:rPr>
          <w:tab/>
        </w:r>
        <w:r w:rsidR="005734A4">
          <w:rPr>
            <w:noProof/>
            <w:webHidden/>
          </w:rPr>
          <w:fldChar w:fldCharType="begin"/>
        </w:r>
        <w:r w:rsidR="005734A4">
          <w:rPr>
            <w:noProof/>
            <w:webHidden/>
          </w:rPr>
          <w:instrText xml:space="preserve"> PAGEREF _Toc106816501 \h </w:instrText>
        </w:r>
        <w:r w:rsidR="005734A4">
          <w:rPr>
            <w:noProof/>
            <w:webHidden/>
          </w:rPr>
        </w:r>
        <w:r w:rsidR="005734A4">
          <w:rPr>
            <w:noProof/>
            <w:webHidden/>
          </w:rPr>
          <w:fldChar w:fldCharType="separate"/>
        </w:r>
        <w:r w:rsidR="005734A4">
          <w:rPr>
            <w:noProof/>
            <w:webHidden/>
          </w:rPr>
          <w:t>51</w:t>
        </w:r>
        <w:r w:rsidR="005734A4">
          <w:rPr>
            <w:noProof/>
            <w:webHidden/>
          </w:rPr>
          <w:fldChar w:fldCharType="end"/>
        </w:r>
      </w:hyperlink>
    </w:p>
    <w:p w14:paraId="01E28124" w14:textId="69E2B2EC" w:rsidR="005734A4" w:rsidRDefault="00463F54">
      <w:pPr>
        <w:pStyle w:val="TableofFigures"/>
        <w:tabs>
          <w:tab w:val="right" w:leader="dot" w:pos="9366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06816502" w:history="1">
        <w:r w:rsidR="005734A4" w:rsidRPr="000A4186">
          <w:rPr>
            <w:rStyle w:val="Hyperlink"/>
            <w:noProof/>
          </w:rPr>
          <w:t xml:space="preserve">Bảng 3.11 Usec case </w:t>
        </w:r>
        <w:r w:rsidR="005734A4" w:rsidRPr="000A4186">
          <w:rPr>
            <w:rStyle w:val="Hyperlink"/>
            <w:noProof/>
            <w:lang w:val="en-US"/>
          </w:rPr>
          <w:t>Đăng nhập</w:t>
        </w:r>
        <w:r w:rsidR="005734A4">
          <w:rPr>
            <w:noProof/>
            <w:webHidden/>
          </w:rPr>
          <w:tab/>
        </w:r>
        <w:r w:rsidR="005734A4">
          <w:rPr>
            <w:noProof/>
            <w:webHidden/>
          </w:rPr>
          <w:fldChar w:fldCharType="begin"/>
        </w:r>
        <w:r w:rsidR="005734A4">
          <w:rPr>
            <w:noProof/>
            <w:webHidden/>
          </w:rPr>
          <w:instrText xml:space="preserve"> PAGEREF _Toc106816502 \h </w:instrText>
        </w:r>
        <w:r w:rsidR="005734A4">
          <w:rPr>
            <w:noProof/>
            <w:webHidden/>
          </w:rPr>
        </w:r>
        <w:r w:rsidR="005734A4">
          <w:rPr>
            <w:noProof/>
            <w:webHidden/>
          </w:rPr>
          <w:fldChar w:fldCharType="separate"/>
        </w:r>
        <w:r w:rsidR="005734A4">
          <w:rPr>
            <w:noProof/>
            <w:webHidden/>
          </w:rPr>
          <w:t>52</w:t>
        </w:r>
        <w:r w:rsidR="005734A4">
          <w:rPr>
            <w:noProof/>
            <w:webHidden/>
          </w:rPr>
          <w:fldChar w:fldCharType="end"/>
        </w:r>
      </w:hyperlink>
    </w:p>
    <w:p w14:paraId="6980F660" w14:textId="540061F7" w:rsidR="005734A4" w:rsidRDefault="00463F54">
      <w:pPr>
        <w:pStyle w:val="TableofFigures"/>
        <w:tabs>
          <w:tab w:val="right" w:leader="dot" w:pos="9366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06816503" w:history="1">
        <w:r w:rsidR="005734A4" w:rsidRPr="000A4186">
          <w:rPr>
            <w:rStyle w:val="Hyperlink"/>
            <w:noProof/>
          </w:rPr>
          <w:t xml:space="preserve">Bảng 3.12 Usec case </w:t>
        </w:r>
        <w:r w:rsidR="005734A4" w:rsidRPr="000A4186">
          <w:rPr>
            <w:rStyle w:val="Hyperlink"/>
            <w:noProof/>
            <w:lang w:val="en-US"/>
          </w:rPr>
          <w:t>Đăng ký</w:t>
        </w:r>
        <w:r w:rsidR="005734A4">
          <w:rPr>
            <w:noProof/>
            <w:webHidden/>
          </w:rPr>
          <w:tab/>
        </w:r>
        <w:r w:rsidR="005734A4">
          <w:rPr>
            <w:noProof/>
            <w:webHidden/>
          </w:rPr>
          <w:fldChar w:fldCharType="begin"/>
        </w:r>
        <w:r w:rsidR="005734A4">
          <w:rPr>
            <w:noProof/>
            <w:webHidden/>
          </w:rPr>
          <w:instrText xml:space="preserve"> PAGEREF _Toc106816503 \h </w:instrText>
        </w:r>
        <w:r w:rsidR="005734A4">
          <w:rPr>
            <w:noProof/>
            <w:webHidden/>
          </w:rPr>
        </w:r>
        <w:r w:rsidR="005734A4">
          <w:rPr>
            <w:noProof/>
            <w:webHidden/>
          </w:rPr>
          <w:fldChar w:fldCharType="separate"/>
        </w:r>
        <w:r w:rsidR="005734A4">
          <w:rPr>
            <w:noProof/>
            <w:webHidden/>
          </w:rPr>
          <w:t>55</w:t>
        </w:r>
        <w:r w:rsidR="005734A4">
          <w:rPr>
            <w:noProof/>
            <w:webHidden/>
          </w:rPr>
          <w:fldChar w:fldCharType="end"/>
        </w:r>
      </w:hyperlink>
    </w:p>
    <w:p w14:paraId="1378B8D7" w14:textId="33515951" w:rsidR="005734A4" w:rsidRDefault="00463F54">
      <w:pPr>
        <w:pStyle w:val="TableofFigures"/>
        <w:tabs>
          <w:tab w:val="right" w:leader="dot" w:pos="9366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06816504" w:history="1">
        <w:r w:rsidR="005734A4" w:rsidRPr="000A4186">
          <w:rPr>
            <w:rStyle w:val="Hyperlink"/>
            <w:noProof/>
          </w:rPr>
          <w:t xml:space="preserve">Bảng 3.13 Usec case </w:t>
        </w:r>
        <w:r w:rsidR="005734A4" w:rsidRPr="000A4186">
          <w:rPr>
            <w:rStyle w:val="Hyperlink"/>
            <w:noProof/>
            <w:lang w:val="en-US"/>
          </w:rPr>
          <w:t>Quản lý đơn hàng</w:t>
        </w:r>
        <w:r w:rsidR="005734A4">
          <w:rPr>
            <w:noProof/>
            <w:webHidden/>
          </w:rPr>
          <w:tab/>
        </w:r>
        <w:r w:rsidR="005734A4">
          <w:rPr>
            <w:noProof/>
            <w:webHidden/>
          </w:rPr>
          <w:fldChar w:fldCharType="begin"/>
        </w:r>
        <w:r w:rsidR="005734A4">
          <w:rPr>
            <w:noProof/>
            <w:webHidden/>
          </w:rPr>
          <w:instrText xml:space="preserve"> PAGEREF _Toc106816504 \h </w:instrText>
        </w:r>
        <w:r w:rsidR="005734A4">
          <w:rPr>
            <w:noProof/>
            <w:webHidden/>
          </w:rPr>
        </w:r>
        <w:r w:rsidR="005734A4">
          <w:rPr>
            <w:noProof/>
            <w:webHidden/>
          </w:rPr>
          <w:fldChar w:fldCharType="separate"/>
        </w:r>
        <w:r w:rsidR="005734A4">
          <w:rPr>
            <w:noProof/>
            <w:webHidden/>
          </w:rPr>
          <w:t>56</w:t>
        </w:r>
        <w:r w:rsidR="005734A4">
          <w:rPr>
            <w:noProof/>
            <w:webHidden/>
          </w:rPr>
          <w:fldChar w:fldCharType="end"/>
        </w:r>
      </w:hyperlink>
    </w:p>
    <w:p w14:paraId="1957D32B" w14:textId="3A39B293" w:rsidR="005734A4" w:rsidRDefault="00463F54">
      <w:pPr>
        <w:pStyle w:val="TableofFigures"/>
        <w:tabs>
          <w:tab w:val="right" w:leader="dot" w:pos="9366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06816505" w:history="1">
        <w:r w:rsidR="005734A4" w:rsidRPr="000A4186">
          <w:rPr>
            <w:rStyle w:val="Hyperlink"/>
            <w:noProof/>
          </w:rPr>
          <w:t>Bảng 3.14</w:t>
        </w:r>
        <w:r w:rsidR="005734A4" w:rsidRPr="000A4186">
          <w:rPr>
            <w:rStyle w:val="Hyperlink"/>
            <w:noProof/>
            <w:lang w:val="en-US"/>
          </w:rPr>
          <w:t xml:space="preserve"> Use case Tìm kiếm sản phẩm</w:t>
        </w:r>
        <w:r w:rsidR="005734A4">
          <w:rPr>
            <w:noProof/>
            <w:webHidden/>
          </w:rPr>
          <w:tab/>
        </w:r>
        <w:r w:rsidR="005734A4">
          <w:rPr>
            <w:noProof/>
            <w:webHidden/>
          </w:rPr>
          <w:fldChar w:fldCharType="begin"/>
        </w:r>
        <w:r w:rsidR="005734A4">
          <w:rPr>
            <w:noProof/>
            <w:webHidden/>
          </w:rPr>
          <w:instrText xml:space="preserve"> PAGEREF _Toc106816505 \h </w:instrText>
        </w:r>
        <w:r w:rsidR="005734A4">
          <w:rPr>
            <w:noProof/>
            <w:webHidden/>
          </w:rPr>
        </w:r>
        <w:r w:rsidR="005734A4">
          <w:rPr>
            <w:noProof/>
            <w:webHidden/>
          </w:rPr>
          <w:fldChar w:fldCharType="separate"/>
        </w:r>
        <w:r w:rsidR="005734A4">
          <w:rPr>
            <w:noProof/>
            <w:webHidden/>
          </w:rPr>
          <w:t>57</w:t>
        </w:r>
        <w:r w:rsidR="005734A4">
          <w:rPr>
            <w:noProof/>
            <w:webHidden/>
          </w:rPr>
          <w:fldChar w:fldCharType="end"/>
        </w:r>
      </w:hyperlink>
    </w:p>
    <w:p w14:paraId="594CE1E6" w14:textId="59550AA2" w:rsidR="005734A4" w:rsidRDefault="00463F54">
      <w:pPr>
        <w:pStyle w:val="TableofFigures"/>
        <w:tabs>
          <w:tab w:val="right" w:leader="dot" w:pos="9366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06816506" w:history="1">
        <w:r w:rsidR="005734A4" w:rsidRPr="000A4186">
          <w:rPr>
            <w:rStyle w:val="Hyperlink"/>
            <w:noProof/>
          </w:rPr>
          <w:t xml:space="preserve">Bảng 3.15 Use case </w:t>
        </w:r>
        <w:r w:rsidR="005734A4" w:rsidRPr="000A4186">
          <w:rPr>
            <w:rStyle w:val="Hyperlink"/>
            <w:noProof/>
            <w:lang w:val="en-US"/>
          </w:rPr>
          <w:t>Xem chi tiết sản phẩm</w:t>
        </w:r>
        <w:r w:rsidR="005734A4">
          <w:rPr>
            <w:noProof/>
            <w:webHidden/>
          </w:rPr>
          <w:tab/>
        </w:r>
        <w:r w:rsidR="005734A4">
          <w:rPr>
            <w:noProof/>
            <w:webHidden/>
          </w:rPr>
          <w:fldChar w:fldCharType="begin"/>
        </w:r>
        <w:r w:rsidR="005734A4">
          <w:rPr>
            <w:noProof/>
            <w:webHidden/>
          </w:rPr>
          <w:instrText xml:space="preserve"> PAGEREF _Toc106816506 \h </w:instrText>
        </w:r>
        <w:r w:rsidR="005734A4">
          <w:rPr>
            <w:noProof/>
            <w:webHidden/>
          </w:rPr>
        </w:r>
        <w:r w:rsidR="005734A4">
          <w:rPr>
            <w:noProof/>
            <w:webHidden/>
          </w:rPr>
          <w:fldChar w:fldCharType="separate"/>
        </w:r>
        <w:r w:rsidR="005734A4">
          <w:rPr>
            <w:noProof/>
            <w:webHidden/>
          </w:rPr>
          <w:t>59</w:t>
        </w:r>
        <w:r w:rsidR="005734A4">
          <w:rPr>
            <w:noProof/>
            <w:webHidden/>
          </w:rPr>
          <w:fldChar w:fldCharType="end"/>
        </w:r>
      </w:hyperlink>
    </w:p>
    <w:p w14:paraId="7583271E" w14:textId="265FBE7C" w:rsidR="005734A4" w:rsidRDefault="00463F54">
      <w:pPr>
        <w:pStyle w:val="TableofFigures"/>
        <w:tabs>
          <w:tab w:val="right" w:leader="dot" w:pos="9366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06816507" w:history="1">
        <w:r w:rsidR="005734A4" w:rsidRPr="000A4186">
          <w:rPr>
            <w:rStyle w:val="Hyperlink"/>
            <w:noProof/>
          </w:rPr>
          <w:t xml:space="preserve">Bảng 3.16 Use case </w:t>
        </w:r>
        <w:r w:rsidR="005734A4" w:rsidRPr="000A4186">
          <w:rPr>
            <w:rStyle w:val="Hyperlink"/>
            <w:noProof/>
            <w:lang w:val="en-US"/>
          </w:rPr>
          <w:t>Xem sản phẩm theo hệ thống khuyến nghị sản phẩm</w:t>
        </w:r>
        <w:r w:rsidR="005734A4">
          <w:rPr>
            <w:noProof/>
            <w:webHidden/>
          </w:rPr>
          <w:tab/>
        </w:r>
        <w:r w:rsidR="005734A4">
          <w:rPr>
            <w:noProof/>
            <w:webHidden/>
          </w:rPr>
          <w:fldChar w:fldCharType="begin"/>
        </w:r>
        <w:r w:rsidR="005734A4">
          <w:rPr>
            <w:noProof/>
            <w:webHidden/>
          </w:rPr>
          <w:instrText xml:space="preserve"> PAGEREF _Toc106816507 \h </w:instrText>
        </w:r>
        <w:r w:rsidR="005734A4">
          <w:rPr>
            <w:noProof/>
            <w:webHidden/>
          </w:rPr>
        </w:r>
        <w:r w:rsidR="005734A4">
          <w:rPr>
            <w:noProof/>
            <w:webHidden/>
          </w:rPr>
          <w:fldChar w:fldCharType="separate"/>
        </w:r>
        <w:r w:rsidR="005734A4">
          <w:rPr>
            <w:noProof/>
            <w:webHidden/>
          </w:rPr>
          <w:t>59</w:t>
        </w:r>
        <w:r w:rsidR="005734A4">
          <w:rPr>
            <w:noProof/>
            <w:webHidden/>
          </w:rPr>
          <w:fldChar w:fldCharType="end"/>
        </w:r>
      </w:hyperlink>
    </w:p>
    <w:p w14:paraId="43809FB0" w14:textId="2A3A61CB" w:rsidR="005734A4" w:rsidRDefault="00463F54">
      <w:pPr>
        <w:pStyle w:val="TableofFigures"/>
        <w:tabs>
          <w:tab w:val="right" w:leader="dot" w:pos="9366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06816508" w:history="1">
        <w:r w:rsidR="005734A4" w:rsidRPr="000A4186">
          <w:rPr>
            <w:rStyle w:val="Hyperlink"/>
            <w:noProof/>
          </w:rPr>
          <w:t xml:space="preserve">Bảng 3.17 Use case </w:t>
        </w:r>
        <w:r w:rsidR="005734A4" w:rsidRPr="000A4186">
          <w:rPr>
            <w:rStyle w:val="Hyperlink"/>
            <w:noProof/>
            <w:lang w:val="en-US"/>
          </w:rPr>
          <w:t>Hủy đơn</w:t>
        </w:r>
        <w:r w:rsidR="005734A4">
          <w:rPr>
            <w:noProof/>
            <w:webHidden/>
          </w:rPr>
          <w:tab/>
        </w:r>
        <w:r w:rsidR="005734A4">
          <w:rPr>
            <w:noProof/>
            <w:webHidden/>
          </w:rPr>
          <w:fldChar w:fldCharType="begin"/>
        </w:r>
        <w:r w:rsidR="005734A4">
          <w:rPr>
            <w:noProof/>
            <w:webHidden/>
          </w:rPr>
          <w:instrText xml:space="preserve"> PAGEREF _Toc106816508 \h </w:instrText>
        </w:r>
        <w:r w:rsidR="005734A4">
          <w:rPr>
            <w:noProof/>
            <w:webHidden/>
          </w:rPr>
        </w:r>
        <w:r w:rsidR="005734A4">
          <w:rPr>
            <w:noProof/>
            <w:webHidden/>
          </w:rPr>
          <w:fldChar w:fldCharType="separate"/>
        </w:r>
        <w:r w:rsidR="005734A4">
          <w:rPr>
            <w:noProof/>
            <w:webHidden/>
          </w:rPr>
          <w:t>61</w:t>
        </w:r>
        <w:r w:rsidR="005734A4">
          <w:rPr>
            <w:noProof/>
            <w:webHidden/>
          </w:rPr>
          <w:fldChar w:fldCharType="end"/>
        </w:r>
      </w:hyperlink>
    </w:p>
    <w:p w14:paraId="387AEB18" w14:textId="100809A9" w:rsidR="005734A4" w:rsidRDefault="00463F54">
      <w:pPr>
        <w:pStyle w:val="TableofFigures"/>
        <w:tabs>
          <w:tab w:val="right" w:leader="dot" w:pos="9366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06816509" w:history="1">
        <w:r w:rsidR="005734A4" w:rsidRPr="000A4186">
          <w:rPr>
            <w:rStyle w:val="Hyperlink"/>
            <w:noProof/>
          </w:rPr>
          <w:t xml:space="preserve">Bảng 3.18 Use case </w:t>
        </w:r>
        <w:r w:rsidR="005734A4" w:rsidRPr="000A4186">
          <w:rPr>
            <w:rStyle w:val="Hyperlink"/>
            <w:noProof/>
            <w:lang w:val="en-US"/>
          </w:rPr>
          <w:t>Quản lý sản phẩm</w:t>
        </w:r>
        <w:r w:rsidR="005734A4">
          <w:rPr>
            <w:noProof/>
            <w:webHidden/>
          </w:rPr>
          <w:tab/>
        </w:r>
        <w:r w:rsidR="005734A4">
          <w:rPr>
            <w:noProof/>
            <w:webHidden/>
          </w:rPr>
          <w:fldChar w:fldCharType="begin"/>
        </w:r>
        <w:r w:rsidR="005734A4">
          <w:rPr>
            <w:noProof/>
            <w:webHidden/>
          </w:rPr>
          <w:instrText xml:space="preserve"> PAGEREF _Toc106816509 \h </w:instrText>
        </w:r>
        <w:r w:rsidR="005734A4">
          <w:rPr>
            <w:noProof/>
            <w:webHidden/>
          </w:rPr>
        </w:r>
        <w:r w:rsidR="005734A4">
          <w:rPr>
            <w:noProof/>
            <w:webHidden/>
          </w:rPr>
          <w:fldChar w:fldCharType="separate"/>
        </w:r>
        <w:r w:rsidR="005734A4">
          <w:rPr>
            <w:noProof/>
            <w:webHidden/>
          </w:rPr>
          <w:t>64</w:t>
        </w:r>
        <w:r w:rsidR="005734A4">
          <w:rPr>
            <w:noProof/>
            <w:webHidden/>
          </w:rPr>
          <w:fldChar w:fldCharType="end"/>
        </w:r>
      </w:hyperlink>
    </w:p>
    <w:p w14:paraId="5E99CE7C" w14:textId="3E3525E3" w:rsidR="005734A4" w:rsidRDefault="00463F54">
      <w:pPr>
        <w:pStyle w:val="TableofFigures"/>
        <w:tabs>
          <w:tab w:val="right" w:leader="dot" w:pos="9366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06816510" w:history="1">
        <w:r w:rsidR="005734A4" w:rsidRPr="000A4186">
          <w:rPr>
            <w:rStyle w:val="Hyperlink"/>
            <w:noProof/>
          </w:rPr>
          <w:t xml:space="preserve">Bảng 3.19 Use case </w:t>
        </w:r>
        <w:r w:rsidR="005734A4" w:rsidRPr="000A4186">
          <w:rPr>
            <w:rStyle w:val="Hyperlink"/>
            <w:noProof/>
            <w:lang w:val="en-US"/>
          </w:rPr>
          <w:t>Quản lý đơn đặt hàng</w:t>
        </w:r>
        <w:r w:rsidR="005734A4">
          <w:rPr>
            <w:noProof/>
            <w:webHidden/>
          </w:rPr>
          <w:tab/>
        </w:r>
        <w:r w:rsidR="005734A4">
          <w:rPr>
            <w:noProof/>
            <w:webHidden/>
          </w:rPr>
          <w:fldChar w:fldCharType="begin"/>
        </w:r>
        <w:r w:rsidR="005734A4">
          <w:rPr>
            <w:noProof/>
            <w:webHidden/>
          </w:rPr>
          <w:instrText xml:space="preserve"> PAGEREF _Toc106816510 \h </w:instrText>
        </w:r>
        <w:r w:rsidR="005734A4">
          <w:rPr>
            <w:noProof/>
            <w:webHidden/>
          </w:rPr>
        </w:r>
        <w:r w:rsidR="005734A4">
          <w:rPr>
            <w:noProof/>
            <w:webHidden/>
          </w:rPr>
          <w:fldChar w:fldCharType="separate"/>
        </w:r>
        <w:r w:rsidR="005734A4">
          <w:rPr>
            <w:noProof/>
            <w:webHidden/>
          </w:rPr>
          <w:t>66</w:t>
        </w:r>
        <w:r w:rsidR="005734A4">
          <w:rPr>
            <w:noProof/>
            <w:webHidden/>
          </w:rPr>
          <w:fldChar w:fldCharType="end"/>
        </w:r>
      </w:hyperlink>
    </w:p>
    <w:p w14:paraId="4D9351EC" w14:textId="4447C7E1" w:rsidR="005734A4" w:rsidRDefault="00463F54">
      <w:pPr>
        <w:pStyle w:val="TableofFigures"/>
        <w:tabs>
          <w:tab w:val="right" w:leader="dot" w:pos="9366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06816511" w:history="1">
        <w:r w:rsidR="005734A4" w:rsidRPr="000A4186">
          <w:rPr>
            <w:rStyle w:val="Hyperlink"/>
            <w:noProof/>
          </w:rPr>
          <w:t xml:space="preserve">Bảng 3.20 Use case </w:t>
        </w:r>
        <w:r w:rsidR="005734A4" w:rsidRPr="000A4186">
          <w:rPr>
            <w:rStyle w:val="Hyperlink"/>
            <w:noProof/>
            <w:lang w:val="en-US"/>
          </w:rPr>
          <w:t>Quản lý thông tin cửa hàng</w:t>
        </w:r>
        <w:r w:rsidR="005734A4">
          <w:rPr>
            <w:noProof/>
            <w:webHidden/>
          </w:rPr>
          <w:tab/>
        </w:r>
        <w:r w:rsidR="005734A4">
          <w:rPr>
            <w:noProof/>
            <w:webHidden/>
          </w:rPr>
          <w:fldChar w:fldCharType="begin"/>
        </w:r>
        <w:r w:rsidR="005734A4">
          <w:rPr>
            <w:noProof/>
            <w:webHidden/>
          </w:rPr>
          <w:instrText xml:space="preserve"> PAGEREF _Toc106816511 \h </w:instrText>
        </w:r>
        <w:r w:rsidR="005734A4">
          <w:rPr>
            <w:noProof/>
            <w:webHidden/>
          </w:rPr>
        </w:r>
        <w:r w:rsidR="005734A4">
          <w:rPr>
            <w:noProof/>
            <w:webHidden/>
          </w:rPr>
          <w:fldChar w:fldCharType="separate"/>
        </w:r>
        <w:r w:rsidR="005734A4">
          <w:rPr>
            <w:noProof/>
            <w:webHidden/>
          </w:rPr>
          <w:t>67</w:t>
        </w:r>
        <w:r w:rsidR="005734A4">
          <w:rPr>
            <w:noProof/>
            <w:webHidden/>
          </w:rPr>
          <w:fldChar w:fldCharType="end"/>
        </w:r>
      </w:hyperlink>
    </w:p>
    <w:p w14:paraId="27BAB3A3" w14:textId="482954C3" w:rsidR="005734A4" w:rsidRDefault="00463F54">
      <w:pPr>
        <w:pStyle w:val="TableofFigures"/>
        <w:tabs>
          <w:tab w:val="right" w:leader="dot" w:pos="9366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06816512" w:history="1">
        <w:r w:rsidR="005734A4" w:rsidRPr="000A4186">
          <w:rPr>
            <w:rStyle w:val="Hyperlink"/>
            <w:noProof/>
          </w:rPr>
          <w:t xml:space="preserve">Bảng 3.21 Use case </w:t>
        </w:r>
        <w:r w:rsidR="005734A4" w:rsidRPr="000A4186">
          <w:rPr>
            <w:rStyle w:val="Hyperlink"/>
            <w:noProof/>
            <w:lang w:val="en-US"/>
          </w:rPr>
          <w:t>Cập nhật trạng thái đơn hàng</w:t>
        </w:r>
        <w:r w:rsidR="005734A4">
          <w:rPr>
            <w:noProof/>
            <w:webHidden/>
          </w:rPr>
          <w:tab/>
        </w:r>
        <w:r w:rsidR="005734A4">
          <w:rPr>
            <w:noProof/>
            <w:webHidden/>
          </w:rPr>
          <w:fldChar w:fldCharType="begin"/>
        </w:r>
        <w:r w:rsidR="005734A4">
          <w:rPr>
            <w:noProof/>
            <w:webHidden/>
          </w:rPr>
          <w:instrText xml:space="preserve"> PAGEREF _Toc106816512 \h </w:instrText>
        </w:r>
        <w:r w:rsidR="005734A4">
          <w:rPr>
            <w:noProof/>
            <w:webHidden/>
          </w:rPr>
        </w:r>
        <w:r w:rsidR="005734A4">
          <w:rPr>
            <w:noProof/>
            <w:webHidden/>
          </w:rPr>
          <w:fldChar w:fldCharType="separate"/>
        </w:r>
        <w:r w:rsidR="005734A4">
          <w:rPr>
            <w:noProof/>
            <w:webHidden/>
          </w:rPr>
          <w:t>69</w:t>
        </w:r>
        <w:r w:rsidR="005734A4">
          <w:rPr>
            <w:noProof/>
            <w:webHidden/>
          </w:rPr>
          <w:fldChar w:fldCharType="end"/>
        </w:r>
      </w:hyperlink>
    </w:p>
    <w:p w14:paraId="408A3314" w14:textId="375F18AC" w:rsidR="005734A4" w:rsidRDefault="00463F54">
      <w:pPr>
        <w:pStyle w:val="TableofFigures"/>
        <w:tabs>
          <w:tab w:val="right" w:leader="dot" w:pos="9366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06816513" w:history="1">
        <w:r w:rsidR="005734A4" w:rsidRPr="000A4186">
          <w:rPr>
            <w:rStyle w:val="Hyperlink"/>
            <w:noProof/>
          </w:rPr>
          <w:t xml:space="preserve">Bảng 3.22 Use case </w:t>
        </w:r>
        <w:r w:rsidR="005734A4" w:rsidRPr="000A4186">
          <w:rPr>
            <w:rStyle w:val="Hyperlink"/>
            <w:noProof/>
            <w:lang w:val="en-US"/>
          </w:rPr>
          <w:t>Xem thông tin nhân viên</w:t>
        </w:r>
        <w:r w:rsidR="005734A4">
          <w:rPr>
            <w:noProof/>
            <w:webHidden/>
          </w:rPr>
          <w:tab/>
        </w:r>
        <w:r w:rsidR="005734A4">
          <w:rPr>
            <w:noProof/>
            <w:webHidden/>
          </w:rPr>
          <w:fldChar w:fldCharType="begin"/>
        </w:r>
        <w:r w:rsidR="005734A4">
          <w:rPr>
            <w:noProof/>
            <w:webHidden/>
          </w:rPr>
          <w:instrText xml:space="preserve"> PAGEREF _Toc106816513 \h </w:instrText>
        </w:r>
        <w:r w:rsidR="005734A4">
          <w:rPr>
            <w:noProof/>
            <w:webHidden/>
          </w:rPr>
        </w:r>
        <w:r w:rsidR="005734A4">
          <w:rPr>
            <w:noProof/>
            <w:webHidden/>
          </w:rPr>
          <w:fldChar w:fldCharType="separate"/>
        </w:r>
        <w:r w:rsidR="005734A4">
          <w:rPr>
            <w:noProof/>
            <w:webHidden/>
          </w:rPr>
          <w:t>70</w:t>
        </w:r>
        <w:r w:rsidR="005734A4">
          <w:rPr>
            <w:noProof/>
            <w:webHidden/>
          </w:rPr>
          <w:fldChar w:fldCharType="end"/>
        </w:r>
      </w:hyperlink>
    </w:p>
    <w:p w14:paraId="10D66F51" w14:textId="4705892E" w:rsidR="005734A4" w:rsidRDefault="00463F54">
      <w:pPr>
        <w:pStyle w:val="TableofFigures"/>
        <w:tabs>
          <w:tab w:val="right" w:leader="dot" w:pos="9366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06816514" w:history="1">
        <w:r w:rsidR="005734A4" w:rsidRPr="000A4186">
          <w:rPr>
            <w:rStyle w:val="Hyperlink"/>
            <w:noProof/>
          </w:rPr>
          <w:t xml:space="preserve">Bảng 3.23 Use case </w:t>
        </w:r>
        <w:r w:rsidR="005734A4" w:rsidRPr="000A4186">
          <w:rPr>
            <w:rStyle w:val="Hyperlink"/>
            <w:noProof/>
            <w:lang w:val="en-US"/>
          </w:rPr>
          <w:t>Thêm nhân viên</w:t>
        </w:r>
        <w:r w:rsidR="005734A4">
          <w:rPr>
            <w:noProof/>
            <w:webHidden/>
          </w:rPr>
          <w:tab/>
        </w:r>
        <w:r w:rsidR="005734A4">
          <w:rPr>
            <w:noProof/>
            <w:webHidden/>
          </w:rPr>
          <w:fldChar w:fldCharType="begin"/>
        </w:r>
        <w:r w:rsidR="005734A4">
          <w:rPr>
            <w:noProof/>
            <w:webHidden/>
          </w:rPr>
          <w:instrText xml:space="preserve"> PAGEREF _Toc106816514 \h </w:instrText>
        </w:r>
        <w:r w:rsidR="005734A4">
          <w:rPr>
            <w:noProof/>
            <w:webHidden/>
          </w:rPr>
        </w:r>
        <w:r w:rsidR="005734A4">
          <w:rPr>
            <w:noProof/>
            <w:webHidden/>
          </w:rPr>
          <w:fldChar w:fldCharType="separate"/>
        </w:r>
        <w:r w:rsidR="005734A4">
          <w:rPr>
            <w:noProof/>
            <w:webHidden/>
          </w:rPr>
          <w:t>71</w:t>
        </w:r>
        <w:r w:rsidR="005734A4">
          <w:rPr>
            <w:noProof/>
            <w:webHidden/>
          </w:rPr>
          <w:fldChar w:fldCharType="end"/>
        </w:r>
      </w:hyperlink>
    </w:p>
    <w:p w14:paraId="0D79433B" w14:textId="35326720" w:rsidR="005734A4" w:rsidRDefault="00463F54">
      <w:pPr>
        <w:pStyle w:val="TableofFigures"/>
        <w:tabs>
          <w:tab w:val="right" w:leader="dot" w:pos="9366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06816515" w:history="1">
        <w:r w:rsidR="005734A4" w:rsidRPr="000A4186">
          <w:rPr>
            <w:rStyle w:val="Hyperlink"/>
            <w:noProof/>
          </w:rPr>
          <w:t xml:space="preserve">Bảng 3.24 Use case </w:t>
        </w:r>
        <w:r w:rsidR="005734A4" w:rsidRPr="000A4186">
          <w:rPr>
            <w:rStyle w:val="Hyperlink"/>
            <w:noProof/>
            <w:lang w:val="en-US"/>
          </w:rPr>
          <w:t>Xóa nhân viên</w:t>
        </w:r>
        <w:r w:rsidR="005734A4">
          <w:rPr>
            <w:noProof/>
            <w:webHidden/>
          </w:rPr>
          <w:tab/>
        </w:r>
        <w:r w:rsidR="005734A4">
          <w:rPr>
            <w:noProof/>
            <w:webHidden/>
          </w:rPr>
          <w:fldChar w:fldCharType="begin"/>
        </w:r>
        <w:r w:rsidR="005734A4">
          <w:rPr>
            <w:noProof/>
            <w:webHidden/>
          </w:rPr>
          <w:instrText xml:space="preserve"> PAGEREF _Toc106816515 \h </w:instrText>
        </w:r>
        <w:r w:rsidR="005734A4">
          <w:rPr>
            <w:noProof/>
            <w:webHidden/>
          </w:rPr>
        </w:r>
        <w:r w:rsidR="005734A4">
          <w:rPr>
            <w:noProof/>
            <w:webHidden/>
          </w:rPr>
          <w:fldChar w:fldCharType="separate"/>
        </w:r>
        <w:r w:rsidR="005734A4">
          <w:rPr>
            <w:noProof/>
            <w:webHidden/>
          </w:rPr>
          <w:t>73</w:t>
        </w:r>
        <w:r w:rsidR="005734A4">
          <w:rPr>
            <w:noProof/>
            <w:webHidden/>
          </w:rPr>
          <w:fldChar w:fldCharType="end"/>
        </w:r>
      </w:hyperlink>
    </w:p>
    <w:p w14:paraId="0014E8E2" w14:textId="360A5695" w:rsidR="005734A4" w:rsidRDefault="00463F54">
      <w:pPr>
        <w:pStyle w:val="TableofFigures"/>
        <w:tabs>
          <w:tab w:val="right" w:leader="dot" w:pos="9366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06816516" w:history="1">
        <w:r w:rsidR="005734A4" w:rsidRPr="000A4186">
          <w:rPr>
            <w:rStyle w:val="Hyperlink"/>
            <w:noProof/>
          </w:rPr>
          <w:t>Bảng 3.25</w:t>
        </w:r>
        <w:r w:rsidR="005734A4" w:rsidRPr="000A4186">
          <w:rPr>
            <w:rStyle w:val="Hyperlink"/>
            <w:noProof/>
            <w:lang w:val="en-US"/>
          </w:rPr>
          <w:t xml:space="preserve"> Use case sửa nhân viên</w:t>
        </w:r>
        <w:r w:rsidR="005734A4">
          <w:rPr>
            <w:noProof/>
            <w:webHidden/>
          </w:rPr>
          <w:tab/>
        </w:r>
        <w:r w:rsidR="005734A4">
          <w:rPr>
            <w:noProof/>
            <w:webHidden/>
          </w:rPr>
          <w:fldChar w:fldCharType="begin"/>
        </w:r>
        <w:r w:rsidR="005734A4">
          <w:rPr>
            <w:noProof/>
            <w:webHidden/>
          </w:rPr>
          <w:instrText xml:space="preserve"> PAGEREF _Toc106816516 \h </w:instrText>
        </w:r>
        <w:r w:rsidR="005734A4">
          <w:rPr>
            <w:noProof/>
            <w:webHidden/>
          </w:rPr>
        </w:r>
        <w:r w:rsidR="005734A4">
          <w:rPr>
            <w:noProof/>
            <w:webHidden/>
          </w:rPr>
          <w:fldChar w:fldCharType="separate"/>
        </w:r>
        <w:r w:rsidR="005734A4">
          <w:rPr>
            <w:noProof/>
            <w:webHidden/>
          </w:rPr>
          <w:t>74</w:t>
        </w:r>
        <w:r w:rsidR="005734A4">
          <w:rPr>
            <w:noProof/>
            <w:webHidden/>
          </w:rPr>
          <w:fldChar w:fldCharType="end"/>
        </w:r>
      </w:hyperlink>
    </w:p>
    <w:p w14:paraId="3D36CD4A" w14:textId="1523D53C" w:rsidR="005734A4" w:rsidRDefault="00463F54">
      <w:pPr>
        <w:pStyle w:val="TableofFigures"/>
        <w:tabs>
          <w:tab w:val="right" w:leader="dot" w:pos="9366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06816517" w:history="1">
        <w:r w:rsidR="005734A4" w:rsidRPr="000A4186">
          <w:rPr>
            <w:rStyle w:val="Hyperlink"/>
            <w:noProof/>
          </w:rPr>
          <w:t xml:space="preserve">Bảng 3.26 Use case </w:t>
        </w:r>
        <w:r w:rsidR="005734A4" w:rsidRPr="000A4186">
          <w:rPr>
            <w:rStyle w:val="Hyperlink"/>
            <w:noProof/>
            <w:lang w:val="en-US"/>
          </w:rPr>
          <w:t>Hỗ trợ khách hàng (Admin/Staff)</w:t>
        </w:r>
        <w:r w:rsidR="005734A4">
          <w:rPr>
            <w:noProof/>
            <w:webHidden/>
          </w:rPr>
          <w:tab/>
        </w:r>
        <w:r w:rsidR="005734A4">
          <w:rPr>
            <w:noProof/>
            <w:webHidden/>
          </w:rPr>
          <w:fldChar w:fldCharType="begin"/>
        </w:r>
        <w:r w:rsidR="005734A4">
          <w:rPr>
            <w:noProof/>
            <w:webHidden/>
          </w:rPr>
          <w:instrText xml:space="preserve"> PAGEREF _Toc106816517 \h </w:instrText>
        </w:r>
        <w:r w:rsidR="005734A4">
          <w:rPr>
            <w:noProof/>
            <w:webHidden/>
          </w:rPr>
        </w:r>
        <w:r w:rsidR="005734A4">
          <w:rPr>
            <w:noProof/>
            <w:webHidden/>
          </w:rPr>
          <w:fldChar w:fldCharType="separate"/>
        </w:r>
        <w:r w:rsidR="005734A4">
          <w:rPr>
            <w:noProof/>
            <w:webHidden/>
          </w:rPr>
          <w:t>76</w:t>
        </w:r>
        <w:r w:rsidR="005734A4">
          <w:rPr>
            <w:noProof/>
            <w:webHidden/>
          </w:rPr>
          <w:fldChar w:fldCharType="end"/>
        </w:r>
      </w:hyperlink>
    </w:p>
    <w:p w14:paraId="7A6E69A5" w14:textId="5E646099" w:rsidR="005734A4" w:rsidRDefault="00463F54">
      <w:pPr>
        <w:pStyle w:val="TableofFigures"/>
        <w:tabs>
          <w:tab w:val="right" w:leader="dot" w:pos="9366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06816518" w:history="1">
        <w:r w:rsidR="005734A4" w:rsidRPr="000A4186">
          <w:rPr>
            <w:rStyle w:val="Hyperlink"/>
            <w:noProof/>
          </w:rPr>
          <w:t xml:space="preserve">Bảng 3.27 Use case </w:t>
        </w:r>
        <w:r w:rsidR="005734A4" w:rsidRPr="000A4186">
          <w:rPr>
            <w:rStyle w:val="Hyperlink"/>
            <w:noProof/>
            <w:lang w:val="en-US"/>
          </w:rPr>
          <w:t>Hỗ trợ khách hàng (Khách hàng)</w:t>
        </w:r>
        <w:r w:rsidR="005734A4">
          <w:rPr>
            <w:noProof/>
            <w:webHidden/>
          </w:rPr>
          <w:tab/>
        </w:r>
        <w:r w:rsidR="005734A4">
          <w:rPr>
            <w:noProof/>
            <w:webHidden/>
          </w:rPr>
          <w:fldChar w:fldCharType="begin"/>
        </w:r>
        <w:r w:rsidR="005734A4">
          <w:rPr>
            <w:noProof/>
            <w:webHidden/>
          </w:rPr>
          <w:instrText xml:space="preserve"> PAGEREF _Toc106816518 \h </w:instrText>
        </w:r>
        <w:r w:rsidR="005734A4">
          <w:rPr>
            <w:noProof/>
            <w:webHidden/>
          </w:rPr>
        </w:r>
        <w:r w:rsidR="005734A4">
          <w:rPr>
            <w:noProof/>
            <w:webHidden/>
          </w:rPr>
          <w:fldChar w:fldCharType="separate"/>
        </w:r>
        <w:r w:rsidR="005734A4">
          <w:rPr>
            <w:noProof/>
            <w:webHidden/>
          </w:rPr>
          <w:t>77</w:t>
        </w:r>
        <w:r w:rsidR="005734A4">
          <w:rPr>
            <w:noProof/>
            <w:webHidden/>
          </w:rPr>
          <w:fldChar w:fldCharType="end"/>
        </w:r>
      </w:hyperlink>
    </w:p>
    <w:p w14:paraId="78D7DDA4" w14:textId="3AF0F3BE" w:rsidR="005734A4" w:rsidRDefault="00463F54">
      <w:pPr>
        <w:pStyle w:val="TableofFigures"/>
        <w:tabs>
          <w:tab w:val="right" w:leader="dot" w:pos="9366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06816519" w:history="1">
        <w:r w:rsidR="005734A4" w:rsidRPr="000A4186">
          <w:rPr>
            <w:rStyle w:val="Hyperlink"/>
            <w:noProof/>
          </w:rPr>
          <w:t xml:space="preserve">Bảng 3.28 Bảng mô tả </w:t>
        </w:r>
        <w:r w:rsidR="005734A4" w:rsidRPr="000A4186">
          <w:rPr>
            <w:rStyle w:val="Hyperlink"/>
            <w:noProof/>
            <w:lang w:val="en-US"/>
          </w:rPr>
          <w:t>dữ liệu Bảng User</w:t>
        </w:r>
        <w:r w:rsidR="005734A4">
          <w:rPr>
            <w:noProof/>
            <w:webHidden/>
          </w:rPr>
          <w:tab/>
        </w:r>
        <w:r w:rsidR="005734A4">
          <w:rPr>
            <w:noProof/>
            <w:webHidden/>
          </w:rPr>
          <w:fldChar w:fldCharType="begin"/>
        </w:r>
        <w:r w:rsidR="005734A4">
          <w:rPr>
            <w:noProof/>
            <w:webHidden/>
          </w:rPr>
          <w:instrText xml:space="preserve"> PAGEREF _Toc106816519 \h </w:instrText>
        </w:r>
        <w:r w:rsidR="005734A4">
          <w:rPr>
            <w:noProof/>
            <w:webHidden/>
          </w:rPr>
        </w:r>
        <w:r w:rsidR="005734A4">
          <w:rPr>
            <w:noProof/>
            <w:webHidden/>
          </w:rPr>
          <w:fldChar w:fldCharType="separate"/>
        </w:r>
        <w:r w:rsidR="005734A4">
          <w:rPr>
            <w:noProof/>
            <w:webHidden/>
          </w:rPr>
          <w:t>109</w:t>
        </w:r>
        <w:r w:rsidR="005734A4">
          <w:rPr>
            <w:noProof/>
            <w:webHidden/>
          </w:rPr>
          <w:fldChar w:fldCharType="end"/>
        </w:r>
      </w:hyperlink>
    </w:p>
    <w:p w14:paraId="0C5EE2C7" w14:textId="1BBA74EC" w:rsidR="005734A4" w:rsidRDefault="00463F54">
      <w:pPr>
        <w:pStyle w:val="TableofFigures"/>
        <w:tabs>
          <w:tab w:val="right" w:leader="dot" w:pos="9366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06816520" w:history="1">
        <w:r w:rsidR="005734A4" w:rsidRPr="000A4186">
          <w:rPr>
            <w:rStyle w:val="Hyperlink"/>
            <w:noProof/>
          </w:rPr>
          <w:t xml:space="preserve">Bảng 3.29 Bảng mô tả </w:t>
        </w:r>
        <w:r w:rsidR="005734A4" w:rsidRPr="000A4186">
          <w:rPr>
            <w:rStyle w:val="Hyperlink"/>
            <w:noProof/>
            <w:lang w:val="en-US"/>
          </w:rPr>
          <w:t>dữ liệu Bảng Order</w:t>
        </w:r>
        <w:r w:rsidR="005734A4">
          <w:rPr>
            <w:noProof/>
            <w:webHidden/>
          </w:rPr>
          <w:tab/>
        </w:r>
        <w:r w:rsidR="005734A4">
          <w:rPr>
            <w:noProof/>
            <w:webHidden/>
          </w:rPr>
          <w:fldChar w:fldCharType="begin"/>
        </w:r>
        <w:r w:rsidR="005734A4">
          <w:rPr>
            <w:noProof/>
            <w:webHidden/>
          </w:rPr>
          <w:instrText xml:space="preserve"> PAGEREF _Toc106816520 \h </w:instrText>
        </w:r>
        <w:r w:rsidR="005734A4">
          <w:rPr>
            <w:noProof/>
            <w:webHidden/>
          </w:rPr>
        </w:r>
        <w:r w:rsidR="005734A4">
          <w:rPr>
            <w:noProof/>
            <w:webHidden/>
          </w:rPr>
          <w:fldChar w:fldCharType="separate"/>
        </w:r>
        <w:r w:rsidR="005734A4">
          <w:rPr>
            <w:noProof/>
            <w:webHidden/>
          </w:rPr>
          <w:t>109</w:t>
        </w:r>
        <w:r w:rsidR="005734A4">
          <w:rPr>
            <w:noProof/>
            <w:webHidden/>
          </w:rPr>
          <w:fldChar w:fldCharType="end"/>
        </w:r>
      </w:hyperlink>
    </w:p>
    <w:p w14:paraId="517DAF54" w14:textId="0093F0A2" w:rsidR="00195930" w:rsidRPr="00D5653B" w:rsidRDefault="001D2B02" w:rsidP="000B5449">
      <w:pPr>
        <w:ind w:left="0"/>
        <w:jc w:val="both"/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lang w:val="en-US"/>
        </w:rPr>
        <w:fldChar w:fldCharType="end"/>
      </w:r>
    </w:p>
    <w:p w14:paraId="2767E774" w14:textId="77777777" w:rsidR="00E45D61" w:rsidRDefault="00E45D61" w:rsidP="001D2B02">
      <w:pPr>
        <w:ind w:left="0"/>
        <w:rPr>
          <w:lang w:val="en-US" w:eastAsia="fr-FR"/>
        </w:rPr>
        <w:sectPr w:rsidR="00E45D61" w:rsidSect="00356D50">
          <w:pgSz w:w="11910" w:h="16840"/>
          <w:pgMar w:top="850" w:right="1123" w:bottom="850" w:left="1411" w:header="0" w:footer="0" w:gutter="0"/>
          <w:cols w:space="720"/>
          <w:docGrid w:linePitch="354"/>
        </w:sectPr>
      </w:pPr>
    </w:p>
    <w:p w14:paraId="58271E83" w14:textId="77777777" w:rsidR="00E45D61" w:rsidRPr="003C088F" w:rsidRDefault="00E45D61" w:rsidP="00854C53">
      <w:pPr>
        <w:pStyle w:val="Title"/>
      </w:pPr>
      <w:bookmarkStart w:id="13" w:name="_Toc91281969"/>
      <w:bookmarkStart w:id="14" w:name="_Toc91600806"/>
      <w:bookmarkStart w:id="15" w:name="_Toc106804418"/>
      <w:bookmarkStart w:id="16" w:name="_Toc106811929"/>
      <w:r w:rsidRPr="003C088F">
        <w:lastRenderedPageBreak/>
        <w:t>DANH MỤC TỪ VIẾT TẮT</w:t>
      </w:r>
      <w:bookmarkEnd w:id="13"/>
      <w:bookmarkEnd w:id="14"/>
      <w:bookmarkEnd w:id="15"/>
      <w:bookmarkEnd w:id="16"/>
    </w:p>
    <w:p w14:paraId="6FCA6B77" w14:textId="77777777" w:rsidR="00E45D61" w:rsidRPr="00D5653B" w:rsidRDefault="00E45D61" w:rsidP="00E45D61">
      <w:pPr>
        <w:pStyle w:val="BodyText"/>
        <w:jc w:val="both"/>
        <w:rPr>
          <w:rFonts w:asciiTheme="majorHAnsi" w:hAnsiTheme="majorHAnsi" w:cstheme="majorHAnsi"/>
          <w:b/>
          <w:sz w:val="20"/>
        </w:rPr>
      </w:pPr>
    </w:p>
    <w:p w14:paraId="4389B94E" w14:textId="77777777" w:rsidR="00E45D61" w:rsidRPr="00D5653B" w:rsidRDefault="00E45D61" w:rsidP="00E45D61">
      <w:pPr>
        <w:pStyle w:val="BodyText"/>
        <w:jc w:val="both"/>
        <w:rPr>
          <w:rFonts w:asciiTheme="majorHAnsi" w:hAnsiTheme="majorHAnsi" w:cstheme="majorHAnsi"/>
          <w:b/>
          <w:sz w:val="15"/>
        </w:rPr>
      </w:pPr>
    </w:p>
    <w:tbl>
      <w:tblPr>
        <w:tblW w:w="0" w:type="auto"/>
        <w:tblInd w:w="89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330"/>
        <w:gridCol w:w="3960"/>
        <w:gridCol w:w="4070"/>
        <w:gridCol w:w="108"/>
      </w:tblGrid>
      <w:tr w:rsidR="00E45D61" w:rsidRPr="00D5653B" w14:paraId="078FF54F" w14:textId="77777777" w:rsidTr="00356D50">
        <w:trPr>
          <w:trHeight w:val="688"/>
        </w:trPr>
        <w:tc>
          <w:tcPr>
            <w:tcW w:w="1330" w:type="dxa"/>
            <w:shd w:val="clear" w:color="auto" w:fill="C5D9F0"/>
          </w:tcPr>
          <w:p w14:paraId="1596AF98" w14:textId="77777777" w:rsidR="00E45D61" w:rsidRPr="00D5653B" w:rsidRDefault="00E45D61" w:rsidP="00A85CB5">
            <w:pPr>
              <w:pStyle w:val="TableParagraph"/>
              <w:spacing w:before="122"/>
              <w:ind w:left="88" w:right="82"/>
              <w:jc w:val="both"/>
              <w:rPr>
                <w:rFonts w:asciiTheme="majorHAnsi" w:hAnsiTheme="majorHAnsi" w:cstheme="majorHAnsi"/>
                <w:b/>
              </w:rPr>
            </w:pPr>
            <w:proofErr w:type="spellStart"/>
            <w:r w:rsidRPr="00D5653B">
              <w:rPr>
                <w:rFonts w:asciiTheme="majorHAnsi" w:hAnsiTheme="majorHAnsi" w:cstheme="majorHAnsi"/>
                <w:b/>
              </w:rPr>
              <w:t>Từ</w:t>
            </w:r>
            <w:proofErr w:type="spellEnd"/>
            <w:r w:rsidRPr="00D5653B">
              <w:rPr>
                <w:rFonts w:asciiTheme="majorHAnsi" w:hAnsiTheme="majorHAnsi" w:cstheme="majorHAnsi"/>
                <w:b/>
                <w:spacing w:val="-5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viết</w:t>
            </w:r>
            <w:proofErr w:type="spellEnd"/>
            <w:r w:rsidRPr="00D5653B">
              <w:rPr>
                <w:rFonts w:asciiTheme="majorHAnsi" w:hAnsiTheme="majorHAnsi" w:cstheme="majorHAnsi"/>
                <w:b/>
                <w:spacing w:val="-3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tắt</w:t>
            </w:r>
            <w:proofErr w:type="spellEnd"/>
          </w:p>
        </w:tc>
        <w:tc>
          <w:tcPr>
            <w:tcW w:w="3960" w:type="dxa"/>
            <w:shd w:val="clear" w:color="auto" w:fill="C5D9F0"/>
          </w:tcPr>
          <w:p w14:paraId="50DB0DEB" w14:textId="77777777" w:rsidR="00E45D61" w:rsidRPr="00D5653B" w:rsidRDefault="00E45D61" w:rsidP="00A85CB5">
            <w:pPr>
              <w:pStyle w:val="TableParagraph"/>
              <w:spacing w:before="122"/>
              <w:ind w:left="0"/>
              <w:jc w:val="both"/>
              <w:rPr>
                <w:rFonts w:asciiTheme="majorHAnsi" w:hAnsiTheme="majorHAnsi" w:cstheme="majorHAnsi"/>
                <w:b/>
              </w:rPr>
            </w:pPr>
            <w:proofErr w:type="spellStart"/>
            <w:r w:rsidRPr="00D5653B">
              <w:rPr>
                <w:rFonts w:asciiTheme="majorHAnsi" w:hAnsiTheme="majorHAnsi" w:cstheme="majorHAnsi"/>
                <w:b/>
              </w:rPr>
              <w:t>Từ</w:t>
            </w:r>
            <w:proofErr w:type="spellEnd"/>
            <w:r w:rsidRPr="00D5653B">
              <w:rPr>
                <w:rFonts w:asciiTheme="majorHAnsi" w:hAnsiTheme="majorHAnsi" w:cstheme="majorHAnsi"/>
                <w:b/>
                <w:spacing w:val="-2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đầy</w:t>
            </w:r>
            <w:proofErr w:type="spellEnd"/>
            <w:r w:rsidRPr="00D5653B">
              <w:rPr>
                <w:rFonts w:asciiTheme="majorHAnsi" w:hAnsiTheme="majorHAnsi" w:cstheme="majorHAnsi"/>
                <w:b/>
                <w:spacing w:val="-1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đủ</w:t>
            </w:r>
            <w:proofErr w:type="spellEnd"/>
          </w:p>
        </w:tc>
        <w:tc>
          <w:tcPr>
            <w:tcW w:w="4070" w:type="dxa"/>
            <w:gridSpan w:val="2"/>
            <w:shd w:val="clear" w:color="auto" w:fill="C5D9F0"/>
          </w:tcPr>
          <w:p w14:paraId="7EB1D6F2" w14:textId="77777777" w:rsidR="00E45D61" w:rsidRPr="00D5653B" w:rsidRDefault="00E45D61" w:rsidP="00A85CB5">
            <w:pPr>
              <w:pStyle w:val="TableParagraph"/>
              <w:spacing w:before="122"/>
              <w:ind w:left="1181" w:right="1186"/>
              <w:jc w:val="both"/>
              <w:rPr>
                <w:rFonts w:asciiTheme="majorHAnsi" w:hAnsiTheme="majorHAnsi" w:cstheme="majorHAnsi"/>
                <w:b/>
              </w:rPr>
            </w:pPr>
            <w:proofErr w:type="spellStart"/>
            <w:r w:rsidRPr="00D5653B">
              <w:rPr>
                <w:rFonts w:asciiTheme="majorHAnsi" w:hAnsiTheme="majorHAnsi" w:cstheme="majorHAnsi"/>
                <w:b/>
              </w:rPr>
              <w:t>Giải</w:t>
            </w:r>
            <w:proofErr w:type="spellEnd"/>
            <w:r w:rsidRPr="00D5653B">
              <w:rPr>
                <w:rFonts w:asciiTheme="majorHAnsi" w:hAnsiTheme="majorHAnsi" w:cstheme="majorHAnsi"/>
                <w:b/>
                <w:spacing w:val="-2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thích</w:t>
            </w:r>
            <w:proofErr w:type="spellEnd"/>
          </w:p>
        </w:tc>
      </w:tr>
      <w:tr w:rsidR="00E45D61" w:rsidRPr="00D5653B" w14:paraId="73103F17" w14:textId="77777777" w:rsidTr="00356D50">
        <w:trPr>
          <w:gridAfter w:val="1"/>
          <w:wAfter w:w="108" w:type="dxa"/>
          <w:trHeight w:val="77"/>
        </w:trPr>
        <w:tc>
          <w:tcPr>
            <w:tcW w:w="1330" w:type="dxa"/>
          </w:tcPr>
          <w:p w14:paraId="38C280B0" w14:textId="77777777" w:rsidR="00E45D61" w:rsidRPr="00D5653B" w:rsidRDefault="00E45D61" w:rsidP="00A85CB5">
            <w:pPr>
              <w:pStyle w:val="TableParagraph"/>
              <w:spacing w:before="114"/>
              <w:ind w:left="88" w:right="82"/>
              <w:jc w:val="both"/>
              <w:rPr>
                <w:rFonts w:asciiTheme="majorHAnsi" w:hAnsiTheme="majorHAnsi" w:cstheme="majorHAnsi"/>
                <w:lang w:val="en-US"/>
              </w:rPr>
            </w:pPr>
            <w:r w:rsidRPr="00D5653B">
              <w:rPr>
                <w:rFonts w:asciiTheme="majorHAnsi" w:hAnsiTheme="majorHAnsi" w:cstheme="majorHAnsi"/>
              </w:rPr>
              <w:t>CSDL</w:t>
            </w:r>
            <w:r w:rsidRPr="00D5653B">
              <w:rPr>
                <w:rFonts w:asciiTheme="majorHAnsi" w:hAnsiTheme="majorHAnsi" w:cstheme="majorHAnsi"/>
                <w:lang w:val="en-US"/>
              </w:rPr>
              <w:t xml:space="preserve"> (DB)</w:t>
            </w:r>
          </w:p>
        </w:tc>
        <w:tc>
          <w:tcPr>
            <w:tcW w:w="3960" w:type="dxa"/>
          </w:tcPr>
          <w:p w14:paraId="18CFA121" w14:textId="77777777" w:rsidR="00E45D61" w:rsidRPr="00D5653B" w:rsidRDefault="00E45D61" w:rsidP="00A85CB5">
            <w:pPr>
              <w:pStyle w:val="TableParagraph"/>
              <w:spacing w:before="114"/>
              <w:ind w:left="0"/>
              <w:jc w:val="both"/>
              <w:rPr>
                <w:rFonts w:asciiTheme="majorHAnsi" w:hAnsiTheme="majorHAnsi" w:cstheme="majorHAnsi"/>
                <w:lang w:val="en-US"/>
              </w:rPr>
            </w:pPr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r w:rsidRPr="00D5653B">
              <w:rPr>
                <w:rFonts w:asciiTheme="majorHAnsi" w:hAnsiTheme="majorHAnsi" w:cstheme="majorHAnsi"/>
              </w:rPr>
              <w:t>Cơ</w:t>
            </w:r>
            <w:r w:rsidRPr="00D5653B">
              <w:rPr>
                <w:rFonts w:asciiTheme="majorHAnsi" w:hAnsiTheme="majorHAnsi" w:cstheme="majorHAnsi"/>
                <w:spacing w:val="-2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</w:rPr>
              <w:t>sở</w:t>
            </w:r>
            <w:proofErr w:type="spellEnd"/>
            <w:r w:rsidRPr="00D5653B">
              <w:rPr>
                <w:rFonts w:asciiTheme="majorHAnsi" w:hAnsiTheme="majorHAnsi" w:cstheme="majorHAnsi"/>
                <w:spacing w:val="-2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</w:rPr>
              <w:t>dữ</w:t>
            </w:r>
            <w:proofErr w:type="spellEnd"/>
            <w:r w:rsidRPr="00D5653B">
              <w:rPr>
                <w:rFonts w:asciiTheme="majorHAnsi" w:hAnsiTheme="majorHAnsi" w:cstheme="majorHAnsi"/>
                <w:spacing w:val="-1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</w:rPr>
              <w:t>liệu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(Database)</w:t>
            </w:r>
          </w:p>
        </w:tc>
        <w:tc>
          <w:tcPr>
            <w:tcW w:w="4070" w:type="dxa"/>
          </w:tcPr>
          <w:p w14:paraId="70652383" w14:textId="77777777" w:rsidR="00E45D61" w:rsidRPr="00D5653B" w:rsidRDefault="00E45D61" w:rsidP="00A85CB5">
            <w:pPr>
              <w:pStyle w:val="TableParagraph"/>
              <w:spacing w:before="114"/>
              <w:jc w:val="both"/>
              <w:rPr>
                <w:rFonts w:asciiTheme="majorHAnsi" w:hAnsiTheme="majorHAnsi" w:cstheme="majorHAnsi"/>
              </w:rPr>
            </w:pPr>
            <w:r w:rsidRPr="00D5653B">
              <w:rPr>
                <w:rFonts w:asciiTheme="majorHAnsi" w:hAnsiTheme="majorHAnsi" w:cstheme="majorHAnsi"/>
              </w:rPr>
              <w:t>Cơ</w:t>
            </w:r>
            <w:r w:rsidRPr="00D5653B">
              <w:rPr>
                <w:rFonts w:asciiTheme="majorHAnsi" w:hAnsiTheme="majorHAnsi" w:cstheme="majorHAnsi"/>
                <w:spacing w:val="-2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</w:rPr>
              <w:t>sở</w:t>
            </w:r>
            <w:proofErr w:type="spellEnd"/>
            <w:r w:rsidRPr="00D5653B">
              <w:rPr>
                <w:rFonts w:asciiTheme="majorHAnsi" w:hAnsiTheme="majorHAnsi" w:cstheme="majorHAnsi"/>
                <w:spacing w:val="-2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</w:rPr>
              <w:t>dữ</w:t>
            </w:r>
            <w:proofErr w:type="spellEnd"/>
            <w:r w:rsidRPr="00D5653B">
              <w:rPr>
                <w:rFonts w:asciiTheme="majorHAnsi" w:hAnsiTheme="majorHAnsi" w:cstheme="majorHAnsi"/>
                <w:spacing w:val="-1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</w:rPr>
              <w:t>liệu</w:t>
            </w:r>
            <w:proofErr w:type="spellEnd"/>
            <w:r w:rsidRPr="00D5653B">
              <w:rPr>
                <w:rFonts w:asciiTheme="majorHAnsi" w:hAnsiTheme="majorHAnsi" w:cstheme="majorHAnsi"/>
                <w:spacing w:val="-2"/>
              </w:rPr>
              <w:t xml:space="preserve"> </w:t>
            </w:r>
            <w:r w:rsidRPr="00D5653B">
              <w:rPr>
                <w:rFonts w:asciiTheme="majorHAnsi" w:hAnsiTheme="majorHAnsi" w:cstheme="majorHAnsi"/>
              </w:rPr>
              <w:t>cho</w:t>
            </w:r>
            <w:r w:rsidRPr="00D5653B">
              <w:rPr>
                <w:rFonts w:asciiTheme="majorHAnsi" w:hAnsiTheme="majorHAnsi" w:cstheme="majorHAnsi"/>
                <w:spacing w:val="-2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</w:rPr>
              <w:t>ứng</w:t>
            </w:r>
            <w:proofErr w:type="spellEnd"/>
            <w:r w:rsidRPr="00D5653B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</w:rPr>
              <w:t>dụng</w:t>
            </w:r>
            <w:proofErr w:type="spellEnd"/>
            <w:r w:rsidRPr="00D5653B">
              <w:rPr>
                <w:rFonts w:asciiTheme="majorHAnsi" w:hAnsiTheme="majorHAnsi" w:cstheme="majorHAnsi"/>
              </w:rPr>
              <w:t>.</w:t>
            </w:r>
          </w:p>
        </w:tc>
      </w:tr>
      <w:tr w:rsidR="00E45D61" w:rsidRPr="00D5653B" w14:paraId="380C53C1" w14:textId="77777777" w:rsidTr="00356D50">
        <w:trPr>
          <w:gridAfter w:val="1"/>
          <w:wAfter w:w="108" w:type="dxa"/>
          <w:trHeight w:val="77"/>
        </w:trPr>
        <w:tc>
          <w:tcPr>
            <w:tcW w:w="1330" w:type="dxa"/>
          </w:tcPr>
          <w:p w14:paraId="515141C7" w14:textId="77777777" w:rsidR="00E45D61" w:rsidRPr="00D5653B" w:rsidRDefault="00E45D61" w:rsidP="00A85CB5">
            <w:pPr>
              <w:pStyle w:val="TableParagraph"/>
              <w:spacing w:before="114"/>
              <w:ind w:left="88" w:right="81"/>
              <w:jc w:val="both"/>
              <w:rPr>
                <w:rFonts w:asciiTheme="majorHAnsi" w:hAnsiTheme="majorHAnsi" w:cstheme="majorHAnsi"/>
              </w:rPr>
            </w:pPr>
            <w:r w:rsidRPr="00D5653B">
              <w:rPr>
                <w:rFonts w:asciiTheme="majorHAnsi" w:hAnsiTheme="majorHAnsi" w:cstheme="majorHAnsi"/>
              </w:rPr>
              <w:t>API</w:t>
            </w:r>
          </w:p>
        </w:tc>
        <w:tc>
          <w:tcPr>
            <w:tcW w:w="3960" w:type="dxa"/>
          </w:tcPr>
          <w:p w14:paraId="355542D7" w14:textId="77777777" w:rsidR="00E45D61" w:rsidRPr="00D5653B" w:rsidRDefault="00E45D61" w:rsidP="00A85CB5">
            <w:pPr>
              <w:pStyle w:val="TableParagraph"/>
              <w:spacing w:before="114"/>
              <w:ind w:left="0" w:right="144"/>
              <w:jc w:val="both"/>
              <w:rPr>
                <w:rFonts w:asciiTheme="majorHAnsi" w:hAnsiTheme="majorHAnsi" w:cstheme="majorHAnsi"/>
                <w:lang w:val="en-US"/>
              </w:rPr>
            </w:pPr>
            <w:r w:rsidRPr="00D5653B">
              <w:rPr>
                <w:rFonts w:asciiTheme="majorHAnsi" w:hAnsiTheme="majorHAnsi" w:cstheme="majorHAnsi"/>
                <w:lang w:val="en-US"/>
              </w:rPr>
              <w:t xml:space="preserve"> Application Programming Interface</w:t>
            </w:r>
          </w:p>
        </w:tc>
        <w:tc>
          <w:tcPr>
            <w:tcW w:w="4070" w:type="dxa"/>
          </w:tcPr>
          <w:p w14:paraId="22F1F9E4" w14:textId="77777777" w:rsidR="00E45D61" w:rsidRPr="00D5653B" w:rsidRDefault="00E45D61" w:rsidP="00A85CB5">
            <w:pPr>
              <w:pStyle w:val="TableParagraph"/>
              <w:spacing w:before="114"/>
              <w:jc w:val="both"/>
              <w:rPr>
                <w:rFonts w:asciiTheme="majorHAnsi" w:hAnsiTheme="majorHAnsi" w:cstheme="majorHAnsi"/>
              </w:rPr>
            </w:pPr>
            <w:r w:rsidRPr="00D5653B">
              <w:rPr>
                <w:rFonts w:asciiTheme="majorHAnsi" w:hAnsiTheme="majorHAnsi" w:cstheme="majorHAnsi"/>
              </w:rPr>
              <w:t>Giao</w:t>
            </w:r>
            <w:r w:rsidRPr="00D5653B">
              <w:rPr>
                <w:rFonts w:asciiTheme="majorHAnsi" w:hAnsiTheme="majorHAnsi" w:cstheme="majorHAnsi"/>
                <w:spacing w:val="-2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</w:rPr>
              <w:t>diện</w:t>
            </w:r>
            <w:proofErr w:type="spellEnd"/>
            <w:r w:rsidRPr="00D5653B">
              <w:rPr>
                <w:rFonts w:asciiTheme="majorHAnsi" w:hAnsiTheme="majorHAnsi" w:cstheme="majorHAnsi"/>
                <w:spacing w:val="-1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</w:rPr>
              <w:t>lập</w:t>
            </w:r>
            <w:proofErr w:type="spellEnd"/>
            <w:r w:rsidRPr="00D5653B">
              <w:rPr>
                <w:rFonts w:asciiTheme="majorHAnsi" w:hAnsiTheme="majorHAnsi" w:cstheme="majorHAnsi"/>
                <w:spacing w:val="-1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</w:rPr>
              <w:t>trình</w:t>
            </w:r>
            <w:proofErr w:type="spellEnd"/>
            <w:r w:rsidRPr="00D5653B">
              <w:rPr>
                <w:rFonts w:asciiTheme="majorHAnsi" w:hAnsiTheme="majorHAnsi" w:cstheme="majorHAnsi"/>
                <w:spacing w:val="-2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</w:rPr>
              <w:t>ứng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</w:rPr>
              <w:t>dụng</w:t>
            </w:r>
            <w:proofErr w:type="spellEnd"/>
            <w:r w:rsidRPr="00D5653B">
              <w:rPr>
                <w:rFonts w:asciiTheme="majorHAnsi" w:hAnsiTheme="majorHAnsi" w:cstheme="majorHAnsi"/>
              </w:rPr>
              <w:t>.</w:t>
            </w:r>
          </w:p>
        </w:tc>
      </w:tr>
      <w:tr w:rsidR="00E45D61" w:rsidRPr="00D5653B" w14:paraId="6D5BEDBA" w14:textId="77777777" w:rsidTr="00356D50">
        <w:trPr>
          <w:gridAfter w:val="1"/>
          <w:wAfter w:w="108" w:type="dxa"/>
          <w:trHeight w:val="1137"/>
        </w:trPr>
        <w:tc>
          <w:tcPr>
            <w:tcW w:w="1330" w:type="dxa"/>
          </w:tcPr>
          <w:p w14:paraId="4BF5E83B" w14:textId="77777777" w:rsidR="00E45D61" w:rsidRPr="00D5653B" w:rsidRDefault="00E45D61" w:rsidP="00A85CB5">
            <w:pPr>
              <w:pStyle w:val="TableParagraph"/>
              <w:spacing w:before="114"/>
              <w:ind w:left="86" w:right="82"/>
              <w:jc w:val="both"/>
              <w:rPr>
                <w:rFonts w:asciiTheme="majorHAnsi" w:hAnsiTheme="majorHAnsi" w:cstheme="majorHAnsi"/>
              </w:rPr>
            </w:pPr>
            <w:r w:rsidRPr="00D5653B">
              <w:rPr>
                <w:rFonts w:asciiTheme="majorHAnsi" w:hAnsiTheme="majorHAnsi" w:cstheme="majorHAnsi"/>
              </w:rPr>
              <w:t>UI/</w:t>
            </w:r>
            <w:r w:rsidRPr="00D5653B">
              <w:rPr>
                <w:rFonts w:asciiTheme="majorHAnsi" w:hAnsiTheme="majorHAnsi" w:cstheme="majorHAnsi"/>
                <w:spacing w:val="-2"/>
              </w:rPr>
              <w:t xml:space="preserve"> </w:t>
            </w:r>
            <w:r w:rsidRPr="00D5653B">
              <w:rPr>
                <w:rFonts w:asciiTheme="majorHAnsi" w:hAnsiTheme="majorHAnsi" w:cstheme="majorHAnsi"/>
              </w:rPr>
              <w:t>UX</w:t>
            </w:r>
          </w:p>
        </w:tc>
        <w:tc>
          <w:tcPr>
            <w:tcW w:w="3960" w:type="dxa"/>
          </w:tcPr>
          <w:p w14:paraId="33DB0676" w14:textId="77777777" w:rsidR="00E45D61" w:rsidRPr="00D5653B" w:rsidRDefault="00E45D61" w:rsidP="00A85CB5">
            <w:pPr>
              <w:pStyle w:val="TableParagraph"/>
              <w:spacing w:before="114"/>
              <w:ind w:left="0" w:right="417"/>
              <w:jc w:val="left"/>
              <w:rPr>
                <w:rFonts w:asciiTheme="majorHAnsi" w:hAnsiTheme="majorHAnsi" w:cstheme="majorHAnsi"/>
              </w:rPr>
            </w:pPr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</w:rPr>
              <w:t>User</w:t>
            </w:r>
            <w:proofErr w:type="spellEnd"/>
            <w:r w:rsidRPr="00D5653B">
              <w:rPr>
                <w:rFonts w:asciiTheme="majorHAnsi" w:hAnsiTheme="majorHAnsi" w:cstheme="majorHAnsi"/>
                <w:spacing w:val="-3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</w:rPr>
              <w:t>Interface</w:t>
            </w:r>
            <w:proofErr w:type="spellEnd"/>
            <w:r w:rsidRPr="00D5653B">
              <w:rPr>
                <w:rFonts w:asciiTheme="majorHAnsi" w:hAnsiTheme="majorHAnsi" w:cstheme="majorHAnsi"/>
              </w:rPr>
              <w:t>/</w:t>
            </w:r>
            <w:r w:rsidRPr="00D5653B">
              <w:rPr>
                <w:rFonts w:asciiTheme="majorHAnsi" w:hAnsiTheme="majorHAnsi" w:cstheme="majorHAnsi"/>
                <w:spacing w:val="-1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</w:rPr>
              <w:t>User</w:t>
            </w:r>
            <w:proofErr w:type="spellEnd"/>
            <w:r w:rsidRPr="00D5653B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</w:rPr>
              <w:t>Experience</w:t>
            </w:r>
            <w:proofErr w:type="spellEnd"/>
          </w:p>
        </w:tc>
        <w:tc>
          <w:tcPr>
            <w:tcW w:w="4070" w:type="dxa"/>
          </w:tcPr>
          <w:p w14:paraId="7493AD56" w14:textId="77777777" w:rsidR="00E45D61" w:rsidRPr="00D5653B" w:rsidRDefault="00E45D61" w:rsidP="00A85CB5">
            <w:pPr>
              <w:pStyle w:val="TableParagraph"/>
              <w:spacing w:before="114"/>
              <w:ind w:right="180"/>
              <w:jc w:val="left"/>
              <w:rPr>
                <w:rFonts w:asciiTheme="majorHAnsi" w:hAnsiTheme="majorHAnsi" w:cstheme="majorHAnsi"/>
              </w:rPr>
            </w:pPr>
            <w:r w:rsidRPr="00D5653B">
              <w:rPr>
                <w:rFonts w:asciiTheme="majorHAnsi" w:hAnsiTheme="majorHAnsi" w:cstheme="majorHAnsi"/>
              </w:rPr>
              <w:t xml:space="preserve">Giao </w:t>
            </w:r>
            <w:proofErr w:type="spellStart"/>
            <w:r w:rsidRPr="00D5653B">
              <w:rPr>
                <w:rFonts w:asciiTheme="majorHAnsi" w:hAnsiTheme="majorHAnsi" w:cstheme="majorHAnsi"/>
              </w:rPr>
              <w:t>diện</w:t>
            </w:r>
            <w:proofErr w:type="spellEnd"/>
            <w:r w:rsidRPr="00D5653B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</w:rPr>
              <w:t>người</w:t>
            </w:r>
            <w:proofErr w:type="spellEnd"/>
            <w:r w:rsidRPr="00D5653B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</w:rPr>
              <w:t>dùng</w:t>
            </w:r>
            <w:proofErr w:type="spellEnd"/>
            <w:r w:rsidRPr="00D5653B">
              <w:rPr>
                <w:rFonts w:asciiTheme="majorHAnsi" w:hAnsiTheme="majorHAnsi" w:cstheme="majorHAnsi"/>
              </w:rPr>
              <w:t>/</w:t>
            </w:r>
          </w:p>
          <w:p w14:paraId="606DBF97" w14:textId="77777777" w:rsidR="00E45D61" w:rsidRPr="00D5653B" w:rsidRDefault="00E45D61" w:rsidP="00A85CB5">
            <w:pPr>
              <w:pStyle w:val="TableParagraph"/>
              <w:spacing w:before="114"/>
              <w:ind w:left="0" w:right="180"/>
              <w:jc w:val="left"/>
              <w:rPr>
                <w:rFonts w:asciiTheme="majorHAnsi" w:hAnsiTheme="majorHAnsi" w:cstheme="majorHAnsi"/>
              </w:rPr>
            </w:pPr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</w:rPr>
              <w:t>Trải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r w:rsidRPr="00D5653B">
              <w:rPr>
                <w:rFonts w:asciiTheme="majorHAnsi" w:hAnsiTheme="majorHAnsi" w:cstheme="majorHAnsi"/>
                <w:spacing w:val="-62"/>
              </w:rPr>
              <w:t xml:space="preserve"> </w:t>
            </w:r>
            <w:r w:rsidRPr="00D5653B">
              <w:rPr>
                <w:rFonts w:asciiTheme="majorHAnsi" w:hAnsiTheme="majorHAnsi" w:cstheme="majorHAnsi"/>
                <w:spacing w:val="-62"/>
                <w:lang w:val="en-US"/>
              </w:rPr>
              <w:t xml:space="preserve">    </w:t>
            </w:r>
            <w:proofErr w:type="spellStart"/>
            <w:r w:rsidRPr="00D5653B">
              <w:rPr>
                <w:rFonts w:asciiTheme="majorHAnsi" w:hAnsiTheme="majorHAnsi" w:cstheme="majorHAnsi"/>
              </w:rPr>
              <w:t>nghiệm</w:t>
            </w:r>
            <w:proofErr w:type="spellEnd"/>
            <w:r w:rsidRPr="00D5653B">
              <w:rPr>
                <w:rFonts w:asciiTheme="majorHAnsi" w:hAnsiTheme="majorHAnsi" w:cstheme="majorHAnsi"/>
                <w:spacing w:val="-4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</w:rPr>
              <w:t>người</w:t>
            </w:r>
            <w:proofErr w:type="spellEnd"/>
            <w:r w:rsidRPr="00D5653B">
              <w:rPr>
                <w:rFonts w:asciiTheme="majorHAnsi" w:hAnsiTheme="majorHAnsi" w:cstheme="majorHAnsi"/>
                <w:spacing w:val="-1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</w:rPr>
              <w:t>dùng</w:t>
            </w:r>
            <w:proofErr w:type="spellEnd"/>
            <w:r w:rsidRPr="00D5653B">
              <w:rPr>
                <w:rFonts w:asciiTheme="majorHAnsi" w:hAnsiTheme="majorHAnsi" w:cstheme="majorHAnsi"/>
              </w:rPr>
              <w:t>.</w:t>
            </w:r>
          </w:p>
        </w:tc>
      </w:tr>
      <w:tr w:rsidR="00E45D61" w:rsidRPr="00D5653B" w14:paraId="283DD3DB" w14:textId="77777777" w:rsidTr="00356D50">
        <w:trPr>
          <w:gridAfter w:val="1"/>
          <w:wAfter w:w="108" w:type="dxa"/>
          <w:trHeight w:val="77"/>
        </w:trPr>
        <w:tc>
          <w:tcPr>
            <w:tcW w:w="1330" w:type="dxa"/>
          </w:tcPr>
          <w:p w14:paraId="7ABBEBA8" w14:textId="77777777" w:rsidR="00E45D61" w:rsidRPr="00D5653B" w:rsidRDefault="00E45D61" w:rsidP="00A85CB5">
            <w:pPr>
              <w:pStyle w:val="TableParagraph"/>
              <w:spacing w:before="114"/>
              <w:ind w:left="88" w:right="81"/>
              <w:jc w:val="both"/>
              <w:rPr>
                <w:rFonts w:asciiTheme="majorHAnsi" w:hAnsiTheme="majorHAnsi" w:cstheme="majorHAnsi"/>
              </w:rPr>
            </w:pPr>
            <w:r w:rsidRPr="00D5653B">
              <w:rPr>
                <w:rFonts w:asciiTheme="majorHAnsi" w:hAnsiTheme="majorHAnsi" w:cstheme="majorHAnsi"/>
              </w:rPr>
              <w:t>HTTP</w:t>
            </w:r>
          </w:p>
        </w:tc>
        <w:tc>
          <w:tcPr>
            <w:tcW w:w="3960" w:type="dxa"/>
          </w:tcPr>
          <w:p w14:paraId="164C8C3D" w14:textId="77777777" w:rsidR="00E45D61" w:rsidRPr="00D5653B" w:rsidRDefault="00E45D61" w:rsidP="00A85CB5">
            <w:pPr>
              <w:pStyle w:val="TableParagraph"/>
              <w:spacing w:before="114"/>
              <w:ind w:left="0" w:right="422"/>
              <w:jc w:val="both"/>
              <w:rPr>
                <w:rFonts w:asciiTheme="majorHAnsi" w:hAnsiTheme="majorHAnsi" w:cstheme="majorHAnsi"/>
              </w:rPr>
            </w:pPr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</w:rPr>
              <w:t>HyperText</w:t>
            </w:r>
            <w:proofErr w:type="spellEnd"/>
            <w:r w:rsidRPr="00D5653B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</w:rPr>
              <w:t>Transfer</w:t>
            </w:r>
            <w:proofErr w:type="spellEnd"/>
            <w:r w:rsidRPr="00D5653B">
              <w:rPr>
                <w:rFonts w:asciiTheme="majorHAnsi" w:hAnsiTheme="majorHAnsi" w:cstheme="majorHAnsi"/>
                <w:spacing w:val="-3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</w:rPr>
              <w:t>Protocol</w:t>
            </w:r>
            <w:proofErr w:type="spellEnd"/>
          </w:p>
        </w:tc>
        <w:tc>
          <w:tcPr>
            <w:tcW w:w="4070" w:type="dxa"/>
          </w:tcPr>
          <w:p w14:paraId="11ACAB8C" w14:textId="77777777" w:rsidR="00E45D61" w:rsidRPr="00D5653B" w:rsidRDefault="00E45D61" w:rsidP="00A85CB5">
            <w:pPr>
              <w:pStyle w:val="TableParagraph"/>
              <w:spacing w:before="114"/>
              <w:jc w:val="both"/>
              <w:rPr>
                <w:rFonts w:asciiTheme="majorHAnsi" w:hAnsiTheme="majorHAnsi" w:cstheme="majorHAnsi"/>
              </w:rPr>
            </w:pPr>
            <w:r w:rsidRPr="00D5653B">
              <w:rPr>
                <w:rFonts w:asciiTheme="majorHAnsi" w:hAnsiTheme="majorHAnsi" w:cstheme="majorHAnsi"/>
              </w:rPr>
              <w:t>Giao</w:t>
            </w:r>
            <w:r w:rsidRPr="00D5653B">
              <w:rPr>
                <w:rFonts w:asciiTheme="majorHAnsi" w:hAnsiTheme="majorHAnsi" w:cstheme="majorHAnsi"/>
                <w:spacing w:val="-3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</w:rPr>
              <w:t>thức</w:t>
            </w:r>
            <w:proofErr w:type="spellEnd"/>
            <w:r w:rsidRPr="00D5653B">
              <w:rPr>
                <w:rFonts w:asciiTheme="majorHAnsi" w:hAnsiTheme="majorHAnsi" w:cstheme="majorHAnsi"/>
                <w:spacing w:val="-2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</w:rPr>
              <w:t>truyền</w:t>
            </w:r>
            <w:proofErr w:type="spellEnd"/>
            <w:r w:rsidRPr="00D5653B">
              <w:rPr>
                <w:rFonts w:asciiTheme="majorHAnsi" w:hAnsiTheme="majorHAnsi" w:cstheme="majorHAnsi"/>
                <w:spacing w:val="-2"/>
              </w:rPr>
              <w:t xml:space="preserve"> </w:t>
            </w:r>
            <w:r w:rsidRPr="00D5653B">
              <w:rPr>
                <w:rFonts w:asciiTheme="majorHAnsi" w:hAnsiTheme="majorHAnsi" w:cstheme="majorHAnsi"/>
              </w:rPr>
              <w:t>siêu</w:t>
            </w:r>
            <w:r w:rsidRPr="00D5653B">
              <w:rPr>
                <w:rFonts w:asciiTheme="majorHAnsi" w:hAnsiTheme="majorHAnsi" w:cstheme="majorHAnsi"/>
                <w:spacing w:val="-2"/>
              </w:rPr>
              <w:t xml:space="preserve"> </w:t>
            </w:r>
            <w:r w:rsidRPr="00D5653B">
              <w:rPr>
                <w:rFonts w:asciiTheme="majorHAnsi" w:hAnsiTheme="majorHAnsi" w:cstheme="majorHAnsi"/>
              </w:rPr>
              <w:t>văn</w:t>
            </w:r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</w:rPr>
              <w:t>bản</w:t>
            </w:r>
            <w:proofErr w:type="spellEnd"/>
            <w:r w:rsidRPr="00D5653B">
              <w:rPr>
                <w:rFonts w:asciiTheme="majorHAnsi" w:hAnsiTheme="majorHAnsi" w:cstheme="majorHAnsi"/>
              </w:rPr>
              <w:t>.</w:t>
            </w:r>
          </w:p>
        </w:tc>
      </w:tr>
      <w:tr w:rsidR="00E45D61" w:rsidRPr="00D5653B" w14:paraId="7ECFBD02" w14:textId="77777777" w:rsidTr="00356D50">
        <w:trPr>
          <w:gridAfter w:val="1"/>
          <w:wAfter w:w="108" w:type="dxa"/>
          <w:trHeight w:val="688"/>
        </w:trPr>
        <w:tc>
          <w:tcPr>
            <w:tcW w:w="1330" w:type="dxa"/>
          </w:tcPr>
          <w:p w14:paraId="66F542A9" w14:textId="77777777" w:rsidR="00E45D61" w:rsidRPr="00D5653B" w:rsidRDefault="00E45D61" w:rsidP="00A85CB5">
            <w:pPr>
              <w:pStyle w:val="TableParagraph"/>
              <w:spacing w:before="114"/>
              <w:ind w:left="88" w:right="82"/>
              <w:jc w:val="both"/>
              <w:rPr>
                <w:rFonts w:asciiTheme="majorHAnsi" w:hAnsiTheme="majorHAnsi" w:cstheme="majorHAnsi"/>
              </w:rPr>
            </w:pPr>
            <w:r w:rsidRPr="00D5653B">
              <w:rPr>
                <w:rFonts w:asciiTheme="majorHAnsi" w:hAnsiTheme="majorHAnsi" w:cstheme="majorHAnsi"/>
              </w:rPr>
              <w:t>JSON</w:t>
            </w:r>
          </w:p>
        </w:tc>
        <w:tc>
          <w:tcPr>
            <w:tcW w:w="3960" w:type="dxa"/>
          </w:tcPr>
          <w:p w14:paraId="6A0B3FE2" w14:textId="77777777" w:rsidR="00E45D61" w:rsidRPr="00D5653B" w:rsidRDefault="00E45D61" w:rsidP="00A85CB5">
            <w:pPr>
              <w:pStyle w:val="TableParagraph"/>
              <w:spacing w:before="114"/>
              <w:jc w:val="both"/>
              <w:rPr>
                <w:rFonts w:asciiTheme="majorHAnsi" w:hAnsiTheme="majorHAnsi" w:cstheme="majorHAnsi"/>
              </w:rPr>
            </w:pPr>
            <w:proofErr w:type="spellStart"/>
            <w:r w:rsidRPr="00D5653B">
              <w:rPr>
                <w:rFonts w:asciiTheme="majorHAnsi" w:hAnsiTheme="majorHAnsi" w:cstheme="majorHAnsi"/>
              </w:rPr>
              <w:t>JavaScript</w:t>
            </w:r>
            <w:proofErr w:type="spellEnd"/>
            <w:r w:rsidRPr="00D5653B">
              <w:rPr>
                <w:rFonts w:asciiTheme="majorHAnsi" w:hAnsiTheme="majorHAnsi" w:cstheme="majorHAnsi"/>
                <w:spacing w:val="-7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</w:rPr>
              <w:t>Object</w:t>
            </w:r>
            <w:proofErr w:type="spellEnd"/>
            <w:r w:rsidRPr="00D5653B">
              <w:rPr>
                <w:rFonts w:asciiTheme="majorHAnsi" w:hAnsiTheme="majorHAnsi" w:cstheme="majorHAnsi"/>
                <w:spacing w:val="-6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</w:rPr>
              <w:t>Notation</w:t>
            </w:r>
            <w:proofErr w:type="spellEnd"/>
          </w:p>
        </w:tc>
        <w:tc>
          <w:tcPr>
            <w:tcW w:w="4070" w:type="dxa"/>
          </w:tcPr>
          <w:p w14:paraId="4C9EAFEC" w14:textId="77777777" w:rsidR="00E45D61" w:rsidRPr="00D5653B" w:rsidRDefault="00E45D61" w:rsidP="00A85CB5">
            <w:pPr>
              <w:pStyle w:val="TableParagraph"/>
              <w:spacing w:before="114"/>
              <w:jc w:val="both"/>
              <w:rPr>
                <w:rFonts w:asciiTheme="majorHAnsi" w:hAnsiTheme="majorHAnsi" w:cstheme="majorHAnsi"/>
              </w:rPr>
            </w:pPr>
            <w:proofErr w:type="spellStart"/>
            <w:r w:rsidRPr="00D5653B">
              <w:rPr>
                <w:rFonts w:asciiTheme="majorHAnsi" w:hAnsiTheme="majorHAnsi" w:cstheme="majorHAnsi"/>
              </w:rPr>
              <w:t>Định</w:t>
            </w:r>
            <w:proofErr w:type="spellEnd"/>
            <w:r w:rsidRPr="00D5653B">
              <w:rPr>
                <w:rFonts w:asciiTheme="majorHAnsi" w:hAnsiTheme="majorHAnsi" w:cstheme="majorHAnsi"/>
                <w:spacing w:val="-3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</w:rPr>
              <w:t>dạng</w:t>
            </w:r>
            <w:proofErr w:type="spellEnd"/>
            <w:r w:rsidRPr="00D5653B">
              <w:rPr>
                <w:rFonts w:asciiTheme="majorHAnsi" w:hAnsiTheme="majorHAnsi" w:cstheme="majorHAnsi"/>
              </w:rPr>
              <w:t xml:space="preserve"> trao</w:t>
            </w:r>
            <w:r w:rsidRPr="00D5653B">
              <w:rPr>
                <w:rFonts w:asciiTheme="majorHAnsi" w:hAnsiTheme="majorHAnsi" w:cstheme="majorHAnsi"/>
                <w:spacing w:val="-2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</w:rPr>
              <w:t>đổi</w:t>
            </w:r>
            <w:proofErr w:type="spellEnd"/>
            <w:r w:rsidRPr="00D5653B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</w:rPr>
              <w:t>dữ</w:t>
            </w:r>
            <w:proofErr w:type="spellEnd"/>
            <w:r w:rsidRPr="00D5653B">
              <w:rPr>
                <w:rFonts w:asciiTheme="majorHAnsi" w:hAnsiTheme="majorHAnsi" w:cstheme="majorHAnsi"/>
                <w:spacing w:val="-1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</w:rPr>
              <w:t>liệu</w:t>
            </w:r>
            <w:proofErr w:type="spellEnd"/>
            <w:r w:rsidRPr="00D5653B">
              <w:rPr>
                <w:rFonts w:asciiTheme="majorHAnsi" w:hAnsiTheme="majorHAnsi" w:cstheme="majorHAnsi"/>
              </w:rPr>
              <w:t>.</w:t>
            </w:r>
          </w:p>
        </w:tc>
      </w:tr>
      <w:tr w:rsidR="00E45D61" w:rsidRPr="00D5653B" w14:paraId="64E810D0" w14:textId="77777777" w:rsidTr="00356D50">
        <w:trPr>
          <w:gridAfter w:val="1"/>
          <w:wAfter w:w="108" w:type="dxa"/>
          <w:trHeight w:val="1137"/>
        </w:trPr>
        <w:tc>
          <w:tcPr>
            <w:tcW w:w="1330" w:type="dxa"/>
          </w:tcPr>
          <w:p w14:paraId="0292F27C" w14:textId="77777777" w:rsidR="00E45D61" w:rsidRPr="00D5653B" w:rsidRDefault="00E45D61" w:rsidP="00A85CB5">
            <w:pPr>
              <w:pStyle w:val="TableParagraph"/>
              <w:spacing w:before="114"/>
              <w:ind w:left="88" w:right="81"/>
              <w:jc w:val="both"/>
              <w:rPr>
                <w:rFonts w:asciiTheme="majorHAnsi" w:hAnsiTheme="majorHAnsi" w:cstheme="majorHAnsi"/>
                <w:lang w:val="en-US"/>
              </w:rPr>
            </w:pPr>
            <w:r w:rsidRPr="00D5653B">
              <w:rPr>
                <w:rFonts w:asciiTheme="majorHAnsi" w:hAnsiTheme="majorHAnsi" w:cstheme="majorHAnsi"/>
              </w:rPr>
              <w:t>MV</w:t>
            </w:r>
            <w:r w:rsidRPr="00D5653B">
              <w:rPr>
                <w:rFonts w:asciiTheme="majorHAnsi" w:hAnsiTheme="majorHAnsi" w:cstheme="majorHAnsi"/>
                <w:lang w:val="en-US"/>
              </w:rPr>
              <w:t>I</w:t>
            </w:r>
          </w:p>
        </w:tc>
        <w:tc>
          <w:tcPr>
            <w:tcW w:w="3960" w:type="dxa"/>
          </w:tcPr>
          <w:p w14:paraId="5A6D4328" w14:textId="77777777" w:rsidR="00E45D61" w:rsidRPr="00D5653B" w:rsidRDefault="00E45D61" w:rsidP="00A85CB5">
            <w:pPr>
              <w:pStyle w:val="TableParagraph"/>
              <w:spacing w:before="114"/>
              <w:jc w:val="both"/>
              <w:rPr>
                <w:rFonts w:asciiTheme="majorHAnsi" w:hAnsiTheme="majorHAnsi" w:cstheme="majorHAnsi"/>
                <w:lang w:val="en-US"/>
              </w:rPr>
            </w:pPr>
            <w:proofErr w:type="spellStart"/>
            <w:r w:rsidRPr="00D5653B">
              <w:rPr>
                <w:rFonts w:asciiTheme="majorHAnsi" w:hAnsiTheme="majorHAnsi" w:cstheme="majorHAnsi"/>
              </w:rPr>
              <w:t>Model</w:t>
            </w:r>
            <w:proofErr w:type="spellEnd"/>
            <w:r w:rsidRPr="00D5653B">
              <w:rPr>
                <w:rFonts w:asciiTheme="majorHAnsi" w:hAnsiTheme="majorHAnsi" w:cstheme="majorHAnsi"/>
                <w:spacing w:val="-2"/>
              </w:rPr>
              <w:t xml:space="preserve"> </w:t>
            </w:r>
            <w:r w:rsidRPr="00D5653B">
              <w:rPr>
                <w:rFonts w:asciiTheme="majorHAnsi" w:hAnsiTheme="majorHAnsi" w:cstheme="majorHAnsi"/>
              </w:rPr>
              <w:t>-</w:t>
            </w:r>
            <w:r w:rsidRPr="00D5653B">
              <w:rPr>
                <w:rFonts w:asciiTheme="majorHAnsi" w:hAnsiTheme="majorHAnsi" w:cstheme="majorHAnsi"/>
                <w:spacing w:val="-2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</w:rPr>
              <w:t>View</w:t>
            </w:r>
            <w:proofErr w:type="spellEnd"/>
            <w:r w:rsidRPr="00D5653B">
              <w:rPr>
                <w:rFonts w:asciiTheme="majorHAnsi" w:hAnsiTheme="majorHAnsi" w:cstheme="majorHAnsi"/>
                <w:spacing w:val="-1"/>
              </w:rPr>
              <w:t xml:space="preserve"> </w:t>
            </w:r>
            <w:r w:rsidRPr="00D5653B">
              <w:rPr>
                <w:rFonts w:asciiTheme="majorHAnsi" w:hAnsiTheme="majorHAnsi" w:cstheme="majorHAnsi"/>
              </w:rPr>
              <w:t>-</w:t>
            </w:r>
            <w:r w:rsidRPr="00D5653B">
              <w:rPr>
                <w:rFonts w:asciiTheme="majorHAnsi" w:hAnsiTheme="majorHAnsi" w:cstheme="majorHAnsi"/>
                <w:spacing w:val="-2"/>
              </w:rPr>
              <w:t xml:space="preserve"> </w:t>
            </w:r>
            <w:r w:rsidRPr="00D5653B">
              <w:rPr>
                <w:rFonts w:asciiTheme="majorHAnsi" w:hAnsiTheme="majorHAnsi" w:cstheme="majorHAnsi"/>
                <w:lang w:val="en-US"/>
              </w:rPr>
              <w:t>Intent</w:t>
            </w:r>
          </w:p>
        </w:tc>
        <w:tc>
          <w:tcPr>
            <w:tcW w:w="4070" w:type="dxa"/>
          </w:tcPr>
          <w:p w14:paraId="2CB633A5" w14:textId="77777777" w:rsidR="00E45D61" w:rsidRPr="00D5653B" w:rsidRDefault="00E45D61" w:rsidP="00A85CB5">
            <w:pPr>
              <w:pStyle w:val="TableParagraph"/>
              <w:spacing w:before="114"/>
              <w:ind w:left="105" w:right="85" w:hanging="6"/>
              <w:jc w:val="both"/>
              <w:rPr>
                <w:rFonts w:asciiTheme="majorHAnsi" w:hAnsiTheme="majorHAnsi" w:cstheme="majorHAnsi"/>
              </w:rPr>
            </w:pPr>
            <w:proofErr w:type="spellStart"/>
            <w:r w:rsidRPr="00D5653B">
              <w:rPr>
                <w:rFonts w:asciiTheme="majorHAnsi" w:hAnsiTheme="majorHAnsi" w:cstheme="majorHAnsi"/>
              </w:rPr>
              <w:t>Mẫu</w:t>
            </w:r>
            <w:proofErr w:type="spellEnd"/>
            <w:r w:rsidRPr="00D5653B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</w:rPr>
              <w:t>kiến</w:t>
            </w:r>
            <w:proofErr w:type="spellEnd"/>
            <w:r w:rsidRPr="00D5653B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</w:rPr>
              <w:t>trúc</w:t>
            </w:r>
            <w:proofErr w:type="spellEnd"/>
            <w:r w:rsidRPr="00D5653B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</w:rPr>
              <w:t>phần</w:t>
            </w:r>
            <w:proofErr w:type="spellEnd"/>
            <w:r w:rsidRPr="00D5653B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</w:rPr>
              <w:t>mềm</w:t>
            </w:r>
            <w:proofErr w:type="spellEnd"/>
            <w:r w:rsidRPr="00D5653B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xây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dựng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ứng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dụng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di động</w:t>
            </w:r>
            <w:r w:rsidRPr="00D5653B">
              <w:rPr>
                <w:rFonts w:asciiTheme="majorHAnsi" w:hAnsiTheme="majorHAnsi" w:cstheme="majorHAnsi"/>
              </w:rPr>
              <w:t>.</w:t>
            </w:r>
          </w:p>
        </w:tc>
      </w:tr>
      <w:tr w:rsidR="00E45D61" w:rsidRPr="00D5653B" w14:paraId="7008BFE6" w14:textId="77777777" w:rsidTr="00356D50">
        <w:trPr>
          <w:gridAfter w:val="1"/>
          <w:wAfter w:w="108" w:type="dxa"/>
          <w:trHeight w:val="336"/>
        </w:trPr>
        <w:tc>
          <w:tcPr>
            <w:tcW w:w="1330" w:type="dxa"/>
          </w:tcPr>
          <w:p w14:paraId="35D9ED88" w14:textId="77777777" w:rsidR="00E45D61" w:rsidRPr="00D5653B" w:rsidRDefault="00E45D61" w:rsidP="00A85CB5">
            <w:pPr>
              <w:pStyle w:val="TableParagraph"/>
              <w:spacing w:before="114"/>
              <w:ind w:left="88" w:right="81"/>
              <w:jc w:val="both"/>
              <w:rPr>
                <w:rFonts w:asciiTheme="majorHAnsi" w:hAnsiTheme="majorHAnsi" w:cstheme="majorHAnsi"/>
                <w:lang w:val="en-US"/>
              </w:rPr>
            </w:pPr>
            <w:r w:rsidRPr="00D5653B">
              <w:rPr>
                <w:rFonts w:asciiTheme="majorHAnsi" w:hAnsiTheme="majorHAnsi" w:cstheme="majorHAnsi"/>
                <w:lang w:val="en-US"/>
              </w:rPr>
              <w:t>JWT</w:t>
            </w:r>
          </w:p>
        </w:tc>
        <w:tc>
          <w:tcPr>
            <w:tcW w:w="3960" w:type="dxa"/>
          </w:tcPr>
          <w:p w14:paraId="047A3873" w14:textId="77777777" w:rsidR="00E45D61" w:rsidRPr="00D5653B" w:rsidRDefault="00E45D61" w:rsidP="00A85CB5">
            <w:pPr>
              <w:pStyle w:val="TableParagraph"/>
              <w:spacing w:before="114"/>
              <w:ind w:left="0"/>
              <w:jc w:val="both"/>
              <w:rPr>
                <w:rFonts w:asciiTheme="majorHAnsi" w:hAnsiTheme="majorHAnsi" w:cstheme="majorHAnsi"/>
                <w:lang w:val="en-US"/>
              </w:rPr>
            </w:pPr>
            <w:r w:rsidRPr="00D5653B">
              <w:rPr>
                <w:rFonts w:asciiTheme="majorHAnsi" w:hAnsiTheme="majorHAnsi" w:cstheme="majorHAnsi"/>
                <w:lang w:val="en-US"/>
              </w:rPr>
              <w:t xml:space="preserve"> JSON Web Token</w:t>
            </w:r>
          </w:p>
        </w:tc>
        <w:tc>
          <w:tcPr>
            <w:tcW w:w="4070" w:type="dxa"/>
          </w:tcPr>
          <w:p w14:paraId="5FD45689" w14:textId="77777777" w:rsidR="00E45D61" w:rsidRPr="00D5653B" w:rsidRDefault="00E45D61" w:rsidP="00A85CB5">
            <w:pPr>
              <w:pStyle w:val="TableParagraph"/>
              <w:spacing w:before="114"/>
              <w:ind w:left="105" w:right="205"/>
              <w:jc w:val="both"/>
              <w:rPr>
                <w:rFonts w:asciiTheme="majorHAnsi" w:hAnsiTheme="majorHAnsi" w:cstheme="majorHAnsi"/>
                <w:lang w:val="en-US"/>
              </w:rPr>
            </w:pPr>
            <w:r w:rsidRPr="00D5653B">
              <w:rPr>
                <w:rFonts w:asciiTheme="majorHAnsi" w:hAnsiTheme="majorHAnsi" w:cstheme="majorHAnsi"/>
                <w:lang w:val="en-US"/>
              </w:rPr>
              <w:t xml:space="preserve">1 tiêu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chuẩn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mở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(RFC 7519)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định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nghĩa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cách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thức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truyền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tin an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toàn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giữa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các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thành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viên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bằng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1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đối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tượng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JSON.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Thông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tin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này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có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thể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được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xác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thực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và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đánh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dấu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tin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cậy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nhờ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vào “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chữ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ký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” của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nó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. Phần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chữ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ký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của JWT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sẽ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được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mã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hóa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lại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bằng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HMAC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hoặc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RSA.</w:t>
            </w:r>
          </w:p>
        </w:tc>
      </w:tr>
    </w:tbl>
    <w:p w14:paraId="1AB6DD9B" w14:textId="77777777" w:rsidR="00E45D61" w:rsidRPr="00D5653B" w:rsidRDefault="00E45D61" w:rsidP="00E45D61">
      <w:pPr>
        <w:jc w:val="both"/>
        <w:rPr>
          <w:rFonts w:asciiTheme="majorHAnsi" w:hAnsiTheme="majorHAnsi" w:cstheme="majorHAnsi"/>
        </w:rPr>
      </w:pPr>
    </w:p>
    <w:p w14:paraId="7460514E" w14:textId="77777777" w:rsidR="00E45D61" w:rsidRDefault="00E45D61" w:rsidP="00E45D61">
      <w:pPr>
        <w:ind w:left="0"/>
        <w:jc w:val="both"/>
        <w:rPr>
          <w:rFonts w:asciiTheme="majorHAnsi" w:hAnsiTheme="majorHAnsi" w:cstheme="majorHAnsi"/>
        </w:rPr>
      </w:pPr>
    </w:p>
    <w:p w14:paraId="2E1C20E9" w14:textId="77777777" w:rsidR="00E45D61" w:rsidRDefault="00E45D61" w:rsidP="00E45D61">
      <w:pPr>
        <w:ind w:left="0"/>
        <w:jc w:val="both"/>
        <w:rPr>
          <w:rFonts w:asciiTheme="majorHAnsi" w:hAnsiTheme="majorHAnsi" w:cstheme="majorHAnsi"/>
        </w:rPr>
      </w:pPr>
    </w:p>
    <w:p w14:paraId="082762FD" w14:textId="77777777" w:rsidR="00E45D61" w:rsidRDefault="00E45D61" w:rsidP="00E45D61">
      <w:pPr>
        <w:ind w:left="0"/>
        <w:jc w:val="both"/>
        <w:rPr>
          <w:rFonts w:asciiTheme="majorHAnsi" w:hAnsiTheme="majorHAnsi" w:cstheme="majorHAnsi"/>
        </w:rPr>
      </w:pPr>
    </w:p>
    <w:p w14:paraId="6A0D3D4E" w14:textId="77777777" w:rsidR="00E45D61" w:rsidRDefault="00E45D61" w:rsidP="00E45D61">
      <w:pPr>
        <w:ind w:left="0"/>
        <w:jc w:val="both"/>
        <w:rPr>
          <w:rFonts w:asciiTheme="majorHAnsi" w:hAnsiTheme="majorHAnsi" w:cstheme="majorHAnsi"/>
        </w:rPr>
      </w:pPr>
    </w:p>
    <w:p w14:paraId="18F5B86C" w14:textId="77777777" w:rsidR="00E45D61" w:rsidRDefault="00E45D61" w:rsidP="00E45D61">
      <w:pPr>
        <w:ind w:left="0"/>
        <w:jc w:val="both"/>
        <w:rPr>
          <w:rFonts w:asciiTheme="majorHAnsi" w:hAnsiTheme="majorHAnsi" w:cstheme="majorHAnsi"/>
        </w:rPr>
      </w:pPr>
    </w:p>
    <w:p w14:paraId="43509468" w14:textId="7B6D9B71" w:rsidR="001D2B02" w:rsidRPr="001D2B02" w:rsidRDefault="001D2B02" w:rsidP="001D2B02">
      <w:pPr>
        <w:ind w:left="0"/>
        <w:rPr>
          <w:lang w:val="en-US" w:eastAsia="fr-FR"/>
        </w:rPr>
        <w:sectPr w:rsidR="001D2B02" w:rsidRPr="001D2B02">
          <w:pgSz w:w="11910" w:h="16840"/>
          <w:pgMar w:top="1580" w:right="360" w:bottom="280" w:left="540" w:header="0" w:footer="0" w:gutter="0"/>
          <w:cols w:space="720"/>
        </w:sectPr>
      </w:pPr>
    </w:p>
    <w:p w14:paraId="055A3F2A" w14:textId="5BB6CA0B" w:rsidR="00A039F6" w:rsidRPr="003C088F" w:rsidRDefault="00587955" w:rsidP="006D056F">
      <w:pPr>
        <w:pStyle w:val="Title"/>
        <w:ind w:firstLine="540"/>
      </w:pPr>
      <w:bookmarkStart w:id="17" w:name="TÓM_TẮT_KHÓA_LUẬN"/>
      <w:bookmarkStart w:id="18" w:name="_bookmark0"/>
      <w:bookmarkStart w:id="19" w:name="_Toc106804419"/>
      <w:bookmarkStart w:id="20" w:name="_Toc106811930"/>
      <w:bookmarkEnd w:id="17"/>
      <w:bookmarkEnd w:id="18"/>
      <w:r w:rsidRPr="003C088F">
        <w:lastRenderedPageBreak/>
        <w:t>TÓM TẮT</w:t>
      </w:r>
      <w:r w:rsidR="006855C5" w:rsidRPr="003C088F">
        <w:t xml:space="preserve"> BÁO CÁO</w:t>
      </w:r>
      <w:r w:rsidRPr="003C088F">
        <w:t xml:space="preserve"> </w:t>
      </w:r>
      <w:r w:rsidR="00D443C7" w:rsidRPr="003C088F">
        <w:t>ĐỒ ÁN</w:t>
      </w:r>
      <w:bookmarkEnd w:id="19"/>
      <w:bookmarkEnd w:id="20"/>
    </w:p>
    <w:p w14:paraId="7235D884" w14:textId="77777777" w:rsidR="00A039F6" w:rsidRPr="00D5653B" w:rsidRDefault="00A039F6" w:rsidP="00D42D67">
      <w:pPr>
        <w:pStyle w:val="BodyText"/>
        <w:spacing w:before="1"/>
        <w:jc w:val="both"/>
        <w:rPr>
          <w:rFonts w:asciiTheme="majorHAnsi" w:hAnsiTheme="majorHAnsi" w:cstheme="majorHAnsi"/>
          <w:b/>
          <w:sz w:val="24"/>
        </w:rPr>
      </w:pPr>
    </w:p>
    <w:p w14:paraId="7CC4D876" w14:textId="3DB1ED39" w:rsidR="00C6130A" w:rsidRPr="00D5653B" w:rsidRDefault="006855C5" w:rsidP="00D42D67">
      <w:pPr>
        <w:pStyle w:val="BodyText"/>
        <w:spacing w:before="1"/>
        <w:ind w:left="1445" w:right="771"/>
        <w:jc w:val="both"/>
        <w:rPr>
          <w:rFonts w:asciiTheme="majorHAnsi" w:hAnsiTheme="majorHAnsi" w:cstheme="majorHAnsi"/>
          <w:lang w:val="en-US"/>
        </w:rPr>
      </w:pPr>
      <w:proofErr w:type="spellStart"/>
      <w:r>
        <w:rPr>
          <w:rFonts w:asciiTheme="majorHAnsi" w:hAnsiTheme="majorHAnsi" w:cstheme="majorHAnsi"/>
          <w:lang w:val="en-US"/>
        </w:rPr>
        <w:t>Báo</w:t>
      </w:r>
      <w:proofErr w:type="spellEnd"/>
      <w:r>
        <w:rPr>
          <w:rFonts w:asciiTheme="majorHAnsi" w:hAnsiTheme="majorHAnsi" w:cstheme="majorHAnsi"/>
          <w:lang w:val="en-US"/>
        </w:rPr>
        <w:t xml:space="preserve"> </w:t>
      </w:r>
      <w:proofErr w:type="spellStart"/>
      <w:r>
        <w:rPr>
          <w:rFonts w:asciiTheme="majorHAnsi" w:hAnsiTheme="majorHAnsi" w:cstheme="majorHAnsi"/>
          <w:lang w:val="en-US"/>
        </w:rPr>
        <w:t>cáo</w:t>
      </w:r>
      <w:proofErr w:type="spellEnd"/>
      <w:r>
        <w:rPr>
          <w:rFonts w:asciiTheme="majorHAnsi" w:hAnsiTheme="majorHAnsi" w:cstheme="majorHAnsi"/>
          <w:lang w:val="en-US"/>
        </w:rPr>
        <w:t xml:space="preserve"> </w:t>
      </w:r>
      <w:r w:rsidR="00254E2A">
        <w:rPr>
          <w:rFonts w:asciiTheme="majorHAnsi" w:hAnsiTheme="majorHAnsi" w:cstheme="majorHAnsi"/>
          <w:lang w:val="en-US"/>
        </w:rPr>
        <w:t xml:space="preserve">Đồ </w:t>
      </w:r>
      <w:proofErr w:type="spellStart"/>
      <w:r w:rsidR="00254E2A">
        <w:rPr>
          <w:rFonts w:asciiTheme="majorHAnsi" w:hAnsiTheme="majorHAnsi" w:cstheme="majorHAnsi"/>
          <w:lang w:val="en-US"/>
        </w:rPr>
        <w:t>án</w:t>
      </w:r>
      <w:proofErr w:type="spellEnd"/>
      <w:r w:rsidR="00C6130A" w:rsidRPr="00D5653B">
        <w:rPr>
          <w:rFonts w:asciiTheme="majorHAnsi" w:hAnsiTheme="majorHAnsi" w:cstheme="majorHAnsi"/>
        </w:rPr>
        <w:t xml:space="preserve"> “</w:t>
      </w:r>
      <w:r w:rsidRPr="006855C5">
        <w:rPr>
          <w:rFonts w:asciiTheme="majorHAnsi" w:hAnsiTheme="majorHAnsi" w:cstheme="majorHAnsi"/>
          <w:lang w:val="en-US"/>
        </w:rPr>
        <w:t>XÂY DỰNG ỨNG DỤNG BÁN HÀNG VỚI HỆ THỐNG KHUYẾN NGHỊ SẢN PHẨM</w:t>
      </w:r>
      <w:r w:rsidR="00C6130A" w:rsidRPr="00D5653B">
        <w:rPr>
          <w:rFonts w:asciiTheme="majorHAnsi" w:hAnsiTheme="majorHAnsi" w:cstheme="majorHAnsi"/>
        </w:rPr>
        <w:t>”</w:t>
      </w:r>
      <w:r w:rsidR="00C6130A" w:rsidRPr="00D5653B">
        <w:rPr>
          <w:rFonts w:asciiTheme="majorHAnsi" w:hAnsiTheme="majorHAnsi" w:cstheme="majorHAnsi"/>
          <w:spacing w:val="-1"/>
        </w:rPr>
        <w:t xml:space="preserve"> </w:t>
      </w:r>
      <w:proofErr w:type="spellStart"/>
      <w:r w:rsidR="00C6130A" w:rsidRPr="00D5653B">
        <w:rPr>
          <w:rFonts w:asciiTheme="majorHAnsi" w:hAnsiTheme="majorHAnsi" w:cstheme="majorHAnsi"/>
        </w:rPr>
        <w:t>gồm</w:t>
      </w:r>
      <w:proofErr w:type="spellEnd"/>
      <w:r w:rsidR="00C6130A" w:rsidRPr="00D5653B">
        <w:rPr>
          <w:rFonts w:asciiTheme="majorHAnsi" w:hAnsiTheme="majorHAnsi" w:cstheme="majorHAnsi"/>
          <w:spacing w:val="-2"/>
        </w:rPr>
        <w:t xml:space="preserve"> </w:t>
      </w:r>
      <w:r w:rsidR="00C6130A" w:rsidRPr="00D5653B">
        <w:rPr>
          <w:rFonts w:asciiTheme="majorHAnsi" w:hAnsiTheme="majorHAnsi" w:cstheme="majorHAnsi"/>
        </w:rPr>
        <w:t>05</w:t>
      </w:r>
      <w:r w:rsidR="00C6130A" w:rsidRPr="00D5653B">
        <w:rPr>
          <w:rFonts w:asciiTheme="majorHAnsi" w:hAnsiTheme="majorHAnsi" w:cstheme="majorHAnsi"/>
          <w:spacing w:val="-1"/>
        </w:rPr>
        <w:t xml:space="preserve"> </w:t>
      </w:r>
      <w:r w:rsidR="00C6130A" w:rsidRPr="00D5653B">
        <w:rPr>
          <w:rFonts w:asciiTheme="majorHAnsi" w:hAnsiTheme="majorHAnsi" w:cstheme="majorHAnsi"/>
        </w:rPr>
        <w:t>chương:</w:t>
      </w:r>
      <w:r w:rsidR="00C6130A" w:rsidRPr="00D5653B">
        <w:rPr>
          <w:rFonts w:asciiTheme="majorHAnsi" w:hAnsiTheme="majorHAnsi" w:cstheme="majorHAnsi"/>
          <w:lang w:val="en-US"/>
        </w:rPr>
        <w:t xml:space="preserve"> </w:t>
      </w:r>
    </w:p>
    <w:p w14:paraId="6539B501" w14:textId="77777777" w:rsidR="00A039F6" w:rsidRPr="00D5653B" w:rsidRDefault="00587955" w:rsidP="00D42D67">
      <w:pPr>
        <w:pStyle w:val="BodyText"/>
        <w:spacing w:before="120"/>
        <w:ind w:left="1445" w:right="771"/>
        <w:jc w:val="both"/>
        <w:rPr>
          <w:rFonts w:asciiTheme="majorHAnsi" w:hAnsiTheme="majorHAnsi" w:cstheme="majorHAnsi"/>
        </w:rPr>
      </w:pPr>
      <w:r w:rsidRPr="00D5653B">
        <w:rPr>
          <w:rFonts w:asciiTheme="majorHAnsi" w:hAnsiTheme="majorHAnsi" w:cstheme="majorHAnsi"/>
          <w:b/>
        </w:rPr>
        <w:t xml:space="preserve">Chương 1: </w:t>
      </w:r>
      <w:proofErr w:type="spellStart"/>
      <w:r w:rsidRPr="00D5653B">
        <w:rPr>
          <w:rFonts w:asciiTheme="majorHAnsi" w:hAnsiTheme="majorHAnsi" w:cstheme="majorHAnsi"/>
        </w:rPr>
        <w:t>Giới</w:t>
      </w:r>
      <w:proofErr w:type="spellEnd"/>
      <w:r w:rsidRPr="00D5653B">
        <w:rPr>
          <w:rFonts w:asciiTheme="majorHAnsi" w:hAnsiTheme="majorHAnsi" w:cstheme="majorHAnsi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thiệu</w:t>
      </w:r>
      <w:proofErr w:type="spellEnd"/>
      <w:r w:rsidRPr="00D5653B">
        <w:rPr>
          <w:rFonts w:asciiTheme="majorHAnsi" w:hAnsiTheme="majorHAnsi" w:cstheme="majorHAnsi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về</w:t>
      </w:r>
      <w:proofErr w:type="spellEnd"/>
      <w:r w:rsidRPr="00D5653B">
        <w:rPr>
          <w:rFonts w:asciiTheme="majorHAnsi" w:hAnsiTheme="majorHAnsi" w:cstheme="majorHAnsi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đề</w:t>
      </w:r>
      <w:proofErr w:type="spellEnd"/>
      <w:r w:rsidRPr="00D5653B">
        <w:rPr>
          <w:rFonts w:asciiTheme="majorHAnsi" w:hAnsiTheme="majorHAnsi" w:cstheme="majorHAnsi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tài</w:t>
      </w:r>
      <w:proofErr w:type="spellEnd"/>
      <w:r w:rsidRPr="00D5653B">
        <w:rPr>
          <w:rFonts w:asciiTheme="majorHAnsi" w:hAnsiTheme="majorHAnsi" w:cstheme="majorHAnsi"/>
        </w:rPr>
        <w:t xml:space="preserve">, đưa ra </w:t>
      </w:r>
      <w:proofErr w:type="spellStart"/>
      <w:r w:rsidRPr="00D5653B">
        <w:rPr>
          <w:rFonts w:asciiTheme="majorHAnsi" w:hAnsiTheme="majorHAnsi" w:cstheme="majorHAnsi"/>
        </w:rPr>
        <w:t>các</w:t>
      </w:r>
      <w:proofErr w:type="spellEnd"/>
      <w:r w:rsidRPr="00D5653B">
        <w:rPr>
          <w:rFonts w:asciiTheme="majorHAnsi" w:hAnsiTheme="majorHAnsi" w:cstheme="majorHAnsi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điểm</w:t>
      </w:r>
      <w:proofErr w:type="spellEnd"/>
      <w:r w:rsidRPr="00D5653B">
        <w:rPr>
          <w:rFonts w:asciiTheme="majorHAnsi" w:hAnsiTheme="majorHAnsi" w:cstheme="majorHAnsi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nổi</w:t>
      </w:r>
      <w:proofErr w:type="spellEnd"/>
      <w:r w:rsidRPr="00D5653B">
        <w:rPr>
          <w:rFonts w:asciiTheme="majorHAnsi" w:hAnsiTheme="majorHAnsi" w:cstheme="majorHAnsi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bật</w:t>
      </w:r>
      <w:proofErr w:type="spellEnd"/>
      <w:r w:rsidRPr="00D5653B">
        <w:rPr>
          <w:rFonts w:asciiTheme="majorHAnsi" w:hAnsiTheme="majorHAnsi" w:cstheme="majorHAnsi"/>
        </w:rPr>
        <w:t xml:space="preserve"> so </w:t>
      </w:r>
      <w:proofErr w:type="spellStart"/>
      <w:r w:rsidRPr="00D5653B">
        <w:rPr>
          <w:rFonts w:asciiTheme="majorHAnsi" w:hAnsiTheme="majorHAnsi" w:cstheme="majorHAnsi"/>
        </w:rPr>
        <w:t>với</w:t>
      </w:r>
      <w:proofErr w:type="spellEnd"/>
      <w:r w:rsidRPr="00D5653B">
        <w:rPr>
          <w:rFonts w:asciiTheme="majorHAnsi" w:hAnsiTheme="majorHAnsi" w:cstheme="majorHAnsi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các</w:t>
      </w:r>
      <w:proofErr w:type="spellEnd"/>
      <w:r w:rsidRPr="00D5653B">
        <w:rPr>
          <w:rFonts w:asciiTheme="majorHAnsi" w:hAnsiTheme="majorHAnsi" w:cstheme="majorHAnsi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ứng</w:t>
      </w:r>
      <w:proofErr w:type="spellEnd"/>
      <w:r w:rsidRPr="00D5653B">
        <w:rPr>
          <w:rFonts w:asciiTheme="majorHAnsi" w:hAnsiTheme="majorHAnsi" w:cstheme="majorHAnsi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dụng</w:t>
      </w:r>
      <w:proofErr w:type="spellEnd"/>
      <w:r w:rsidRPr="00D5653B">
        <w:rPr>
          <w:rFonts w:asciiTheme="majorHAnsi" w:hAnsiTheme="majorHAnsi" w:cstheme="majorHAnsi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trước</w:t>
      </w:r>
      <w:proofErr w:type="spellEnd"/>
      <w:r w:rsidRPr="00D5653B">
        <w:rPr>
          <w:rFonts w:asciiTheme="majorHAnsi" w:hAnsiTheme="majorHAnsi" w:cstheme="majorHAnsi"/>
        </w:rPr>
        <w:t>.</w:t>
      </w:r>
      <w:r w:rsidRPr="00D5653B">
        <w:rPr>
          <w:rFonts w:asciiTheme="majorHAnsi" w:hAnsiTheme="majorHAnsi" w:cstheme="majorHAnsi"/>
          <w:spacing w:val="1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Tiếp</w:t>
      </w:r>
      <w:proofErr w:type="spellEnd"/>
      <w:r w:rsidRPr="00D5653B">
        <w:rPr>
          <w:rFonts w:asciiTheme="majorHAnsi" w:hAnsiTheme="majorHAnsi" w:cstheme="majorHAnsi"/>
          <w:spacing w:val="-9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đến</w:t>
      </w:r>
      <w:proofErr w:type="spellEnd"/>
      <w:r w:rsidRPr="00D5653B">
        <w:rPr>
          <w:rFonts w:asciiTheme="majorHAnsi" w:hAnsiTheme="majorHAnsi" w:cstheme="majorHAnsi"/>
          <w:spacing w:val="-7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là</w:t>
      </w:r>
      <w:proofErr w:type="spellEnd"/>
      <w:r w:rsidRPr="00D5653B">
        <w:rPr>
          <w:rFonts w:asciiTheme="majorHAnsi" w:hAnsiTheme="majorHAnsi" w:cstheme="majorHAnsi"/>
          <w:spacing w:val="-7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đề</w:t>
      </w:r>
      <w:proofErr w:type="spellEnd"/>
      <w:r w:rsidRPr="00D5653B">
        <w:rPr>
          <w:rFonts w:asciiTheme="majorHAnsi" w:hAnsiTheme="majorHAnsi" w:cstheme="majorHAnsi"/>
          <w:spacing w:val="-7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xuất</w:t>
      </w:r>
      <w:proofErr w:type="spellEnd"/>
      <w:r w:rsidRPr="00D5653B">
        <w:rPr>
          <w:rFonts w:asciiTheme="majorHAnsi" w:hAnsiTheme="majorHAnsi" w:cstheme="majorHAnsi"/>
          <w:spacing w:val="-7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các</w:t>
      </w:r>
      <w:proofErr w:type="spellEnd"/>
      <w:r w:rsidRPr="00D5653B">
        <w:rPr>
          <w:rFonts w:asciiTheme="majorHAnsi" w:hAnsiTheme="majorHAnsi" w:cstheme="majorHAnsi"/>
          <w:spacing w:val="-6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giải</w:t>
      </w:r>
      <w:proofErr w:type="spellEnd"/>
      <w:r w:rsidRPr="00D5653B">
        <w:rPr>
          <w:rFonts w:asciiTheme="majorHAnsi" w:hAnsiTheme="majorHAnsi" w:cstheme="majorHAnsi"/>
          <w:spacing w:val="-9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pháp</w:t>
      </w:r>
      <w:proofErr w:type="spellEnd"/>
      <w:r w:rsidRPr="00D5653B">
        <w:rPr>
          <w:rFonts w:asciiTheme="majorHAnsi" w:hAnsiTheme="majorHAnsi" w:cstheme="majorHAnsi"/>
          <w:spacing w:val="-9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để</w:t>
      </w:r>
      <w:proofErr w:type="spellEnd"/>
      <w:r w:rsidRPr="00D5653B">
        <w:rPr>
          <w:rFonts w:asciiTheme="majorHAnsi" w:hAnsiTheme="majorHAnsi" w:cstheme="majorHAnsi"/>
          <w:spacing w:val="-6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giải</w:t>
      </w:r>
      <w:proofErr w:type="spellEnd"/>
      <w:r w:rsidRPr="00D5653B">
        <w:rPr>
          <w:rFonts w:asciiTheme="majorHAnsi" w:hAnsiTheme="majorHAnsi" w:cstheme="majorHAnsi"/>
          <w:spacing w:val="-7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quyết</w:t>
      </w:r>
      <w:proofErr w:type="spellEnd"/>
      <w:r w:rsidRPr="00D5653B">
        <w:rPr>
          <w:rFonts w:asciiTheme="majorHAnsi" w:hAnsiTheme="majorHAnsi" w:cstheme="majorHAnsi"/>
          <w:spacing w:val="-5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các</w:t>
      </w:r>
      <w:proofErr w:type="spellEnd"/>
      <w:r w:rsidRPr="00D5653B">
        <w:rPr>
          <w:rFonts w:asciiTheme="majorHAnsi" w:hAnsiTheme="majorHAnsi" w:cstheme="majorHAnsi"/>
          <w:spacing w:val="-8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vấn</w:t>
      </w:r>
      <w:proofErr w:type="spellEnd"/>
      <w:r w:rsidRPr="00D5653B">
        <w:rPr>
          <w:rFonts w:asciiTheme="majorHAnsi" w:hAnsiTheme="majorHAnsi" w:cstheme="majorHAnsi"/>
          <w:spacing w:val="-7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đề</w:t>
      </w:r>
      <w:proofErr w:type="spellEnd"/>
      <w:r w:rsidRPr="00D5653B">
        <w:rPr>
          <w:rFonts w:asciiTheme="majorHAnsi" w:hAnsiTheme="majorHAnsi" w:cstheme="majorHAnsi"/>
          <w:spacing w:val="-6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đã</w:t>
      </w:r>
      <w:proofErr w:type="spellEnd"/>
      <w:r w:rsidRPr="00D5653B">
        <w:rPr>
          <w:rFonts w:asciiTheme="majorHAnsi" w:hAnsiTheme="majorHAnsi" w:cstheme="majorHAnsi"/>
          <w:spacing w:val="-9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đặt</w:t>
      </w:r>
      <w:proofErr w:type="spellEnd"/>
      <w:r w:rsidRPr="00D5653B">
        <w:rPr>
          <w:rFonts w:asciiTheme="majorHAnsi" w:hAnsiTheme="majorHAnsi" w:cstheme="majorHAnsi"/>
          <w:spacing w:val="-9"/>
        </w:rPr>
        <w:t xml:space="preserve"> </w:t>
      </w:r>
      <w:r w:rsidRPr="00D5653B">
        <w:rPr>
          <w:rFonts w:asciiTheme="majorHAnsi" w:hAnsiTheme="majorHAnsi" w:cstheme="majorHAnsi"/>
        </w:rPr>
        <w:t>ra.</w:t>
      </w:r>
      <w:r w:rsidRPr="00D5653B">
        <w:rPr>
          <w:rFonts w:asciiTheme="majorHAnsi" w:hAnsiTheme="majorHAnsi" w:cstheme="majorHAnsi"/>
          <w:spacing w:val="-7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Ngoài</w:t>
      </w:r>
      <w:proofErr w:type="spellEnd"/>
      <w:r w:rsidRPr="00D5653B">
        <w:rPr>
          <w:rFonts w:asciiTheme="majorHAnsi" w:hAnsiTheme="majorHAnsi" w:cstheme="majorHAnsi"/>
          <w:spacing w:val="-9"/>
        </w:rPr>
        <w:t xml:space="preserve"> </w:t>
      </w:r>
      <w:r w:rsidRPr="00D5653B">
        <w:rPr>
          <w:rFonts w:asciiTheme="majorHAnsi" w:hAnsiTheme="majorHAnsi" w:cstheme="majorHAnsi"/>
        </w:rPr>
        <w:t>ra,</w:t>
      </w:r>
      <w:r w:rsidRPr="00D5653B">
        <w:rPr>
          <w:rFonts w:asciiTheme="majorHAnsi" w:hAnsiTheme="majorHAnsi" w:cstheme="majorHAnsi"/>
          <w:spacing w:val="-7"/>
        </w:rPr>
        <w:t xml:space="preserve"> </w:t>
      </w:r>
      <w:r w:rsidRPr="00D5653B">
        <w:rPr>
          <w:rFonts w:asciiTheme="majorHAnsi" w:hAnsiTheme="majorHAnsi" w:cstheme="majorHAnsi"/>
        </w:rPr>
        <w:t>chương</w:t>
      </w:r>
      <w:r w:rsidRPr="00D5653B">
        <w:rPr>
          <w:rFonts w:asciiTheme="majorHAnsi" w:hAnsiTheme="majorHAnsi" w:cstheme="majorHAnsi"/>
          <w:spacing w:val="-62"/>
        </w:rPr>
        <w:t xml:space="preserve"> </w:t>
      </w:r>
      <w:r w:rsidRPr="00D5653B">
        <w:rPr>
          <w:rFonts w:asciiTheme="majorHAnsi" w:hAnsiTheme="majorHAnsi" w:cstheme="majorHAnsi"/>
        </w:rPr>
        <w:t>1</w:t>
      </w:r>
      <w:r w:rsidRPr="00D5653B">
        <w:rPr>
          <w:rFonts w:asciiTheme="majorHAnsi" w:hAnsiTheme="majorHAnsi" w:cstheme="majorHAnsi"/>
          <w:spacing w:val="-2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cũng</w:t>
      </w:r>
      <w:proofErr w:type="spellEnd"/>
      <w:r w:rsidRPr="00D5653B">
        <w:rPr>
          <w:rFonts w:asciiTheme="majorHAnsi" w:hAnsiTheme="majorHAnsi" w:cstheme="majorHAnsi"/>
          <w:spacing w:val="-2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đề</w:t>
      </w:r>
      <w:proofErr w:type="spellEnd"/>
      <w:r w:rsidRPr="00D5653B">
        <w:rPr>
          <w:rFonts w:asciiTheme="majorHAnsi" w:hAnsiTheme="majorHAnsi" w:cstheme="majorHAnsi"/>
          <w:spacing w:val="-1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cập</w:t>
      </w:r>
      <w:proofErr w:type="spellEnd"/>
      <w:r w:rsidRPr="00D5653B">
        <w:rPr>
          <w:rFonts w:asciiTheme="majorHAnsi" w:hAnsiTheme="majorHAnsi" w:cstheme="majorHAnsi"/>
          <w:spacing w:val="-2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đến</w:t>
      </w:r>
      <w:proofErr w:type="spellEnd"/>
      <w:r w:rsidRPr="00D5653B">
        <w:rPr>
          <w:rFonts w:asciiTheme="majorHAnsi" w:hAnsiTheme="majorHAnsi" w:cstheme="majorHAnsi"/>
          <w:spacing w:val="-1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đối</w:t>
      </w:r>
      <w:proofErr w:type="spellEnd"/>
      <w:r w:rsidRPr="00D5653B">
        <w:rPr>
          <w:rFonts w:asciiTheme="majorHAnsi" w:hAnsiTheme="majorHAnsi" w:cstheme="majorHAnsi"/>
          <w:spacing w:val="-2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tượng</w:t>
      </w:r>
      <w:proofErr w:type="spellEnd"/>
      <w:r w:rsidRPr="00D5653B">
        <w:rPr>
          <w:rFonts w:asciiTheme="majorHAnsi" w:hAnsiTheme="majorHAnsi" w:cstheme="majorHAnsi"/>
          <w:spacing w:val="-1"/>
        </w:rPr>
        <w:t xml:space="preserve"> </w:t>
      </w:r>
      <w:r w:rsidRPr="00D5653B">
        <w:rPr>
          <w:rFonts w:asciiTheme="majorHAnsi" w:hAnsiTheme="majorHAnsi" w:cstheme="majorHAnsi"/>
        </w:rPr>
        <w:t>nghiên</w:t>
      </w:r>
      <w:r w:rsidRPr="00D5653B">
        <w:rPr>
          <w:rFonts w:asciiTheme="majorHAnsi" w:hAnsiTheme="majorHAnsi" w:cstheme="majorHAnsi"/>
          <w:spacing w:val="-2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cứu</w:t>
      </w:r>
      <w:proofErr w:type="spellEnd"/>
      <w:r w:rsidRPr="00D5653B">
        <w:rPr>
          <w:rFonts w:asciiTheme="majorHAnsi" w:hAnsiTheme="majorHAnsi" w:cstheme="majorHAnsi"/>
        </w:rPr>
        <w:t>,</w:t>
      </w:r>
      <w:r w:rsidRPr="00D5653B">
        <w:rPr>
          <w:rFonts w:asciiTheme="majorHAnsi" w:hAnsiTheme="majorHAnsi" w:cstheme="majorHAnsi"/>
          <w:spacing w:val="1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phạm</w:t>
      </w:r>
      <w:proofErr w:type="spellEnd"/>
      <w:r w:rsidRPr="00D5653B">
        <w:rPr>
          <w:rFonts w:asciiTheme="majorHAnsi" w:hAnsiTheme="majorHAnsi" w:cstheme="majorHAnsi"/>
          <w:spacing w:val="-2"/>
        </w:rPr>
        <w:t xml:space="preserve"> </w:t>
      </w:r>
      <w:r w:rsidRPr="00D5653B">
        <w:rPr>
          <w:rFonts w:asciiTheme="majorHAnsi" w:hAnsiTheme="majorHAnsi" w:cstheme="majorHAnsi"/>
        </w:rPr>
        <w:t>vi</w:t>
      </w:r>
      <w:r w:rsidRPr="00D5653B">
        <w:rPr>
          <w:rFonts w:asciiTheme="majorHAnsi" w:hAnsiTheme="majorHAnsi" w:cstheme="majorHAnsi"/>
          <w:spacing w:val="-1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đề</w:t>
      </w:r>
      <w:proofErr w:type="spellEnd"/>
      <w:r w:rsidRPr="00D5653B">
        <w:rPr>
          <w:rFonts w:asciiTheme="majorHAnsi" w:hAnsiTheme="majorHAnsi" w:cstheme="majorHAnsi"/>
          <w:spacing w:val="-2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tài</w:t>
      </w:r>
      <w:proofErr w:type="spellEnd"/>
      <w:r w:rsidRPr="00D5653B">
        <w:rPr>
          <w:rFonts w:asciiTheme="majorHAnsi" w:hAnsiTheme="majorHAnsi" w:cstheme="majorHAnsi"/>
        </w:rPr>
        <w:t>,</w:t>
      </w:r>
      <w:r w:rsidRPr="00D5653B">
        <w:rPr>
          <w:rFonts w:asciiTheme="majorHAnsi" w:hAnsiTheme="majorHAnsi" w:cstheme="majorHAnsi"/>
          <w:spacing w:val="1"/>
        </w:rPr>
        <w:t xml:space="preserve"> </w:t>
      </w:r>
      <w:r w:rsidRPr="00D5653B">
        <w:rPr>
          <w:rFonts w:asciiTheme="majorHAnsi" w:hAnsiTheme="majorHAnsi" w:cstheme="majorHAnsi"/>
        </w:rPr>
        <w:t>phương</w:t>
      </w:r>
      <w:r w:rsidRPr="00D5653B">
        <w:rPr>
          <w:rFonts w:asciiTheme="majorHAnsi" w:hAnsiTheme="majorHAnsi" w:cstheme="majorHAnsi"/>
          <w:spacing w:val="-2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pháp</w:t>
      </w:r>
      <w:proofErr w:type="spellEnd"/>
      <w:r w:rsidRPr="00D5653B">
        <w:rPr>
          <w:rFonts w:asciiTheme="majorHAnsi" w:hAnsiTheme="majorHAnsi" w:cstheme="majorHAnsi"/>
          <w:spacing w:val="-1"/>
        </w:rPr>
        <w:t xml:space="preserve"> </w:t>
      </w:r>
      <w:r w:rsidRPr="00D5653B">
        <w:rPr>
          <w:rFonts w:asciiTheme="majorHAnsi" w:hAnsiTheme="majorHAnsi" w:cstheme="majorHAnsi"/>
        </w:rPr>
        <w:t>nghiên</w:t>
      </w:r>
      <w:r w:rsidRPr="00D5653B">
        <w:rPr>
          <w:rFonts w:asciiTheme="majorHAnsi" w:hAnsiTheme="majorHAnsi" w:cstheme="majorHAnsi"/>
          <w:spacing w:val="-2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cứu</w:t>
      </w:r>
      <w:proofErr w:type="spellEnd"/>
      <w:r w:rsidRPr="00D5653B">
        <w:rPr>
          <w:rFonts w:asciiTheme="majorHAnsi" w:hAnsiTheme="majorHAnsi" w:cstheme="majorHAnsi"/>
        </w:rPr>
        <w:t>.</w:t>
      </w:r>
    </w:p>
    <w:p w14:paraId="71E1DB33" w14:textId="77777777" w:rsidR="00A039F6" w:rsidRPr="00D5653B" w:rsidRDefault="00587955" w:rsidP="00D42D67">
      <w:pPr>
        <w:pStyle w:val="BodyText"/>
        <w:spacing w:before="119"/>
        <w:ind w:left="1445" w:right="773"/>
        <w:jc w:val="both"/>
        <w:rPr>
          <w:rFonts w:asciiTheme="majorHAnsi" w:hAnsiTheme="majorHAnsi" w:cstheme="majorHAnsi"/>
        </w:rPr>
      </w:pPr>
      <w:r w:rsidRPr="00D5653B">
        <w:rPr>
          <w:rFonts w:asciiTheme="majorHAnsi" w:hAnsiTheme="majorHAnsi" w:cstheme="majorHAnsi"/>
          <w:b/>
        </w:rPr>
        <w:t xml:space="preserve">Chương 2: </w:t>
      </w:r>
      <w:proofErr w:type="spellStart"/>
      <w:r w:rsidRPr="00D5653B">
        <w:rPr>
          <w:rFonts w:asciiTheme="majorHAnsi" w:hAnsiTheme="majorHAnsi" w:cstheme="majorHAnsi"/>
        </w:rPr>
        <w:t>Trình</w:t>
      </w:r>
      <w:proofErr w:type="spellEnd"/>
      <w:r w:rsidRPr="00D5653B">
        <w:rPr>
          <w:rFonts w:asciiTheme="majorHAnsi" w:hAnsiTheme="majorHAnsi" w:cstheme="majorHAnsi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bày</w:t>
      </w:r>
      <w:proofErr w:type="spellEnd"/>
      <w:r w:rsidRPr="00D5653B">
        <w:rPr>
          <w:rFonts w:asciiTheme="majorHAnsi" w:hAnsiTheme="majorHAnsi" w:cstheme="majorHAnsi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các</w:t>
      </w:r>
      <w:proofErr w:type="spellEnd"/>
      <w:r w:rsidRPr="00D5653B">
        <w:rPr>
          <w:rFonts w:asciiTheme="majorHAnsi" w:hAnsiTheme="majorHAnsi" w:cstheme="majorHAnsi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kiến</w:t>
      </w:r>
      <w:proofErr w:type="spellEnd"/>
      <w:r w:rsidRPr="00D5653B">
        <w:rPr>
          <w:rFonts w:asciiTheme="majorHAnsi" w:hAnsiTheme="majorHAnsi" w:cstheme="majorHAnsi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thức</w:t>
      </w:r>
      <w:proofErr w:type="spellEnd"/>
      <w:r w:rsidRPr="00D5653B">
        <w:rPr>
          <w:rFonts w:asciiTheme="majorHAnsi" w:hAnsiTheme="majorHAnsi" w:cstheme="majorHAnsi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nền</w:t>
      </w:r>
      <w:proofErr w:type="spellEnd"/>
      <w:r w:rsidRPr="00D5653B">
        <w:rPr>
          <w:rFonts w:asciiTheme="majorHAnsi" w:hAnsiTheme="majorHAnsi" w:cstheme="majorHAnsi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tảng</w:t>
      </w:r>
      <w:proofErr w:type="spellEnd"/>
      <w:r w:rsidRPr="00D5653B">
        <w:rPr>
          <w:rFonts w:asciiTheme="majorHAnsi" w:hAnsiTheme="majorHAnsi" w:cstheme="majorHAnsi"/>
        </w:rPr>
        <w:t xml:space="preserve">, </w:t>
      </w:r>
      <w:proofErr w:type="spellStart"/>
      <w:r w:rsidRPr="00D5653B">
        <w:rPr>
          <w:rFonts w:asciiTheme="majorHAnsi" w:hAnsiTheme="majorHAnsi" w:cstheme="majorHAnsi"/>
        </w:rPr>
        <w:t>các</w:t>
      </w:r>
      <w:proofErr w:type="spellEnd"/>
      <w:r w:rsidRPr="00D5653B">
        <w:rPr>
          <w:rFonts w:asciiTheme="majorHAnsi" w:hAnsiTheme="majorHAnsi" w:cstheme="majorHAnsi"/>
        </w:rPr>
        <w:t xml:space="preserve"> công </w:t>
      </w:r>
      <w:proofErr w:type="spellStart"/>
      <w:r w:rsidRPr="00D5653B">
        <w:rPr>
          <w:rFonts w:asciiTheme="majorHAnsi" w:hAnsiTheme="majorHAnsi" w:cstheme="majorHAnsi"/>
        </w:rPr>
        <w:t>nghệ</w:t>
      </w:r>
      <w:proofErr w:type="spellEnd"/>
      <w:r w:rsidRPr="00D5653B">
        <w:rPr>
          <w:rFonts w:asciiTheme="majorHAnsi" w:hAnsiTheme="majorHAnsi" w:cstheme="majorHAnsi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và</w:t>
      </w:r>
      <w:proofErr w:type="spellEnd"/>
      <w:r w:rsidRPr="00D5653B">
        <w:rPr>
          <w:rFonts w:asciiTheme="majorHAnsi" w:hAnsiTheme="majorHAnsi" w:cstheme="majorHAnsi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thuật</w:t>
      </w:r>
      <w:proofErr w:type="spellEnd"/>
      <w:r w:rsidRPr="00D5653B">
        <w:rPr>
          <w:rFonts w:asciiTheme="majorHAnsi" w:hAnsiTheme="majorHAnsi" w:cstheme="majorHAnsi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toán</w:t>
      </w:r>
      <w:proofErr w:type="spellEnd"/>
      <w:r w:rsidRPr="00D5653B">
        <w:rPr>
          <w:rFonts w:asciiTheme="majorHAnsi" w:hAnsiTheme="majorHAnsi" w:cstheme="majorHAnsi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gợi</w:t>
      </w:r>
      <w:proofErr w:type="spellEnd"/>
      <w:r w:rsidRPr="00D5653B">
        <w:rPr>
          <w:rFonts w:asciiTheme="majorHAnsi" w:hAnsiTheme="majorHAnsi" w:cstheme="majorHAnsi"/>
        </w:rPr>
        <w:t xml:space="preserve"> ý </w:t>
      </w:r>
      <w:proofErr w:type="spellStart"/>
      <w:r w:rsidRPr="00D5653B">
        <w:rPr>
          <w:rFonts w:asciiTheme="majorHAnsi" w:hAnsiTheme="majorHAnsi" w:cstheme="majorHAnsi"/>
        </w:rPr>
        <w:t>sản</w:t>
      </w:r>
      <w:proofErr w:type="spellEnd"/>
      <w:r w:rsidRPr="00D5653B">
        <w:rPr>
          <w:rFonts w:asciiTheme="majorHAnsi" w:hAnsiTheme="majorHAnsi" w:cstheme="majorHAnsi"/>
          <w:spacing w:val="1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phẩm</w:t>
      </w:r>
      <w:proofErr w:type="spellEnd"/>
      <w:r w:rsidRPr="00D5653B">
        <w:rPr>
          <w:rFonts w:asciiTheme="majorHAnsi" w:hAnsiTheme="majorHAnsi" w:cstheme="majorHAnsi"/>
          <w:spacing w:val="-4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được</w:t>
      </w:r>
      <w:proofErr w:type="spellEnd"/>
      <w:r w:rsidRPr="00D5653B">
        <w:rPr>
          <w:rFonts w:asciiTheme="majorHAnsi" w:hAnsiTheme="majorHAnsi" w:cstheme="majorHAnsi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sử</w:t>
      </w:r>
      <w:proofErr w:type="spellEnd"/>
      <w:r w:rsidRPr="00D5653B">
        <w:rPr>
          <w:rFonts w:asciiTheme="majorHAnsi" w:hAnsiTheme="majorHAnsi" w:cstheme="majorHAnsi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dụng</w:t>
      </w:r>
      <w:proofErr w:type="spellEnd"/>
      <w:r w:rsidRPr="00D5653B">
        <w:rPr>
          <w:rFonts w:asciiTheme="majorHAnsi" w:hAnsiTheme="majorHAnsi" w:cstheme="majorHAnsi"/>
          <w:spacing w:val="-1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để</w:t>
      </w:r>
      <w:proofErr w:type="spellEnd"/>
      <w:r w:rsidRPr="00D5653B">
        <w:rPr>
          <w:rFonts w:asciiTheme="majorHAnsi" w:hAnsiTheme="majorHAnsi" w:cstheme="majorHAnsi"/>
          <w:spacing w:val="2"/>
        </w:rPr>
        <w:t xml:space="preserve"> </w:t>
      </w:r>
      <w:r w:rsidRPr="00D5653B">
        <w:rPr>
          <w:rFonts w:asciiTheme="majorHAnsi" w:hAnsiTheme="majorHAnsi" w:cstheme="majorHAnsi"/>
        </w:rPr>
        <w:t>xây</w:t>
      </w:r>
      <w:r w:rsidRPr="00D5653B">
        <w:rPr>
          <w:rFonts w:asciiTheme="majorHAnsi" w:hAnsiTheme="majorHAnsi" w:cstheme="majorHAnsi"/>
          <w:spacing w:val="-4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dựng</w:t>
      </w:r>
      <w:proofErr w:type="spellEnd"/>
      <w:r w:rsidRPr="00D5653B">
        <w:rPr>
          <w:rFonts w:asciiTheme="majorHAnsi" w:hAnsiTheme="majorHAnsi" w:cstheme="majorHAnsi"/>
          <w:spacing w:val="-1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ứng</w:t>
      </w:r>
      <w:proofErr w:type="spellEnd"/>
      <w:r w:rsidRPr="00D5653B">
        <w:rPr>
          <w:rFonts w:asciiTheme="majorHAnsi" w:hAnsiTheme="majorHAnsi" w:cstheme="majorHAnsi"/>
          <w:spacing w:val="-1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dụng</w:t>
      </w:r>
      <w:proofErr w:type="spellEnd"/>
      <w:r w:rsidRPr="00D5653B">
        <w:rPr>
          <w:rFonts w:asciiTheme="majorHAnsi" w:hAnsiTheme="majorHAnsi" w:cstheme="majorHAnsi"/>
        </w:rPr>
        <w:t>.</w:t>
      </w:r>
    </w:p>
    <w:p w14:paraId="00A32CB1" w14:textId="77777777" w:rsidR="00A039F6" w:rsidRPr="00D5653B" w:rsidRDefault="00587955" w:rsidP="00D42D67">
      <w:pPr>
        <w:pStyle w:val="BodyText"/>
        <w:spacing w:before="121"/>
        <w:ind w:left="1445" w:right="771"/>
        <w:jc w:val="both"/>
        <w:rPr>
          <w:rFonts w:asciiTheme="majorHAnsi" w:hAnsiTheme="majorHAnsi" w:cstheme="majorHAnsi"/>
        </w:rPr>
      </w:pPr>
      <w:r w:rsidRPr="00D5653B">
        <w:rPr>
          <w:rFonts w:asciiTheme="majorHAnsi" w:hAnsiTheme="majorHAnsi" w:cstheme="majorHAnsi"/>
          <w:b/>
        </w:rPr>
        <w:t xml:space="preserve">Chương 3: </w:t>
      </w:r>
      <w:proofErr w:type="spellStart"/>
      <w:r w:rsidRPr="00D5653B">
        <w:rPr>
          <w:rFonts w:asciiTheme="majorHAnsi" w:hAnsiTheme="majorHAnsi" w:cstheme="majorHAnsi"/>
        </w:rPr>
        <w:t>Trình</w:t>
      </w:r>
      <w:proofErr w:type="spellEnd"/>
      <w:r w:rsidRPr="00D5653B">
        <w:rPr>
          <w:rFonts w:asciiTheme="majorHAnsi" w:hAnsiTheme="majorHAnsi" w:cstheme="majorHAnsi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bày</w:t>
      </w:r>
      <w:proofErr w:type="spellEnd"/>
      <w:r w:rsidRPr="00D5653B">
        <w:rPr>
          <w:rFonts w:asciiTheme="majorHAnsi" w:hAnsiTheme="majorHAnsi" w:cstheme="majorHAnsi"/>
        </w:rPr>
        <w:t xml:space="preserve"> chi </w:t>
      </w:r>
      <w:proofErr w:type="spellStart"/>
      <w:r w:rsidRPr="00D5653B">
        <w:rPr>
          <w:rFonts w:asciiTheme="majorHAnsi" w:hAnsiTheme="majorHAnsi" w:cstheme="majorHAnsi"/>
        </w:rPr>
        <w:t>tiết</w:t>
      </w:r>
      <w:proofErr w:type="spellEnd"/>
      <w:r w:rsidRPr="00D5653B">
        <w:rPr>
          <w:rFonts w:asciiTheme="majorHAnsi" w:hAnsiTheme="majorHAnsi" w:cstheme="majorHAnsi"/>
        </w:rPr>
        <w:t xml:space="preserve"> quy </w:t>
      </w:r>
      <w:proofErr w:type="spellStart"/>
      <w:r w:rsidRPr="00D5653B">
        <w:rPr>
          <w:rFonts w:asciiTheme="majorHAnsi" w:hAnsiTheme="majorHAnsi" w:cstheme="majorHAnsi"/>
        </w:rPr>
        <w:t>trình</w:t>
      </w:r>
      <w:proofErr w:type="spellEnd"/>
      <w:r w:rsidRPr="00D5653B">
        <w:rPr>
          <w:rFonts w:asciiTheme="majorHAnsi" w:hAnsiTheme="majorHAnsi" w:cstheme="majorHAnsi"/>
        </w:rPr>
        <w:t xml:space="preserve"> xây </w:t>
      </w:r>
      <w:proofErr w:type="spellStart"/>
      <w:r w:rsidRPr="00D5653B">
        <w:rPr>
          <w:rFonts w:asciiTheme="majorHAnsi" w:hAnsiTheme="majorHAnsi" w:cstheme="majorHAnsi"/>
        </w:rPr>
        <w:t>dựng</w:t>
      </w:r>
      <w:proofErr w:type="spellEnd"/>
      <w:r w:rsidRPr="00D5653B">
        <w:rPr>
          <w:rFonts w:asciiTheme="majorHAnsi" w:hAnsiTheme="majorHAnsi" w:cstheme="majorHAnsi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hệ</w:t>
      </w:r>
      <w:proofErr w:type="spellEnd"/>
      <w:r w:rsidRPr="00D5653B">
        <w:rPr>
          <w:rFonts w:asciiTheme="majorHAnsi" w:hAnsiTheme="majorHAnsi" w:cstheme="majorHAnsi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thống</w:t>
      </w:r>
      <w:proofErr w:type="spellEnd"/>
      <w:r w:rsidRPr="00D5653B">
        <w:rPr>
          <w:rFonts w:asciiTheme="majorHAnsi" w:hAnsiTheme="majorHAnsi" w:cstheme="majorHAnsi"/>
        </w:rPr>
        <w:t xml:space="preserve">, </w:t>
      </w:r>
      <w:proofErr w:type="spellStart"/>
      <w:r w:rsidRPr="00D5653B">
        <w:rPr>
          <w:rFonts w:asciiTheme="majorHAnsi" w:hAnsiTheme="majorHAnsi" w:cstheme="majorHAnsi"/>
        </w:rPr>
        <w:t>từ</w:t>
      </w:r>
      <w:proofErr w:type="spellEnd"/>
      <w:r w:rsidRPr="00D5653B">
        <w:rPr>
          <w:rFonts w:asciiTheme="majorHAnsi" w:hAnsiTheme="majorHAnsi" w:cstheme="majorHAnsi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xác</w:t>
      </w:r>
      <w:proofErr w:type="spellEnd"/>
      <w:r w:rsidRPr="00D5653B">
        <w:rPr>
          <w:rFonts w:asciiTheme="majorHAnsi" w:hAnsiTheme="majorHAnsi" w:cstheme="majorHAnsi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định</w:t>
      </w:r>
      <w:proofErr w:type="spellEnd"/>
      <w:r w:rsidRPr="00D5653B">
        <w:rPr>
          <w:rFonts w:asciiTheme="majorHAnsi" w:hAnsiTheme="majorHAnsi" w:cstheme="majorHAnsi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và</w:t>
      </w:r>
      <w:proofErr w:type="spellEnd"/>
      <w:r w:rsidRPr="00D5653B">
        <w:rPr>
          <w:rFonts w:asciiTheme="majorHAnsi" w:hAnsiTheme="majorHAnsi" w:cstheme="majorHAnsi"/>
        </w:rPr>
        <w:t xml:space="preserve"> phân </w:t>
      </w:r>
      <w:proofErr w:type="spellStart"/>
      <w:r w:rsidRPr="00D5653B">
        <w:rPr>
          <w:rFonts w:asciiTheme="majorHAnsi" w:hAnsiTheme="majorHAnsi" w:cstheme="majorHAnsi"/>
        </w:rPr>
        <w:t>tích</w:t>
      </w:r>
      <w:proofErr w:type="spellEnd"/>
      <w:r w:rsidRPr="00D5653B">
        <w:rPr>
          <w:rFonts w:asciiTheme="majorHAnsi" w:hAnsiTheme="majorHAnsi" w:cstheme="majorHAnsi"/>
          <w:spacing w:val="1"/>
        </w:rPr>
        <w:t xml:space="preserve"> </w:t>
      </w:r>
      <w:r w:rsidRPr="00D5653B">
        <w:rPr>
          <w:rFonts w:asciiTheme="majorHAnsi" w:hAnsiTheme="majorHAnsi" w:cstheme="majorHAnsi"/>
        </w:rPr>
        <w:t xml:space="preserve">yêu </w:t>
      </w:r>
      <w:proofErr w:type="spellStart"/>
      <w:r w:rsidRPr="00D5653B">
        <w:rPr>
          <w:rFonts w:asciiTheme="majorHAnsi" w:hAnsiTheme="majorHAnsi" w:cstheme="majorHAnsi"/>
        </w:rPr>
        <w:t>cầu</w:t>
      </w:r>
      <w:proofErr w:type="spellEnd"/>
      <w:r w:rsidRPr="00D5653B">
        <w:rPr>
          <w:rFonts w:asciiTheme="majorHAnsi" w:hAnsiTheme="majorHAnsi" w:cstheme="majorHAnsi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bài</w:t>
      </w:r>
      <w:proofErr w:type="spellEnd"/>
      <w:r w:rsidRPr="00D5653B">
        <w:rPr>
          <w:rFonts w:asciiTheme="majorHAnsi" w:hAnsiTheme="majorHAnsi" w:cstheme="majorHAnsi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toán</w:t>
      </w:r>
      <w:proofErr w:type="spellEnd"/>
      <w:r w:rsidRPr="00D5653B">
        <w:rPr>
          <w:rFonts w:asciiTheme="majorHAnsi" w:hAnsiTheme="majorHAnsi" w:cstheme="majorHAnsi"/>
        </w:rPr>
        <w:t xml:space="preserve"> cho </w:t>
      </w:r>
      <w:proofErr w:type="spellStart"/>
      <w:r w:rsidRPr="00D5653B">
        <w:rPr>
          <w:rFonts w:asciiTheme="majorHAnsi" w:hAnsiTheme="majorHAnsi" w:cstheme="majorHAnsi"/>
        </w:rPr>
        <w:t>đến</w:t>
      </w:r>
      <w:proofErr w:type="spellEnd"/>
      <w:r w:rsidRPr="00D5653B">
        <w:rPr>
          <w:rFonts w:asciiTheme="majorHAnsi" w:hAnsiTheme="majorHAnsi" w:cstheme="majorHAnsi"/>
        </w:rPr>
        <w:t xml:space="preserve"> xây </w:t>
      </w:r>
      <w:proofErr w:type="spellStart"/>
      <w:r w:rsidRPr="00D5653B">
        <w:rPr>
          <w:rFonts w:asciiTheme="majorHAnsi" w:hAnsiTheme="majorHAnsi" w:cstheme="majorHAnsi"/>
        </w:rPr>
        <w:t>dựng</w:t>
      </w:r>
      <w:proofErr w:type="spellEnd"/>
      <w:r w:rsidRPr="00D5653B">
        <w:rPr>
          <w:rFonts w:asciiTheme="majorHAnsi" w:hAnsiTheme="majorHAnsi" w:cstheme="majorHAnsi"/>
        </w:rPr>
        <w:t xml:space="preserve"> CSDL, </w:t>
      </w:r>
      <w:proofErr w:type="spellStart"/>
      <w:r w:rsidRPr="00D5653B">
        <w:rPr>
          <w:rFonts w:asciiTheme="majorHAnsi" w:hAnsiTheme="majorHAnsi" w:cstheme="majorHAnsi"/>
        </w:rPr>
        <w:t>cuối</w:t>
      </w:r>
      <w:proofErr w:type="spellEnd"/>
      <w:r w:rsidRPr="00D5653B">
        <w:rPr>
          <w:rFonts w:asciiTheme="majorHAnsi" w:hAnsiTheme="majorHAnsi" w:cstheme="majorHAnsi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cùng</w:t>
      </w:r>
      <w:proofErr w:type="spellEnd"/>
      <w:r w:rsidRPr="00D5653B">
        <w:rPr>
          <w:rFonts w:asciiTheme="majorHAnsi" w:hAnsiTheme="majorHAnsi" w:cstheme="majorHAnsi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là</w:t>
      </w:r>
      <w:proofErr w:type="spellEnd"/>
      <w:r w:rsidRPr="00D5653B">
        <w:rPr>
          <w:rFonts w:asciiTheme="majorHAnsi" w:hAnsiTheme="majorHAnsi" w:cstheme="majorHAnsi"/>
        </w:rPr>
        <w:t xml:space="preserve"> xây </w:t>
      </w:r>
      <w:proofErr w:type="spellStart"/>
      <w:r w:rsidRPr="00D5653B">
        <w:rPr>
          <w:rFonts w:asciiTheme="majorHAnsi" w:hAnsiTheme="majorHAnsi" w:cstheme="majorHAnsi"/>
        </w:rPr>
        <w:t>dựng</w:t>
      </w:r>
      <w:proofErr w:type="spellEnd"/>
      <w:r w:rsidRPr="00D5653B">
        <w:rPr>
          <w:rFonts w:asciiTheme="majorHAnsi" w:hAnsiTheme="majorHAnsi" w:cstheme="majorHAnsi"/>
        </w:rPr>
        <w:t xml:space="preserve"> giao </w:t>
      </w:r>
      <w:proofErr w:type="spellStart"/>
      <w:r w:rsidRPr="00D5653B">
        <w:rPr>
          <w:rFonts w:asciiTheme="majorHAnsi" w:hAnsiTheme="majorHAnsi" w:cstheme="majorHAnsi"/>
        </w:rPr>
        <w:t>diện</w:t>
      </w:r>
      <w:proofErr w:type="spellEnd"/>
      <w:r w:rsidRPr="00D5653B">
        <w:rPr>
          <w:rFonts w:asciiTheme="majorHAnsi" w:hAnsiTheme="majorHAnsi" w:cstheme="majorHAnsi"/>
        </w:rPr>
        <w:t xml:space="preserve"> cho </w:t>
      </w:r>
      <w:proofErr w:type="spellStart"/>
      <w:r w:rsidRPr="00D5653B">
        <w:rPr>
          <w:rFonts w:asciiTheme="majorHAnsi" w:hAnsiTheme="majorHAnsi" w:cstheme="majorHAnsi"/>
        </w:rPr>
        <w:t>ứng</w:t>
      </w:r>
      <w:proofErr w:type="spellEnd"/>
      <w:r w:rsidRPr="00D5653B">
        <w:rPr>
          <w:rFonts w:asciiTheme="majorHAnsi" w:hAnsiTheme="majorHAnsi" w:cstheme="majorHAnsi"/>
          <w:spacing w:val="1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dụng</w:t>
      </w:r>
      <w:proofErr w:type="spellEnd"/>
      <w:r w:rsidRPr="00D5653B">
        <w:rPr>
          <w:rFonts w:asciiTheme="majorHAnsi" w:hAnsiTheme="majorHAnsi" w:cstheme="majorHAnsi"/>
        </w:rPr>
        <w:t>.</w:t>
      </w:r>
    </w:p>
    <w:p w14:paraId="0EF62AD7" w14:textId="604F4ADF" w:rsidR="00A039F6" w:rsidRPr="00D5653B" w:rsidRDefault="00587955" w:rsidP="00D42D67">
      <w:pPr>
        <w:pStyle w:val="BodyText"/>
        <w:spacing w:before="121"/>
        <w:ind w:left="1445" w:right="773"/>
        <w:jc w:val="both"/>
        <w:rPr>
          <w:rFonts w:asciiTheme="majorHAnsi" w:hAnsiTheme="majorHAnsi" w:cstheme="majorHAnsi"/>
        </w:rPr>
      </w:pPr>
      <w:r w:rsidRPr="00D5653B">
        <w:rPr>
          <w:rFonts w:asciiTheme="majorHAnsi" w:hAnsiTheme="majorHAnsi" w:cstheme="majorHAnsi"/>
          <w:b/>
        </w:rPr>
        <w:t xml:space="preserve">Chương 4: </w:t>
      </w:r>
      <w:proofErr w:type="spellStart"/>
      <w:r w:rsidRPr="00D5653B">
        <w:rPr>
          <w:rFonts w:asciiTheme="majorHAnsi" w:hAnsiTheme="majorHAnsi" w:cstheme="majorHAnsi"/>
        </w:rPr>
        <w:t>Tập</w:t>
      </w:r>
      <w:proofErr w:type="spellEnd"/>
      <w:r w:rsidRPr="00D5653B">
        <w:rPr>
          <w:rFonts w:asciiTheme="majorHAnsi" w:hAnsiTheme="majorHAnsi" w:cstheme="majorHAnsi"/>
        </w:rPr>
        <w:t xml:space="preserve"> trung </w:t>
      </w:r>
      <w:proofErr w:type="spellStart"/>
      <w:r w:rsidRPr="00D5653B">
        <w:rPr>
          <w:rFonts w:asciiTheme="majorHAnsi" w:hAnsiTheme="majorHAnsi" w:cstheme="majorHAnsi"/>
        </w:rPr>
        <w:t>trình</w:t>
      </w:r>
      <w:proofErr w:type="spellEnd"/>
      <w:r w:rsidRPr="00D5653B">
        <w:rPr>
          <w:rFonts w:asciiTheme="majorHAnsi" w:hAnsiTheme="majorHAnsi" w:cstheme="majorHAnsi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bày</w:t>
      </w:r>
      <w:proofErr w:type="spellEnd"/>
      <w:r w:rsidRPr="00D5653B">
        <w:rPr>
          <w:rFonts w:asciiTheme="majorHAnsi" w:hAnsiTheme="majorHAnsi" w:cstheme="majorHAnsi"/>
        </w:rPr>
        <w:t xml:space="preserve"> </w:t>
      </w:r>
      <w:proofErr w:type="spellStart"/>
      <w:r w:rsidR="009429D4">
        <w:rPr>
          <w:rFonts w:asciiTheme="majorHAnsi" w:hAnsiTheme="majorHAnsi" w:cstheme="majorHAnsi"/>
          <w:lang w:val="en-US"/>
        </w:rPr>
        <w:t>các</w:t>
      </w:r>
      <w:proofErr w:type="spellEnd"/>
      <w:r w:rsidR="009429D4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9429D4">
        <w:rPr>
          <w:rFonts w:asciiTheme="majorHAnsi" w:hAnsiTheme="majorHAnsi" w:cstheme="majorHAnsi"/>
          <w:lang w:val="en-US"/>
        </w:rPr>
        <w:t>bài</w:t>
      </w:r>
      <w:proofErr w:type="spellEnd"/>
      <w:r w:rsidR="009429D4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9429D4">
        <w:rPr>
          <w:rFonts w:asciiTheme="majorHAnsi" w:hAnsiTheme="majorHAnsi" w:cstheme="majorHAnsi"/>
          <w:lang w:val="en-US"/>
        </w:rPr>
        <w:t>toán</w:t>
      </w:r>
      <w:proofErr w:type="spellEnd"/>
      <w:r w:rsidR="009429D4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9429D4">
        <w:rPr>
          <w:rFonts w:asciiTheme="majorHAnsi" w:hAnsiTheme="majorHAnsi" w:cstheme="majorHAnsi"/>
          <w:lang w:val="en-US"/>
        </w:rPr>
        <w:t>trong</w:t>
      </w:r>
      <w:proofErr w:type="spellEnd"/>
      <w:r w:rsidR="009429D4">
        <w:rPr>
          <w:rFonts w:asciiTheme="majorHAnsi" w:hAnsiTheme="majorHAnsi" w:cstheme="majorHAnsi"/>
          <w:lang w:val="en-US"/>
        </w:rPr>
        <w:t xml:space="preserve"> đồ </w:t>
      </w:r>
      <w:proofErr w:type="spellStart"/>
      <w:r w:rsidR="009429D4">
        <w:rPr>
          <w:rFonts w:asciiTheme="majorHAnsi" w:hAnsiTheme="majorHAnsi" w:cstheme="majorHAnsi"/>
          <w:lang w:val="en-US"/>
        </w:rPr>
        <w:t>án</w:t>
      </w:r>
      <w:proofErr w:type="spellEnd"/>
      <w:r w:rsidRPr="00D5653B">
        <w:rPr>
          <w:rFonts w:asciiTheme="majorHAnsi" w:hAnsiTheme="majorHAnsi" w:cstheme="majorHAnsi"/>
        </w:rPr>
        <w:t xml:space="preserve">. </w:t>
      </w:r>
      <w:proofErr w:type="spellStart"/>
      <w:r w:rsidRPr="00D5653B">
        <w:rPr>
          <w:rFonts w:asciiTheme="majorHAnsi" w:hAnsiTheme="majorHAnsi" w:cstheme="majorHAnsi"/>
        </w:rPr>
        <w:t>Các</w:t>
      </w:r>
      <w:proofErr w:type="spellEnd"/>
      <w:r w:rsidRPr="00D5653B">
        <w:rPr>
          <w:rFonts w:asciiTheme="majorHAnsi" w:hAnsiTheme="majorHAnsi" w:cstheme="majorHAnsi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kiến</w:t>
      </w:r>
      <w:proofErr w:type="spellEnd"/>
      <w:r w:rsidRPr="00D5653B">
        <w:rPr>
          <w:rFonts w:asciiTheme="majorHAnsi" w:hAnsiTheme="majorHAnsi" w:cstheme="majorHAnsi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thức</w:t>
      </w:r>
      <w:proofErr w:type="spellEnd"/>
      <w:r w:rsidRPr="00D5653B">
        <w:rPr>
          <w:rFonts w:asciiTheme="majorHAnsi" w:hAnsiTheme="majorHAnsi" w:cstheme="majorHAnsi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cần</w:t>
      </w:r>
      <w:proofErr w:type="spellEnd"/>
      <w:r w:rsidRPr="00D5653B">
        <w:rPr>
          <w:rFonts w:asciiTheme="majorHAnsi" w:hAnsiTheme="majorHAnsi" w:cstheme="majorHAnsi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nắm</w:t>
      </w:r>
      <w:proofErr w:type="spellEnd"/>
      <w:r w:rsidRPr="00D5653B">
        <w:rPr>
          <w:rFonts w:asciiTheme="majorHAnsi" w:hAnsiTheme="majorHAnsi" w:cstheme="majorHAnsi"/>
        </w:rPr>
        <w:t>,</w:t>
      </w:r>
      <w:r w:rsidRPr="00D5653B">
        <w:rPr>
          <w:rFonts w:asciiTheme="majorHAnsi" w:hAnsiTheme="majorHAnsi" w:cstheme="majorHAnsi"/>
          <w:spacing w:val="1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các</w:t>
      </w:r>
      <w:proofErr w:type="spellEnd"/>
      <w:r w:rsidRPr="00D5653B">
        <w:rPr>
          <w:rFonts w:asciiTheme="majorHAnsi" w:hAnsiTheme="majorHAnsi" w:cstheme="majorHAnsi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loại</w:t>
      </w:r>
      <w:proofErr w:type="spellEnd"/>
      <w:r w:rsidRPr="00D5653B">
        <w:rPr>
          <w:rFonts w:asciiTheme="majorHAnsi" w:hAnsiTheme="majorHAnsi" w:cstheme="majorHAnsi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gợi</w:t>
      </w:r>
      <w:proofErr w:type="spellEnd"/>
      <w:r w:rsidRPr="00D5653B">
        <w:rPr>
          <w:rFonts w:asciiTheme="majorHAnsi" w:hAnsiTheme="majorHAnsi" w:cstheme="majorHAnsi"/>
        </w:rPr>
        <w:t xml:space="preserve"> ý, </w:t>
      </w:r>
      <w:proofErr w:type="spellStart"/>
      <w:r w:rsidRPr="00D5653B">
        <w:rPr>
          <w:rFonts w:asciiTheme="majorHAnsi" w:hAnsiTheme="majorHAnsi" w:cstheme="majorHAnsi"/>
        </w:rPr>
        <w:t>các</w:t>
      </w:r>
      <w:proofErr w:type="spellEnd"/>
      <w:r w:rsidRPr="00D5653B">
        <w:rPr>
          <w:rFonts w:asciiTheme="majorHAnsi" w:hAnsiTheme="majorHAnsi" w:cstheme="majorHAnsi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số</w:t>
      </w:r>
      <w:proofErr w:type="spellEnd"/>
      <w:r w:rsidRPr="00D5653B">
        <w:rPr>
          <w:rFonts w:asciiTheme="majorHAnsi" w:hAnsiTheme="majorHAnsi" w:cstheme="majorHAnsi"/>
        </w:rPr>
        <w:t xml:space="preserve"> đo, </w:t>
      </w:r>
      <w:proofErr w:type="spellStart"/>
      <w:r w:rsidRPr="00D5653B">
        <w:rPr>
          <w:rFonts w:asciiTheme="majorHAnsi" w:hAnsiTheme="majorHAnsi" w:cstheme="majorHAnsi"/>
        </w:rPr>
        <w:t>thực</w:t>
      </w:r>
      <w:proofErr w:type="spellEnd"/>
      <w:r w:rsidRPr="00D5653B">
        <w:rPr>
          <w:rFonts w:asciiTheme="majorHAnsi" w:hAnsiTheme="majorHAnsi" w:cstheme="majorHAnsi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nghiệm</w:t>
      </w:r>
      <w:proofErr w:type="spellEnd"/>
      <w:r w:rsidRPr="00D5653B">
        <w:rPr>
          <w:rFonts w:asciiTheme="majorHAnsi" w:hAnsiTheme="majorHAnsi" w:cstheme="majorHAnsi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và</w:t>
      </w:r>
      <w:proofErr w:type="spellEnd"/>
      <w:r w:rsidRPr="00D5653B">
        <w:rPr>
          <w:rFonts w:asciiTheme="majorHAnsi" w:hAnsiTheme="majorHAnsi" w:cstheme="majorHAnsi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kết</w:t>
      </w:r>
      <w:proofErr w:type="spellEnd"/>
      <w:r w:rsidRPr="00D5653B">
        <w:rPr>
          <w:rFonts w:asciiTheme="majorHAnsi" w:hAnsiTheme="majorHAnsi" w:cstheme="majorHAnsi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quả</w:t>
      </w:r>
      <w:proofErr w:type="spellEnd"/>
      <w:r w:rsidRPr="00D5653B">
        <w:rPr>
          <w:rFonts w:asciiTheme="majorHAnsi" w:hAnsiTheme="majorHAnsi" w:cstheme="majorHAnsi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thực</w:t>
      </w:r>
      <w:proofErr w:type="spellEnd"/>
      <w:r w:rsidRPr="00D5653B">
        <w:rPr>
          <w:rFonts w:asciiTheme="majorHAnsi" w:hAnsiTheme="majorHAnsi" w:cstheme="majorHAnsi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nghiệm</w:t>
      </w:r>
      <w:proofErr w:type="spellEnd"/>
      <w:r w:rsidRPr="00D5653B">
        <w:rPr>
          <w:rFonts w:asciiTheme="majorHAnsi" w:hAnsiTheme="majorHAnsi" w:cstheme="majorHAnsi"/>
        </w:rPr>
        <w:t xml:space="preserve">, sau </w:t>
      </w:r>
      <w:proofErr w:type="spellStart"/>
      <w:r w:rsidRPr="00D5653B">
        <w:rPr>
          <w:rFonts w:asciiTheme="majorHAnsi" w:hAnsiTheme="majorHAnsi" w:cstheme="majorHAnsi"/>
        </w:rPr>
        <w:t>đó</w:t>
      </w:r>
      <w:proofErr w:type="spellEnd"/>
      <w:r w:rsidRPr="00D5653B">
        <w:rPr>
          <w:rFonts w:asciiTheme="majorHAnsi" w:hAnsiTheme="majorHAnsi" w:cstheme="majorHAnsi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áp</w:t>
      </w:r>
      <w:proofErr w:type="spellEnd"/>
      <w:r w:rsidRPr="00D5653B">
        <w:rPr>
          <w:rFonts w:asciiTheme="majorHAnsi" w:hAnsiTheme="majorHAnsi" w:cstheme="majorHAnsi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dụng</w:t>
      </w:r>
      <w:proofErr w:type="spellEnd"/>
      <w:r w:rsidRPr="00D5653B">
        <w:rPr>
          <w:rFonts w:asciiTheme="majorHAnsi" w:hAnsiTheme="majorHAnsi" w:cstheme="majorHAnsi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vào</w:t>
      </w:r>
      <w:proofErr w:type="spellEnd"/>
      <w:r w:rsidRPr="00D5653B">
        <w:rPr>
          <w:rFonts w:asciiTheme="majorHAnsi" w:hAnsiTheme="majorHAnsi" w:cstheme="majorHAnsi"/>
          <w:spacing w:val="1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ứng</w:t>
      </w:r>
      <w:proofErr w:type="spellEnd"/>
      <w:r w:rsidRPr="00D5653B">
        <w:rPr>
          <w:rFonts w:asciiTheme="majorHAnsi" w:hAnsiTheme="majorHAnsi" w:cstheme="majorHAnsi"/>
          <w:spacing w:val="-2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dụng</w:t>
      </w:r>
      <w:proofErr w:type="spellEnd"/>
      <w:r w:rsidRPr="00D5653B">
        <w:rPr>
          <w:rFonts w:asciiTheme="majorHAnsi" w:hAnsiTheme="majorHAnsi" w:cstheme="majorHAnsi"/>
        </w:rPr>
        <w:t>.</w:t>
      </w:r>
    </w:p>
    <w:p w14:paraId="14D637DA" w14:textId="77777777" w:rsidR="00A039F6" w:rsidRPr="00D5653B" w:rsidRDefault="00587955" w:rsidP="00D42D67">
      <w:pPr>
        <w:pStyle w:val="BodyText"/>
        <w:spacing w:before="119"/>
        <w:ind w:left="1445" w:right="771"/>
        <w:jc w:val="both"/>
        <w:rPr>
          <w:rFonts w:asciiTheme="majorHAnsi" w:hAnsiTheme="majorHAnsi" w:cstheme="majorHAnsi"/>
        </w:rPr>
      </w:pPr>
      <w:r w:rsidRPr="00D5653B">
        <w:rPr>
          <w:rFonts w:asciiTheme="majorHAnsi" w:hAnsiTheme="majorHAnsi" w:cstheme="majorHAnsi"/>
          <w:b/>
        </w:rPr>
        <w:t xml:space="preserve">Chương 5: </w:t>
      </w:r>
      <w:proofErr w:type="spellStart"/>
      <w:r w:rsidRPr="00D5653B">
        <w:rPr>
          <w:rFonts w:asciiTheme="majorHAnsi" w:hAnsiTheme="majorHAnsi" w:cstheme="majorHAnsi"/>
        </w:rPr>
        <w:t>Kết</w:t>
      </w:r>
      <w:proofErr w:type="spellEnd"/>
      <w:r w:rsidRPr="00D5653B">
        <w:rPr>
          <w:rFonts w:asciiTheme="majorHAnsi" w:hAnsiTheme="majorHAnsi" w:cstheme="majorHAnsi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luận</w:t>
      </w:r>
      <w:proofErr w:type="spellEnd"/>
      <w:r w:rsidRPr="00D5653B">
        <w:rPr>
          <w:rFonts w:asciiTheme="majorHAnsi" w:hAnsiTheme="majorHAnsi" w:cstheme="majorHAnsi"/>
        </w:rPr>
        <w:t xml:space="preserve">, </w:t>
      </w:r>
      <w:proofErr w:type="spellStart"/>
      <w:r w:rsidRPr="00D5653B">
        <w:rPr>
          <w:rFonts w:asciiTheme="majorHAnsi" w:hAnsiTheme="majorHAnsi" w:cstheme="majorHAnsi"/>
        </w:rPr>
        <w:t>rút</w:t>
      </w:r>
      <w:proofErr w:type="spellEnd"/>
      <w:r w:rsidRPr="00D5653B">
        <w:rPr>
          <w:rFonts w:asciiTheme="majorHAnsi" w:hAnsiTheme="majorHAnsi" w:cstheme="majorHAnsi"/>
        </w:rPr>
        <w:t xml:space="preserve"> ra </w:t>
      </w:r>
      <w:proofErr w:type="spellStart"/>
      <w:r w:rsidRPr="00D5653B">
        <w:rPr>
          <w:rFonts w:asciiTheme="majorHAnsi" w:hAnsiTheme="majorHAnsi" w:cstheme="majorHAnsi"/>
        </w:rPr>
        <w:t>được</w:t>
      </w:r>
      <w:proofErr w:type="spellEnd"/>
      <w:r w:rsidRPr="00D5653B">
        <w:rPr>
          <w:rFonts w:asciiTheme="majorHAnsi" w:hAnsiTheme="majorHAnsi" w:cstheme="majorHAnsi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các</w:t>
      </w:r>
      <w:proofErr w:type="spellEnd"/>
      <w:r w:rsidRPr="00D5653B">
        <w:rPr>
          <w:rFonts w:asciiTheme="majorHAnsi" w:hAnsiTheme="majorHAnsi" w:cstheme="majorHAnsi"/>
        </w:rPr>
        <w:t xml:space="preserve"> ưu </w:t>
      </w:r>
      <w:proofErr w:type="spellStart"/>
      <w:r w:rsidRPr="00D5653B">
        <w:rPr>
          <w:rFonts w:asciiTheme="majorHAnsi" w:hAnsiTheme="majorHAnsi" w:cstheme="majorHAnsi"/>
        </w:rPr>
        <w:t>nhược</w:t>
      </w:r>
      <w:proofErr w:type="spellEnd"/>
      <w:r w:rsidRPr="00D5653B">
        <w:rPr>
          <w:rFonts w:asciiTheme="majorHAnsi" w:hAnsiTheme="majorHAnsi" w:cstheme="majorHAnsi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điểm</w:t>
      </w:r>
      <w:proofErr w:type="spellEnd"/>
      <w:r w:rsidRPr="00D5653B">
        <w:rPr>
          <w:rFonts w:asciiTheme="majorHAnsi" w:hAnsiTheme="majorHAnsi" w:cstheme="majorHAnsi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của</w:t>
      </w:r>
      <w:proofErr w:type="spellEnd"/>
      <w:r w:rsidRPr="00D5653B">
        <w:rPr>
          <w:rFonts w:asciiTheme="majorHAnsi" w:hAnsiTheme="majorHAnsi" w:cstheme="majorHAnsi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ứng</w:t>
      </w:r>
      <w:proofErr w:type="spellEnd"/>
      <w:r w:rsidRPr="00D5653B">
        <w:rPr>
          <w:rFonts w:asciiTheme="majorHAnsi" w:hAnsiTheme="majorHAnsi" w:cstheme="majorHAnsi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dụng</w:t>
      </w:r>
      <w:proofErr w:type="spellEnd"/>
      <w:r w:rsidRPr="00D5653B">
        <w:rPr>
          <w:rFonts w:asciiTheme="majorHAnsi" w:hAnsiTheme="majorHAnsi" w:cstheme="majorHAnsi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và</w:t>
      </w:r>
      <w:proofErr w:type="spellEnd"/>
      <w:r w:rsidRPr="00D5653B">
        <w:rPr>
          <w:rFonts w:asciiTheme="majorHAnsi" w:hAnsiTheme="majorHAnsi" w:cstheme="majorHAnsi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hướng</w:t>
      </w:r>
      <w:proofErr w:type="spellEnd"/>
      <w:r w:rsidRPr="00D5653B">
        <w:rPr>
          <w:rFonts w:asciiTheme="majorHAnsi" w:hAnsiTheme="majorHAnsi" w:cstheme="majorHAnsi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phát</w:t>
      </w:r>
      <w:proofErr w:type="spellEnd"/>
      <w:r w:rsidRPr="00D5653B">
        <w:rPr>
          <w:rFonts w:asciiTheme="majorHAnsi" w:hAnsiTheme="majorHAnsi" w:cstheme="majorHAnsi"/>
          <w:spacing w:val="1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triển</w:t>
      </w:r>
      <w:proofErr w:type="spellEnd"/>
      <w:r w:rsidRPr="00D5653B">
        <w:rPr>
          <w:rFonts w:asciiTheme="majorHAnsi" w:hAnsiTheme="majorHAnsi" w:cstheme="majorHAnsi"/>
          <w:spacing w:val="-2"/>
        </w:rPr>
        <w:t xml:space="preserve"> </w:t>
      </w:r>
      <w:r w:rsidRPr="00D5653B">
        <w:rPr>
          <w:rFonts w:asciiTheme="majorHAnsi" w:hAnsiTheme="majorHAnsi" w:cstheme="majorHAnsi"/>
        </w:rPr>
        <w:t>trong</w:t>
      </w:r>
      <w:r w:rsidRPr="00D5653B">
        <w:rPr>
          <w:rFonts w:asciiTheme="majorHAnsi" w:hAnsiTheme="majorHAnsi" w:cstheme="majorHAnsi"/>
          <w:spacing w:val="1"/>
        </w:rPr>
        <w:t xml:space="preserve"> </w:t>
      </w:r>
      <w:r w:rsidRPr="00D5653B">
        <w:rPr>
          <w:rFonts w:asciiTheme="majorHAnsi" w:hAnsiTheme="majorHAnsi" w:cstheme="majorHAnsi"/>
        </w:rPr>
        <w:t>tương</w:t>
      </w:r>
      <w:r w:rsidRPr="00D5653B">
        <w:rPr>
          <w:rFonts w:asciiTheme="majorHAnsi" w:hAnsiTheme="majorHAnsi" w:cstheme="majorHAnsi"/>
          <w:spacing w:val="-1"/>
        </w:rPr>
        <w:t xml:space="preserve"> </w:t>
      </w:r>
      <w:r w:rsidRPr="00D5653B">
        <w:rPr>
          <w:rFonts w:asciiTheme="majorHAnsi" w:hAnsiTheme="majorHAnsi" w:cstheme="majorHAnsi"/>
        </w:rPr>
        <w:t>lai.</w:t>
      </w:r>
    </w:p>
    <w:p w14:paraId="79295895" w14:textId="77777777" w:rsidR="00A039F6" w:rsidRPr="00D5653B" w:rsidRDefault="00A039F6" w:rsidP="0017044A">
      <w:pPr>
        <w:ind w:left="0"/>
        <w:jc w:val="both"/>
        <w:rPr>
          <w:rFonts w:asciiTheme="majorHAnsi" w:hAnsiTheme="majorHAnsi" w:cstheme="majorHAnsi"/>
        </w:rPr>
        <w:sectPr w:rsidR="00A039F6" w:rsidRPr="00D5653B">
          <w:footerReference w:type="default" r:id="rId15"/>
          <w:pgSz w:w="11910" w:h="16840"/>
          <w:pgMar w:top="1580" w:right="360" w:bottom="280" w:left="540" w:header="0" w:footer="0" w:gutter="0"/>
          <w:cols w:space="720"/>
        </w:sectPr>
      </w:pPr>
    </w:p>
    <w:p w14:paraId="284ABE77" w14:textId="5E8DAF50" w:rsidR="0080653D" w:rsidRPr="00D5653B" w:rsidRDefault="0080653D" w:rsidP="00202394">
      <w:pPr>
        <w:pStyle w:val="Heading1"/>
      </w:pPr>
      <w:bookmarkStart w:id="21" w:name="Chương_1._GIỚI_THIỆU_CHUNG"/>
      <w:bookmarkStart w:id="22" w:name="_bookmark1"/>
      <w:bookmarkStart w:id="23" w:name="_Toc106818735"/>
      <w:bookmarkEnd w:id="21"/>
      <w:bookmarkEnd w:id="22"/>
      <w:r w:rsidRPr="0080653D">
        <w:rPr>
          <w:lang w:val="en-US"/>
        </w:rPr>
        <w:lastRenderedPageBreak/>
        <w:t>GIỚI THIỆU CHUNG</w:t>
      </w:r>
      <w:bookmarkEnd w:id="23"/>
    </w:p>
    <w:p w14:paraId="347D8BF3" w14:textId="016960C8" w:rsidR="0080653D" w:rsidRPr="00D5653B" w:rsidRDefault="0080653D" w:rsidP="00202394">
      <w:pPr>
        <w:pStyle w:val="Heading2"/>
      </w:pPr>
      <w:bookmarkStart w:id="24" w:name="_Toc106818736"/>
      <w:r>
        <w:rPr>
          <w:lang w:val="en-US"/>
        </w:rPr>
        <w:t xml:space="preserve">Lý do </w:t>
      </w:r>
      <w:proofErr w:type="spellStart"/>
      <w:r>
        <w:rPr>
          <w:lang w:val="en-US"/>
        </w:rPr>
        <w:t>chọn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đề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tài</w:t>
      </w:r>
      <w:bookmarkEnd w:id="24"/>
      <w:proofErr w:type="spellEnd"/>
    </w:p>
    <w:p w14:paraId="1E031AED" w14:textId="0A07AF63" w:rsidR="00C6130A" w:rsidRPr="00D5653B" w:rsidRDefault="00C6130A" w:rsidP="0017044A">
      <w:pPr>
        <w:pStyle w:val="BodyText"/>
        <w:spacing w:before="1" w:line="350" w:lineRule="auto"/>
        <w:ind w:left="1800" w:right="1123" w:firstLine="424"/>
        <w:jc w:val="both"/>
        <w:rPr>
          <w:rFonts w:asciiTheme="majorHAnsi" w:hAnsiTheme="majorHAnsi" w:cstheme="majorHAnsi"/>
          <w:lang w:val="en-US"/>
        </w:rPr>
      </w:pPr>
      <w:r w:rsidRPr="00D5653B">
        <w:rPr>
          <w:rFonts w:asciiTheme="majorHAnsi" w:hAnsiTheme="majorHAnsi" w:cstheme="majorHAnsi"/>
          <w:lang w:val="en-US"/>
        </w:rPr>
        <w:t xml:space="preserve">Do </w:t>
      </w:r>
      <w:proofErr w:type="spellStart"/>
      <w:r w:rsidRPr="00D5653B">
        <w:rPr>
          <w:rFonts w:asciiTheme="majorHAnsi" w:hAnsiTheme="majorHAnsi" w:cstheme="majorHAnsi"/>
          <w:lang w:val="en-US"/>
        </w:rPr>
        <w:t>sự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ảnh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hưởng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của </w:t>
      </w:r>
      <w:proofErr w:type="spellStart"/>
      <w:r w:rsidRPr="00D5653B">
        <w:rPr>
          <w:rFonts w:asciiTheme="majorHAnsi" w:hAnsiTheme="majorHAnsi" w:cstheme="majorHAnsi"/>
          <w:lang w:val="en-US"/>
        </w:rPr>
        <w:t>dịch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Covid, </w:t>
      </w:r>
      <w:proofErr w:type="spellStart"/>
      <w:r w:rsidRPr="00D5653B">
        <w:rPr>
          <w:rFonts w:asciiTheme="majorHAnsi" w:hAnsiTheme="majorHAnsi" w:cstheme="majorHAnsi"/>
          <w:lang w:val="en-US"/>
        </w:rPr>
        <w:t>nhu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cầu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thương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mại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điện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tử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ngày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càng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phát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triển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. </w:t>
      </w:r>
      <w:proofErr w:type="spellStart"/>
      <w:r w:rsidRPr="00D5653B">
        <w:rPr>
          <w:rFonts w:asciiTheme="majorHAnsi" w:hAnsiTheme="majorHAnsi" w:cstheme="majorHAnsi"/>
          <w:lang w:val="en-US"/>
        </w:rPr>
        <w:t>Nhưng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thực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phẩm, </w:t>
      </w:r>
      <w:proofErr w:type="spellStart"/>
      <w:r w:rsidRPr="00D5653B">
        <w:rPr>
          <w:rFonts w:asciiTheme="majorHAnsi" w:hAnsiTheme="majorHAnsi" w:cstheme="majorHAnsi"/>
          <w:lang w:val="en-US"/>
        </w:rPr>
        <w:t>thứ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không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thể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thiếu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cho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đời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sống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hàng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ngày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, </w:t>
      </w:r>
      <w:proofErr w:type="spellStart"/>
      <w:r w:rsidR="005222A6">
        <w:rPr>
          <w:rFonts w:asciiTheme="majorHAnsi" w:hAnsiTheme="majorHAnsi" w:cstheme="majorHAnsi"/>
          <w:lang w:val="en-US"/>
        </w:rPr>
        <w:t>dù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cho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các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ứng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dụng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mua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bán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online </w:t>
      </w:r>
      <w:proofErr w:type="spellStart"/>
      <w:r w:rsidRPr="00D5653B">
        <w:rPr>
          <w:rFonts w:asciiTheme="majorHAnsi" w:hAnsiTheme="majorHAnsi" w:cstheme="majorHAnsi"/>
          <w:lang w:val="en-US"/>
        </w:rPr>
        <w:t>đang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nở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rộ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, </w:t>
      </w:r>
      <w:proofErr w:type="spellStart"/>
      <w:r w:rsidRPr="00D5653B">
        <w:rPr>
          <w:rFonts w:asciiTheme="majorHAnsi" w:hAnsiTheme="majorHAnsi" w:cstheme="majorHAnsi"/>
          <w:lang w:val="en-US"/>
        </w:rPr>
        <w:t>nhưng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nhiều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người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vẫn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gặp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khó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khăn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khi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phải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mua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thực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phẩm, </w:t>
      </w:r>
      <w:proofErr w:type="spellStart"/>
      <w:r w:rsidRPr="00D5653B">
        <w:rPr>
          <w:rFonts w:asciiTheme="majorHAnsi" w:hAnsiTheme="majorHAnsi" w:cstheme="majorHAnsi"/>
          <w:lang w:val="en-US"/>
        </w:rPr>
        <w:t>nhất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là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thực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phẩm </w:t>
      </w:r>
      <w:proofErr w:type="spellStart"/>
      <w:r w:rsidRPr="00D5653B">
        <w:rPr>
          <w:rFonts w:asciiTheme="majorHAnsi" w:hAnsiTheme="majorHAnsi" w:cstheme="majorHAnsi"/>
          <w:lang w:val="en-US"/>
        </w:rPr>
        <w:t>tươi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sống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. </w:t>
      </w:r>
      <w:proofErr w:type="spellStart"/>
      <w:r w:rsidRPr="00D5653B">
        <w:rPr>
          <w:rFonts w:asciiTheme="majorHAnsi" w:hAnsiTheme="majorHAnsi" w:cstheme="majorHAnsi"/>
          <w:lang w:val="en-US"/>
        </w:rPr>
        <w:t>Nắm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bắt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được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xu </w:t>
      </w:r>
      <w:proofErr w:type="spellStart"/>
      <w:r w:rsidRPr="00D5653B">
        <w:rPr>
          <w:rFonts w:asciiTheme="majorHAnsi" w:hAnsiTheme="majorHAnsi" w:cstheme="majorHAnsi"/>
          <w:lang w:val="en-US"/>
        </w:rPr>
        <w:t>hướng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đó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, đồ </w:t>
      </w:r>
      <w:proofErr w:type="spellStart"/>
      <w:r w:rsidRPr="00D5653B">
        <w:rPr>
          <w:rFonts w:asciiTheme="majorHAnsi" w:hAnsiTheme="majorHAnsi" w:cstheme="majorHAnsi"/>
          <w:lang w:val="en-US"/>
        </w:rPr>
        <w:t>án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“</w:t>
      </w:r>
      <w:proofErr w:type="spellStart"/>
      <w:r w:rsidRPr="00D5653B">
        <w:rPr>
          <w:rFonts w:asciiTheme="majorHAnsi" w:hAnsiTheme="majorHAnsi" w:cstheme="majorHAnsi"/>
          <w:lang w:val="en-US"/>
        </w:rPr>
        <w:t>Ứng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dụng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bán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hàng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tích </w:t>
      </w:r>
      <w:proofErr w:type="spellStart"/>
      <w:r w:rsidRPr="00D5653B">
        <w:rPr>
          <w:rFonts w:asciiTheme="majorHAnsi" w:hAnsiTheme="majorHAnsi" w:cstheme="majorHAnsi"/>
          <w:lang w:val="en-US"/>
        </w:rPr>
        <w:t>hợp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hệ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thống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khuyến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nghị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sản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phẩm.” </w:t>
      </w:r>
      <w:proofErr w:type="spellStart"/>
      <w:r w:rsidRPr="00D5653B">
        <w:rPr>
          <w:rFonts w:asciiTheme="majorHAnsi" w:hAnsiTheme="majorHAnsi" w:cstheme="majorHAnsi"/>
          <w:lang w:val="en-US"/>
        </w:rPr>
        <w:t>sẽ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đảm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đương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trách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nhiệm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đưa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mọi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loại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thực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phẩm </w:t>
      </w:r>
      <w:proofErr w:type="spellStart"/>
      <w:r w:rsidRPr="00D5653B">
        <w:rPr>
          <w:rFonts w:asciiTheme="majorHAnsi" w:hAnsiTheme="majorHAnsi" w:cstheme="majorHAnsi"/>
          <w:lang w:val="en-US"/>
        </w:rPr>
        <w:t>cần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thiết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đến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tận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tay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người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tiêu </w:t>
      </w:r>
      <w:proofErr w:type="spellStart"/>
      <w:r w:rsidRPr="00D5653B">
        <w:rPr>
          <w:rFonts w:asciiTheme="majorHAnsi" w:hAnsiTheme="majorHAnsi" w:cstheme="majorHAnsi"/>
          <w:lang w:val="en-US"/>
        </w:rPr>
        <w:t>dùng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, </w:t>
      </w:r>
      <w:proofErr w:type="spellStart"/>
      <w:r w:rsidRPr="00D5653B">
        <w:rPr>
          <w:rFonts w:asciiTheme="majorHAnsi" w:hAnsiTheme="majorHAnsi" w:cstheme="majorHAnsi"/>
          <w:lang w:val="en-US"/>
        </w:rPr>
        <w:t>với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phương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châm</w:t>
      </w:r>
      <w:proofErr w:type="spellEnd"/>
      <w:r w:rsidRPr="00D5653B">
        <w:rPr>
          <w:rFonts w:asciiTheme="majorHAnsi" w:hAnsiTheme="majorHAnsi" w:cstheme="majorHAnsi"/>
          <w:lang w:val="en-US"/>
        </w:rPr>
        <w:t>: “</w:t>
      </w:r>
      <w:proofErr w:type="spellStart"/>
      <w:r w:rsidRPr="00D5653B">
        <w:rPr>
          <w:rFonts w:asciiTheme="majorHAnsi" w:hAnsiTheme="majorHAnsi" w:cstheme="majorHAnsi"/>
          <w:lang w:val="en-US"/>
        </w:rPr>
        <w:t>Đơn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hàng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sẽ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được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giao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đến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ngay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trước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khi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nồi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cơm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được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bật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”. </w:t>
      </w:r>
    </w:p>
    <w:p w14:paraId="782CBAA7" w14:textId="03334597" w:rsidR="00C6130A" w:rsidRPr="00D5653B" w:rsidRDefault="00C6130A" w:rsidP="0017044A">
      <w:pPr>
        <w:pStyle w:val="BodyText"/>
        <w:spacing w:before="120"/>
        <w:ind w:left="1800" w:right="1123" w:firstLine="424"/>
        <w:jc w:val="both"/>
        <w:rPr>
          <w:rFonts w:asciiTheme="majorHAnsi" w:hAnsiTheme="majorHAnsi" w:cstheme="majorHAnsi"/>
          <w:lang w:val="en-US"/>
        </w:rPr>
      </w:pPr>
      <w:proofErr w:type="spellStart"/>
      <w:r w:rsidRPr="00D5653B">
        <w:rPr>
          <w:rFonts w:asciiTheme="majorHAnsi" w:hAnsiTheme="majorHAnsi" w:cstheme="majorHAnsi"/>
        </w:rPr>
        <w:t>Để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phù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hợp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với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quy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mô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của </w:t>
      </w:r>
      <w:proofErr w:type="spellStart"/>
      <w:r w:rsidRPr="00D5653B">
        <w:rPr>
          <w:rFonts w:asciiTheme="majorHAnsi" w:hAnsiTheme="majorHAnsi" w:cstheme="majorHAnsi"/>
          <w:lang w:val="en-US"/>
        </w:rPr>
        <w:t>môn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đồ </w:t>
      </w:r>
      <w:proofErr w:type="spellStart"/>
      <w:r w:rsidRPr="00D5653B">
        <w:rPr>
          <w:rFonts w:asciiTheme="majorHAnsi" w:hAnsiTheme="majorHAnsi" w:cstheme="majorHAnsi"/>
          <w:lang w:val="en-US"/>
        </w:rPr>
        <w:t>án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1, </w:t>
      </w:r>
      <w:proofErr w:type="spellStart"/>
      <w:r w:rsidRPr="00D5653B">
        <w:rPr>
          <w:rFonts w:asciiTheme="majorHAnsi" w:hAnsiTheme="majorHAnsi" w:cstheme="majorHAnsi"/>
          <w:lang w:val="en-US"/>
        </w:rPr>
        <w:t>cũng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như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dễ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dàng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hơn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trong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việc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tạo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lập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, </w:t>
      </w:r>
      <w:proofErr w:type="spellStart"/>
      <w:r w:rsidRPr="00D5653B">
        <w:rPr>
          <w:rFonts w:asciiTheme="majorHAnsi" w:hAnsiTheme="majorHAnsi" w:cstheme="majorHAnsi"/>
          <w:lang w:val="en-US"/>
        </w:rPr>
        <w:t>giải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quyết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và </w:t>
      </w:r>
      <w:proofErr w:type="spellStart"/>
      <w:r w:rsidRPr="00D5653B">
        <w:rPr>
          <w:rFonts w:asciiTheme="majorHAnsi" w:hAnsiTheme="majorHAnsi" w:cstheme="majorHAnsi"/>
          <w:lang w:val="en-US"/>
        </w:rPr>
        <w:t>áp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dụng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các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bài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toán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, </w:t>
      </w:r>
      <w:proofErr w:type="spellStart"/>
      <w:r w:rsidRPr="00D5653B">
        <w:rPr>
          <w:rFonts w:asciiTheme="majorHAnsi" w:hAnsiTheme="majorHAnsi" w:cstheme="majorHAnsi"/>
          <w:lang w:val="en-US"/>
        </w:rPr>
        <w:t>dự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án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sẽ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được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xây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dựng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trên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nền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tảng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ứng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dụng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Android , </w:t>
      </w:r>
      <w:proofErr w:type="spellStart"/>
      <w:r w:rsidRPr="00D5653B">
        <w:rPr>
          <w:rFonts w:asciiTheme="majorHAnsi" w:hAnsiTheme="majorHAnsi" w:cstheme="majorHAnsi"/>
          <w:lang w:val="en-US"/>
        </w:rPr>
        <w:t>đồng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thời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các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chức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năng, </w:t>
      </w:r>
      <w:proofErr w:type="spellStart"/>
      <w:r w:rsidRPr="00D5653B">
        <w:rPr>
          <w:rFonts w:asciiTheme="majorHAnsi" w:hAnsiTheme="majorHAnsi" w:cstheme="majorHAnsi"/>
          <w:lang w:val="en-US"/>
        </w:rPr>
        <w:t>lấy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, </w:t>
      </w:r>
      <w:proofErr w:type="spellStart"/>
      <w:r w:rsidRPr="00D5653B">
        <w:rPr>
          <w:rFonts w:asciiTheme="majorHAnsi" w:hAnsiTheme="majorHAnsi" w:cstheme="majorHAnsi"/>
          <w:lang w:val="en-US"/>
        </w:rPr>
        <w:t>cập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nhật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dữ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liệu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sẽ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được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thực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hiện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bên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dưới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r w:rsidR="00D10613" w:rsidRPr="00D5653B">
        <w:rPr>
          <w:rFonts w:asciiTheme="majorHAnsi" w:hAnsiTheme="majorHAnsi" w:cstheme="majorHAnsi"/>
          <w:lang w:val="en-US"/>
        </w:rPr>
        <w:t>B</w:t>
      </w:r>
      <w:r w:rsidRPr="00D5653B">
        <w:rPr>
          <w:rFonts w:asciiTheme="majorHAnsi" w:hAnsiTheme="majorHAnsi" w:cstheme="majorHAnsi"/>
          <w:lang w:val="en-US"/>
        </w:rPr>
        <w:t>ack</w:t>
      </w:r>
      <w:r w:rsidR="00D10613" w:rsidRPr="00D5653B">
        <w:rPr>
          <w:rFonts w:asciiTheme="majorHAnsi" w:hAnsiTheme="majorHAnsi" w:cstheme="majorHAnsi"/>
          <w:lang w:val="en-US"/>
        </w:rPr>
        <w:t>-</w:t>
      </w:r>
      <w:r w:rsidRPr="00D5653B">
        <w:rPr>
          <w:rFonts w:asciiTheme="majorHAnsi" w:hAnsiTheme="majorHAnsi" w:cstheme="majorHAnsi"/>
          <w:lang w:val="en-US"/>
        </w:rPr>
        <w:t xml:space="preserve">end, </w:t>
      </w:r>
      <w:proofErr w:type="spellStart"/>
      <w:r w:rsidRPr="00D5653B">
        <w:rPr>
          <w:rFonts w:asciiTheme="majorHAnsi" w:hAnsiTheme="majorHAnsi" w:cstheme="majorHAnsi"/>
          <w:lang w:val="en-US"/>
        </w:rPr>
        <w:t>được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xây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dựng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bằng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NodeJs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. </w:t>
      </w:r>
      <w:proofErr w:type="spellStart"/>
      <w:r w:rsidRPr="00D5653B">
        <w:rPr>
          <w:rFonts w:asciiTheme="majorHAnsi" w:hAnsiTheme="majorHAnsi" w:cstheme="majorHAnsi"/>
          <w:lang w:val="en-US"/>
        </w:rPr>
        <w:t>Với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việc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phân </w:t>
      </w:r>
      <w:proofErr w:type="spellStart"/>
      <w:r w:rsidRPr="00D5653B">
        <w:rPr>
          <w:rFonts w:asciiTheme="majorHAnsi" w:hAnsiTheme="majorHAnsi" w:cstheme="majorHAnsi"/>
          <w:lang w:val="en-US"/>
        </w:rPr>
        <w:t>tách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xử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lý </w:t>
      </w:r>
      <w:proofErr w:type="spellStart"/>
      <w:r w:rsidRPr="00D5653B">
        <w:rPr>
          <w:rFonts w:asciiTheme="majorHAnsi" w:hAnsiTheme="majorHAnsi" w:cstheme="majorHAnsi"/>
          <w:lang w:val="en-US"/>
        </w:rPr>
        <w:t>thông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tin </w:t>
      </w:r>
      <w:proofErr w:type="spellStart"/>
      <w:r w:rsidRPr="00D5653B">
        <w:rPr>
          <w:rFonts w:asciiTheme="majorHAnsi" w:hAnsiTheme="majorHAnsi" w:cstheme="majorHAnsi"/>
          <w:lang w:val="en-US"/>
        </w:rPr>
        <w:t>dữ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liệu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ở </w:t>
      </w:r>
      <w:r w:rsidR="00D10613" w:rsidRPr="00D5653B">
        <w:rPr>
          <w:rFonts w:asciiTheme="majorHAnsi" w:hAnsiTheme="majorHAnsi" w:cstheme="majorHAnsi"/>
          <w:lang w:val="en-US"/>
        </w:rPr>
        <w:t>B</w:t>
      </w:r>
      <w:r w:rsidRPr="00D5653B">
        <w:rPr>
          <w:rFonts w:asciiTheme="majorHAnsi" w:hAnsiTheme="majorHAnsi" w:cstheme="majorHAnsi"/>
          <w:lang w:val="en-US"/>
        </w:rPr>
        <w:t>ack</w:t>
      </w:r>
      <w:r w:rsidR="00D10613" w:rsidRPr="00D5653B">
        <w:rPr>
          <w:rFonts w:asciiTheme="majorHAnsi" w:hAnsiTheme="majorHAnsi" w:cstheme="majorHAnsi"/>
          <w:lang w:val="en-US"/>
        </w:rPr>
        <w:t>-</w:t>
      </w:r>
      <w:r w:rsidRPr="00D5653B">
        <w:rPr>
          <w:rFonts w:asciiTheme="majorHAnsi" w:hAnsiTheme="majorHAnsi" w:cstheme="majorHAnsi"/>
          <w:lang w:val="en-US"/>
        </w:rPr>
        <w:t xml:space="preserve">end, ta </w:t>
      </w:r>
      <w:proofErr w:type="spellStart"/>
      <w:r w:rsidRPr="00D5653B">
        <w:rPr>
          <w:rFonts w:asciiTheme="majorHAnsi" w:hAnsiTheme="majorHAnsi" w:cstheme="majorHAnsi"/>
          <w:lang w:val="en-US"/>
        </w:rPr>
        <w:t>có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thể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dễ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dàng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tái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sử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dụng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trong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việc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tạo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dựng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thêm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được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các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ứng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dụng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ở </w:t>
      </w:r>
      <w:proofErr w:type="spellStart"/>
      <w:r w:rsidRPr="00D5653B">
        <w:rPr>
          <w:rFonts w:asciiTheme="majorHAnsi" w:hAnsiTheme="majorHAnsi" w:cstheme="majorHAnsi"/>
          <w:lang w:val="en-US"/>
        </w:rPr>
        <w:t>nhiều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nền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tảng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khác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trong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tương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lai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như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IOS, web.</w:t>
      </w:r>
    </w:p>
    <w:p w14:paraId="6701A096" w14:textId="15C393C5" w:rsidR="00C6130A" w:rsidRPr="00D5653B" w:rsidRDefault="00C6130A" w:rsidP="0017044A">
      <w:pPr>
        <w:pStyle w:val="BodyText"/>
        <w:spacing w:before="120"/>
        <w:ind w:left="1800" w:right="1123" w:firstLine="424"/>
        <w:jc w:val="both"/>
        <w:rPr>
          <w:rFonts w:asciiTheme="majorHAnsi" w:hAnsiTheme="majorHAnsi" w:cstheme="majorHAnsi"/>
        </w:rPr>
      </w:pPr>
      <w:r w:rsidRPr="00D5653B">
        <w:rPr>
          <w:rFonts w:asciiTheme="majorHAnsi" w:hAnsiTheme="majorHAnsi" w:cstheme="majorHAnsi"/>
        </w:rPr>
        <w:t>Trong</w:t>
      </w:r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đó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với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phần </w:t>
      </w:r>
      <w:proofErr w:type="spellStart"/>
      <w:r w:rsidRPr="00D5653B">
        <w:rPr>
          <w:rFonts w:asciiTheme="majorHAnsi" w:hAnsiTheme="majorHAnsi" w:cstheme="majorHAnsi"/>
          <w:lang w:val="en-US"/>
        </w:rPr>
        <w:t>ứng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dụng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được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xây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dựng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trên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nền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tảng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Android </w:t>
      </w:r>
      <w:proofErr w:type="spellStart"/>
      <w:r w:rsidRPr="00D5653B">
        <w:rPr>
          <w:rFonts w:asciiTheme="majorHAnsi" w:hAnsiTheme="majorHAnsi" w:cstheme="majorHAnsi"/>
          <w:lang w:val="en-US"/>
        </w:rPr>
        <w:t>sẽ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được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xây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dựng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bằng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Javascript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, </w:t>
      </w:r>
      <w:proofErr w:type="spellStart"/>
      <w:r w:rsidR="0039500E" w:rsidRPr="00D5653B">
        <w:rPr>
          <w:rFonts w:asciiTheme="majorHAnsi" w:hAnsiTheme="majorHAnsi" w:cstheme="majorHAnsi"/>
          <w:lang w:val="en-US"/>
        </w:rPr>
        <w:t>sử</w:t>
      </w:r>
      <w:proofErr w:type="spellEnd"/>
      <w:r w:rsidR="0039500E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39500E" w:rsidRPr="00D5653B">
        <w:rPr>
          <w:rFonts w:asciiTheme="majorHAnsi" w:hAnsiTheme="majorHAnsi" w:cstheme="majorHAnsi"/>
          <w:lang w:val="en-US"/>
        </w:rPr>
        <w:t>dụng</w:t>
      </w:r>
      <w:proofErr w:type="spellEnd"/>
      <w:r w:rsidR="0039500E" w:rsidRPr="00D5653B">
        <w:rPr>
          <w:rFonts w:asciiTheme="majorHAnsi" w:hAnsiTheme="majorHAnsi" w:cstheme="majorHAnsi"/>
          <w:lang w:val="en-US"/>
        </w:rPr>
        <w:t xml:space="preserve"> </w:t>
      </w:r>
      <w:r w:rsidR="004F2375" w:rsidRPr="00D5653B">
        <w:rPr>
          <w:rFonts w:asciiTheme="majorHAnsi" w:hAnsiTheme="majorHAnsi" w:cstheme="majorHAnsi"/>
          <w:lang w:val="en-US"/>
        </w:rPr>
        <w:t xml:space="preserve">React native, </w:t>
      </w:r>
      <w:proofErr w:type="spellStart"/>
      <w:r w:rsidR="004F2375" w:rsidRPr="00D5653B">
        <w:rPr>
          <w:rFonts w:asciiTheme="majorHAnsi" w:hAnsiTheme="majorHAnsi" w:cstheme="majorHAnsi"/>
          <w:lang w:val="en-US"/>
        </w:rPr>
        <w:t>một</w:t>
      </w:r>
      <w:proofErr w:type="spellEnd"/>
      <w:r w:rsidR="004F2375" w:rsidRPr="00D5653B">
        <w:rPr>
          <w:rFonts w:asciiTheme="majorHAnsi" w:hAnsiTheme="majorHAnsi" w:cstheme="majorHAnsi"/>
          <w:lang w:val="en-US"/>
        </w:rPr>
        <w:t xml:space="preserve"> </w:t>
      </w:r>
      <w:r w:rsidR="00563590" w:rsidRPr="00D5653B">
        <w:rPr>
          <w:rFonts w:asciiTheme="majorHAnsi" w:hAnsiTheme="majorHAnsi" w:cstheme="majorHAnsi"/>
          <w:lang w:val="en-US"/>
        </w:rPr>
        <w:t>framework</w:t>
      </w:r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được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phát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triển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và </w:t>
      </w:r>
      <w:proofErr w:type="spellStart"/>
      <w:r w:rsidRPr="00D5653B">
        <w:rPr>
          <w:rFonts w:asciiTheme="majorHAnsi" w:hAnsiTheme="majorHAnsi" w:cstheme="majorHAnsi"/>
          <w:lang w:val="en-US"/>
        </w:rPr>
        <w:t>hoàn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thiện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bởi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Facebook, </w:t>
      </w:r>
      <w:proofErr w:type="spellStart"/>
      <w:r w:rsidRPr="00D5653B">
        <w:rPr>
          <w:rFonts w:asciiTheme="majorHAnsi" w:hAnsiTheme="majorHAnsi" w:cstheme="majorHAnsi"/>
          <w:lang w:val="en-US"/>
        </w:rPr>
        <w:t>phù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hợp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cho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việc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thiết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kế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UI</w:t>
      </w:r>
      <w:r w:rsidRPr="00D5653B">
        <w:rPr>
          <w:rFonts w:asciiTheme="majorHAnsi" w:hAnsiTheme="majorHAnsi" w:cstheme="majorHAnsi"/>
        </w:rPr>
        <w:t>.</w:t>
      </w:r>
    </w:p>
    <w:p w14:paraId="4B6068F4" w14:textId="6436AC96" w:rsidR="001D3F72" w:rsidRPr="00D5653B" w:rsidRDefault="001D3F72" w:rsidP="00D5798F">
      <w:pPr>
        <w:pStyle w:val="Heading2"/>
      </w:pPr>
      <w:bookmarkStart w:id="25" w:name="1.2._Điểm_mới_và_khác_biệt_về_chức_năng_"/>
      <w:bookmarkStart w:id="26" w:name="_bookmark3"/>
      <w:bookmarkStart w:id="27" w:name="_Toc106804422"/>
      <w:bookmarkStart w:id="28" w:name="_Toc91600809"/>
      <w:bookmarkStart w:id="29" w:name="_Toc106811933"/>
      <w:bookmarkStart w:id="30" w:name="_Toc106818737"/>
      <w:bookmarkEnd w:id="25"/>
      <w:bookmarkEnd w:id="26"/>
      <w:proofErr w:type="spellStart"/>
      <w:r w:rsidRPr="00D5653B">
        <w:t>Điểm</w:t>
      </w:r>
      <w:proofErr w:type="spellEnd"/>
      <w:r w:rsidRPr="00D5653B">
        <w:t xml:space="preserve"> </w:t>
      </w:r>
      <w:proofErr w:type="spellStart"/>
      <w:r w:rsidRPr="00D5653B">
        <w:t>mới</w:t>
      </w:r>
      <w:proofErr w:type="spellEnd"/>
      <w:r w:rsidRPr="00D5653B">
        <w:t xml:space="preserve"> </w:t>
      </w:r>
      <w:proofErr w:type="spellStart"/>
      <w:r w:rsidRPr="00D5653B">
        <w:t>và</w:t>
      </w:r>
      <w:proofErr w:type="spellEnd"/>
      <w:r w:rsidRPr="00D5653B">
        <w:t xml:space="preserve"> </w:t>
      </w:r>
      <w:proofErr w:type="spellStart"/>
      <w:r w:rsidRPr="00D5653B">
        <w:t>khác</w:t>
      </w:r>
      <w:proofErr w:type="spellEnd"/>
      <w:r w:rsidRPr="00D5653B">
        <w:t xml:space="preserve"> </w:t>
      </w:r>
      <w:proofErr w:type="spellStart"/>
      <w:r w:rsidRPr="00D5653B">
        <w:t>biệt</w:t>
      </w:r>
      <w:proofErr w:type="spellEnd"/>
      <w:r w:rsidRPr="00D5653B">
        <w:t xml:space="preserve"> </w:t>
      </w:r>
      <w:proofErr w:type="spellStart"/>
      <w:r w:rsidRPr="00D5653B">
        <w:t>về</w:t>
      </w:r>
      <w:proofErr w:type="spellEnd"/>
      <w:r w:rsidRPr="00D5653B">
        <w:t xml:space="preserve"> </w:t>
      </w:r>
      <w:proofErr w:type="spellStart"/>
      <w:r w:rsidRPr="00D5653B">
        <w:t>chức</w:t>
      </w:r>
      <w:proofErr w:type="spellEnd"/>
      <w:r w:rsidRPr="00D5653B">
        <w:t xml:space="preserve"> năng </w:t>
      </w:r>
      <w:proofErr w:type="spellStart"/>
      <w:r w:rsidRPr="00D5653B">
        <w:t>của</w:t>
      </w:r>
      <w:proofErr w:type="spellEnd"/>
      <w:r w:rsidRPr="00D5653B">
        <w:t xml:space="preserve"> </w:t>
      </w:r>
      <w:proofErr w:type="spellStart"/>
      <w:r w:rsidRPr="00D5653B">
        <w:t>đề</w:t>
      </w:r>
      <w:proofErr w:type="spellEnd"/>
      <w:r w:rsidRPr="00D5653B">
        <w:t xml:space="preserve"> </w:t>
      </w:r>
      <w:proofErr w:type="spellStart"/>
      <w:r w:rsidRPr="00D5653B">
        <w:t>tài</w:t>
      </w:r>
      <w:proofErr w:type="spellEnd"/>
      <w:r w:rsidRPr="00D5653B">
        <w:t xml:space="preserve"> so </w:t>
      </w:r>
      <w:proofErr w:type="spellStart"/>
      <w:r w:rsidRPr="00D5653B">
        <w:t>với</w:t>
      </w:r>
      <w:proofErr w:type="spellEnd"/>
      <w:r w:rsidRPr="00D5653B">
        <w:t xml:space="preserve"> </w:t>
      </w:r>
      <w:proofErr w:type="spellStart"/>
      <w:r w:rsidRPr="00D5653B">
        <w:t>một</w:t>
      </w:r>
      <w:proofErr w:type="spellEnd"/>
      <w:r w:rsidRPr="00D5653B">
        <w:t xml:space="preserve"> </w:t>
      </w:r>
      <w:proofErr w:type="spellStart"/>
      <w:r w:rsidRPr="00D5653B">
        <w:t>số</w:t>
      </w:r>
      <w:proofErr w:type="spellEnd"/>
      <w:r w:rsidRPr="00D5653B">
        <w:t xml:space="preserve"> </w:t>
      </w:r>
      <w:proofErr w:type="spellStart"/>
      <w:r w:rsidRPr="00D5653B">
        <w:t>ứng</w:t>
      </w:r>
      <w:proofErr w:type="spellEnd"/>
      <w:r w:rsidRPr="00D5653B">
        <w:t xml:space="preserve"> </w:t>
      </w:r>
      <w:proofErr w:type="spellStart"/>
      <w:r w:rsidRPr="00D5653B">
        <w:t>dụng</w:t>
      </w:r>
      <w:proofErr w:type="spellEnd"/>
      <w:r w:rsidRPr="00D5653B">
        <w:t xml:space="preserve"> mua </w:t>
      </w:r>
      <w:proofErr w:type="spellStart"/>
      <w:r w:rsidRPr="00D5653B">
        <w:t>bán</w:t>
      </w:r>
      <w:proofErr w:type="spellEnd"/>
      <w:r w:rsidRPr="00D5653B">
        <w:t xml:space="preserve"> trên </w:t>
      </w:r>
      <w:proofErr w:type="spellStart"/>
      <w:r w:rsidRPr="00D5653B">
        <w:t>sàn</w:t>
      </w:r>
      <w:proofErr w:type="spellEnd"/>
      <w:r w:rsidRPr="00D5653B">
        <w:t xml:space="preserve"> thương </w:t>
      </w:r>
      <w:proofErr w:type="spellStart"/>
      <w:r w:rsidRPr="00D5653B">
        <w:t>mại</w:t>
      </w:r>
      <w:proofErr w:type="spellEnd"/>
      <w:r w:rsidRPr="00D5653B">
        <w:t xml:space="preserve"> </w:t>
      </w:r>
      <w:proofErr w:type="spellStart"/>
      <w:r w:rsidRPr="00D5653B">
        <w:t>điện</w:t>
      </w:r>
      <w:proofErr w:type="spellEnd"/>
      <w:r w:rsidRPr="00D5653B">
        <w:t xml:space="preserve"> </w:t>
      </w:r>
      <w:proofErr w:type="spellStart"/>
      <w:r w:rsidRPr="00D5653B">
        <w:t>tử</w:t>
      </w:r>
      <w:proofErr w:type="spellEnd"/>
      <w:r w:rsidRPr="00D5653B">
        <w:t xml:space="preserve"> </w:t>
      </w:r>
      <w:proofErr w:type="spellStart"/>
      <w:r w:rsidRPr="00D5653B">
        <w:t>hiện</w:t>
      </w:r>
      <w:proofErr w:type="spellEnd"/>
      <w:r w:rsidRPr="00D5653B">
        <w:t xml:space="preserve"> nay</w:t>
      </w:r>
      <w:bookmarkEnd w:id="27"/>
      <w:bookmarkEnd w:id="29"/>
      <w:bookmarkEnd w:id="30"/>
    </w:p>
    <w:p w14:paraId="3A17F4B1" w14:textId="41E3F552" w:rsidR="00A039F6" w:rsidRPr="00D5653B" w:rsidRDefault="0017044A" w:rsidP="000011EE">
      <w:pPr>
        <w:pStyle w:val="Heading3"/>
      </w:pPr>
      <w:bookmarkStart w:id="31" w:name="_Toc106804423"/>
      <w:bookmarkStart w:id="32" w:name="_Toc106811934"/>
      <w:bookmarkStart w:id="33" w:name="_Toc106818738"/>
      <w:proofErr w:type="spellStart"/>
      <w:r w:rsidRPr="00D5653B">
        <w:t>Điểm</w:t>
      </w:r>
      <w:proofErr w:type="spellEnd"/>
      <w:r w:rsidRPr="00D5653B">
        <w:rPr>
          <w:spacing w:val="-4"/>
        </w:rPr>
        <w:t xml:space="preserve"> </w:t>
      </w:r>
      <w:proofErr w:type="spellStart"/>
      <w:r w:rsidRPr="00D5653B">
        <w:t>khác</w:t>
      </w:r>
      <w:proofErr w:type="spellEnd"/>
      <w:r w:rsidRPr="00D5653B">
        <w:rPr>
          <w:spacing w:val="-2"/>
        </w:rPr>
        <w:t xml:space="preserve"> </w:t>
      </w:r>
      <w:proofErr w:type="spellStart"/>
      <w:r w:rsidRPr="00D5653B">
        <w:t>biệt</w:t>
      </w:r>
      <w:proofErr w:type="spellEnd"/>
      <w:r w:rsidRPr="00D5653B">
        <w:rPr>
          <w:spacing w:val="-2"/>
        </w:rPr>
        <w:t xml:space="preserve"> </w:t>
      </w:r>
      <w:proofErr w:type="spellStart"/>
      <w:r w:rsidRPr="00D5653B">
        <w:t>của</w:t>
      </w:r>
      <w:proofErr w:type="spellEnd"/>
      <w:r w:rsidRPr="00D5653B">
        <w:rPr>
          <w:spacing w:val="-2"/>
        </w:rPr>
        <w:t xml:space="preserve"> </w:t>
      </w:r>
      <w:proofErr w:type="spellStart"/>
      <w:r w:rsidRPr="00D5653B">
        <w:t>đề</w:t>
      </w:r>
      <w:proofErr w:type="spellEnd"/>
      <w:r w:rsidRPr="00D5653B">
        <w:rPr>
          <w:spacing w:val="1"/>
        </w:rPr>
        <w:t xml:space="preserve"> </w:t>
      </w:r>
      <w:proofErr w:type="spellStart"/>
      <w:r w:rsidRPr="00D5653B">
        <w:t>tài</w:t>
      </w:r>
      <w:bookmarkEnd w:id="28"/>
      <w:bookmarkEnd w:id="31"/>
      <w:bookmarkEnd w:id="32"/>
      <w:bookmarkEnd w:id="33"/>
      <w:proofErr w:type="spellEnd"/>
    </w:p>
    <w:tbl>
      <w:tblPr>
        <w:tblW w:w="0" w:type="auto"/>
        <w:tblInd w:w="143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430"/>
        <w:gridCol w:w="3240"/>
        <w:gridCol w:w="3150"/>
      </w:tblGrid>
      <w:tr w:rsidR="0017044A" w:rsidRPr="00D5653B" w14:paraId="1F90209F" w14:textId="77777777" w:rsidTr="00442160">
        <w:trPr>
          <w:trHeight w:val="1137"/>
        </w:trPr>
        <w:tc>
          <w:tcPr>
            <w:tcW w:w="2430" w:type="dxa"/>
            <w:vAlign w:val="center"/>
          </w:tcPr>
          <w:p w14:paraId="55957901" w14:textId="77777777" w:rsidR="0017044A" w:rsidRPr="00D5653B" w:rsidRDefault="0017044A" w:rsidP="000011EE">
            <w:pPr>
              <w:pStyle w:val="TableParagraph"/>
              <w:spacing w:before="2"/>
              <w:ind w:left="1730" w:hanging="763"/>
              <w:rPr>
                <w:rFonts w:asciiTheme="majorHAnsi" w:hAnsiTheme="majorHAnsi" w:cstheme="majorHAnsi"/>
                <w:b/>
                <w:sz w:val="28"/>
                <w:szCs w:val="24"/>
              </w:rPr>
            </w:pPr>
            <w:r w:rsidRPr="00D5653B">
              <w:rPr>
                <w:rFonts w:asciiTheme="majorHAnsi" w:hAnsiTheme="majorHAnsi" w:cstheme="majorHAnsi"/>
                <w:noProof/>
                <w:sz w:val="28"/>
                <w:szCs w:val="24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658241" behindDoc="1" locked="0" layoutInCell="1" allowOverlap="1" wp14:anchorId="71D9F044" wp14:editId="4250E50E">
                      <wp:simplePos x="0" y="0"/>
                      <wp:positionH relativeFrom="page">
                        <wp:posOffset>0</wp:posOffset>
                      </wp:positionH>
                      <wp:positionV relativeFrom="paragraph">
                        <wp:posOffset>-18415</wp:posOffset>
                      </wp:positionV>
                      <wp:extent cx="1478915" cy="937895"/>
                      <wp:effectExtent l="0" t="0" r="26035" b="33655"/>
                      <wp:wrapNone/>
                      <wp:docPr id="5" name="Straight Connector 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478915" cy="937895"/>
                              </a:xfrm>
                              <a:prstGeom prst="line">
                                <a:avLst/>
                              </a:prstGeom>
                              <a:noFill/>
                              <a:ln w="6096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68F4A682" id="Straight Connector 5" o:spid="_x0000_s1026" style="position:absolute;z-index:-251658239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0,-1.45pt" to="116.45pt,72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" strokeweight=".48pt">
                      <w10:wrap anchorx="page"/>
                    </v:line>
                  </w:pict>
                </mc:Fallback>
              </mc:AlternateContent>
            </w:r>
            <w:proofErr w:type="spellStart"/>
            <w:r w:rsidRPr="00D5653B">
              <w:rPr>
                <w:rFonts w:asciiTheme="majorHAnsi" w:hAnsiTheme="majorHAnsi" w:cstheme="majorHAnsi"/>
                <w:b/>
                <w:sz w:val="28"/>
                <w:szCs w:val="24"/>
              </w:rPr>
              <w:t>Ứng</w:t>
            </w:r>
            <w:proofErr w:type="spellEnd"/>
            <w:r w:rsidRPr="00D5653B">
              <w:rPr>
                <w:rFonts w:asciiTheme="majorHAnsi" w:hAnsiTheme="majorHAnsi" w:cstheme="majorHAnsi"/>
                <w:b/>
                <w:spacing w:val="-3"/>
                <w:sz w:val="28"/>
                <w:szCs w:val="24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  <w:sz w:val="28"/>
                <w:szCs w:val="24"/>
              </w:rPr>
              <w:t>dụng</w:t>
            </w:r>
            <w:proofErr w:type="spellEnd"/>
          </w:p>
          <w:p w14:paraId="624FEDC8" w14:textId="77777777" w:rsidR="0017044A" w:rsidRPr="00D5653B" w:rsidRDefault="0017044A" w:rsidP="00C74208">
            <w:pPr>
              <w:pStyle w:val="TableParagraph"/>
              <w:spacing w:before="5"/>
              <w:ind w:left="0"/>
              <w:rPr>
                <w:rFonts w:asciiTheme="majorHAnsi" w:hAnsiTheme="majorHAnsi" w:cstheme="majorHAnsi"/>
                <w:b/>
                <w:sz w:val="28"/>
                <w:szCs w:val="24"/>
              </w:rPr>
            </w:pPr>
          </w:p>
          <w:p w14:paraId="2F620A5E" w14:textId="77777777" w:rsidR="0017044A" w:rsidRPr="00D5653B" w:rsidRDefault="0017044A" w:rsidP="000011EE">
            <w:pPr>
              <w:pStyle w:val="TableParagraph"/>
              <w:jc w:val="left"/>
              <w:rPr>
                <w:rFonts w:asciiTheme="majorHAnsi" w:hAnsiTheme="majorHAnsi" w:cstheme="majorHAnsi"/>
                <w:b/>
                <w:sz w:val="28"/>
                <w:szCs w:val="24"/>
              </w:rPr>
            </w:pPr>
            <w:proofErr w:type="spellStart"/>
            <w:r w:rsidRPr="00D5653B">
              <w:rPr>
                <w:rFonts w:asciiTheme="majorHAnsi" w:hAnsiTheme="majorHAnsi" w:cstheme="majorHAnsi"/>
                <w:b/>
                <w:sz w:val="28"/>
                <w:szCs w:val="24"/>
              </w:rPr>
              <w:t>Tính</w:t>
            </w:r>
            <w:proofErr w:type="spellEnd"/>
            <w:r w:rsidRPr="00D5653B">
              <w:rPr>
                <w:rFonts w:asciiTheme="majorHAnsi" w:hAnsiTheme="majorHAnsi" w:cstheme="majorHAnsi"/>
                <w:b/>
                <w:spacing w:val="-4"/>
                <w:sz w:val="28"/>
                <w:szCs w:val="24"/>
              </w:rPr>
              <w:t xml:space="preserve"> </w:t>
            </w:r>
            <w:r w:rsidRPr="00D5653B">
              <w:rPr>
                <w:rFonts w:asciiTheme="majorHAnsi" w:hAnsiTheme="majorHAnsi" w:cstheme="majorHAnsi"/>
                <w:b/>
                <w:sz w:val="28"/>
                <w:szCs w:val="24"/>
              </w:rPr>
              <w:t>năng</w:t>
            </w:r>
          </w:p>
        </w:tc>
        <w:tc>
          <w:tcPr>
            <w:tcW w:w="3240" w:type="dxa"/>
            <w:vAlign w:val="center"/>
          </w:tcPr>
          <w:p w14:paraId="5F348386" w14:textId="77777777" w:rsidR="0017044A" w:rsidRPr="00D5653B" w:rsidRDefault="0017044A" w:rsidP="00C74208">
            <w:pPr>
              <w:pStyle w:val="TableParagraph"/>
              <w:spacing w:line="294" w:lineRule="exact"/>
              <w:rPr>
                <w:rFonts w:asciiTheme="majorHAnsi" w:hAnsiTheme="majorHAnsi" w:cstheme="majorHAnsi"/>
                <w:sz w:val="28"/>
                <w:szCs w:val="24"/>
                <w:lang w:val="en-US"/>
              </w:rPr>
            </w:pPr>
            <w:r w:rsidRPr="00D5653B">
              <w:rPr>
                <w:rFonts w:asciiTheme="majorHAnsi" w:hAnsiTheme="majorHAnsi" w:cstheme="majorHAnsi"/>
                <w:sz w:val="28"/>
                <w:szCs w:val="24"/>
                <w:lang w:val="en-US"/>
              </w:rPr>
              <w:t>TAKETE SHOP</w:t>
            </w:r>
          </w:p>
        </w:tc>
        <w:tc>
          <w:tcPr>
            <w:tcW w:w="3150" w:type="dxa"/>
            <w:vAlign w:val="center"/>
          </w:tcPr>
          <w:p w14:paraId="7CA6A18A" w14:textId="77777777" w:rsidR="0017044A" w:rsidRPr="00D5653B" w:rsidRDefault="0017044A" w:rsidP="00C74208">
            <w:pPr>
              <w:pStyle w:val="TableParagraph"/>
              <w:spacing w:line="294" w:lineRule="exact"/>
              <w:ind w:left="106"/>
              <w:rPr>
                <w:rFonts w:asciiTheme="majorHAnsi" w:hAnsiTheme="majorHAnsi" w:cstheme="majorHAnsi"/>
                <w:sz w:val="28"/>
                <w:szCs w:val="24"/>
              </w:rPr>
            </w:pPr>
            <w:proofErr w:type="spellStart"/>
            <w:r w:rsidRPr="00D5653B">
              <w:rPr>
                <w:rFonts w:asciiTheme="majorHAnsi" w:hAnsiTheme="majorHAnsi" w:cstheme="majorHAnsi"/>
                <w:sz w:val="28"/>
                <w:szCs w:val="24"/>
              </w:rPr>
              <w:t>Các</w:t>
            </w:r>
            <w:proofErr w:type="spellEnd"/>
            <w:r w:rsidRPr="00D5653B">
              <w:rPr>
                <w:rFonts w:asciiTheme="majorHAnsi" w:hAnsiTheme="majorHAnsi" w:cstheme="majorHAnsi"/>
                <w:spacing w:val="-2"/>
                <w:sz w:val="28"/>
                <w:szCs w:val="24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sz w:val="28"/>
                <w:szCs w:val="24"/>
              </w:rPr>
              <w:t>ứng</w:t>
            </w:r>
            <w:proofErr w:type="spellEnd"/>
            <w:r w:rsidRPr="00D5653B">
              <w:rPr>
                <w:rFonts w:asciiTheme="majorHAnsi" w:hAnsiTheme="majorHAnsi" w:cstheme="majorHAnsi"/>
                <w:spacing w:val="-2"/>
                <w:sz w:val="28"/>
                <w:szCs w:val="24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sz w:val="28"/>
                <w:szCs w:val="24"/>
              </w:rPr>
              <w:t>dụng</w:t>
            </w:r>
            <w:proofErr w:type="spellEnd"/>
            <w:r w:rsidRPr="00D5653B">
              <w:rPr>
                <w:rFonts w:asciiTheme="majorHAnsi" w:hAnsiTheme="majorHAnsi" w:cstheme="majorHAnsi"/>
                <w:sz w:val="28"/>
                <w:szCs w:val="24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sz w:val="28"/>
                <w:szCs w:val="24"/>
                <w:lang w:val="en-US"/>
              </w:rPr>
              <w:t>thương</w:t>
            </w:r>
            <w:proofErr w:type="spellEnd"/>
            <w:r w:rsidRPr="00D5653B">
              <w:rPr>
                <w:rFonts w:asciiTheme="majorHAnsi" w:hAnsiTheme="majorHAnsi" w:cstheme="majorHAnsi"/>
                <w:sz w:val="28"/>
                <w:szCs w:val="24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sz w:val="28"/>
                <w:szCs w:val="24"/>
                <w:lang w:val="en-US"/>
              </w:rPr>
              <w:t>mại</w:t>
            </w:r>
            <w:proofErr w:type="spellEnd"/>
            <w:r w:rsidRPr="00D5653B">
              <w:rPr>
                <w:rFonts w:asciiTheme="majorHAnsi" w:hAnsiTheme="majorHAnsi" w:cstheme="majorHAnsi"/>
                <w:sz w:val="28"/>
                <w:szCs w:val="24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sz w:val="28"/>
                <w:szCs w:val="24"/>
                <w:lang w:val="en-US"/>
              </w:rPr>
              <w:t>điện</w:t>
            </w:r>
            <w:proofErr w:type="spellEnd"/>
            <w:r w:rsidRPr="00D5653B">
              <w:rPr>
                <w:rFonts w:asciiTheme="majorHAnsi" w:hAnsiTheme="majorHAnsi" w:cstheme="majorHAnsi"/>
                <w:sz w:val="28"/>
                <w:szCs w:val="24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sz w:val="28"/>
                <w:szCs w:val="24"/>
                <w:lang w:val="en-US"/>
              </w:rPr>
              <w:t>tử</w:t>
            </w:r>
            <w:proofErr w:type="spellEnd"/>
            <w:r w:rsidRPr="00D5653B">
              <w:rPr>
                <w:rFonts w:asciiTheme="majorHAnsi" w:hAnsiTheme="majorHAnsi" w:cstheme="majorHAnsi"/>
                <w:sz w:val="28"/>
                <w:szCs w:val="24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sz w:val="28"/>
                <w:szCs w:val="24"/>
              </w:rPr>
              <w:t>khác</w:t>
            </w:r>
            <w:proofErr w:type="spellEnd"/>
          </w:p>
        </w:tc>
      </w:tr>
      <w:tr w:rsidR="0017044A" w:rsidRPr="00D5653B" w14:paraId="5864BBF5" w14:textId="77777777" w:rsidTr="00442160">
        <w:trPr>
          <w:trHeight w:val="1326"/>
        </w:trPr>
        <w:tc>
          <w:tcPr>
            <w:tcW w:w="2430" w:type="dxa"/>
            <w:vAlign w:val="center"/>
          </w:tcPr>
          <w:p w14:paraId="77404668" w14:textId="77777777" w:rsidR="0017044A" w:rsidRPr="00D5653B" w:rsidRDefault="0017044A" w:rsidP="00C74208">
            <w:pPr>
              <w:pStyle w:val="TableParagraph"/>
              <w:ind w:right="96"/>
              <w:rPr>
                <w:rFonts w:asciiTheme="majorHAnsi" w:hAnsiTheme="majorHAnsi" w:cstheme="majorHAnsi"/>
                <w:lang w:val="en-US"/>
              </w:rPr>
            </w:pP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Hiệu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suất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tải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dữ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liệu</w:t>
            </w:r>
            <w:proofErr w:type="spellEnd"/>
          </w:p>
        </w:tc>
        <w:tc>
          <w:tcPr>
            <w:tcW w:w="3240" w:type="dxa"/>
          </w:tcPr>
          <w:p w14:paraId="77D9EB08" w14:textId="77777777" w:rsidR="0017044A" w:rsidRPr="00D5653B" w:rsidRDefault="0017044A" w:rsidP="00C74208">
            <w:pPr>
              <w:pStyle w:val="TableParagraph"/>
              <w:spacing w:before="4" w:line="350" w:lineRule="auto"/>
              <w:ind w:right="87"/>
              <w:jc w:val="both"/>
              <w:rPr>
                <w:rFonts w:asciiTheme="majorHAnsi" w:hAnsiTheme="majorHAnsi" w:cstheme="majorHAnsi"/>
              </w:rPr>
            </w:pP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Hiệu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suất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tải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sản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phẩm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sẽ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đồng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đều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,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không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quá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lâu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kể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cả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khi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lượng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dữ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liệu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tăng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lastRenderedPageBreak/>
              <w:t>ngày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càng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cao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với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việc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sử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dụng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Paging và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lazyload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>.</w:t>
            </w:r>
          </w:p>
        </w:tc>
        <w:tc>
          <w:tcPr>
            <w:tcW w:w="3150" w:type="dxa"/>
          </w:tcPr>
          <w:p w14:paraId="7E1A776E" w14:textId="77777777" w:rsidR="0017044A" w:rsidRPr="00D5653B" w:rsidRDefault="0017044A" w:rsidP="00C74208">
            <w:pPr>
              <w:pStyle w:val="TableParagraph"/>
              <w:spacing w:line="326" w:lineRule="auto"/>
              <w:ind w:left="106" w:right="79"/>
              <w:jc w:val="both"/>
              <w:rPr>
                <w:rFonts w:asciiTheme="majorHAnsi" w:hAnsiTheme="majorHAnsi" w:cstheme="majorHAnsi"/>
                <w:lang w:val="en-US"/>
              </w:rPr>
            </w:pPr>
            <w:proofErr w:type="spellStart"/>
            <w:r w:rsidRPr="00D5653B">
              <w:rPr>
                <w:rFonts w:asciiTheme="majorHAnsi" w:hAnsiTheme="majorHAnsi" w:cstheme="majorHAnsi"/>
                <w:spacing w:val="-7"/>
                <w:lang w:val="en-US"/>
              </w:rPr>
              <w:lastRenderedPageBreak/>
              <w:t>Đối</w:t>
            </w:r>
            <w:proofErr w:type="spellEnd"/>
            <w:r w:rsidRPr="00D5653B">
              <w:rPr>
                <w:rFonts w:asciiTheme="majorHAnsi" w:hAnsiTheme="majorHAnsi" w:cstheme="majorHAnsi"/>
                <w:spacing w:val="-7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spacing w:val="-7"/>
                <w:lang w:val="en-US"/>
              </w:rPr>
              <w:t>với</w:t>
            </w:r>
            <w:proofErr w:type="spellEnd"/>
            <w:r w:rsidRPr="00D5653B">
              <w:rPr>
                <w:rFonts w:asciiTheme="majorHAnsi" w:hAnsiTheme="majorHAnsi" w:cstheme="majorHAnsi"/>
                <w:spacing w:val="-7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spacing w:val="-7"/>
                <w:lang w:val="en-US"/>
              </w:rPr>
              <w:t>các</w:t>
            </w:r>
            <w:proofErr w:type="spellEnd"/>
            <w:r w:rsidRPr="00D5653B">
              <w:rPr>
                <w:rFonts w:asciiTheme="majorHAnsi" w:hAnsiTheme="majorHAnsi" w:cstheme="majorHAnsi"/>
                <w:spacing w:val="-7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spacing w:val="-7"/>
                <w:lang w:val="en-US"/>
              </w:rPr>
              <w:t>ứng</w:t>
            </w:r>
            <w:proofErr w:type="spellEnd"/>
            <w:r w:rsidRPr="00D5653B">
              <w:rPr>
                <w:rFonts w:asciiTheme="majorHAnsi" w:hAnsiTheme="majorHAnsi" w:cstheme="majorHAnsi"/>
                <w:spacing w:val="-7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spacing w:val="-7"/>
                <w:lang w:val="en-US"/>
              </w:rPr>
              <w:t>dụng</w:t>
            </w:r>
            <w:proofErr w:type="spellEnd"/>
            <w:r w:rsidRPr="00D5653B">
              <w:rPr>
                <w:rFonts w:asciiTheme="majorHAnsi" w:hAnsiTheme="majorHAnsi" w:cstheme="majorHAnsi"/>
                <w:spacing w:val="-7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spacing w:val="-7"/>
                <w:lang w:val="en-US"/>
              </w:rPr>
              <w:t>không</w:t>
            </w:r>
            <w:proofErr w:type="spellEnd"/>
            <w:r w:rsidRPr="00D5653B">
              <w:rPr>
                <w:rFonts w:asciiTheme="majorHAnsi" w:hAnsiTheme="majorHAnsi" w:cstheme="majorHAnsi"/>
                <w:spacing w:val="-7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spacing w:val="-7"/>
                <w:lang w:val="en-US"/>
              </w:rPr>
              <w:t>sử</w:t>
            </w:r>
            <w:proofErr w:type="spellEnd"/>
            <w:r w:rsidRPr="00D5653B">
              <w:rPr>
                <w:rFonts w:asciiTheme="majorHAnsi" w:hAnsiTheme="majorHAnsi" w:cstheme="majorHAnsi"/>
                <w:spacing w:val="-7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spacing w:val="-7"/>
                <w:lang w:val="en-US"/>
              </w:rPr>
              <w:t>dụng</w:t>
            </w:r>
            <w:proofErr w:type="spellEnd"/>
            <w:r w:rsidRPr="00D5653B">
              <w:rPr>
                <w:rFonts w:asciiTheme="majorHAnsi" w:hAnsiTheme="majorHAnsi" w:cstheme="majorHAnsi"/>
                <w:spacing w:val="-7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spacing w:val="-7"/>
                <w:lang w:val="en-US"/>
              </w:rPr>
              <w:t>các</w:t>
            </w:r>
            <w:proofErr w:type="spellEnd"/>
            <w:r w:rsidRPr="00D5653B">
              <w:rPr>
                <w:rFonts w:asciiTheme="majorHAnsi" w:hAnsiTheme="majorHAnsi" w:cstheme="majorHAnsi"/>
                <w:spacing w:val="-7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spacing w:val="-7"/>
                <w:lang w:val="en-US"/>
              </w:rPr>
              <w:t>tính</w:t>
            </w:r>
            <w:proofErr w:type="spellEnd"/>
            <w:r w:rsidRPr="00D5653B">
              <w:rPr>
                <w:rFonts w:asciiTheme="majorHAnsi" w:hAnsiTheme="majorHAnsi" w:cstheme="majorHAnsi"/>
                <w:spacing w:val="-7"/>
                <w:lang w:val="en-US"/>
              </w:rPr>
              <w:t xml:space="preserve"> năng Paging, </w:t>
            </w:r>
            <w:proofErr w:type="spellStart"/>
            <w:r w:rsidRPr="00D5653B">
              <w:rPr>
                <w:rFonts w:asciiTheme="majorHAnsi" w:hAnsiTheme="majorHAnsi" w:cstheme="majorHAnsi"/>
                <w:spacing w:val="-7"/>
                <w:lang w:val="en-US"/>
              </w:rPr>
              <w:t>lazyload</w:t>
            </w:r>
            <w:proofErr w:type="spellEnd"/>
            <w:r w:rsidRPr="00D5653B">
              <w:rPr>
                <w:rFonts w:asciiTheme="majorHAnsi" w:hAnsiTheme="majorHAnsi" w:cstheme="majorHAnsi"/>
                <w:spacing w:val="-7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spacing w:val="-7"/>
                <w:lang w:val="en-US"/>
              </w:rPr>
              <w:t>thì</w:t>
            </w:r>
            <w:proofErr w:type="spellEnd"/>
            <w:r w:rsidRPr="00D5653B">
              <w:rPr>
                <w:rFonts w:asciiTheme="majorHAnsi" w:hAnsiTheme="majorHAnsi" w:cstheme="majorHAnsi"/>
                <w:spacing w:val="-7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spacing w:val="-7"/>
                <w:lang w:val="en-US"/>
              </w:rPr>
              <w:t>hiệu</w:t>
            </w:r>
            <w:proofErr w:type="spellEnd"/>
            <w:r w:rsidRPr="00D5653B">
              <w:rPr>
                <w:rFonts w:asciiTheme="majorHAnsi" w:hAnsiTheme="majorHAnsi" w:cstheme="majorHAnsi"/>
                <w:spacing w:val="-7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spacing w:val="-7"/>
                <w:lang w:val="en-US"/>
              </w:rPr>
              <w:lastRenderedPageBreak/>
              <w:t>suất</w:t>
            </w:r>
            <w:proofErr w:type="spellEnd"/>
            <w:r w:rsidRPr="00D5653B">
              <w:rPr>
                <w:rFonts w:asciiTheme="majorHAnsi" w:hAnsiTheme="majorHAnsi" w:cstheme="majorHAnsi"/>
                <w:spacing w:val="-7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spacing w:val="-7"/>
                <w:lang w:val="en-US"/>
              </w:rPr>
              <w:t>tải</w:t>
            </w:r>
            <w:proofErr w:type="spellEnd"/>
            <w:r w:rsidRPr="00D5653B">
              <w:rPr>
                <w:rFonts w:asciiTheme="majorHAnsi" w:hAnsiTheme="majorHAnsi" w:cstheme="majorHAnsi"/>
                <w:spacing w:val="-7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spacing w:val="-7"/>
                <w:lang w:val="en-US"/>
              </w:rPr>
              <w:t>dữ</w:t>
            </w:r>
            <w:proofErr w:type="spellEnd"/>
            <w:r w:rsidRPr="00D5653B">
              <w:rPr>
                <w:rFonts w:asciiTheme="majorHAnsi" w:hAnsiTheme="majorHAnsi" w:cstheme="majorHAnsi"/>
                <w:spacing w:val="-7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spacing w:val="-7"/>
                <w:lang w:val="en-US"/>
              </w:rPr>
              <w:t>liệu</w:t>
            </w:r>
            <w:proofErr w:type="spellEnd"/>
            <w:r w:rsidRPr="00D5653B">
              <w:rPr>
                <w:rFonts w:asciiTheme="majorHAnsi" w:hAnsiTheme="majorHAnsi" w:cstheme="majorHAnsi"/>
                <w:spacing w:val="-7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spacing w:val="-7"/>
                <w:lang w:val="en-US"/>
              </w:rPr>
              <w:t>sẽ</w:t>
            </w:r>
            <w:proofErr w:type="spellEnd"/>
            <w:r w:rsidRPr="00D5653B">
              <w:rPr>
                <w:rFonts w:asciiTheme="majorHAnsi" w:hAnsiTheme="majorHAnsi" w:cstheme="majorHAnsi"/>
                <w:spacing w:val="-7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spacing w:val="-7"/>
                <w:lang w:val="en-US"/>
              </w:rPr>
              <w:t>chậm</w:t>
            </w:r>
            <w:proofErr w:type="spellEnd"/>
            <w:r w:rsidRPr="00D5653B">
              <w:rPr>
                <w:rFonts w:asciiTheme="majorHAnsi" w:hAnsiTheme="majorHAnsi" w:cstheme="majorHAnsi"/>
                <w:spacing w:val="-7"/>
                <w:lang w:val="en-US"/>
              </w:rPr>
              <w:t xml:space="preserve">, và </w:t>
            </w:r>
            <w:proofErr w:type="spellStart"/>
            <w:r w:rsidRPr="00D5653B">
              <w:rPr>
                <w:rFonts w:asciiTheme="majorHAnsi" w:hAnsiTheme="majorHAnsi" w:cstheme="majorHAnsi"/>
                <w:spacing w:val="-7"/>
                <w:lang w:val="en-US"/>
              </w:rPr>
              <w:t>thời</w:t>
            </w:r>
            <w:proofErr w:type="spellEnd"/>
            <w:r w:rsidRPr="00D5653B">
              <w:rPr>
                <w:rFonts w:asciiTheme="majorHAnsi" w:hAnsiTheme="majorHAnsi" w:cstheme="majorHAnsi"/>
                <w:spacing w:val="-7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spacing w:val="-7"/>
                <w:lang w:val="en-US"/>
              </w:rPr>
              <w:t>gian</w:t>
            </w:r>
            <w:proofErr w:type="spellEnd"/>
            <w:r w:rsidRPr="00D5653B">
              <w:rPr>
                <w:rFonts w:asciiTheme="majorHAnsi" w:hAnsiTheme="majorHAnsi" w:cstheme="majorHAnsi"/>
                <w:spacing w:val="-7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spacing w:val="-7"/>
                <w:lang w:val="en-US"/>
              </w:rPr>
              <w:t>tải</w:t>
            </w:r>
            <w:proofErr w:type="spellEnd"/>
            <w:r w:rsidRPr="00D5653B">
              <w:rPr>
                <w:rFonts w:asciiTheme="majorHAnsi" w:hAnsiTheme="majorHAnsi" w:cstheme="majorHAnsi"/>
                <w:spacing w:val="-7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spacing w:val="-7"/>
                <w:lang w:val="en-US"/>
              </w:rPr>
              <w:t>dữ</w:t>
            </w:r>
            <w:proofErr w:type="spellEnd"/>
            <w:r w:rsidRPr="00D5653B">
              <w:rPr>
                <w:rFonts w:asciiTheme="majorHAnsi" w:hAnsiTheme="majorHAnsi" w:cstheme="majorHAnsi"/>
                <w:spacing w:val="-7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spacing w:val="-7"/>
                <w:lang w:val="en-US"/>
              </w:rPr>
              <w:t>liệu</w:t>
            </w:r>
            <w:proofErr w:type="spellEnd"/>
            <w:r w:rsidRPr="00D5653B">
              <w:rPr>
                <w:rFonts w:asciiTheme="majorHAnsi" w:hAnsiTheme="majorHAnsi" w:cstheme="majorHAnsi"/>
                <w:spacing w:val="-7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spacing w:val="-7"/>
                <w:lang w:val="en-US"/>
              </w:rPr>
              <w:t>sẽ</w:t>
            </w:r>
            <w:proofErr w:type="spellEnd"/>
            <w:r w:rsidRPr="00D5653B">
              <w:rPr>
                <w:rFonts w:asciiTheme="majorHAnsi" w:hAnsiTheme="majorHAnsi" w:cstheme="majorHAnsi"/>
                <w:spacing w:val="-7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spacing w:val="-7"/>
                <w:lang w:val="en-US"/>
              </w:rPr>
              <w:t>tăng</w:t>
            </w:r>
            <w:proofErr w:type="spellEnd"/>
            <w:r w:rsidRPr="00D5653B">
              <w:rPr>
                <w:rFonts w:asciiTheme="majorHAnsi" w:hAnsiTheme="majorHAnsi" w:cstheme="majorHAnsi"/>
                <w:spacing w:val="-7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spacing w:val="-7"/>
                <w:lang w:val="en-US"/>
              </w:rPr>
              <w:t>tuyến</w:t>
            </w:r>
            <w:proofErr w:type="spellEnd"/>
            <w:r w:rsidRPr="00D5653B">
              <w:rPr>
                <w:rFonts w:asciiTheme="majorHAnsi" w:hAnsiTheme="majorHAnsi" w:cstheme="majorHAnsi"/>
                <w:spacing w:val="-7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spacing w:val="-7"/>
                <w:lang w:val="en-US"/>
              </w:rPr>
              <w:t>tính</w:t>
            </w:r>
            <w:proofErr w:type="spellEnd"/>
            <w:r w:rsidRPr="00D5653B">
              <w:rPr>
                <w:rFonts w:asciiTheme="majorHAnsi" w:hAnsiTheme="majorHAnsi" w:cstheme="majorHAnsi"/>
                <w:spacing w:val="-7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spacing w:val="-7"/>
                <w:lang w:val="en-US"/>
              </w:rPr>
              <w:t>với</w:t>
            </w:r>
            <w:proofErr w:type="spellEnd"/>
            <w:r w:rsidRPr="00D5653B">
              <w:rPr>
                <w:rFonts w:asciiTheme="majorHAnsi" w:hAnsiTheme="majorHAnsi" w:cstheme="majorHAnsi"/>
                <w:spacing w:val="-7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spacing w:val="-7"/>
                <w:lang w:val="en-US"/>
              </w:rPr>
              <w:t>độ</w:t>
            </w:r>
            <w:proofErr w:type="spellEnd"/>
            <w:r w:rsidRPr="00D5653B">
              <w:rPr>
                <w:rFonts w:asciiTheme="majorHAnsi" w:hAnsiTheme="majorHAnsi" w:cstheme="majorHAnsi"/>
                <w:spacing w:val="-7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spacing w:val="-7"/>
                <w:lang w:val="en-US"/>
              </w:rPr>
              <w:t>tăng</w:t>
            </w:r>
            <w:proofErr w:type="spellEnd"/>
            <w:r w:rsidRPr="00D5653B">
              <w:rPr>
                <w:rFonts w:asciiTheme="majorHAnsi" w:hAnsiTheme="majorHAnsi" w:cstheme="majorHAnsi"/>
                <w:spacing w:val="-7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spacing w:val="-7"/>
                <w:lang w:val="en-US"/>
              </w:rPr>
              <w:t>dữ</w:t>
            </w:r>
            <w:proofErr w:type="spellEnd"/>
            <w:r w:rsidRPr="00D5653B">
              <w:rPr>
                <w:rFonts w:asciiTheme="majorHAnsi" w:hAnsiTheme="majorHAnsi" w:cstheme="majorHAnsi"/>
                <w:spacing w:val="-7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spacing w:val="-7"/>
                <w:lang w:val="en-US"/>
              </w:rPr>
              <w:t>liệu</w:t>
            </w:r>
            <w:proofErr w:type="spellEnd"/>
            <w:r w:rsidRPr="00D5653B">
              <w:rPr>
                <w:rFonts w:asciiTheme="majorHAnsi" w:hAnsiTheme="majorHAnsi" w:cstheme="majorHAnsi"/>
                <w:spacing w:val="-7"/>
                <w:lang w:val="en-US"/>
              </w:rPr>
              <w:t>.</w:t>
            </w:r>
          </w:p>
        </w:tc>
      </w:tr>
      <w:tr w:rsidR="0017044A" w:rsidRPr="00D5653B" w14:paraId="6601E5CE" w14:textId="77777777" w:rsidTr="00442160">
        <w:trPr>
          <w:trHeight w:val="1398"/>
        </w:trPr>
        <w:tc>
          <w:tcPr>
            <w:tcW w:w="2430" w:type="dxa"/>
            <w:vAlign w:val="center"/>
          </w:tcPr>
          <w:p w14:paraId="2B8B8FBB" w14:textId="77777777" w:rsidR="0017044A" w:rsidRPr="00D5653B" w:rsidRDefault="0017044A" w:rsidP="00C74208">
            <w:pPr>
              <w:pStyle w:val="TableParagraph"/>
              <w:spacing w:line="294" w:lineRule="exact"/>
              <w:rPr>
                <w:rFonts w:asciiTheme="majorHAnsi" w:hAnsiTheme="majorHAnsi" w:cstheme="majorHAnsi"/>
                <w:lang w:val="en-US"/>
              </w:rPr>
            </w:pP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lastRenderedPageBreak/>
              <w:t>Đa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dạng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sản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phẩm</w:t>
            </w:r>
          </w:p>
        </w:tc>
        <w:tc>
          <w:tcPr>
            <w:tcW w:w="3240" w:type="dxa"/>
          </w:tcPr>
          <w:p w14:paraId="2415B7BA" w14:textId="77777777" w:rsidR="0017044A" w:rsidRPr="00D5653B" w:rsidRDefault="0017044A" w:rsidP="00C74208">
            <w:pPr>
              <w:pStyle w:val="TableParagraph"/>
              <w:ind w:right="97"/>
              <w:jc w:val="both"/>
              <w:rPr>
                <w:rFonts w:asciiTheme="majorHAnsi" w:hAnsiTheme="majorHAnsi" w:cstheme="majorHAnsi"/>
                <w:lang w:val="en-US"/>
              </w:rPr>
            </w:pPr>
            <w:r w:rsidRPr="00D5653B">
              <w:rPr>
                <w:rFonts w:asciiTheme="majorHAnsi" w:hAnsiTheme="majorHAnsi" w:cstheme="majorHAnsi"/>
                <w:lang w:val="en-US"/>
              </w:rPr>
              <w:t xml:space="preserve">Đồ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án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mang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lại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khả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năng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linh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hoạt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về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sản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phẩm,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mọi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ngành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hàng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loại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hàng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đều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có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thể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biểu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diễn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trên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ứng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dụng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với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các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đặc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trưng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riêng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của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mỗi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sản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phẩm.</w:t>
            </w:r>
          </w:p>
        </w:tc>
        <w:tc>
          <w:tcPr>
            <w:tcW w:w="3150" w:type="dxa"/>
          </w:tcPr>
          <w:p w14:paraId="70361649" w14:textId="77777777" w:rsidR="0017044A" w:rsidRPr="00D5653B" w:rsidRDefault="0017044A" w:rsidP="00D51D53">
            <w:pPr>
              <w:pStyle w:val="TableParagraph"/>
              <w:keepNext/>
              <w:spacing w:before="100"/>
              <w:ind w:left="106" w:right="41"/>
              <w:jc w:val="both"/>
              <w:rPr>
                <w:rFonts w:asciiTheme="majorHAnsi" w:hAnsiTheme="majorHAnsi" w:cstheme="majorHAnsi"/>
                <w:lang w:val="en-US"/>
              </w:rPr>
            </w:pP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Các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ứng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dụng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buôn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bán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nhỏ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lẻ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thường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chỉ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chuyên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về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một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loại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sản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phẩm và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cung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câp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các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thuộc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tính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cố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định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,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dẫn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đến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việc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khó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chuyển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đổi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ngành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hàng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loại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hàng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>.</w:t>
            </w:r>
          </w:p>
        </w:tc>
      </w:tr>
    </w:tbl>
    <w:p w14:paraId="348A64B9" w14:textId="6802076D" w:rsidR="00D51D53" w:rsidRDefault="00D51D53" w:rsidP="00D51D53">
      <w:pPr>
        <w:pStyle w:val="Caption"/>
        <w:ind w:left="0"/>
        <w:jc w:val="center"/>
      </w:pPr>
      <w:bookmarkStart w:id="34" w:name="_Toc106804424"/>
      <w:bookmarkStart w:id="35" w:name="_Toc106811935"/>
      <w:bookmarkStart w:id="36" w:name="_Toc106816491"/>
      <w:proofErr w:type="spellStart"/>
      <w:r>
        <w:t>Bảng</w:t>
      </w:r>
      <w:proofErr w:type="spellEnd"/>
      <w:r>
        <w:t xml:space="preserve"> </w:t>
      </w:r>
      <w:r w:rsidR="006179BC">
        <w:fldChar w:fldCharType="begin"/>
      </w:r>
      <w:r w:rsidR="006179BC">
        <w:instrText xml:space="preserve"> STYLEREF 1 \s </w:instrText>
      </w:r>
      <w:r w:rsidR="006179BC">
        <w:fldChar w:fldCharType="separate"/>
      </w:r>
      <w:r w:rsidR="006179BC">
        <w:rPr>
          <w:noProof/>
        </w:rPr>
        <w:t>1</w:t>
      </w:r>
      <w:r w:rsidR="006179BC">
        <w:fldChar w:fldCharType="end"/>
      </w:r>
      <w:r w:rsidR="006179BC">
        <w:t>.</w:t>
      </w:r>
      <w:r w:rsidR="006179BC">
        <w:fldChar w:fldCharType="begin"/>
      </w:r>
      <w:r w:rsidR="006179BC">
        <w:instrText xml:space="preserve"> SEQ Bảng \* ARABIC \s 1 </w:instrText>
      </w:r>
      <w:r w:rsidR="006179BC">
        <w:fldChar w:fldCharType="separate"/>
      </w:r>
      <w:r w:rsidR="006179BC">
        <w:rPr>
          <w:noProof/>
        </w:rPr>
        <w:t>1</w:t>
      </w:r>
      <w:r w:rsidR="006179BC">
        <w:fldChar w:fldCharType="end"/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Điểm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khác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biệt</w:t>
      </w:r>
      <w:proofErr w:type="spellEnd"/>
      <w:r>
        <w:rPr>
          <w:lang w:val="en-US"/>
        </w:rPr>
        <w:t xml:space="preserve"> của </w:t>
      </w:r>
      <w:proofErr w:type="spellStart"/>
      <w:r>
        <w:rPr>
          <w:lang w:val="en-US"/>
        </w:rPr>
        <w:t>đề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tài</w:t>
      </w:r>
      <w:bookmarkEnd w:id="36"/>
      <w:proofErr w:type="spellEnd"/>
    </w:p>
    <w:p w14:paraId="27516248" w14:textId="7CA9DF44" w:rsidR="00A039F6" w:rsidRPr="00D5653B" w:rsidRDefault="0017044A" w:rsidP="000011EE">
      <w:pPr>
        <w:pStyle w:val="Heading3"/>
      </w:pPr>
      <w:bookmarkStart w:id="37" w:name="_Toc106818739"/>
      <w:proofErr w:type="spellStart"/>
      <w:r w:rsidRPr="00D5653B">
        <w:t>Điểm</w:t>
      </w:r>
      <w:proofErr w:type="spellEnd"/>
      <w:r w:rsidRPr="00D5653B">
        <w:rPr>
          <w:spacing w:val="-4"/>
        </w:rPr>
        <w:t xml:space="preserve"> </w:t>
      </w:r>
      <w:proofErr w:type="spellStart"/>
      <w:r w:rsidRPr="00D5653B">
        <w:t>mới</w:t>
      </w:r>
      <w:proofErr w:type="spellEnd"/>
      <w:r w:rsidRPr="00D5653B">
        <w:t xml:space="preserve"> </w:t>
      </w:r>
      <w:proofErr w:type="spellStart"/>
      <w:r w:rsidRPr="00D5653B">
        <w:t>nổi</w:t>
      </w:r>
      <w:proofErr w:type="spellEnd"/>
      <w:r w:rsidRPr="00D5653B">
        <w:t xml:space="preserve"> </w:t>
      </w:r>
      <w:proofErr w:type="spellStart"/>
      <w:r w:rsidRPr="00D5653B">
        <w:t>bật</w:t>
      </w:r>
      <w:proofErr w:type="spellEnd"/>
      <w:r w:rsidRPr="00D5653B">
        <w:t xml:space="preserve"> </w:t>
      </w:r>
      <w:proofErr w:type="spellStart"/>
      <w:r w:rsidRPr="00D5653B">
        <w:t>của</w:t>
      </w:r>
      <w:proofErr w:type="spellEnd"/>
      <w:r w:rsidRPr="00D5653B">
        <w:t xml:space="preserve"> </w:t>
      </w:r>
      <w:proofErr w:type="spellStart"/>
      <w:r w:rsidRPr="00D5653B">
        <w:t>đề</w:t>
      </w:r>
      <w:proofErr w:type="spellEnd"/>
      <w:r w:rsidRPr="00D5653B">
        <w:t xml:space="preserve"> </w:t>
      </w:r>
      <w:proofErr w:type="spellStart"/>
      <w:r w:rsidRPr="00D5653B">
        <w:t>tài</w:t>
      </w:r>
      <w:bookmarkStart w:id="38" w:name="_bookmark5"/>
      <w:bookmarkStart w:id="39" w:name="1.2.2._Điểm_mới_nổi_bật_của_đề_tài"/>
      <w:bookmarkStart w:id="40" w:name="_bookmark6"/>
      <w:bookmarkEnd w:id="38"/>
      <w:bookmarkEnd w:id="39"/>
      <w:bookmarkEnd w:id="40"/>
      <w:bookmarkEnd w:id="34"/>
      <w:bookmarkEnd w:id="35"/>
      <w:bookmarkEnd w:id="37"/>
      <w:proofErr w:type="spellEnd"/>
    </w:p>
    <w:p w14:paraId="70A12F00" w14:textId="3192A5C9" w:rsidR="00F60F9B" w:rsidRPr="005715C4" w:rsidRDefault="00587955" w:rsidP="005715C4">
      <w:pPr>
        <w:pStyle w:val="BodyText"/>
        <w:tabs>
          <w:tab w:val="left" w:pos="2525"/>
        </w:tabs>
        <w:ind w:left="2165" w:right="1123"/>
        <w:jc w:val="both"/>
        <w:rPr>
          <w:rFonts w:asciiTheme="majorHAnsi" w:hAnsiTheme="majorHAnsi" w:cstheme="majorHAnsi"/>
          <w:lang w:val="en-US"/>
        </w:rPr>
      </w:pPr>
      <w:r w:rsidRPr="00D5653B">
        <w:rPr>
          <w:rFonts w:asciiTheme="majorHAnsi" w:hAnsiTheme="majorHAnsi" w:cstheme="majorHAnsi"/>
        </w:rPr>
        <w:t>-</w:t>
      </w:r>
      <w:r w:rsidRPr="00D5653B">
        <w:rPr>
          <w:rFonts w:asciiTheme="majorHAnsi" w:hAnsiTheme="majorHAnsi" w:cstheme="majorHAnsi"/>
        </w:rPr>
        <w:tab/>
      </w:r>
      <w:proofErr w:type="spellStart"/>
      <w:r w:rsidR="00A4369A" w:rsidRPr="00D5653B">
        <w:rPr>
          <w:rFonts w:asciiTheme="majorHAnsi" w:hAnsiTheme="majorHAnsi" w:cstheme="majorHAnsi"/>
          <w:lang w:val="en-US"/>
        </w:rPr>
        <w:t>Việc</w:t>
      </w:r>
      <w:proofErr w:type="spellEnd"/>
      <w:r w:rsidR="00A4369A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A4369A" w:rsidRPr="00D5653B">
        <w:rPr>
          <w:rFonts w:asciiTheme="majorHAnsi" w:hAnsiTheme="majorHAnsi" w:cstheme="majorHAnsi"/>
          <w:lang w:val="en-US"/>
        </w:rPr>
        <w:t>đa</w:t>
      </w:r>
      <w:proofErr w:type="spellEnd"/>
      <w:r w:rsidR="00A4369A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A4369A" w:rsidRPr="00D5653B">
        <w:rPr>
          <w:rFonts w:asciiTheme="majorHAnsi" w:hAnsiTheme="majorHAnsi" w:cstheme="majorHAnsi"/>
          <w:lang w:val="en-US"/>
        </w:rPr>
        <w:t>dạng</w:t>
      </w:r>
      <w:proofErr w:type="spellEnd"/>
      <w:r w:rsidR="00A4369A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A4369A" w:rsidRPr="00D5653B">
        <w:rPr>
          <w:rFonts w:asciiTheme="majorHAnsi" w:hAnsiTheme="majorHAnsi" w:cstheme="majorHAnsi"/>
          <w:lang w:val="en-US"/>
        </w:rPr>
        <w:t>hàng</w:t>
      </w:r>
      <w:proofErr w:type="spellEnd"/>
      <w:r w:rsidR="00A4369A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A4369A" w:rsidRPr="00D5653B">
        <w:rPr>
          <w:rFonts w:asciiTheme="majorHAnsi" w:hAnsiTheme="majorHAnsi" w:cstheme="majorHAnsi"/>
          <w:lang w:val="en-US"/>
        </w:rPr>
        <w:t>hóa</w:t>
      </w:r>
      <w:proofErr w:type="spellEnd"/>
      <w:r w:rsidR="00A4369A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A4369A" w:rsidRPr="00D5653B">
        <w:rPr>
          <w:rFonts w:asciiTheme="majorHAnsi" w:hAnsiTheme="majorHAnsi" w:cstheme="majorHAnsi"/>
          <w:lang w:val="en-US"/>
        </w:rPr>
        <w:t>là</w:t>
      </w:r>
      <w:proofErr w:type="spellEnd"/>
      <w:r w:rsidR="00A4369A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A4369A" w:rsidRPr="00D5653B">
        <w:rPr>
          <w:rFonts w:asciiTheme="majorHAnsi" w:hAnsiTheme="majorHAnsi" w:cstheme="majorHAnsi"/>
          <w:lang w:val="en-US"/>
        </w:rPr>
        <w:t>điểm</w:t>
      </w:r>
      <w:proofErr w:type="spellEnd"/>
      <w:r w:rsidR="00A4369A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A4369A" w:rsidRPr="00D5653B">
        <w:rPr>
          <w:rFonts w:asciiTheme="majorHAnsi" w:hAnsiTheme="majorHAnsi" w:cstheme="majorHAnsi"/>
          <w:lang w:val="en-US"/>
        </w:rPr>
        <w:t>nổi</w:t>
      </w:r>
      <w:proofErr w:type="spellEnd"/>
      <w:r w:rsidR="00A4369A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A4369A" w:rsidRPr="00D5653B">
        <w:rPr>
          <w:rFonts w:asciiTheme="majorHAnsi" w:hAnsiTheme="majorHAnsi" w:cstheme="majorHAnsi"/>
          <w:lang w:val="en-US"/>
        </w:rPr>
        <w:t>bật</w:t>
      </w:r>
      <w:proofErr w:type="spellEnd"/>
      <w:r w:rsidR="00A4369A" w:rsidRPr="00D5653B">
        <w:rPr>
          <w:rFonts w:asciiTheme="majorHAnsi" w:hAnsiTheme="majorHAnsi" w:cstheme="majorHAnsi"/>
          <w:lang w:val="en-US"/>
        </w:rPr>
        <w:t xml:space="preserve"> của </w:t>
      </w:r>
      <w:proofErr w:type="spellStart"/>
      <w:r w:rsidR="00A4369A" w:rsidRPr="00D5653B">
        <w:rPr>
          <w:rFonts w:asciiTheme="majorHAnsi" w:hAnsiTheme="majorHAnsi" w:cstheme="majorHAnsi"/>
          <w:lang w:val="en-US"/>
        </w:rPr>
        <w:t>đề</w:t>
      </w:r>
      <w:proofErr w:type="spellEnd"/>
      <w:r w:rsidR="00A4369A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A4369A" w:rsidRPr="00D5653B">
        <w:rPr>
          <w:rFonts w:asciiTheme="majorHAnsi" w:hAnsiTheme="majorHAnsi" w:cstheme="majorHAnsi"/>
          <w:lang w:val="en-US"/>
        </w:rPr>
        <w:t>tài</w:t>
      </w:r>
      <w:proofErr w:type="spellEnd"/>
      <w:r w:rsidR="00A4369A" w:rsidRPr="00D5653B">
        <w:rPr>
          <w:rFonts w:asciiTheme="majorHAnsi" w:hAnsiTheme="majorHAnsi" w:cstheme="majorHAnsi"/>
          <w:lang w:val="en-US"/>
        </w:rPr>
        <w:t xml:space="preserve">, </w:t>
      </w:r>
      <w:proofErr w:type="spellStart"/>
      <w:r w:rsidR="00A4369A" w:rsidRPr="00D5653B">
        <w:rPr>
          <w:rFonts w:asciiTheme="majorHAnsi" w:hAnsiTheme="majorHAnsi" w:cstheme="majorHAnsi"/>
          <w:lang w:val="en-US"/>
        </w:rPr>
        <w:t>mang</w:t>
      </w:r>
      <w:proofErr w:type="spellEnd"/>
      <w:r w:rsidR="00A4369A" w:rsidRPr="00D5653B">
        <w:rPr>
          <w:rFonts w:asciiTheme="majorHAnsi" w:hAnsiTheme="majorHAnsi" w:cstheme="majorHAnsi"/>
          <w:lang w:val="en-US"/>
        </w:rPr>
        <w:t xml:space="preserve"> lại </w:t>
      </w:r>
      <w:proofErr w:type="spellStart"/>
      <w:r w:rsidR="00A4369A" w:rsidRPr="00D5653B">
        <w:rPr>
          <w:rFonts w:asciiTheme="majorHAnsi" w:hAnsiTheme="majorHAnsi" w:cstheme="majorHAnsi"/>
          <w:lang w:val="en-US"/>
        </w:rPr>
        <w:t>khả</w:t>
      </w:r>
      <w:proofErr w:type="spellEnd"/>
      <w:r w:rsidR="00A4369A" w:rsidRPr="00D5653B">
        <w:rPr>
          <w:rFonts w:asciiTheme="majorHAnsi" w:hAnsiTheme="majorHAnsi" w:cstheme="majorHAnsi"/>
          <w:lang w:val="en-US"/>
        </w:rPr>
        <w:t xml:space="preserve"> năng </w:t>
      </w:r>
      <w:proofErr w:type="spellStart"/>
      <w:r w:rsidR="00A4369A" w:rsidRPr="00D5653B">
        <w:rPr>
          <w:rFonts w:asciiTheme="majorHAnsi" w:hAnsiTheme="majorHAnsi" w:cstheme="majorHAnsi"/>
          <w:lang w:val="en-US"/>
        </w:rPr>
        <w:t>chuyển</w:t>
      </w:r>
      <w:proofErr w:type="spellEnd"/>
      <w:r w:rsidR="00A4369A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A4369A" w:rsidRPr="00D5653B">
        <w:rPr>
          <w:rFonts w:asciiTheme="majorHAnsi" w:hAnsiTheme="majorHAnsi" w:cstheme="majorHAnsi"/>
          <w:lang w:val="en-US"/>
        </w:rPr>
        <w:t>đổi</w:t>
      </w:r>
      <w:proofErr w:type="spellEnd"/>
      <w:r w:rsidR="00A4369A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A4369A" w:rsidRPr="00D5653B">
        <w:rPr>
          <w:rFonts w:asciiTheme="majorHAnsi" w:hAnsiTheme="majorHAnsi" w:cstheme="majorHAnsi"/>
          <w:lang w:val="en-US"/>
        </w:rPr>
        <w:t>mở</w:t>
      </w:r>
      <w:proofErr w:type="spellEnd"/>
      <w:r w:rsidR="00A4369A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A4369A" w:rsidRPr="00D5653B">
        <w:rPr>
          <w:rFonts w:asciiTheme="majorHAnsi" w:hAnsiTheme="majorHAnsi" w:cstheme="majorHAnsi"/>
          <w:lang w:val="en-US"/>
        </w:rPr>
        <w:t>rộng</w:t>
      </w:r>
      <w:proofErr w:type="spellEnd"/>
      <w:r w:rsidR="00A4369A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A4369A" w:rsidRPr="00D5653B">
        <w:rPr>
          <w:rFonts w:asciiTheme="majorHAnsi" w:hAnsiTheme="majorHAnsi" w:cstheme="majorHAnsi"/>
          <w:lang w:val="en-US"/>
        </w:rPr>
        <w:t>lĩnh</w:t>
      </w:r>
      <w:proofErr w:type="spellEnd"/>
      <w:r w:rsidR="00A4369A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A4369A" w:rsidRPr="00D5653B">
        <w:rPr>
          <w:rFonts w:asciiTheme="majorHAnsi" w:hAnsiTheme="majorHAnsi" w:cstheme="majorHAnsi"/>
          <w:lang w:val="en-US"/>
        </w:rPr>
        <w:t>vực</w:t>
      </w:r>
      <w:proofErr w:type="spellEnd"/>
      <w:r w:rsidR="00A4369A" w:rsidRPr="00D5653B">
        <w:rPr>
          <w:rFonts w:asciiTheme="majorHAnsi" w:hAnsiTheme="majorHAnsi" w:cstheme="majorHAnsi"/>
          <w:lang w:val="en-US"/>
        </w:rPr>
        <w:t xml:space="preserve">  </w:t>
      </w:r>
      <w:proofErr w:type="spellStart"/>
      <w:r w:rsidR="00A4369A" w:rsidRPr="00D5653B">
        <w:rPr>
          <w:rFonts w:asciiTheme="majorHAnsi" w:hAnsiTheme="majorHAnsi" w:cstheme="majorHAnsi"/>
          <w:lang w:val="en-US"/>
        </w:rPr>
        <w:t>kinh</w:t>
      </w:r>
      <w:proofErr w:type="spellEnd"/>
      <w:r w:rsidR="00A4369A" w:rsidRPr="00D5653B">
        <w:rPr>
          <w:rFonts w:asciiTheme="majorHAnsi" w:hAnsiTheme="majorHAnsi" w:cstheme="majorHAnsi"/>
          <w:lang w:val="en-US"/>
        </w:rPr>
        <w:t xml:space="preserve"> doanh </w:t>
      </w:r>
      <w:proofErr w:type="spellStart"/>
      <w:r w:rsidR="00A4369A" w:rsidRPr="00D5653B">
        <w:rPr>
          <w:rFonts w:asciiTheme="majorHAnsi" w:hAnsiTheme="majorHAnsi" w:cstheme="majorHAnsi"/>
          <w:lang w:val="en-US"/>
        </w:rPr>
        <w:t>mà</w:t>
      </w:r>
      <w:proofErr w:type="spellEnd"/>
      <w:r w:rsidR="00A4369A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A4369A" w:rsidRPr="00D5653B">
        <w:rPr>
          <w:rFonts w:asciiTheme="majorHAnsi" w:hAnsiTheme="majorHAnsi" w:cstheme="majorHAnsi"/>
          <w:lang w:val="en-US"/>
        </w:rPr>
        <w:t>không</w:t>
      </w:r>
      <w:proofErr w:type="spellEnd"/>
      <w:r w:rsidR="00A4369A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A4369A" w:rsidRPr="00D5653B">
        <w:rPr>
          <w:rFonts w:asciiTheme="majorHAnsi" w:hAnsiTheme="majorHAnsi" w:cstheme="majorHAnsi"/>
          <w:lang w:val="en-US"/>
        </w:rPr>
        <w:t>cần</w:t>
      </w:r>
      <w:proofErr w:type="spellEnd"/>
      <w:r w:rsidR="00A4369A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A4369A" w:rsidRPr="00D5653B">
        <w:rPr>
          <w:rFonts w:asciiTheme="majorHAnsi" w:hAnsiTheme="majorHAnsi" w:cstheme="majorHAnsi"/>
          <w:lang w:val="en-US"/>
        </w:rPr>
        <w:t>phải</w:t>
      </w:r>
      <w:proofErr w:type="spellEnd"/>
      <w:r w:rsidR="00A4369A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A4369A" w:rsidRPr="00D5653B">
        <w:rPr>
          <w:rFonts w:asciiTheme="majorHAnsi" w:hAnsiTheme="majorHAnsi" w:cstheme="majorHAnsi"/>
          <w:lang w:val="en-US"/>
        </w:rPr>
        <w:t>thay</w:t>
      </w:r>
      <w:proofErr w:type="spellEnd"/>
      <w:r w:rsidR="00A4369A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A4369A" w:rsidRPr="00D5653B">
        <w:rPr>
          <w:rFonts w:asciiTheme="majorHAnsi" w:hAnsiTheme="majorHAnsi" w:cstheme="majorHAnsi"/>
          <w:lang w:val="en-US"/>
        </w:rPr>
        <w:t>đổi</w:t>
      </w:r>
      <w:proofErr w:type="spellEnd"/>
      <w:r w:rsidR="00A4369A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A4369A" w:rsidRPr="00D5653B">
        <w:rPr>
          <w:rFonts w:asciiTheme="majorHAnsi" w:hAnsiTheme="majorHAnsi" w:cstheme="majorHAnsi"/>
          <w:lang w:val="en-US"/>
        </w:rPr>
        <w:t>mã</w:t>
      </w:r>
      <w:proofErr w:type="spellEnd"/>
      <w:r w:rsidR="00A4369A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A4369A" w:rsidRPr="00D5653B">
        <w:rPr>
          <w:rFonts w:asciiTheme="majorHAnsi" w:hAnsiTheme="majorHAnsi" w:cstheme="majorHAnsi"/>
          <w:lang w:val="en-US"/>
        </w:rPr>
        <w:t>nguồn</w:t>
      </w:r>
      <w:proofErr w:type="spellEnd"/>
      <w:r w:rsidR="00A4369A" w:rsidRPr="00D5653B">
        <w:rPr>
          <w:rFonts w:asciiTheme="majorHAnsi" w:hAnsiTheme="majorHAnsi" w:cstheme="majorHAnsi"/>
          <w:lang w:val="en-US"/>
        </w:rPr>
        <w:t xml:space="preserve">. </w:t>
      </w:r>
      <w:proofErr w:type="spellStart"/>
      <w:r w:rsidR="00115100" w:rsidRPr="00D5653B">
        <w:rPr>
          <w:rFonts w:asciiTheme="majorHAnsi" w:hAnsiTheme="majorHAnsi" w:cstheme="majorHAnsi"/>
          <w:lang w:val="en-US"/>
        </w:rPr>
        <w:t>điều</w:t>
      </w:r>
      <w:proofErr w:type="spellEnd"/>
      <w:r w:rsidR="00115100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115100" w:rsidRPr="00D5653B">
        <w:rPr>
          <w:rFonts w:asciiTheme="majorHAnsi" w:hAnsiTheme="majorHAnsi" w:cstheme="majorHAnsi"/>
          <w:lang w:val="en-US"/>
        </w:rPr>
        <w:t>này</w:t>
      </w:r>
      <w:proofErr w:type="spellEnd"/>
      <w:r w:rsidR="00115100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115100" w:rsidRPr="00D5653B">
        <w:rPr>
          <w:rFonts w:asciiTheme="majorHAnsi" w:hAnsiTheme="majorHAnsi" w:cstheme="majorHAnsi"/>
          <w:lang w:val="en-US"/>
        </w:rPr>
        <w:t>mang</w:t>
      </w:r>
      <w:proofErr w:type="spellEnd"/>
      <w:r w:rsidR="00115100" w:rsidRPr="00D5653B">
        <w:rPr>
          <w:rFonts w:asciiTheme="majorHAnsi" w:hAnsiTheme="majorHAnsi" w:cstheme="majorHAnsi"/>
          <w:lang w:val="en-US"/>
        </w:rPr>
        <w:t xml:space="preserve"> lại </w:t>
      </w:r>
      <w:proofErr w:type="spellStart"/>
      <w:r w:rsidR="00115100" w:rsidRPr="00D5653B">
        <w:rPr>
          <w:rFonts w:asciiTheme="majorHAnsi" w:hAnsiTheme="majorHAnsi" w:cstheme="majorHAnsi"/>
          <w:lang w:val="en-US"/>
        </w:rPr>
        <w:t>lợi</w:t>
      </w:r>
      <w:proofErr w:type="spellEnd"/>
      <w:r w:rsidR="00115100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115100" w:rsidRPr="00D5653B">
        <w:rPr>
          <w:rFonts w:asciiTheme="majorHAnsi" w:hAnsiTheme="majorHAnsi" w:cstheme="majorHAnsi"/>
          <w:lang w:val="en-US"/>
        </w:rPr>
        <w:t>thế</w:t>
      </w:r>
      <w:proofErr w:type="spellEnd"/>
      <w:r w:rsidR="00115100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115100" w:rsidRPr="00D5653B">
        <w:rPr>
          <w:rFonts w:asciiTheme="majorHAnsi" w:hAnsiTheme="majorHAnsi" w:cstheme="majorHAnsi"/>
          <w:lang w:val="en-US"/>
        </w:rPr>
        <w:t>cho</w:t>
      </w:r>
      <w:proofErr w:type="spellEnd"/>
      <w:r w:rsidR="00115100" w:rsidRPr="00D5653B">
        <w:rPr>
          <w:rFonts w:asciiTheme="majorHAnsi" w:hAnsiTheme="majorHAnsi" w:cstheme="majorHAnsi"/>
          <w:lang w:val="en-US"/>
        </w:rPr>
        <w:t xml:space="preserve"> doanh nghiệp </w:t>
      </w:r>
      <w:proofErr w:type="spellStart"/>
      <w:r w:rsidR="00115100" w:rsidRPr="00D5653B">
        <w:rPr>
          <w:rFonts w:asciiTheme="majorHAnsi" w:hAnsiTheme="majorHAnsi" w:cstheme="majorHAnsi"/>
          <w:lang w:val="en-US"/>
        </w:rPr>
        <w:t>trong</w:t>
      </w:r>
      <w:proofErr w:type="spellEnd"/>
      <w:r w:rsidR="00115100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115100" w:rsidRPr="00D5653B">
        <w:rPr>
          <w:rFonts w:asciiTheme="majorHAnsi" w:hAnsiTheme="majorHAnsi" w:cstheme="majorHAnsi"/>
          <w:lang w:val="en-US"/>
        </w:rPr>
        <w:t>việc</w:t>
      </w:r>
      <w:proofErr w:type="spellEnd"/>
      <w:r w:rsidR="00115100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115100" w:rsidRPr="00D5653B">
        <w:rPr>
          <w:rFonts w:asciiTheme="majorHAnsi" w:hAnsiTheme="majorHAnsi" w:cstheme="majorHAnsi"/>
          <w:lang w:val="en-US"/>
        </w:rPr>
        <w:t>nhanh</w:t>
      </w:r>
      <w:proofErr w:type="spellEnd"/>
      <w:r w:rsidR="00115100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115100" w:rsidRPr="00D5653B">
        <w:rPr>
          <w:rFonts w:asciiTheme="majorHAnsi" w:hAnsiTheme="majorHAnsi" w:cstheme="majorHAnsi"/>
          <w:lang w:val="en-US"/>
        </w:rPr>
        <w:t>chóng</w:t>
      </w:r>
      <w:proofErr w:type="spellEnd"/>
      <w:r w:rsidR="00115100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115100" w:rsidRPr="00D5653B">
        <w:rPr>
          <w:rFonts w:asciiTheme="majorHAnsi" w:hAnsiTheme="majorHAnsi" w:cstheme="majorHAnsi"/>
          <w:lang w:val="en-US"/>
        </w:rPr>
        <w:t>nắm</w:t>
      </w:r>
      <w:proofErr w:type="spellEnd"/>
      <w:r w:rsidR="00115100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115100" w:rsidRPr="00D5653B">
        <w:rPr>
          <w:rFonts w:asciiTheme="majorHAnsi" w:hAnsiTheme="majorHAnsi" w:cstheme="majorHAnsi"/>
          <w:lang w:val="en-US"/>
        </w:rPr>
        <w:t>bắt</w:t>
      </w:r>
      <w:proofErr w:type="spellEnd"/>
      <w:r w:rsidR="00115100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115100" w:rsidRPr="00D5653B">
        <w:rPr>
          <w:rFonts w:asciiTheme="majorHAnsi" w:hAnsiTheme="majorHAnsi" w:cstheme="majorHAnsi"/>
          <w:lang w:val="en-US"/>
        </w:rPr>
        <w:t>được</w:t>
      </w:r>
      <w:proofErr w:type="spellEnd"/>
      <w:r w:rsidR="00115100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115100" w:rsidRPr="00D5653B">
        <w:rPr>
          <w:rFonts w:asciiTheme="majorHAnsi" w:hAnsiTheme="majorHAnsi" w:cstheme="majorHAnsi"/>
          <w:lang w:val="en-US"/>
        </w:rPr>
        <w:t>thị</w:t>
      </w:r>
      <w:proofErr w:type="spellEnd"/>
      <w:r w:rsidR="00115100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0011EE" w:rsidRPr="00D5653B">
        <w:rPr>
          <w:rFonts w:asciiTheme="majorHAnsi" w:hAnsiTheme="majorHAnsi" w:cstheme="majorHAnsi"/>
          <w:lang w:val="en-US"/>
        </w:rPr>
        <w:t>trường</w:t>
      </w:r>
      <w:proofErr w:type="spellEnd"/>
      <w:r w:rsidR="000011EE" w:rsidRPr="00D5653B">
        <w:rPr>
          <w:rFonts w:asciiTheme="majorHAnsi" w:hAnsiTheme="majorHAnsi" w:cstheme="majorHAnsi"/>
          <w:lang w:val="en-US"/>
        </w:rPr>
        <w:t>.</w:t>
      </w:r>
      <w:r w:rsidR="000011EE" w:rsidRPr="000011EE">
        <w:rPr>
          <w:rFonts w:asciiTheme="majorHAnsi" w:hAnsiTheme="majorHAnsi" w:cstheme="majorHAnsi"/>
        </w:rPr>
        <w:t xml:space="preserve"> </w:t>
      </w:r>
      <w:proofErr w:type="spellStart"/>
      <w:r w:rsidR="000011EE" w:rsidRPr="000011EE">
        <w:rPr>
          <w:rFonts w:asciiTheme="majorHAnsi" w:hAnsiTheme="majorHAnsi" w:cstheme="majorHAnsi"/>
        </w:rPr>
        <w:t>Tính</w:t>
      </w:r>
      <w:proofErr w:type="spellEnd"/>
      <w:r w:rsidRPr="000011EE">
        <w:rPr>
          <w:rFonts w:asciiTheme="majorHAnsi" w:hAnsiTheme="majorHAnsi" w:cstheme="majorHAnsi"/>
          <w:spacing w:val="-2"/>
        </w:rPr>
        <w:t xml:space="preserve"> </w:t>
      </w:r>
      <w:proofErr w:type="spellStart"/>
      <w:r w:rsidRPr="000011EE">
        <w:rPr>
          <w:rFonts w:asciiTheme="majorHAnsi" w:hAnsiTheme="majorHAnsi" w:cstheme="majorHAnsi"/>
        </w:rPr>
        <w:t>khác</w:t>
      </w:r>
      <w:proofErr w:type="spellEnd"/>
      <w:r w:rsidRPr="000011EE">
        <w:rPr>
          <w:rFonts w:asciiTheme="majorHAnsi" w:hAnsiTheme="majorHAnsi" w:cstheme="majorHAnsi"/>
          <w:spacing w:val="-3"/>
        </w:rPr>
        <w:t xml:space="preserve"> </w:t>
      </w:r>
      <w:proofErr w:type="spellStart"/>
      <w:r w:rsidRPr="000011EE">
        <w:rPr>
          <w:rFonts w:asciiTheme="majorHAnsi" w:hAnsiTheme="majorHAnsi" w:cstheme="majorHAnsi"/>
        </w:rPr>
        <w:t>biệt</w:t>
      </w:r>
      <w:proofErr w:type="spellEnd"/>
      <w:r w:rsidRPr="000011EE">
        <w:rPr>
          <w:rFonts w:asciiTheme="majorHAnsi" w:hAnsiTheme="majorHAnsi" w:cstheme="majorHAnsi"/>
        </w:rPr>
        <w:t>,</w:t>
      </w:r>
      <w:r w:rsidRPr="000011EE">
        <w:rPr>
          <w:rFonts w:asciiTheme="majorHAnsi" w:hAnsiTheme="majorHAnsi" w:cstheme="majorHAnsi"/>
          <w:spacing w:val="1"/>
        </w:rPr>
        <w:t xml:space="preserve"> </w:t>
      </w:r>
      <w:proofErr w:type="spellStart"/>
      <w:r w:rsidRPr="000011EE">
        <w:rPr>
          <w:rFonts w:asciiTheme="majorHAnsi" w:hAnsiTheme="majorHAnsi" w:cstheme="majorHAnsi"/>
        </w:rPr>
        <w:t>cải</w:t>
      </w:r>
      <w:proofErr w:type="spellEnd"/>
      <w:r w:rsidRPr="000011EE">
        <w:rPr>
          <w:rFonts w:asciiTheme="majorHAnsi" w:hAnsiTheme="majorHAnsi" w:cstheme="majorHAnsi"/>
          <w:spacing w:val="-3"/>
        </w:rPr>
        <w:t xml:space="preserve"> </w:t>
      </w:r>
      <w:proofErr w:type="spellStart"/>
      <w:r w:rsidRPr="000011EE">
        <w:rPr>
          <w:rFonts w:asciiTheme="majorHAnsi" w:hAnsiTheme="majorHAnsi" w:cstheme="majorHAnsi"/>
        </w:rPr>
        <w:t>thiện</w:t>
      </w:r>
      <w:proofErr w:type="spellEnd"/>
      <w:r w:rsidRPr="000011EE">
        <w:rPr>
          <w:rFonts w:asciiTheme="majorHAnsi" w:hAnsiTheme="majorHAnsi" w:cstheme="majorHAnsi"/>
          <w:spacing w:val="-3"/>
        </w:rPr>
        <w:t xml:space="preserve"> </w:t>
      </w:r>
      <w:proofErr w:type="spellStart"/>
      <w:r w:rsidRPr="000011EE">
        <w:rPr>
          <w:rFonts w:asciiTheme="majorHAnsi" w:hAnsiTheme="majorHAnsi" w:cstheme="majorHAnsi"/>
        </w:rPr>
        <w:t>về</w:t>
      </w:r>
      <w:proofErr w:type="spellEnd"/>
      <w:r w:rsidRPr="000011EE">
        <w:rPr>
          <w:rFonts w:asciiTheme="majorHAnsi" w:hAnsiTheme="majorHAnsi" w:cstheme="majorHAnsi"/>
          <w:spacing w:val="-2"/>
        </w:rPr>
        <w:t xml:space="preserve"> </w:t>
      </w:r>
      <w:proofErr w:type="spellStart"/>
      <w:r w:rsidRPr="000011EE">
        <w:rPr>
          <w:rFonts w:asciiTheme="majorHAnsi" w:hAnsiTheme="majorHAnsi" w:cstheme="majorHAnsi"/>
        </w:rPr>
        <w:t>chức</w:t>
      </w:r>
      <w:proofErr w:type="spellEnd"/>
      <w:r w:rsidRPr="000011EE">
        <w:rPr>
          <w:rFonts w:asciiTheme="majorHAnsi" w:hAnsiTheme="majorHAnsi" w:cstheme="majorHAnsi"/>
        </w:rPr>
        <w:t xml:space="preserve"> năng</w:t>
      </w:r>
      <w:r w:rsidRPr="000011EE">
        <w:rPr>
          <w:rFonts w:asciiTheme="majorHAnsi" w:hAnsiTheme="majorHAnsi" w:cstheme="majorHAnsi"/>
          <w:spacing w:val="-2"/>
        </w:rPr>
        <w:t xml:space="preserve"> </w:t>
      </w:r>
      <w:r w:rsidRPr="000011EE">
        <w:rPr>
          <w:rFonts w:asciiTheme="majorHAnsi" w:hAnsiTheme="majorHAnsi" w:cstheme="majorHAnsi"/>
        </w:rPr>
        <w:t>so</w:t>
      </w:r>
      <w:r w:rsidRPr="000011EE">
        <w:rPr>
          <w:rFonts w:asciiTheme="majorHAnsi" w:hAnsiTheme="majorHAnsi" w:cstheme="majorHAnsi"/>
          <w:spacing w:val="-2"/>
        </w:rPr>
        <w:t xml:space="preserve"> </w:t>
      </w:r>
      <w:proofErr w:type="spellStart"/>
      <w:r w:rsidRPr="000011EE">
        <w:rPr>
          <w:rFonts w:asciiTheme="majorHAnsi" w:hAnsiTheme="majorHAnsi" w:cstheme="majorHAnsi"/>
        </w:rPr>
        <w:t>với</w:t>
      </w:r>
      <w:proofErr w:type="spellEnd"/>
      <w:r w:rsidRPr="000011EE">
        <w:rPr>
          <w:rFonts w:asciiTheme="majorHAnsi" w:hAnsiTheme="majorHAnsi" w:cstheme="majorHAnsi"/>
          <w:spacing w:val="-3"/>
        </w:rPr>
        <w:t xml:space="preserve"> </w:t>
      </w:r>
      <w:proofErr w:type="spellStart"/>
      <w:r w:rsidRPr="000011EE">
        <w:rPr>
          <w:rFonts w:asciiTheme="majorHAnsi" w:hAnsiTheme="majorHAnsi" w:cstheme="majorHAnsi"/>
        </w:rPr>
        <w:t>các</w:t>
      </w:r>
      <w:proofErr w:type="spellEnd"/>
      <w:r w:rsidRPr="000011EE">
        <w:rPr>
          <w:rFonts w:asciiTheme="majorHAnsi" w:hAnsiTheme="majorHAnsi" w:cstheme="majorHAnsi"/>
          <w:spacing w:val="-2"/>
        </w:rPr>
        <w:t xml:space="preserve"> </w:t>
      </w:r>
      <w:proofErr w:type="spellStart"/>
      <w:r w:rsidRPr="000011EE">
        <w:rPr>
          <w:rFonts w:asciiTheme="majorHAnsi" w:hAnsiTheme="majorHAnsi" w:cstheme="majorHAnsi"/>
        </w:rPr>
        <w:t>app</w:t>
      </w:r>
      <w:proofErr w:type="spellEnd"/>
      <w:r w:rsidRPr="000011EE">
        <w:rPr>
          <w:rFonts w:asciiTheme="majorHAnsi" w:hAnsiTheme="majorHAnsi" w:cstheme="majorHAnsi"/>
          <w:spacing w:val="-1"/>
        </w:rPr>
        <w:t xml:space="preserve"> </w:t>
      </w:r>
      <w:proofErr w:type="spellStart"/>
      <w:r w:rsidRPr="000011EE">
        <w:rPr>
          <w:rFonts w:asciiTheme="majorHAnsi" w:hAnsiTheme="majorHAnsi" w:cstheme="majorHAnsi"/>
        </w:rPr>
        <w:t>hiện</w:t>
      </w:r>
      <w:proofErr w:type="spellEnd"/>
      <w:r w:rsidRPr="000011EE">
        <w:rPr>
          <w:rFonts w:asciiTheme="majorHAnsi" w:hAnsiTheme="majorHAnsi" w:cstheme="majorHAnsi"/>
          <w:spacing w:val="-2"/>
        </w:rPr>
        <w:t xml:space="preserve"> </w:t>
      </w:r>
      <w:r w:rsidRPr="000011EE">
        <w:rPr>
          <w:rFonts w:asciiTheme="majorHAnsi" w:hAnsiTheme="majorHAnsi" w:cstheme="majorHAnsi"/>
        </w:rPr>
        <w:t>nay</w:t>
      </w:r>
    </w:p>
    <w:p w14:paraId="2E90ACE8" w14:textId="3FD9438C" w:rsidR="00F60F9B" w:rsidRPr="00D5653B" w:rsidRDefault="00F60F9B" w:rsidP="006B57F0">
      <w:pPr>
        <w:pStyle w:val="BodyText"/>
        <w:tabs>
          <w:tab w:val="left" w:pos="2525"/>
        </w:tabs>
        <w:ind w:left="2165" w:right="1123"/>
        <w:jc w:val="both"/>
        <w:rPr>
          <w:rFonts w:asciiTheme="majorHAnsi" w:hAnsiTheme="majorHAnsi" w:cstheme="majorHAnsi"/>
          <w:lang w:val="en-US"/>
        </w:rPr>
      </w:pPr>
      <w:r w:rsidRPr="00D5653B">
        <w:rPr>
          <w:rFonts w:asciiTheme="majorHAnsi" w:hAnsiTheme="majorHAnsi" w:cstheme="majorHAnsi"/>
        </w:rPr>
        <w:t>-</w:t>
      </w:r>
      <w:r w:rsidRPr="00D5653B">
        <w:rPr>
          <w:rFonts w:asciiTheme="majorHAnsi" w:hAnsiTheme="majorHAnsi" w:cstheme="majorHAnsi"/>
        </w:rPr>
        <w:tab/>
      </w:r>
      <w:proofErr w:type="spellStart"/>
      <w:r w:rsidRPr="00D5653B">
        <w:rPr>
          <w:rFonts w:asciiTheme="majorHAnsi" w:hAnsiTheme="majorHAnsi" w:cstheme="majorHAnsi"/>
          <w:lang w:val="en-US"/>
        </w:rPr>
        <w:t>Khảo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sát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qua </w:t>
      </w:r>
      <w:proofErr w:type="spellStart"/>
      <w:r w:rsidRPr="00D5653B">
        <w:rPr>
          <w:rFonts w:asciiTheme="majorHAnsi" w:hAnsiTheme="majorHAnsi" w:cstheme="majorHAnsi"/>
          <w:lang w:val="en-US"/>
        </w:rPr>
        <w:t>các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ứng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dụng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hiện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nay </w:t>
      </w:r>
      <w:proofErr w:type="spellStart"/>
      <w:r w:rsidRPr="00D5653B">
        <w:rPr>
          <w:rFonts w:asciiTheme="majorHAnsi" w:hAnsiTheme="majorHAnsi" w:cstheme="majorHAnsi"/>
          <w:lang w:val="en-US"/>
        </w:rPr>
        <w:t>nhóm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nhận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thấy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có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một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số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hạn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chế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trong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việc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quản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lý </w:t>
      </w:r>
      <w:proofErr w:type="spellStart"/>
      <w:r w:rsidRPr="00D5653B">
        <w:rPr>
          <w:rFonts w:asciiTheme="majorHAnsi" w:hAnsiTheme="majorHAnsi" w:cstheme="majorHAnsi"/>
          <w:lang w:val="en-US"/>
        </w:rPr>
        <w:t>giỏ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hàng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và </w:t>
      </w:r>
      <w:proofErr w:type="spellStart"/>
      <w:r w:rsidRPr="00D5653B">
        <w:rPr>
          <w:rFonts w:asciiTheme="majorHAnsi" w:hAnsiTheme="majorHAnsi" w:cstheme="majorHAnsi"/>
          <w:lang w:val="en-US"/>
        </w:rPr>
        <w:t>thanh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toá</w:t>
      </w:r>
      <w:r w:rsidR="00435735" w:rsidRPr="00D5653B">
        <w:rPr>
          <w:rFonts w:asciiTheme="majorHAnsi" w:hAnsiTheme="majorHAnsi" w:cstheme="majorHAnsi"/>
          <w:lang w:val="en-US"/>
        </w:rPr>
        <w:t>n</w:t>
      </w:r>
      <w:proofErr w:type="spellEnd"/>
      <w:r w:rsidR="00435735" w:rsidRPr="00D5653B">
        <w:rPr>
          <w:rFonts w:asciiTheme="majorHAnsi" w:hAnsiTheme="majorHAnsi" w:cstheme="majorHAnsi"/>
          <w:lang w:val="en-US"/>
        </w:rPr>
        <w:t xml:space="preserve">. </w:t>
      </w:r>
      <w:proofErr w:type="spellStart"/>
      <w:r w:rsidR="00435735" w:rsidRPr="00D5653B">
        <w:rPr>
          <w:rFonts w:asciiTheme="majorHAnsi" w:hAnsiTheme="majorHAnsi" w:cstheme="majorHAnsi"/>
          <w:lang w:val="en-US"/>
        </w:rPr>
        <w:t>Giỏ</w:t>
      </w:r>
      <w:proofErr w:type="spellEnd"/>
      <w:r w:rsidR="00435735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435735" w:rsidRPr="00D5653B">
        <w:rPr>
          <w:rFonts w:asciiTheme="majorHAnsi" w:hAnsiTheme="majorHAnsi" w:cstheme="majorHAnsi"/>
          <w:lang w:val="en-US"/>
        </w:rPr>
        <w:t>hàng</w:t>
      </w:r>
      <w:proofErr w:type="spellEnd"/>
      <w:r w:rsidR="00435735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435735" w:rsidRPr="00D5653B">
        <w:rPr>
          <w:rFonts w:asciiTheme="majorHAnsi" w:hAnsiTheme="majorHAnsi" w:cstheme="majorHAnsi"/>
          <w:lang w:val="en-US"/>
        </w:rPr>
        <w:t>chỉ</w:t>
      </w:r>
      <w:proofErr w:type="spellEnd"/>
      <w:r w:rsidR="00435735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435735" w:rsidRPr="00D5653B">
        <w:rPr>
          <w:rFonts w:asciiTheme="majorHAnsi" w:hAnsiTheme="majorHAnsi" w:cstheme="majorHAnsi"/>
          <w:lang w:val="en-US"/>
        </w:rPr>
        <w:t>có</w:t>
      </w:r>
      <w:proofErr w:type="spellEnd"/>
      <w:r w:rsidR="00435735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435735" w:rsidRPr="00D5653B">
        <w:rPr>
          <w:rFonts w:asciiTheme="majorHAnsi" w:hAnsiTheme="majorHAnsi" w:cstheme="majorHAnsi"/>
          <w:lang w:val="en-US"/>
        </w:rPr>
        <w:t>thể</w:t>
      </w:r>
      <w:proofErr w:type="spellEnd"/>
      <w:r w:rsidR="00435735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435735" w:rsidRPr="00D5653B">
        <w:rPr>
          <w:rFonts w:asciiTheme="majorHAnsi" w:hAnsiTheme="majorHAnsi" w:cstheme="majorHAnsi"/>
          <w:lang w:val="en-US"/>
        </w:rPr>
        <w:t>chọn</w:t>
      </w:r>
      <w:proofErr w:type="spellEnd"/>
      <w:r w:rsidR="00435735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435735" w:rsidRPr="00D5653B">
        <w:rPr>
          <w:rFonts w:asciiTheme="majorHAnsi" w:hAnsiTheme="majorHAnsi" w:cstheme="majorHAnsi"/>
          <w:lang w:val="en-US"/>
        </w:rPr>
        <w:t>mua</w:t>
      </w:r>
      <w:proofErr w:type="spellEnd"/>
      <w:r w:rsidR="00435735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435735" w:rsidRPr="00D5653B">
        <w:rPr>
          <w:rFonts w:asciiTheme="majorHAnsi" w:hAnsiTheme="majorHAnsi" w:cstheme="majorHAnsi"/>
          <w:lang w:val="en-US"/>
        </w:rPr>
        <w:t>tất</w:t>
      </w:r>
      <w:proofErr w:type="spellEnd"/>
      <w:r w:rsidR="00435735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435735" w:rsidRPr="00D5653B">
        <w:rPr>
          <w:rFonts w:asciiTheme="majorHAnsi" w:hAnsiTheme="majorHAnsi" w:cstheme="majorHAnsi"/>
          <w:lang w:val="en-US"/>
        </w:rPr>
        <w:t>cả</w:t>
      </w:r>
      <w:proofErr w:type="spellEnd"/>
      <w:r w:rsidR="00435735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435735" w:rsidRPr="00D5653B">
        <w:rPr>
          <w:rFonts w:asciiTheme="majorHAnsi" w:hAnsiTheme="majorHAnsi" w:cstheme="majorHAnsi"/>
          <w:lang w:val="en-US"/>
        </w:rPr>
        <w:t>chứ</w:t>
      </w:r>
      <w:proofErr w:type="spellEnd"/>
      <w:r w:rsidR="00435735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435735" w:rsidRPr="00D5653B">
        <w:rPr>
          <w:rFonts w:asciiTheme="majorHAnsi" w:hAnsiTheme="majorHAnsi" w:cstheme="majorHAnsi"/>
          <w:lang w:val="en-US"/>
        </w:rPr>
        <w:t>không</w:t>
      </w:r>
      <w:proofErr w:type="spellEnd"/>
      <w:r w:rsidR="00435735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435735" w:rsidRPr="00D5653B">
        <w:rPr>
          <w:rFonts w:asciiTheme="majorHAnsi" w:hAnsiTheme="majorHAnsi" w:cstheme="majorHAnsi"/>
          <w:lang w:val="en-US"/>
        </w:rPr>
        <w:t>thể</w:t>
      </w:r>
      <w:proofErr w:type="spellEnd"/>
      <w:r w:rsidR="00435735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435735" w:rsidRPr="00D5653B">
        <w:rPr>
          <w:rFonts w:asciiTheme="majorHAnsi" w:hAnsiTheme="majorHAnsi" w:cstheme="majorHAnsi"/>
          <w:lang w:val="en-US"/>
        </w:rPr>
        <w:t>tùy</w:t>
      </w:r>
      <w:proofErr w:type="spellEnd"/>
      <w:r w:rsidR="00435735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435735" w:rsidRPr="00D5653B">
        <w:rPr>
          <w:rFonts w:asciiTheme="majorHAnsi" w:hAnsiTheme="majorHAnsi" w:cstheme="majorHAnsi"/>
          <w:lang w:val="en-US"/>
        </w:rPr>
        <w:t>chọn</w:t>
      </w:r>
      <w:proofErr w:type="spellEnd"/>
      <w:r w:rsidR="00435735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435735" w:rsidRPr="00D5653B">
        <w:rPr>
          <w:rFonts w:asciiTheme="majorHAnsi" w:hAnsiTheme="majorHAnsi" w:cstheme="majorHAnsi"/>
          <w:lang w:val="en-US"/>
        </w:rPr>
        <w:t>những</w:t>
      </w:r>
      <w:proofErr w:type="spellEnd"/>
      <w:r w:rsidR="00435735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435735" w:rsidRPr="00D5653B">
        <w:rPr>
          <w:rFonts w:asciiTheme="majorHAnsi" w:hAnsiTheme="majorHAnsi" w:cstheme="majorHAnsi"/>
          <w:lang w:val="en-US"/>
        </w:rPr>
        <w:t>sản</w:t>
      </w:r>
      <w:proofErr w:type="spellEnd"/>
      <w:r w:rsidR="00435735" w:rsidRPr="00D5653B">
        <w:rPr>
          <w:rFonts w:asciiTheme="majorHAnsi" w:hAnsiTheme="majorHAnsi" w:cstheme="majorHAnsi"/>
          <w:lang w:val="en-US"/>
        </w:rPr>
        <w:t xml:space="preserve"> phẩm </w:t>
      </w:r>
      <w:proofErr w:type="spellStart"/>
      <w:r w:rsidR="00435735" w:rsidRPr="00D5653B">
        <w:rPr>
          <w:rFonts w:asciiTheme="majorHAnsi" w:hAnsiTheme="majorHAnsi" w:cstheme="majorHAnsi"/>
          <w:lang w:val="en-US"/>
        </w:rPr>
        <w:t>muốn</w:t>
      </w:r>
      <w:proofErr w:type="spellEnd"/>
      <w:r w:rsidR="00435735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435735" w:rsidRPr="00D5653B">
        <w:rPr>
          <w:rFonts w:asciiTheme="majorHAnsi" w:hAnsiTheme="majorHAnsi" w:cstheme="majorHAnsi"/>
          <w:lang w:val="en-US"/>
        </w:rPr>
        <w:t>thanh</w:t>
      </w:r>
      <w:proofErr w:type="spellEnd"/>
      <w:r w:rsidR="00435735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435735" w:rsidRPr="00D5653B">
        <w:rPr>
          <w:rFonts w:asciiTheme="majorHAnsi" w:hAnsiTheme="majorHAnsi" w:cstheme="majorHAnsi"/>
          <w:lang w:val="en-US"/>
        </w:rPr>
        <w:t>toán</w:t>
      </w:r>
      <w:proofErr w:type="spellEnd"/>
      <w:r w:rsidR="00435735" w:rsidRPr="00D5653B">
        <w:rPr>
          <w:rFonts w:asciiTheme="majorHAnsi" w:hAnsiTheme="majorHAnsi" w:cstheme="majorHAnsi"/>
          <w:lang w:val="en-US"/>
        </w:rPr>
        <w:t xml:space="preserve"> và </w:t>
      </w:r>
      <w:proofErr w:type="spellStart"/>
      <w:r w:rsidR="00435735" w:rsidRPr="00D5653B">
        <w:rPr>
          <w:rFonts w:asciiTheme="majorHAnsi" w:hAnsiTheme="majorHAnsi" w:cstheme="majorHAnsi"/>
          <w:lang w:val="en-US"/>
        </w:rPr>
        <w:t>lưu</w:t>
      </w:r>
      <w:proofErr w:type="spellEnd"/>
      <w:r w:rsidR="00435735" w:rsidRPr="00D5653B">
        <w:rPr>
          <w:rFonts w:asciiTheme="majorHAnsi" w:hAnsiTheme="majorHAnsi" w:cstheme="majorHAnsi"/>
          <w:lang w:val="en-US"/>
        </w:rPr>
        <w:t xml:space="preserve"> lại </w:t>
      </w:r>
      <w:proofErr w:type="spellStart"/>
      <w:r w:rsidR="00435735" w:rsidRPr="00D5653B">
        <w:rPr>
          <w:rFonts w:asciiTheme="majorHAnsi" w:hAnsiTheme="majorHAnsi" w:cstheme="majorHAnsi"/>
          <w:lang w:val="en-US"/>
        </w:rPr>
        <w:t>các</w:t>
      </w:r>
      <w:proofErr w:type="spellEnd"/>
      <w:r w:rsidR="00435735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435735" w:rsidRPr="00D5653B">
        <w:rPr>
          <w:rFonts w:asciiTheme="majorHAnsi" w:hAnsiTheme="majorHAnsi" w:cstheme="majorHAnsi"/>
          <w:lang w:val="en-US"/>
        </w:rPr>
        <w:t>sản</w:t>
      </w:r>
      <w:proofErr w:type="spellEnd"/>
      <w:r w:rsidR="00435735" w:rsidRPr="00D5653B">
        <w:rPr>
          <w:rFonts w:asciiTheme="majorHAnsi" w:hAnsiTheme="majorHAnsi" w:cstheme="majorHAnsi"/>
          <w:lang w:val="en-US"/>
        </w:rPr>
        <w:t xml:space="preserve"> phẩm </w:t>
      </w:r>
      <w:proofErr w:type="spellStart"/>
      <w:r w:rsidR="00435735" w:rsidRPr="00D5653B">
        <w:rPr>
          <w:rFonts w:asciiTheme="majorHAnsi" w:hAnsiTheme="majorHAnsi" w:cstheme="majorHAnsi"/>
          <w:lang w:val="en-US"/>
        </w:rPr>
        <w:t>chưa</w:t>
      </w:r>
      <w:proofErr w:type="spellEnd"/>
      <w:r w:rsidR="00435735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435735" w:rsidRPr="00D5653B">
        <w:rPr>
          <w:rFonts w:asciiTheme="majorHAnsi" w:hAnsiTheme="majorHAnsi" w:cstheme="majorHAnsi"/>
          <w:lang w:val="en-US"/>
        </w:rPr>
        <w:t>thanh</w:t>
      </w:r>
      <w:proofErr w:type="spellEnd"/>
      <w:r w:rsidR="00435735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435735" w:rsidRPr="00D5653B">
        <w:rPr>
          <w:rFonts w:asciiTheme="majorHAnsi" w:hAnsiTheme="majorHAnsi" w:cstheme="majorHAnsi"/>
          <w:lang w:val="en-US"/>
        </w:rPr>
        <w:t>toán</w:t>
      </w:r>
      <w:proofErr w:type="spellEnd"/>
      <w:r w:rsidR="00435735" w:rsidRPr="00D5653B">
        <w:rPr>
          <w:rFonts w:asciiTheme="majorHAnsi" w:hAnsiTheme="majorHAnsi" w:cstheme="majorHAnsi"/>
          <w:lang w:val="en-US"/>
        </w:rPr>
        <w:t xml:space="preserve">. </w:t>
      </w:r>
      <w:proofErr w:type="spellStart"/>
      <w:r w:rsidR="00435735" w:rsidRPr="00D5653B">
        <w:rPr>
          <w:rFonts w:asciiTheme="majorHAnsi" w:hAnsiTheme="majorHAnsi" w:cstheme="majorHAnsi"/>
          <w:lang w:val="en-US"/>
        </w:rPr>
        <w:t>Điều</w:t>
      </w:r>
      <w:proofErr w:type="spellEnd"/>
      <w:r w:rsidR="00435735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435735" w:rsidRPr="00D5653B">
        <w:rPr>
          <w:rFonts w:asciiTheme="majorHAnsi" w:hAnsiTheme="majorHAnsi" w:cstheme="majorHAnsi"/>
          <w:lang w:val="en-US"/>
        </w:rPr>
        <w:t>này</w:t>
      </w:r>
      <w:proofErr w:type="spellEnd"/>
      <w:r w:rsidR="00435735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435735" w:rsidRPr="00D5653B">
        <w:rPr>
          <w:rFonts w:asciiTheme="majorHAnsi" w:hAnsiTheme="majorHAnsi" w:cstheme="majorHAnsi"/>
          <w:lang w:val="en-US"/>
        </w:rPr>
        <w:t>đã</w:t>
      </w:r>
      <w:proofErr w:type="spellEnd"/>
      <w:r w:rsidR="00435735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435735" w:rsidRPr="00D5653B">
        <w:rPr>
          <w:rFonts w:asciiTheme="majorHAnsi" w:hAnsiTheme="majorHAnsi" w:cstheme="majorHAnsi"/>
          <w:lang w:val="en-US"/>
        </w:rPr>
        <w:t>làm</w:t>
      </w:r>
      <w:proofErr w:type="spellEnd"/>
      <w:r w:rsidR="00435735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435735" w:rsidRPr="00D5653B">
        <w:rPr>
          <w:rFonts w:asciiTheme="majorHAnsi" w:hAnsiTheme="majorHAnsi" w:cstheme="majorHAnsi"/>
          <w:lang w:val="en-US"/>
        </w:rPr>
        <w:t>dẫn</w:t>
      </w:r>
      <w:proofErr w:type="spellEnd"/>
      <w:r w:rsidR="00435735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435735" w:rsidRPr="00D5653B">
        <w:rPr>
          <w:rFonts w:asciiTheme="majorHAnsi" w:hAnsiTheme="majorHAnsi" w:cstheme="majorHAnsi"/>
          <w:lang w:val="en-US"/>
        </w:rPr>
        <w:t>đến</w:t>
      </w:r>
      <w:proofErr w:type="spellEnd"/>
      <w:r w:rsidR="00435735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435735" w:rsidRPr="00D5653B">
        <w:rPr>
          <w:rFonts w:asciiTheme="majorHAnsi" w:hAnsiTheme="majorHAnsi" w:cstheme="majorHAnsi"/>
          <w:lang w:val="en-US"/>
        </w:rPr>
        <w:t>sự</w:t>
      </w:r>
      <w:proofErr w:type="spellEnd"/>
      <w:r w:rsidR="00435735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435735" w:rsidRPr="00D5653B">
        <w:rPr>
          <w:rFonts w:asciiTheme="majorHAnsi" w:hAnsiTheme="majorHAnsi" w:cstheme="majorHAnsi"/>
          <w:lang w:val="en-US"/>
        </w:rPr>
        <w:t>hạn</w:t>
      </w:r>
      <w:proofErr w:type="spellEnd"/>
      <w:r w:rsidR="00435735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435735" w:rsidRPr="00D5653B">
        <w:rPr>
          <w:rFonts w:asciiTheme="majorHAnsi" w:hAnsiTheme="majorHAnsi" w:cstheme="majorHAnsi"/>
          <w:lang w:val="en-US"/>
        </w:rPr>
        <w:t>chế</w:t>
      </w:r>
      <w:proofErr w:type="spellEnd"/>
      <w:r w:rsidR="00435735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435735" w:rsidRPr="00D5653B">
        <w:rPr>
          <w:rFonts w:asciiTheme="majorHAnsi" w:hAnsiTheme="majorHAnsi" w:cstheme="majorHAnsi"/>
          <w:lang w:val="en-US"/>
        </w:rPr>
        <w:t>đối</w:t>
      </w:r>
      <w:proofErr w:type="spellEnd"/>
      <w:r w:rsidR="00435735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435735" w:rsidRPr="00D5653B">
        <w:rPr>
          <w:rFonts w:asciiTheme="majorHAnsi" w:hAnsiTheme="majorHAnsi" w:cstheme="majorHAnsi"/>
          <w:lang w:val="en-US"/>
        </w:rPr>
        <w:t>với</w:t>
      </w:r>
      <w:proofErr w:type="spellEnd"/>
      <w:r w:rsidR="00435735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435735" w:rsidRPr="00D5653B">
        <w:rPr>
          <w:rFonts w:asciiTheme="majorHAnsi" w:hAnsiTheme="majorHAnsi" w:cstheme="majorHAnsi"/>
          <w:lang w:val="en-US"/>
        </w:rPr>
        <w:t>lựa</w:t>
      </w:r>
      <w:proofErr w:type="spellEnd"/>
      <w:r w:rsidR="00435735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435735" w:rsidRPr="00D5653B">
        <w:rPr>
          <w:rFonts w:asciiTheme="majorHAnsi" w:hAnsiTheme="majorHAnsi" w:cstheme="majorHAnsi"/>
          <w:lang w:val="en-US"/>
        </w:rPr>
        <w:t>chọn</w:t>
      </w:r>
      <w:proofErr w:type="spellEnd"/>
      <w:r w:rsidR="00435735" w:rsidRPr="00D5653B">
        <w:rPr>
          <w:rFonts w:asciiTheme="majorHAnsi" w:hAnsiTheme="majorHAnsi" w:cstheme="majorHAnsi"/>
          <w:lang w:val="en-US"/>
        </w:rPr>
        <w:t xml:space="preserve">  của </w:t>
      </w:r>
      <w:proofErr w:type="spellStart"/>
      <w:r w:rsidR="00435735" w:rsidRPr="00D5653B">
        <w:rPr>
          <w:rFonts w:asciiTheme="majorHAnsi" w:hAnsiTheme="majorHAnsi" w:cstheme="majorHAnsi"/>
          <w:lang w:val="en-US"/>
        </w:rPr>
        <w:t>người</w:t>
      </w:r>
      <w:proofErr w:type="spellEnd"/>
      <w:r w:rsidR="00435735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435735" w:rsidRPr="00D5653B">
        <w:rPr>
          <w:rFonts w:asciiTheme="majorHAnsi" w:hAnsiTheme="majorHAnsi" w:cstheme="majorHAnsi"/>
          <w:lang w:val="en-US"/>
        </w:rPr>
        <w:t>dùng</w:t>
      </w:r>
      <w:proofErr w:type="spellEnd"/>
      <w:r w:rsidR="00435735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435735" w:rsidRPr="00D5653B">
        <w:rPr>
          <w:rFonts w:asciiTheme="majorHAnsi" w:hAnsiTheme="majorHAnsi" w:cstheme="majorHAnsi"/>
          <w:lang w:val="en-US"/>
        </w:rPr>
        <w:t>đồng</w:t>
      </w:r>
      <w:proofErr w:type="spellEnd"/>
      <w:r w:rsidR="00435735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435735" w:rsidRPr="00D5653B">
        <w:rPr>
          <w:rFonts w:asciiTheme="majorHAnsi" w:hAnsiTheme="majorHAnsi" w:cstheme="majorHAnsi"/>
          <w:lang w:val="en-US"/>
        </w:rPr>
        <w:t>thời</w:t>
      </w:r>
      <w:proofErr w:type="spellEnd"/>
      <w:r w:rsidR="00435735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435735" w:rsidRPr="00D5653B">
        <w:rPr>
          <w:rFonts w:asciiTheme="majorHAnsi" w:hAnsiTheme="majorHAnsi" w:cstheme="majorHAnsi"/>
          <w:lang w:val="en-US"/>
        </w:rPr>
        <w:t>cũng</w:t>
      </w:r>
      <w:proofErr w:type="spellEnd"/>
      <w:r w:rsidR="00435735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435735" w:rsidRPr="00D5653B">
        <w:rPr>
          <w:rFonts w:asciiTheme="majorHAnsi" w:hAnsiTheme="majorHAnsi" w:cstheme="majorHAnsi"/>
          <w:lang w:val="en-US"/>
        </w:rPr>
        <w:t>làm</w:t>
      </w:r>
      <w:proofErr w:type="spellEnd"/>
      <w:r w:rsidR="00435735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435735" w:rsidRPr="00D5653B">
        <w:rPr>
          <w:rFonts w:asciiTheme="majorHAnsi" w:hAnsiTheme="majorHAnsi" w:cstheme="majorHAnsi"/>
          <w:lang w:val="en-US"/>
        </w:rPr>
        <w:t>gia</w:t>
      </w:r>
      <w:proofErr w:type="spellEnd"/>
      <w:r w:rsidR="00435735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435735" w:rsidRPr="00D5653B">
        <w:rPr>
          <w:rFonts w:asciiTheme="majorHAnsi" w:hAnsiTheme="majorHAnsi" w:cstheme="majorHAnsi"/>
          <w:lang w:val="en-US"/>
        </w:rPr>
        <w:t>tăng</w:t>
      </w:r>
      <w:proofErr w:type="spellEnd"/>
      <w:r w:rsidR="00435735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435735" w:rsidRPr="00D5653B">
        <w:rPr>
          <w:rFonts w:asciiTheme="majorHAnsi" w:hAnsiTheme="majorHAnsi" w:cstheme="majorHAnsi"/>
          <w:lang w:val="en-US"/>
        </w:rPr>
        <w:t>thêm</w:t>
      </w:r>
      <w:proofErr w:type="spellEnd"/>
      <w:r w:rsidR="00435735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435735" w:rsidRPr="00D5653B">
        <w:rPr>
          <w:rFonts w:asciiTheme="majorHAnsi" w:hAnsiTheme="majorHAnsi" w:cstheme="majorHAnsi"/>
          <w:lang w:val="en-US"/>
        </w:rPr>
        <w:t>thao</w:t>
      </w:r>
      <w:proofErr w:type="spellEnd"/>
      <w:r w:rsidR="00435735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435735" w:rsidRPr="00D5653B">
        <w:rPr>
          <w:rFonts w:asciiTheme="majorHAnsi" w:hAnsiTheme="majorHAnsi" w:cstheme="majorHAnsi"/>
          <w:lang w:val="en-US"/>
        </w:rPr>
        <w:t>tác</w:t>
      </w:r>
      <w:proofErr w:type="spellEnd"/>
      <w:r w:rsidR="00435735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435735" w:rsidRPr="00D5653B">
        <w:rPr>
          <w:rFonts w:asciiTheme="majorHAnsi" w:hAnsiTheme="majorHAnsi" w:cstheme="majorHAnsi"/>
          <w:lang w:val="en-US"/>
        </w:rPr>
        <w:t>người</w:t>
      </w:r>
      <w:proofErr w:type="spellEnd"/>
      <w:r w:rsidR="00435735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435735" w:rsidRPr="00D5653B">
        <w:rPr>
          <w:rFonts w:asciiTheme="majorHAnsi" w:hAnsiTheme="majorHAnsi" w:cstheme="majorHAnsi"/>
          <w:lang w:val="en-US"/>
        </w:rPr>
        <w:t>dùng</w:t>
      </w:r>
      <w:proofErr w:type="spellEnd"/>
      <w:r w:rsidR="00435735" w:rsidRPr="00D5653B">
        <w:rPr>
          <w:rFonts w:asciiTheme="majorHAnsi" w:hAnsiTheme="majorHAnsi" w:cstheme="majorHAnsi"/>
          <w:lang w:val="en-US"/>
        </w:rPr>
        <w:t xml:space="preserve">, </w:t>
      </w:r>
      <w:proofErr w:type="spellStart"/>
      <w:r w:rsidR="00435735" w:rsidRPr="00D5653B">
        <w:rPr>
          <w:rFonts w:asciiTheme="majorHAnsi" w:hAnsiTheme="majorHAnsi" w:cstheme="majorHAnsi"/>
          <w:lang w:val="en-US"/>
        </w:rPr>
        <w:t>khiên</w:t>
      </w:r>
      <w:proofErr w:type="spellEnd"/>
      <w:r w:rsidR="00435735" w:rsidRPr="00D5653B">
        <w:rPr>
          <w:rFonts w:asciiTheme="majorHAnsi" w:hAnsiTheme="majorHAnsi" w:cstheme="majorHAnsi"/>
          <w:lang w:val="en-US"/>
        </w:rPr>
        <w:t xml:space="preserve"> UX </w:t>
      </w:r>
      <w:proofErr w:type="spellStart"/>
      <w:r w:rsidR="00435735" w:rsidRPr="00D5653B">
        <w:rPr>
          <w:rFonts w:asciiTheme="majorHAnsi" w:hAnsiTheme="majorHAnsi" w:cstheme="majorHAnsi"/>
          <w:lang w:val="en-US"/>
        </w:rPr>
        <w:t>trở</w:t>
      </w:r>
      <w:proofErr w:type="spellEnd"/>
      <w:r w:rsidR="00435735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435735" w:rsidRPr="00D5653B">
        <w:rPr>
          <w:rFonts w:asciiTheme="majorHAnsi" w:hAnsiTheme="majorHAnsi" w:cstheme="majorHAnsi"/>
          <w:lang w:val="en-US"/>
        </w:rPr>
        <w:t>nên</w:t>
      </w:r>
      <w:proofErr w:type="spellEnd"/>
      <w:r w:rsidR="00435735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435735" w:rsidRPr="00D5653B">
        <w:rPr>
          <w:rFonts w:asciiTheme="majorHAnsi" w:hAnsiTheme="majorHAnsi" w:cstheme="majorHAnsi"/>
          <w:lang w:val="en-US"/>
        </w:rPr>
        <w:t>rắc</w:t>
      </w:r>
      <w:proofErr w:type="spellEnd"/>
      <w:r w:rsidR="00435735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435735" w:rsidRPr="00D5653B">
        <w:rPr>
          <w:rFonts w:asciiTheme="majorHAnsi" w:hAnsiTheme="majorHAnsi" w:cstheme="majorHAnsi"/>
          <w:lang w:val="en-US"/>
        </w:rPr>
        <w:t>rối</w:t>
      </w:r>
      <w:proofErr w:type="spellEnd"/>
      <w:r w:rsidR="00435735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435735" w:rsidRPr="00D5653B">
        <w:rPr>
          <w:rFonts w:asciiTheme="majorHAnsi" w:hAnsiTheme="majorHAnsi" w:cstheme="majorHAnsi"/>
          <w:lang w:val="en-US"/>
        </w:rPr>
        <w:t>hơn</w:t>
      </w:r>
      <w:proofErr w:type="spellEnd"/>
      <w:r w:rsidR="00435735" w:rsidRPr="00D5653B">
        <w:rPr>
          <w:rFonts w:asciiTheme="majorHAnsi" w:hAnsiTheme="majorHAnsi" w:cstheme="majorHAnsi"/>
          <w:lang w:val="en-US"/>
        </w:rPr>
        <w:t xml:space="preserve">. Do </w:t>
      </w:r>
      <w:proofErr w:type="spellStart"/>
      <w:r w:rsidR="00435735" w:rsidRPr="00D5653B">
        <w:rPr>
          <w:rFonts w:asciiTheme="majorHAnsi" w:hAnsiTheme="majorHAnsi" w:cstheme="majorHAnsi"/>
          <w:lang w:val="en-US"/>
        </w:rPr>
        <w:t>đó</w:t>
      </w:r>
      <w:proofErr w:type="spellEnd"/>
      <w:r w:rsidR="00435735" w:rsidRPr="00D5653B">
        <w:rPr>
          <w:rFonts w:asciiTheme="majorHAnsi" w:hAnsiTheme="majorHAnsi" w:cstheme="majorHAnsi"/>
          <w:lang w:val="en-US"/>
        </w:rPr>
        <w:t xml:space="preserve"> TAKETE SHOP </w:t>
      </w:r>
      <w:proofErr w:type="spellStart"/>
      <w:r w:rsidR="00435735" w:rsidRPr="00D5653B">
        <w:rPr>
          <w:rFonts w:asciiTheme="majorHAnsi" w:hAnsiTheme="majorHAnsi" w:cstheme="majorHAnsi"/>
          <w:lang w:val="en-US"/>
        </w:rPr>
        <w:t>có</w:t>
      </w:r>
      <w:proofErr w:type="spellEnd"/>
      <w:r w:rsidR="00435735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435735" w:rsidRPr="00D5653B">
        <w:rPr>
          <w:rFonts w:asciiTheme="majorHAnsi" w:hAnsiTheme="majorHAnsi" w:cstheme="majorHAnsi"/>
          <w:lang w:val="en-US"/>
        </w:rPr>
        <w:t>hỗ</w:t>
      </w:r>
      <w:proofErr w:type="spellEnd"/>
      <w:r w:rsidR="00435735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435735" w:rsidRPr="00D5653B">
        <w:rPr>
          <w:rFonts w:asciiTheme="majorHAnsi" w:hAnsiTheme="majorHAnsi" w:cstheme="majorHAnsi"/>
          <w:lang w:val="en-US"/>
        </w:rPr>
        <w:t>trợ</w:t>
      </w:r>
      <w:proofErr w:type="spellEnd"/>
      <w:r w:rsidR="00435735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435735" w:rsidRPr="00D5653B">
        <w:rPr>
          <w:rFonts w:asciiTheme="majorHAnsi" w:hAnsiTheme="majorHAnsi" w:cstheme="majorHAnsi"/>
          <w:lang w:val="en-US"/>
        </w:rPr>
        <w:t>thêm</w:t>
      </w:r>
      <w:proofErr w:type="spellEnd"/>
      <w:r w:rsidR="00435735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435735" w:rsidRPr="00D5653B">
        <w:rPr>
          <w:rFonts w:asciiTheme="majorHAnsi" w:hAnsiTheme="majorHAnsi" w:cstheme="majorHAnsi"/>
          <w:lang w:val="en-US"/>
        </w:rPr>
        <w:t>tính</w:t>
      </w:r>
      <w:proofErr w:type="spellEnd"/>
      <w:r w:rsidR="00435735" w:rsidRPr="00D5653B">
        <w:rPr>
          <w:rFonts w:asciiTheme="majorHAnsi" w:hAnsiTheme="majorHAnsi" w:cstheme="majorHAnsi"/>
          <w:lang w:val="en-US"/>
        </w:rPr>
        <w:t xml:space="preserve"> năng </w:t>
      </w:r>
      <w:proofErr w:type="spellStart"/>
      <w:r w:rsidR="00435735" w:rsidRPr="00D5653B">
        <w:rPr>
          <w:rFonts w:asciiTheme="majorHAnsi" w:hAnsiTheme="majorHAnsi" w:cstheme="majorHAnsi"/>
          <w:lang w:val="en-US"/>
        </w:rPr>
        <w:t>chọn</w:t>
      </w:r>
      <w:proofErr w:type="spellEnd"/>
      <w:r w:rsidR="00435735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435735" w:rsidRPr="00D5653B">
        <w:rPr>
          <w:rFonts w:asciiTheme="majorHAnsi" w:hAnsiTheme="majorHAnsi" w:cstheme="majorHAnsi"/>
          <w:lang w:val="en-US"/>
        </w:rPr>
        <w:t>lựa</w:t>
      </w:r>
      <w:proofErr w:type="spellEnd"/>
      <w:r w:rsidR="00435735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435735" w:rsidRPr="00D5653B">
        <w:rPr>
          <w:rFonts w:asciiTheme="majorHAnsi" w:hAnsiTheme="majorHAnsi" w:cstheme="majorHAnsi"/>
          <w:lang w:val="en-US"/>
        </w:rPr>
        <w:t>sản</w:t>
      </w:r>
      <w:proofErr w:type="spellEnd"/>
      <w:r w:rsidR="00435735" w:rsidRPr="00D5653B">
        <w:rPr>
          <w:rFonts w:asciiTheme="majorHAnsi" w:hAnsiTheme="majorHAnsi" w:cstheme="majorHAnsi"/>
          <w:lang w:val="en-US"/>
        </w:rPr>
        <w:t xml:space="preserve"> phẩm </w:t>
      </w:r>
      <w:proofErr w:type="spellStart"/>
      <w:r w:rsidR="00435735" w:rsidRPr="00D5653B">
        <w:rPr>
          <w:rFonts w:asciiTheme="majorHAnsi" w:hAnsiTheme="majorHAnsi" w:cstheme="majorHAnsi"/>
          <w:lang w:val="en-US"/>
        </w:rPr>
        <w:t>sẽ</w:t>
      </w:r>
      <w:proofErr w:type="spellEnd"/>
      <w:r w:rsidR="00435735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435735" w:rsidRPr="00D5653B">
        <w:rPr>
          <w:rFonts w:asciiTheme="majorHAnsi" w:hAnsiTheme="majorHAnsi" w:cstheme="majorHAnsi"/>
          <w:lang w:val="en-US"/>
        </w:rPr>
        <w:t>chọn</w:t>
      </w:r>
      <w:proofErr w:type="spellEnd"/>
      <w:r w:rsidR="00435735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435735" w:rsidRPr="00D5653B">
        <w:rPr>
          <w:rFonts w:asciiTheme="majorHAnsi" w:hAnsiTheme="majorHAnsi" w:cstheme="majorHAnsi"/>
          <w:lang w:val="en-US"/>
        </w:rPr>
        <w:t>để</w:t>
      </w:r>
      <w:proofErr w:type="spellEnd"/>
      <w:r w:rsidR="00435735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435735" w:rsidRPr="00D5653B">
        <w:rPr>
          <w:rFonts w:asciiTheme="majorHAnsi" w:hAnsiTheme="majorHAnsi" w:cstheme="majorHAnsi"/>
          <w:lang w:val="en-US"/>
        </w:rPr>
        <w:t>đi</w:t>
      </w:r>
      <w:proofErr w:type="spellEnd"/>
      <w:r w:rsidR="00435735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435735" w:rsidRPr="00D5653B">
        <w:rPr>
          <w:rFonts w:asciiTheme="majorHAnsi" w:hAnsiTheme="majorHAnsi" w:cstheme="majorHAnsi"/>
          <w:lang w:val="en-US"/>
        </w:rPr>
        <w:t>đến</w:t>
      </w:r>
      <w:proofErr w:type="spellEnd"/>
      <w:r w:rsidR="00435735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435735" w:rsidRPr="00D5653B">
        <w:rPr>
          <w:rFonts w:asciiTheme="majorHAnsi" w:hAnsiTheme="majorHAnsi" w:cstheme="majorHAnsi"/>
          <w:lang w:val="en-US"/>
        </w:rPr>
        <w:t>thanh</w:t>
      </w:r>
      <w:proofErr w:type="spellEnd"/>
      <w:r w:rsidR="00435735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435735" w:rsidRPr="00D5653B">
        <w:rPr>
          <w:rFonts w:asciiTheme="majorHAnsi" w:hAnsiTheme="majorHAnsi" w:cstheme="majorHAnsi"/>
          <w:lang w:val="en-US"/>
        </w:rPr>
        <w:t>toán</w:t>
      </w:r>
      <w:proofErr w:type="spellEnd"/>
      <w:r w:rsidR="00435735" w:rsidRPr="00D5653B">
        <w:rPr>
          <w:rFonts w:asciiTheme="majorHAnsi" w:hAnsiTheme="majorHAnsi" w:cstheme="majorHAnsi"/>
          <w:lang w:val="en-US"/>
        </w:rPr>
        <w:t xml:space="preserve"> và </w:t>
      </w:r>
      <w:proofErr w:type="spellStart"/>
      <w:r w:rsidR="00435735" w:rsidRPr="00D5653B">
        <w:rPr>
          <w:rFonts w:asciiTheme="majorHAnsi" w:hAnsiTheme="majorHAnsi" w:cstheme="majorHAnsi"/>
          <w:lang w:val="en-US"/>
        </w:rPr>
        <w:t>lưu</w:t>
      </w:r>
      <w:proofErr w:type="spellEnd"/>
      <w:r w:rsidR="00435735" w:rsidRPr="00D5653B">
        <w:rPr>
          <w:rFonts w:asciiTheme="majorHAnsi" w:hAnsiTheme="majorHAnsi" w:cstheme="majorHAnsi"/>
          <w:lang w:val="en-US"/>
        </w:rPr>
        <w:t xml:space="preserve"> lại </w:t>
      </w:r>
      <w:proofErr w:type="spellStart"/>
      <w:r w:rsidR="00435735" w:rsidRPr="00D5653B">
        <w:rPr>
          <w:rFonts w:asciiTheme="majorHAnsi" w:hAnsiTheme="majorHAnsi" w:cstheme="majorHAnsi"/>
          <w:lang w:val="en-US"/>
        </w:rPr>
        <w:t>các</w:t>
      </w:r>
      <w:proofErr w:type="spellEnd"/>
      <w:r w:rsidR="00435735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435735" w:rsidRPr="00D5653B">
        <w:rPr>
          <w:rFonts w:asciiTheme="majorHAnsi" w:hAnsiTheme="majorHAnsi" w:cstheme="majorHAnsi"/>
          <w:lang w:val="en-US"/>
        </w:rPr>
        <w:t>sản</w:t>
      </w:r>
      <w:proofErr w:type="spellEnd"/>
      <w:r w:rsidR="00435735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435735" w:rsidRPr="00D5653B">
        <w:rPr>
          <w:rFonts w:asciiTheme="majorHAnsi" w:hAnsiTheme="majorHAnsi" w:cstheme="majorHAnsi"/>
          <w:lang w:val="en-US"/>
        </w:rPr>
        <w:t>chưa</w:t>
      </w:r>
      <w:proofErr w:type="spellEnd"/>
      <w:r w:rsidR="00435735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435735" w:rsidRPr="00D5653B">
        <w:rPr>
          <w:rFonts w:asciiTheme="majorHAnsi" w:hAnsiTheme="majorHAnsi" w:cstheme="majorHAnsi"/>
          <w:lang w:val="en-US"/>
        </w:rPr>
        <w:t>chọn</w:t>
      </w:r>
      <w:proofErr w:type="spellEnd"/>
      <w:r w:rsidR="00435735" w:rsidRPr="00D5653B">
        <w:rPr>
          <w:rFonts w:asciiTheme="majorHAnsi" w:hAnsiTheme="majorHAnsi" w:cstheme="majorHAnsi"/>
          <w:lang w:val="en-US"/>
        </w:rPr>
        <w:t>.</w:t>
      </w:r>
    </w:p>
    <w:p w14:paraId="3552C307" w14:textId="479C6743" w:rsidR="00435735" w:rsidRPr="00D5653B" w:rsidRDefault="00435735" w:rsidP="006B57F0">
      <w:pPr>
        <w:pStyle w:val="BodyText"/>
        <w:tabs>
          <w:tab w:val="left" w:pos="2525"/>
        </w:tabs>
        <w:ind w:left="2165" w:right="1123"/>
        <w:jc w:val="both"/>
        <w:rPr>
          <w:rFonts w:asciiTheme="majorHAnsi" w:hAnsiTheme="majorHAnsi" w:cstheme="majorHAnsi"/>
          <w:lang w:val="en-US"/>
        </w:rPr>
      </w:pPr>
      <w:r w:rsidRPr="00D5653B">
        <w:rPr>
          <w:rFonts w:asciiTheme="majorHAnsi" w:hAnsiTheme="majorHAnsi" w:cstheme="majorHAnsi"/>
        </w:rPr>
        <w:t>-</w:t>
      </w:r>
      <w:r w:rsidRPr="00D5653B">
        <w:rPr>
          <w:rFonts w:asciiTheme="majorHAnsi" w:hAnsiTheme="majorHAnsi" w:cstheme="majorHAnsi"/>
        </w:rPr>
        <w:tab/>
      </w:r>
      <w:proofErr w:type="spellStart"/>
      <w:r w:rsidRPr="00D5653B">
        <w:rPr>
          <w:rFonts w:asciiTheme="majorHAnsi" w:hAnsiTheme="majorHAnsi" w:cstheme="majorHAnsi"/>
          <w:lang w:val="en-US"/>
        </w:rPr>
        <w:t>Một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F61D4C" w:rsidRPr="00D5653B">
        <w:rPr>
          <w:rFonts w:asciiTheme="majorHAnsi" w:hAnsiTheme="majorHAnsi" w:cstheme="majorHAnsi"/>
          <w:lang w:val="en-US"/>
        </w:rPr>
        <w:t>số</w:t>
      </w:r>
      <w:proofErr w:type="spellEnd"/>
      <w:r w:rsidR="00F61D4C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F61D4C" w:rsidRPr="00D5653B">
        <w:rPr>
          <w:rFonts w:asciiTheme="majorHAnsi" w:hAnsiTheme="majorHAnsi" w:cstheme="majorHAnsi"/>
          <w:lang w:val="en-US"/>
        </w:rPr>
        <w:t>ứng</w:t>
      </w:r>
      <w:proofErr w:type="spellEnd"/>
      <w:r w:rsidR="00F61D4C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F61D4C" w:rsidRPr="00D5653B">
        <w:rPr>
          <w:rFonts w:asciiTheme="majorHAnsi" w:hAnsiTheme="majorHAnsi" w:cstheme="majorHAnsi"/>
          <w:lang w:val="en-US"/>
        </w:rPr>
        <w:t>dụng</w:t>
      </w:r>
      <w:proofErr w:type="spellEnd"/>
      <w:r w:rsidR="00F61D4C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F61D4C" w:rsidRPr="00D5653B">
        <w:rPr>
          <w:rFonts w:asciiTheme="majorHAnsi" w:hAnsiTheme="majorHAnsi" w:cstheme="majorHAnsi"/>
          <w:lang w:val="en-US"/>
        </w:rPr>
        <w:t>ngày</w:t>
      </w:r>
      <w:proofErr w:type="spellEnd"/>
      <w:r w:rsidR="00F61D4C" w:rsidRPr="00D5653B">
        <w:rPr>
          <w:rFonts w:asciiTheme="majorHAnsi" w:hAnsiTheme="majorHAnsi" w:cstheme="majorHAnsi"/>
          <w:lang w:val="en-US"/>
        </w:rPr>
        <w:t xml:space="preserve"> nay </w:t>
      </w:r>
      <w:proofErr w:type="spellStart"/>
      <w:r w:rsidR="00F61D4C" w:rsidRPr="00D5653B">
        <w:rPr>
          <w:rFonts w:asciiTheme="majorHAnsi" w:hAnsiTheme="majorHAnsi" w:cstheme="majorHAnsi"/>
          <w:lang w:val="en-US"/>
        </w:rPr>
        <w:t>vẫn</w:t>
      </w:r>
      <w:proofErr w:type="spellEnd"/>
      <w:r w:rsidR="00F61D4C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F61D4C" w:rsidRPr="00D5653B">
        <w:rPr>
          <w:rFonts w:asciiTheme="majorHAnsi" w:hAnsiTheme="majorHAnsi" w:cstheme="majorHAnsi"/>
          <w:lang w:val="en-US"/>
        </w:rPr>
        <w:t>còn</w:t>
      </w:r>
      <w:proofErr w:type="spellEnd"/>
      <w:r w:rsidR="00F61D4C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F61D4C" w:rsidRPr="00D5653B">
        <w:rPr>
          <w:rFonts w:asciiTheme="majorHAnsi" w:hAnsiTheme="majorHAnsi" w:cstheme="majorHAnsi"/>
          <w:lang w:val="en-US"/>
        </w:rPr>
        <w:t>sử</w:t>
      </w:r>
      <w:proofErr w:type="spellEnd"/>
      <w:r w:rsidR="00F61D4C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F61D4C" w:rsidRPr="00D5653B">
        <w:rPr>
          <w:rFonts w:asciiTheme="majorHAnsi" w:hAnsiTheme="majorHAnsi" w:cstheme="majorHAnsi"/>
          <w:lang w:val="en-US"/>
        </w:rPr>
        <w:t>dụng</w:t>
      </w:r>
      <w:proofErr w:type="spellEnd"/>
      <w:r w:rsidR="00F61D4C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F61D4C" w:rsidRPr="00D5653B">
        <w:rPr>
          <w:rFonts w:asciiTheme="majorHAnsi" w:hAnsiTheme="majorHAnsi" w:cstheme="majorHAnsi"/>
          <w:lang w:val="en-US"/>
        </w:rPr>
        <w:t>phương</w:t>
      </w:r>
      <w:proofErr w:type="spellEnd"/>
      <w:r w:rsidR="00F61D4C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F61D4C" w:rsidRPr="00D5653B">
        <w:rPr>
          <w:rFonts w:asciiTheme="majorHAnsi" w:hAnsiTheme="majorHAnsi" w:cstheme="majorHAnsi"/>
          <w:lang w:val="en-US"/>
        </w:rPr>
        <w:t>pháp</w:t>
      </w:r>
      <w:proofErr w:type="spellEnd"/>
      <w:r w:rsidR="00F61D4C" w:rsidRPr="00D5653B">
        <w:rPr>
          <w:rFonts w:asciiTheme="majorHAnsi" w:hAnsiTheme="majorHAnsi" w:cstheme="majorHAnsi"/>
          <w:lang w:val="en-US"/>
        </w:rPr>
        <w:t xml:space="preserve"> load </w:t>
      </w:r>
      <w:proofErr w:type="spellStart"/>
      <w:r w:rsidR="00F61D4C" w:rsidRPr="00D5653B">
        <w:rPr>
          <w:rFonts w:asciiTheme="majorHAnsi" w:hAnsiTheme="majorHAnsi" w:cstheme="majorHAnsi"/>
          <w:lang w:val="en-US"/>
        </w:rPr>
        <w:t>tất</w:t>
      </w:r>
      <w:proofErr w:type="spellEnd"/>
      <w:r w:rsidR="00F61D4C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F61D4C" w:rsidRPr="00D5653B">
        <w:rPr>
          <w:rFonts w:asciiTheme="majorHAnsi" w:hAnsiTheme="majorHAnsi" w:cstheme="majorHAnsi"/>
          <w:lang w:val="en-US"/>
        </w:rPr>
        <w:t>cả</w:t>
      </w:r>
      <w:proofErr w:type="spellEnd"/>
      <w:r w:rsidR="00F61D4C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0F4CE5">
        <w:rPr>
          <w:rFonts w:asciiTheme="majorHAnsi" w:hAnsiTheme="majorHAnsi" w:cstheme="majorHAnsi"/>
          <w:lang w:val="en-US"/>
        </w:rPr>
        <w:t>lê</w:t>
      </w:r>
      <w:r w:rsidR="00F61D4C" w:rsidRPr="00D5653B">
        <w:rPr>
          <w:rFonts w:asciiTheme="majorHAnsi" w:hAnsiTheme="majorHAnsi" w:cstheme="majorHAnsi"/>
          <w:lang w:val="en-US"/>
        </w:rPr>
        <w:t>n</w:t>
      </w:r>
      <w:proofErr w:type="spellEnd"/>
      <w:r w:rsidR="00F61D4C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F61D4C" w:rsidRPr="00D5653B">
        <w:rPr>
          <w:rFonts w:asciiTheme="majorHAnsi" w:hAnsiTheme="majorHAnsi" w:cstheme="majorHAnsi"/>
          <w:lang w:val="en-US"/>
        </w:rPr>
        <w:t>một</w:t>
      </w:r>
      <w:proofErr w:type="spellEnd"/>
      <w:r w:rsidR="00F61D4C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F61D4C" w:rsidRPr="00D5653B">
        <w:rPr>
          <w:rFonts w:asciiTheme="majorHAnsi" w:hAnsiTheme="majorHAnsi" w:cstheme="majorHAnsi"/>
          <w:lang w:val="en-US"/>
        </w:rPr>
        <w:t>màn</w:t>
      </w:r>
      <w:proofErr w:type="spellEnd"/>
      <w:r w:rsidR="00F61D4C" w:rsidRPr="00D5653B">
        <w:rPr>
          <w:rFonts w:asciiTheme="majorHAnsi" w:hAnsiTheme="majorHAnsi" w:cstheme="majorHAnsi"/>
          <w:lang w:val="en-US"/>
        </w:rPr>
        <w:t xml:space="preserve"> hình, </w:t>
      </w:r>
      <w:proofErr w:type="spellStart"/>
      <w:r w:rsidR="00F61D4C" w:rsidRPr="00D5653B">
        <w:rPr>
          <w:rFonts w:asciiTheme="majorHAnsi" w:hAnsiTheme="majorHAnsi" w:cstheme="majorHAnsi"/>
          <w:lang w:val="en-US"/>
        </w:rPr>
        <w:t>điều</w:t>
      </w:r>
      <w:proofErr w:type="spellEnd"/>
      <w:r w:rsidR="00F61D4C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F61D4C" w:rsidRPr="00D5653B">
        <w:rPr>
          <w:rFonts w:asciiTheme="majorHAnsi" w:hAnsiTheme="majorHAnsi" w:cstheme="majorHAnsi"/>
          <w:lang w:val="en-US"/>
        </w:rPr>
        <w:t>này</w:t>
      </w:r>
      <w:proofErr w:type="spellEnd"/>
      <w:r w:rsidR="00F61D4C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F61D4C" w:rsidRPr="00D5653B">
        <w:rPr>
          <w:rFonts w:asciiTheme="majorHAnsi" w:hAnsiTheme="majorHAnsi" w:cstheme="majorHAnsi"/>
          <w:lang w:val="en-US"/>
        </w:rPr>
        <w:t>làm</w:t>
      </w:r>
      <w:proofErr w:type="spellEnd"/>
      <w:r w:rsidR="00F61D4C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F61D4C" w:rsidRPr="00D5653B">
        <w:rPr>
          <w:rFonts w:asciiTheme="majorHAnsi" w:hAnsiTheme="majorHAnsi" w:cstheme="majorHAnsi"/>
          <w:lang w:val="en-US"/>
        </w:rPr>
        <w:t>giảm</w:t>
      </w:r>
      <w:proofErr w:type="spellEnd"/>
      <w:r w:rsidR="00F61D4C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F61D4C" w:rsidRPr="00D5653B">
        <w:rPr>
          <w:rFonts w:asciiTheme="majorHAnsi" w:hAnsiTheme="majorHAnsi" w:cstheme="majorHAnsi"/>
          <w:lang w:val="en-US"/>
        </w:rPr>
        <w:t>đi</w:t>
      </w:r>
      <w:proofErr w:type="spellEnd"/>
      <w:r w:rsidR="00F61D4C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F61D4C" w:rsidRPr="00D5653B">
        <w:rPr>
          <w:rFonts w:asciiTheme="majorHAnsi" w:hAnsiTheme="majorHAnsi" w:cstheme="majorHAnsi"/>
          <w:lang w:val="en-US"/>
        </w:rPr>
        <w:t>hiệu</w:t>
      </w:r>
      <w:proofErr w:type="spellEnd"/>
      <w:r w:rsidR="00F61D4C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F61D4C" w:rsidRPr="00D5653B">
        <w:rPr>
          <w:rFonts w:asciiTheme="majorHAnsi" w:hAnsiTheme="majorHAnsi" w:cstheme="majorHAnsi"/>
          <w:lang w:val="en-US"/>
        </w:rPr>
        <w:t>suất</w:t>
      </w:r>
      <w:proofErr w:type="spellEnd"/>
      <w:r w:rsidR="00F61D4C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F61D4C" w:rsidRPr="00D5653B">
        <w:rPr>
          <w:rFonts w:asciiTheme="majorHAnsi" w:hAnsiTheme="majorHAnsi" w:cstheme="majorHAnsi"/>
          <w:lang w:val="en-US"/>
        </w:rPr>
        <w:t>sản</w:t>
      </w:r>
      <w:proofErr w:type="spellEnd"/>
      <w:r w:rsidR="00F61D4C" w:rsidRPr="00D5653B">
        <w:rPr>
          <w:rFonts w:asciiTheme="majorHAnsi" w:hAnsiTheme="majorHAnsi" w:cstheme="majorHAnsi"/>
          <w:lang w:val="en-US"/>
        </w:rPr>
        <w:t xml:space="preserve"> phẩm, </w:t>
      </w:r>
      <w:proofErr w:type="spellStart"/>
      <w:r w:rsidR="00F61D4C" w:rsidRPr="00D5653B">
        <w:rPr>
          <w:rFonts w:asciiTheme="majorHAnsi" w:hAnsiTheme="majorHAnsi" w:cstheme="majorHAnsi"/>
          <w:lang w:val="en-US"/>
        </w:rPr>
        <w:t>cũng</w:t>
      </w:r>
      <w:proofErr w:type="spellEnd"/>
      <w:r w:rsidR="00F61D4C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F61D4C" w:rsidRPr="00D5653B">
        <w:rPr>
          <w:rFonts w:asciiTheme="majorHAnsi" w:hAnsiTheme="majorHAnsi" w:cstheme="majorHAnsi"/>
          <w:lang w:val="en-US"/>
        </w:rPr>
        <w:t>như</w:t>
      </w:r>
      <w:proofErr w:type="spellEnd"/>
      <w:r w:rsidR="00F61D4C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F61D4C" w:rsidRPr="00D5653B">
        <w:rPr>
          <w:rFonts w:asciiTheme="majorHAnsi" w:hAnsiTheme="majorHAnsi" w:cstheme="majorHAnsi"/>
          <w:lang w:val="en-US"/>
        </w:rPr>
        <w:t>trải</w:t>
      </w:r>
      <w:proofErr w:type="spellEnd"/>
      <w:r w:rsidR="00F61D4C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F61D4C" w:rsidRPr="00D5653B">
        <w:rPr>
          <w:rFonts w:asciiTheme="majorHAnsi" w:hAnsiTheme="majorHAnsi" w:cstheme="majorHAnsi"/>
          <w:lang w:val="en-US"/>
        </w:rPr>
        <w:t>nghiệm</w:t>
      </w:r>
      <w:proofErr w:type="spellEnd"/>
      <w:r w:rsidR="00F61D4C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F61D4C" w:rsidRPr="00D5653B">
        <w:rPr>
          <w:rFonts w:asciiTheme="majorHAnsi" w:hAnsiTheme="majorHAnsi" w:cstheme="majorHAnsi"/>
          <w:lang w:val="en-US"/>
        </w:rPr>
        <w:t>người</w:t>
      </w:r>
      <w:proofErr w:type="spellEnd"/>
      <w:r w:rsidR="00F61D4C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F61D4C" w:rsidRPr="00D5653B">
        <w:rPr>
          <w:rFonts w:asciiTheme="majorHAnsi" w:hAnsiTheme="majorHAnsi" w:cstheme="majorHAnsi"/>
          <w:lang w:val="en-US"/>
        </w:rPr>
        <w:t>dùng</w:t>
      </w:r>
      <w:proofErr w:type="spellEnd"/>
      <w:r w:rsidR="00F61D4C" w:rsidRPr="00D5653B">
        <w:rPr>
          <w:rFonts w:asciiTheme="majorHAnsi" w:hAnsiTheme="majorHAnsi" w:cstheme="majorHAnsi"/>
          <w:lang w:val="en-US"/>
        </w:rPr>
        <w:t xml:space="preserve">. </w:t>
      </w:r>
      <w:proofErr w:type="spellStart"/>
      <w:r w:rsidR="00F61D4C" w:rsidRPr="00D5653B">
        <w:rPr>
          <w:rFonts w:asciiTheme="majorHAnsi" w:hAnsiTheme="majorHAnsi" w:cstheme="majorHAnsi"/>
          <w:lang w:val="en-US"/>
        </w:rPr>
        <w:t>Việc</w:t>
      </w:r>
      <w:proofErr w:type="spellEnd"/>
      <w:r w:rsidR="00F61D4C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F61D4C" w:rsidRPr="00D5653B">
        <w:rPr>
          <w:rFonts w:asciiTheme="majorHAnsi" w:hAnsiTheme="majorHAnsi" w:cstheme="majorHAnsi"/>
          <w:lang w:val="en-US"/>
        </w:rPr>
        <w:t>áp</w:t>
      </w:r>
      <w:proofErr w:type="spellEnd"/>
      <w:r w:rsidR="00F61D4C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F61D4C" w:rsidRPr="00D5653B">
        <w:rPr>
          <w:rFonts w:asciiTheme="majorHAnsi" w:hAnsiTheme="majorHAnsi" w:cstheme="majorHAnsi"/>
          <w:lang w:val="en-US"/>
        </w:rPr>
        <w:t>dụng</w:t>
      </w:r>
      <w:proofErr w:type="spellEnd"/>
      <w:r w:rsidR="00F61D4C" w:rsidRPr="00D5653B">
        <w:rPr>
          <w:rFonts w:asciiTheme="majorHAnsi" w:hAnsiTheme="majorHAnsi" w:cstheme="majorHAnsi"/>
          <w:lang w:val="en-US"/>
        </w:rPr>
        <w:t xml:space="preserve"> Paging và lazy load của TAKETE SHOP </w:t>
      </w:r>
      <w:proofErr w:type="spellStart"/>
      <w:r w:rsidR="00F61D4C" w:rsidRPr="00D5653B">
        <w:rPr>
          <w:rFonts w:asciiTheme="majorHAnsi" w:hAnsiTheme="majorHAnsi" w:cstheme="majorHAnsi"/>
          <w:lang w:val="en-US"/>
        </w:rPr>
        <w:t>sẽ</w:t>
      </w:r>
      <w:proofErr w:type="spellEnd"/>
      <w:r w:rsidR="00F61D4C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F61D4C" w:rsidRPr="00D5653B">
        <w:rPr>
          <w:rFonts w:asciiTheme="majorHAnsi" w:hAnsiTheme="majorHAnsi" w:cstheme="majorHAnsi"/>
          <w:lang w:val="en-US"/>
        </w:rPr>
        <w:t>làm</w:t>
      </w:r>
      <w:proofErr w:type="spellEnd"/>
      <w:r w:rsidR="00F61D4C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F61D4C" w:rsidRPr="00D5653B">
        <w:rPr>
          <w:rFonts w:asciiTheme="majorHAnsi" w:hAnsiTheme="majorHAnsi" w:cstheme="majorHAnsi"/>
          <w:lang w:val="en-US"/>
        </w:rPr>
        <w:t>thời</w:t>
      </w:r>
      <w:proofErr w:type="spellEnd"/>
      <w:r w:rsidR="00F61D4C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F61D4C" w:rsidRPr="00D5653B">
        <w:rPr>
          <w:rFonts w:asciiTheme="majorHAnsi" w:hAnsiTheme="majorHAnsi" w:cstheme="majorHAnsi"/>
          <w:lang w:val="en-US"/>
        </w:rPr>
        <w:t>gian</w:t>
      </w:r>
      <w:proofErr w:type="spellEnd"/>
      <w:r w:rsidR="00F61D4C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F61D4C" w:rsidRPr="00D5653B">
        <w:rPr>
          <w:rFonts w:asciiTheme="majorHAnsi" w:hAnsiTheme="majorHAnsi" w:cstheme="majorHAnsi"/>
          <w:lang w:val="en-US"/>
        </w:rPr>
        <w:t>tải</w:t>
      </w:r>
      <w:proofErr w:type="spellEnd"/>
      <w:r w:rsidR="00F61D4C" w:rsidRPr="00D5653B">
        <w:rPr>
          <w:rFonts w:asciiTheme="majorHAnsi" w:hAnsiTheme="majorHAnsi" w:cstheme="majorHAnsi"/>
          <w:lang w:val="en-US"/>
        </w:rPr>
        <w:t xml:space="preserve"> của </w:t>
      </w:r>
      <w:proofErr w:type="spellStart"/>
      <w:r w:rsidR="00F61D4C" w:rsidRPr="00D5653B">
        <w:rPr>
          <w:rFonts w:asciiTheme="majorHAnsi" w:hAnsiTheme="majorHAnsi" w:cstheme="majorHAnsi"/>
          <w:lang w:val="en-US"/>
        </w:rPr>
        <w:t>dữ</w:t>
      </w:r>
      <w:proofErr w:type="spellEnd"/>
      <w:r w:rsidR="00F61D4C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F61D4C" w:rsidRPr="00D5653B">
        <w:rPr>
          <w:rFonts w:asciiTheme="majorHAnsi" w:hAnsiTheme="majorHAnsi" w:cstheme="majorHAnsi"/>
          <w:lang w:val="en-US"/>
        </w:rPr>
        <w:t>liệu</w:t>
      </w:r>
      <w:proofErr w:type="spellEnd"/>
      <w:r w:rsidR="00F61D4C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F61D4C" w:rsidRPr="00D5653B">
        <w:rPr>
          <w:rFonts w:asciiTheme="majorHAnsi" w:hAnsiTheme="majorHAnsi" w:cstheme="majorHAnsi"/>
          <w:lang w:val="en-US"/>
        </w:rPr>
        <w:t>đồng</w:t>
      </w:r>
      <w:proofErr w:type="spellEnd"/>
      <w:r w:rsidR="00F61D4C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F61D4C" w:rsidRPr="00D5653B">
        <w:rPr>
          <w:rFonts w:asciiTheme="majorHAnsi" w:hAnsiTheme="majorHAnsi" w:cstheme="majorHAnsi"/>
          <w:lang w:val="en-US"/>
        </w:rPr>
        <w:t>đều</w:t>
      </w:r>
      <w:proofErr w:type="spellEnd"/>
      <w:r w:rsidR="00F61D4C" w:rsidRPr="00D5653B">
        <w:rPr>
          <w:rFonts w:asciiTheme="majorHAnsi" w:hAnsiTheme="majorHAnsi" w:cstheme="majorHAnsi"/>
          <w:lang w:val="en-US"/>
        </w:rPr>
        <w:t xml:space="preserve">, </w:t>
      </w:r>
      <w:proofErr w:type="spellStart"/>
      <w:r w:rsidR="00F61D4C" w:rsidRPr="00D5653B">
        <w:rPr>
          <w:rFonts w:asciiTheme="majorHAnsi" w:hAnsiTheme="majorHAnsi" w:cstheme="majorHAnsi"/>
          <w:lang w:val="en-US"/>
        </w:rPr>
        <w:t>không</w:t>
      </w:r>
      <w:proofErr w:type="spellEnd"/>
      <w:r w:rsidR="00F61D4C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F61D4C" w:rsidRPr="00D5653B">
        <w:rPr>
          <w:rFonts w:asciiTheme="majorHAnsi" w:hAnsiTheme="majorHAnsi" w:cstheme="majorHAnsi"/>
          <w:lang w:val="en-US"/>
        </w:rPr>
        <w:t>làm</w:t>
      </w:r>
      <w:proofErr w:type="spellEnd"/>
      <w:r w:rsidR="00F61D4C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F61D4C" w:rsidRPr="00D5653B">
        <w:rPr>
          <w:rFonts w:asciiTheme="majorHAnsi" w:hAnsiTheme="majorHAnsi" w:cstheme="majorHAnsi"/>
          <w:lang w:val="en-US"/>
        </w:rPr>
        <w:t>mất</w:t>
      </w:r>
      <w:proofErr w:type="spellEnd"/>
      <w:r w:rsidR="00F61D4C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F61D4C" w:rsidRPr="00D5653B">
        <w:rPr>
          <w:rFonts w:asciiTheme="majorHAnsi" w:hAnsiTheme="majorHAnsi" w:cstheme="majorHAnsi"/>
          <w:lang w:val="en-US"/>
        </w:rPr>
        <w:t>nhiều</w:t>
      </w:r>
      <w:proofErr w:type="spellEnd"/>
      <w:r w:rsidR="00F61D4C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F61D4C" w:rsidRPr="00D5653B">
        <w:rPr>
          <w:rFonts w:asciiTheme="majorHAnsi" w:hAnsiTheme="majorHAnsi" w:cstheme="majorHAnsi"/>
          <w:lang w:val="en-US"/>
        </w:rPr>
        <w:t>người</w:t>
      </w:r>
      <w:proofErr w:type="spellEnd"/>
      <w:r w:rsidR="00F61D4C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F61D4C" w:rsidRPr="00D5653B">
        <w:rPr>
          <w:rFonts w:asciiTheme="majorHAnsi" w:hAnsiTheme="majorHAnsi" w:cstheme="majorHAnsi"/>
          <w:lang w:val="en-US"/>
        </w:rPr>
        <w:t>dùng</w:t>
      </w:r>
      <w:proofErr w:type="spellEnd"/>
      <w:r w:rsidR="00F61D4C" w:rsidRPr="00D5653B">
        <w:rPr>
          <w:rFonts w:asciiTheme="majorHAnsi" w:hAnsiTheme="majorHAnsi" w:cstheme="majorHAnsi"/>
          <w:lang w:val="en-US"/>
        </w:rPr>
        <w:t>.</w:t>
      </w:r>
    </w:p>
    <w:p w14:paraId="7BE35346" w14:textId="1A4AF58E" w:rsidR="00F61D4C" w:rsidRPr="00D5653B" w:rsidRDefault="00F61D4C" w:rsidP="005B27E4">
      <w:pPr>
        <w:pStyle w:val="Heading2"/>
      </w:pPr>
      <w:bookmarkStart w:id="41" w:name="_Toc106804425"/>
      <w:bookmarkStart w:id="42" w:name="_Toc106811936"/>
      <w:bookmarkStart w:id="43" w:name="_Toc106818740"/>
      <w:proofErr w:type="spellStart"/>
      <w:r w:rsidRPr="00D5653B">
        <w:t>Phạm</w:t>
      </w:r>
      <w:proofErr w:type="spellEnd"/>
      <w:r w:rsidRPr="00D5653B">
        <w:t xml:space="preserve"> vi nghiên </w:t>
      </w:r>
      <w:proofErr w:type="spellStart"/>
      <w:r w:rsidRPr="00D5653B">
        <w:t>cứu</w:t>
      </w:r>
      <w:bookmarkEnd w:id="41"/>
      <w:bookmarkEnd w:id="42"/>
      <w:bookmarkEnd w:id="43"/>
      <w:proofErr w:type="spellEnd"/>
    </w:p>
    <w:p w14:paraId="4BDFB14E" w14:textId="17EFADDD" w:rsidR="00A039F6" w:rsidRPr="00D5653B" w:rsidRDefault="003906D3" w:rsidP="005F7E53">
      <w:pPr>
        <w:pStyle w:val="ListParagraph"/>
        <w:numPr>
          <w:ilvl w:val="0"/>
          <w:numId w:val="6"/>
        </w:numPr>
        <w:tabs>
          <w:tab w:val="left" w:pos="2520"/>
          <w:tab w:val="left" w:pos="2610"/>
        </w:tabs>
        <w:spacing w:line="276" w:lineRule="auto"/>
        <w:ind w:left="2160" w:right="1123" w:hanging="5"/>
        <w:jc w:val="both"/>
        <w:rPr>
          <w:rFonts w:asciiTheme="majorHAnsi" w:hAnsiTheme="majorHAnsi" w:cstheme="majorHAnsi"/>
        </w:rPr>
      </w:pPr>
      <w:proofErr w:type="spellStart"/>
      <w:r w:rsidRPr="00D5653B">
        <w:rPr>
          <w:rFonts w:asciiTheme="majorHAnsi" w:hAnsiTheme="majorHAnsi" w:cstheme="majorHAnsi"/>
          <w:lang w:val="en-US"/>
        </w:rPr>
        <w:lastRenderedPageBreak/>
        <w:t>Tìm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hiểu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và </w:t>
      </w:r>
      <w:proofErr w:type="spellStart"/>
      <w:r w:rsidRPr="00D5653B">
        <w:rPr>
          <w:rFonts w:asciiTheme="majorHAnsi" w:hAnsiTheme="majorHAnsi" w:cstheme="majorHAnsi"/>
          <w:lang w:val="en-US"/>
        </w:rPr>
        <w:t>áp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dụng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các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bài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toán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về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xử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lý </w:t>
      </w:r>
      <w:proofErr w:type="spellStart"/>
      <w:r w:rsidRPr="00D5653B">
        <w:rPr>
          <w:rFonts w:asciiTheme="majorHAnsi" w:hAnsiTheme="majorHAnsi" w:cstheme="majorHAnsi"/>
          <w:lang w:val="en-US"/>
        </w:rPr>
        <w:t>đặt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hàng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, hay </w:t>
      </w:r>
      <w:proofErr w:type="spellStart"/>
      <w:r w:rsidRPr="00D5653B">
        <w:rPr>
          <w:rFonts w:asciiTheme="majorHAnsi" w:hAnsiTheme="majorHAnsi" w:cstheme="majorHAnsi"/>
          <w:lang w:val="en-US"/>
        </w:rPr>
        <w:t>bài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toán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về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sự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đa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dạng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hàng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hóa</w:t>
      </w:r>
      <w:proofErr w:type="spellEnd"/>
      <w:r w:rsidRPr="00D5653B">
        <w:rPr>
          <w:rFonts w:asciiTheme="majorHAnsi" w:hAnsiTheme="majorHAnsi" w:cstheme="majorHAnsi"/>
          <w:lang w:val="en-US"/>
        </w:rPr>
        <w:t>.</w:t>
      </w:r>
    </w:p>
    <w:p w14:paraId="5FA1C976" w14:textId="1367E9A8" w:rsidR="008D791F" w:rsidRPr="00D5653B" w:rsidRDefault="00587955" w:rsidP="005F7E53">
      <w:pPr>
        <w:pStyle w:val="ListParagraph"/>
        <w:numPr>
          <w:ilvl w:val="0"/>
          <w:numId w:val="7"/>
        </w:numPr>
        <w:tabs>
          <w:tab w:val="left" w:pos="2520"/>
        </w:tabs>
        <w:spacing w:before="266" w:line="276" w:lineRule="auto"/>
        <w:ind w:left="2127" w:right="1123" w:hanging="5"/>
        <w:jc w:val="both"/>
        <w:rPr>
          <w:rFonts w:asciiTheme="majorHAnsi" w:hAnsiTheme="majorHAnsi" w:cstheme="majorHAnsi"/>
        </w:rPr>
      </w:pPr>
      <w:r w:rsidRPr="00D5653B">
        <w:rPr>
          <w:rFonts w:asciiTheme="majorHAnsi" w:hAnsiTheme="majorHAnsi" w:cstheme="majorHAnsi"/>
        </w:rPr>
        <w:t>Xây</w:t>
      </w:r>
      <w:r w:rsidRPr="00D5653B">
        <w:rPr>
          <w:rFonts w:asciiTheme="majorHAnsi" w:hAnsiTheme="majorHAnsi" w:cstheme="majorHAnsi"/>
          <w:spacing w:val="-5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dựng</w:t>
      </w:r>
      <w:proofErr w:type="spellEnd"/>
      <w:r w:rsidRPr="00D5653B">
        <w:rPr>
          <w:rFonts w:asciiTheme="majorHAnsi" w:hAnsiTheme="majorHAnsi" w:cstheme="majorHAnsi"/>
          <w:spacing w:val="-1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ứng</w:t>
      </w:r>
      <w:proofErr w:type="spellEnd"/>
      <w:r w:rsidRPr="00D5653B">
        <w:rPr>
          <w:rFonts w:asciiTheme="majorHAnsi" w:hAnsiTheme="majorHAnsi" w:cstheme="majorHAnsi"/>
          <w:spacing w:val="-2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dụng</w:t>
      </w:r>
      <w:proofErr w:type="spellEnd"/>
      <w:r w:rsidRPr="00D5653B">
        <w:rPr>
          <w:rFonts w:asciiTheme="majorHAnsi" w:hAnsiTheme="majorHAnsi" w:cstheme="majorHAnsi"/>
          <w:spacing w:val="-1"/>
        </w:rPr>
        <w:t xml:space="preserve"> </w:t>
      </w:r>
      <w:proofErr w:type="spellStart"/>
      <w:r w:rsidR="00E73523" w:rsidRPr="00D5653B">
        <w:rPr>
          <w:rFonts w:asciiTheme="majorHAnsi" w:hAnsiTheme="majorHAnsi" w:cstheme="majorHAnsi"/>
          <w:lang w:val="en-US"/>
        </w:rPr>
        <w:t>cung</w:t>
      </w:r>
      <w:proofErr w:type="spellEnd"/>
      <w:r w:rsidR="00E73523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E73523" w:rsidRPr="00D5653B">
        <w:rPr>
          <w:rFonts w:asciiTheme="majorHAnsi" w:hAnsiTheme="majorHAnsi" w:cstheme="majorHAnsi"/>
          <w:lang w:val="en-US"/>
        </w:rPr>
        <w:t>cấp</w:t>
      </w:r>
      <w:proofErr w:type="spellEnd"/>
      <w:r w:rsidR="00E73523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3E334B" w:rsidRPr="00D5653B">
        <w:rPr>
          <w:rFonts w:asciiTheme="majorHAnsi" w:hAnsiTheme="majorHAnsi" w:cstheme="majorHAnsi"/>
          <w:lang w:val="en-US"/>
        </w:rPr>
        <w:t>dịch</w:t>
      </w:r>
      <w:proofErr w:type="spellEnd"/>
      <w:r w:rsidR="003E334B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3E334B" w:rsidRPr="00D5653B">
        <w:rPr>
          <w:rFonts w:asciiTheme="majorHAnsi" w:hAnsiTheme="majorHAnsi" w:cstheme="majorHAnsi"/>
          <w:lang w:val="en-US"/>
        </w:rPr>
        <w:t>vụ</w:t>
      </w:r>
      <w:proofErr w:type="spellEnd"/>
      <w:r w:rsidR="003E334B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3E334B" w:rsidRPr="00D5653B">
        <w:rPr>
          <w:rFonts w:asciiTheme="majorHAnsi" w:hAnsiTheme="majorHAnsi" w:cstheme="majorHAnsi"/>
          <w:lang w:val="en-US"/>
        </w:rPr>
        <w:t>mua</w:t>
      </w:r>
      <w:proofErr w:type="spellEnd"/>
      <w:r w:rsidR="003E334B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3E334B" w:rsidRPr="00D5653B">
        <w:rPr>
          <w:rFonts w:asciiTheme="majorHAnsi" w:hAnsiTheme="majorHAnsi" w:cstheme="majorHAnsi"/>
          <w:lang w:val="en-US"/>
        </w:rPr>
        <w:t>bán</w:t>
      </w:r>
      <w:proofErr w:type="spellEnd"/>
      <w:r w:rsidR="003F26DC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3F26DC">
        <w:rPr>
          <w:rFonts w:asciiTheme="majorHAnsi" w:hAnsiTheme="majorHAnsi" w:cstheme="majorHAnsi"/>
          <w:lang w:val="en-US"/>
        </w:rPr>
        <w:t>trực</w:t>
      </w:r>
      <w:proofErr w:type="spellEnd"/>
      <w:r w:rsidR="003F26DC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3F26DC">
        <w:rPr>
          <w:rFonts w:asciiTheme="majorHAnsi" w:hAnsiTheme="majorHAnsi" w:cstheme="majorHAnsi"/>
          <w:lang w:val="en-US"/>
        </w:rPr>
        <w:t>tuyến</w:t>
      </w:r>
      <w:proofErr w:type="spellEnd"/>
      <w:r w:rsidR="003F26DC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3F26DC">
        <w:rPr>
          <w:rFonts w:asciiTheme="majorHAnsi" w:hAnsiTheme="majorHAnsi" w:cstheme="majorHAnsi"/>
          <w:lang w:val="en-US"/>
        </w:rPr>
        <w:t>đến</w:t>
      </w:r>
      <w:proofErr w:type="spellEnd"/>
      <w:r w:rsidR="003F26DC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3F26DC">
        <w:rPr>
          <w:rFonts w:asciiTheme="majorHAnsi" w:hAnsiTheme="majorHAnsi" w:cstheme="majorHAnsi"/>
          <w:lang w:val="en-US"/>
        </w:rPr>
        <w:t>mọi</w:t>
      </w:r>
      <w:proofErr w:type="spellEnd"/>
      <w:r w:rsidR="003F26DC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3F26DC">
        <w:rPr>
          <w:rFonts w:asciiTheme="majorHAnsi" w:hAnsiTheme="majorHAnsi" w:cstheme="majorHAnsi"/>
          <w:lang w:val="en-US"/>
        </w:rPr>
        <w:t>loại</w:t>
      </w:r>
      <w:proofErr w:type="spellEnd"/>
      <w:r w:rsidR="003F26DC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3F26DC">
        <w:rPr>
          <w:rFonts w:asciiTheme="majorHAnsi" w:hAnsiTheme="majorHAnsi" w:cstheme="majorHAnsi"/>
          <w:lang w:val="en-US"/>
        </w:rPr>
        <w:t>cử</w:t>
      </w:r>
      <w:r w:rsidR="003E334B" w:rsidRPr="00D5653B">
        <w:rPr>
          <w:rFonts w:asciiTheme="majorHAnsi" w:hAnsiTheme="majorHAnsi" w:cstheme="majorHAnsi"/>
          <w:lang w:val="en-US"/>
        </w:rPr>
        <w:t>a</w:t>
      </w:r>
      <w:proofErr w:type="spellEnd"/>
      <w:r w:rsidR="003E334B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3E334B" w:rsidRPr="00D5653B">
        <w:rPr>
          <w:rFonts w:asciiTheme="majorHAnsi" w:hAnsiTheme="majorHAnsi" w:cstheme="majorHAnsi"/>
          <w:lang w:val="en-US"/>
        </w:rPr>
        <w:t>hàng</w:t>
      </w:r>
      <w:proofErr w:type="spellEnd"/>
      <w:r w:rsidR="007747A9">
        <w:rPr>
          <w:rFonts w:asciiTheme="majorHAnsi" w:hAnsiTheme="majorHAnsi" w:cstheme="majorHAnsi"/>
          <w:lang w:val="en-US"/>
        </w:rPr>
        <w:t>,</w:t>
      </w:r>
      <w:r w:rsidR="003E334B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3E334B" w:rsidRPr="00D5653B">
        <w:rPr>
          <w:rFonts w:asciiTheme="majorHAnsi" w:hAnsiTheme="majorHAnsi" w:cstheme="majorHAnsi"/>
          <w:lang w:val="en-US"/>
        </w:rPr>
        <w:t>ngành</w:t>
      </w:r>
      <w:proofErr w:type="spellEnd"/>
      <w:r w:rsidR="003E334B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3E334B" w:rsidRPr="00D5653B">
        <w:rPr>
          <w:rFonts w:asciiTheme="majorHAnsi" w:hAnsiTheme="majorHAnsi" w:cstheme="majorHAnsi"/>
          <w:lang w:val="en-US"/>
        </w:rPr>
        <w:t>hàng</w:t>
      </w:r>
      <w:proofErr w:type="spellEnd"/>
      <w:r w:rsidRPr="00D5653B">
        <w:rPr>
          <w:rFonts w:asciiTheme="majorHAnsi" w:hAnsiTheme="majorHAnsi" w:cstheme="majorHAnsi"/>
        </w:rPr>
        <w:t>.</w:t>
      </w:r>
    </w:p>
    <w:p w14:paraId="01D7F7E2" w14:textId="2A19A614" w:rsidR="008D791F" w:rsidRPr="00D5653B" w:rsidRDefault="00AB6A39" w:rsidP="005F7E53">
      <w:pPr>
        <w:pStyle w:val="ListParagraph"/>
        <w:numPr>
          <w:ilvl w:val="0"/>
          <w:numId w:val="7"/>
        </w:numPr>
        <w:tabs>
          <w:tab w:val="left" w:pos="2430"/>
        </w:tabs>
        <w:spacing w:before="266" w:line="276" w:lineRule="auto"/>
        <w:ind w:left="2127" w:right="1123" w:hanging="5"/>
        <w:jc w:val="both"/>
        <w:rPr>
          <w:rFonts w:asciiTheme="majorHAnsi" w:hAnsiTheme="majorHAnsi" w:cstheme="majorHAnsi"/>
        </w:rPr>
      </w:pPr>
      <w:r w:rsidRPr="00D5653B">
        <w:rPr>
          <w:rFonts w:asciiTheme="majorHAnsi" w:hAnsiTheme="majorHAnsi" w:cstheme="majorHAnsi"/>
          <w:lang w:val="en-US"/>
        </w:rPr>
        <w:t xml:space="preserve"> </w:t>
      </w:r>
      <w:r w:rsidR="001B0A48" w:rsidRPr="00D5653B">
        <w:rPr>
          <w:rFonts w:asciiTheme="majorHAnsi" w:hAnsiTheme="majorHAnsi" w:cstheme="majorHAnsi"/>
          <w:lang w:val="en-US"/>
        </w:rPr>
        <w:t>TAKETE SHOP</w:t>
      </w:r>
      <w:r w:rsidRPr="00D5653B">
        <w:rPr>
          <w:rFonts w:asciiTheme="majorHAnsi" w:hAnsiTheme="majorHAnsi" w:cstheme="majorHAnsi"/>
          <w:lang w:val="en-US"/>
        </w:rPr>
        <w:t xml:space="preserve"> </w:t>
      </w:r>
      <w:r w:rsidR="00C61000">
        <w:rPr>
          <w:rFonts w:asciiTheme="majorHAnsi" w:hAnsiTheme="majorHAnsi" w:cstheme="majorHAnsi"/>
          <w:lang w:val="en-US"/>
        </w:rPr>
        <w:t xml:space="preserve">bao </w:t>
      </w:r>
      <w:proofErr w:type="spellStart"/>
      <w:r w:rsidRPr="00D5653B">
        <w:rPr>
          <w:rFonts w:asciiTheme="majorHAnsi" w:hAnsiTheme="majorHAnsi" w:cstheme="majorHAnsi"/>
          <w:lang w:val="en-US"/>
        </w:rPr>
        <w:t>gồm</w:t>
      </w:r>
      <w:proofErr w:type="spellEnd"/>
      <w:r w:rsidR="008D510E" w:rsidRPr="00D5653B">
        <w:rPr>
          <w:rFonts w:asciiTheme="majorHAnsi" w:hAnsiTheme="majorHAnsi" w:cstheme="majorHAnsi"/>
          <w:lang w:val="en-US"/>
        </w:rPr>
        <w:t xml:space="preserve"> phần </w:t>
      </w:r>
      <w:proofErr w:type="spellStart"/>
      <w:r w:rsidR="008D510E" w:rsidRPr="00D5653B">
        <w:rPr>
          <w:rFonts w:asciiTheme="majorHAnsi" w:hAnsiTheme="majorHAnsi" w:cstheme="majorHAnsi"/>
          <w:lang w:val="en-US"/>
        </w:rPr>
        <w:t>ứng</w:t>
      </w:r>
      <w:proofErr w:type="spellEnd"/>
      <w:r w:rsidR="008D510E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8D510E" w:rsidRPr="00D5653B">
        <w:rPr>
          <w:rFonts w:asciiTheme="majorHAnsi" w:hAnsiTheme="majorHAnsi" w:cstheme="majorHAnsi"/>
          <w:lang w:val="en-US"/>
        </w:rPr>
        <w:t>dụng</w:t>
      </w:r>
      <w:proofErr w:type="spellEnd"/>
      <w:r w:rsidR="008D510E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8D510E" w:rsidRPr="00D5653B">
        <w:rPr>
          <w:rFonts w:asciiTheme="majorHAnsi" w:hAnsiTheme="majorHAnsi" w:cstheme="majorHAnsi"/>
          <w:lang w:val="en-US"/>
        </w:rPr>
        <w:t>cho</w:t>
      </w:r>
      <w:proofErr w:type="spellEnd"/>
      <w:r w:rsidR="008D510E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8D510E" w:rsidRPr="00D5653B">
        <w:rPr>
          <w:rFonts w:asciiTheme="majorHAnsi" w:hAnsiTheme="majorHAnsi" w:cstheme="majorHAnsi"/>
          <w:lang w:val="en-US"/>
        </w:rPr>
        <w:t>người</w:t>
      </w:r>
      <w:proofErr w:type="spellEnd"/>
      <w:r w:rsidR="008D510E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8D510E" w:rsidRPr="00D5653B">
        <w:rPr>
          <w:rFonts w:asciiTheme="majorHAnsi" w:hAnsiTheme="majorHAnsi" w:cstheme="majorHAnsi"/>
          <w:lang w:val="en-US"/>
        </w:rPr>
        <w:t>mua</w:t>
      </w:r>
      <w:proofErr w:type="spellEnd"/>
      <w:r w:rsidR="008D510E" w:rsidRPr="00D5653B">
        <w:rPr>
          <w:rFonts w:asciiTheme="majorHAnsi" w:hAnsiTheme="majorHAnsi" w:cstheme="majorHAnsi"/>
          <w:lang w:val="en-US"/>
        </w:rPr>
        <w:t xml:space="preserve"> và </w:t>
      </w:r>
      <w:proofErr w:type="spellStart"/>
      <w:r w:rsidR="008D510E" w:rsidRPr="00D5653B">
        <w:rPr>
          <w:rFonts w:asciiTheme="majorHAnsi" w:hAnsiTheme="majorHAnsi" w:cstheme="majorHAnsi"/>
          <w:lang w:val="en-US"/>
        </w:rPr>
        <w:t>ứng</w:t>
      </w:r>
      <w:proofErr w:type="spellEnd"/>
      <w:r w:rsidR="008D510E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8D510E" w:rsidRPr="00D5653B">
        <w:rPr>
          <w:rFonts w:asciiTheme="majorHAnsi" w:hAnsiTheme="majorHAnsi" w:cstheme="majorHAnsi"/>
          <w:lang w:val="en-US"/>
        </w:rPr>
        <w:t>dụng</w:t>
      </w:r>
      <w:proofErr w:type="spellEnd"/>
      <w:r w:rsidR="008D510E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8D510E" w:rsidRPr="00D5653B">
        <w:rPr>
          <w:rFonts w:asciiTheme="majorHAnsi" w:hAnsiTheme="majorHAnsi" w:cstheme="majorHAnsi"/>
          <w:lang w:val="en-US"/>
        </w:rPr>
        <w:t>cho</w:t>
      </w:r>
      <w:proofErr w:type="spellEnd"/>
      <w:r w:rsidR="008D510E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8D510E" w:rsidRPr="00D5653B">
        <w:rPr>
          <w:rFonts w:asciiTheme="majorHAnsi" w:hAnsiTheme="majorHAnsi" w:cstheme="majorHAnsi"/>
          <w:lang w:val="en-US"/>
        </w:rPr>
        <w:t>người</w:t>
      </w:r>
      <w:proofErr w:type="spellEnd"/>
      <w:r w:rsidR="008D510E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8D510E" w:rsidRPr="00D5653B">
        <w:rPr>
          <w:rFonts w:asciiTheme="majorHAnsi" w:hAnsiTheme="majorHAnsi" w:cstheme="majorHAnsi"/>
          <w:lang w:val="en-US"/>
        </w:rPr>
        <w:t>bán</w:t>
      </w:r>
      <w:proofErr w:type="spellEnd"/>
      <w:r w:rsidR="008D510E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8D510E" w:rsidRPr="00D5653B">
        <w:rPr>
          <w:rFonts w:asciiTheme="majorHAnsi" w:hAnsiTheme="majorHAnsi" w:cstheme="majorHAnsi"/>
          <w:lang w:val="en-US"/>
        </w:rPr>
        <w:t>sẽ</w:t>
      </w:r>
      <w:proofErr w:type="spellEnd"/>
      <w:r w:rsidR="008D510E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8D510E" w:rsidRPr="00D5653B">
        <w:rPr>
          <w:rFonts w:asciiTheme="majorHAnsi" w:hAnsiTheme="majorHAnsi" w:cstheme="majorHAnsi"/>
          <w:lang w:val="en-US"/>
        </w:rPr>
        <w:t>được</w:t>
      </w:r>
      <w:proofErr w:type="spellEnd"/>
      <w:r w:rsidR="008D510E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8D510E" w:rsidRPr="00D5653B">
        <w:rPr>
          <w:rFonts w:asciiTheme="majorHAnsi" w:hAnsiTheme="majorHAnsi" w:cstheme="majorHAnsi"/>
          <w:lang w:val="en-US"/>
        </w:rPr>
        <w:t>xây</w:t>
      </w:r>
      <w:proofErr w:type="spellEnd"/>
      <w:r w:rsidR="008D510E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8D510E" w:rsidRPr="00D5653B">
        <w:rPr>
          <w:rFonts w:asciiTheme="majorHAnsi" w:hAnsiTheme="majorHAnsi" w:cstheme="majorHAnsi"/>
          <w:lang w:val="en-US"/>
        </w:rPr>
        <w:t>dựng</w:t>
      </w:r>
      <w:proofErr w:type="spellEnd"/>
      <w:r w:rsidR="008D510E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8D510E" w:rsidRPr="00D5653B">
        <w:rPr>
          <w:rFonts w:asciiTheme="majorHAnsi" w:hAnsiTheme="majorHAnsi" w:cstheme="majorHAnsi"/>
          <w:lang w:val="en-US"/>
        </w:rPr>
        <w:t>bằng</w:t>
      </w:r>
      <w:proofErr w:type="spellEnd"/>
      <w:r w:rsidR="008D510E" w:rsidRPr="00D5653B">
        <w:rPr>
          <w:rFonts w:asciiTheme="majorHAnsi" w:hAnsiTheme="majorHAnsi" w:cstheme="majorHAnsi"/>
          <w:lang w:val="en-US"/>
        </w:rPr>
        <w:t xml:space="preserve"> </w:t>
      </w:r>
      <w:r w:rsidR="00F61D4C" w:rsidRPr="00D5653B">
        <w:rPr>
          <w:rFonts w:asciiTheme="majorHAnsi" w:hAnsiTheme="majorHAnsi" w:cstheme="majorHAnsi"/>
          <w:lang w:val="en-US"/>
        </w:rPr>
        <w:t>React Native</w:t>
      </w:r>
      <w:r w:rsidR="008D510E" w:rsidRPr="00D5653B">
        <w:rPr>
          <w:rFonts w:asciiTheme="majorHAnsi" w:hAnsiTheme="majorHAnsi" w:cstheme="majorHAnsi"/>
          <w:lang w:val="en-US"/>
        </w:rPr>
        <w:t>. Phần b</w:t>
      </w:r>
      <w:r w:rsidR="00F7597D">
        <w:rPr>
          <w:rFonts w:asciiTheme="majorHAnsi" w:hAnsiTheme="majorHAnsi" w:cstheme="majorHAnsi"/>
          <w:lang w:val="en-US"/>
        </w:rPr>
        <w:t xml:space="preserve">ackend </w:t>
      </w:r>
      <w:proofErr w:type="spellStart"/>
      <w:r w:rsidR="00F7597D">
        <w:rPr>
          <w:rFonts w:asciiTheme="majorHAnsi" w:hAnsiTheme="majorHAnsi" w:cstheme="majorHAnsi"/>
          <w:lang w:val="en-US"/>
        </w:rPr>
        <w:t>sẽ</w:t>
      </w:r>
      <w:proofErr w:type="spellEnd"/>
      <w:r w:rsidR="00F7597D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F7597D">
        <w:rPr>
          <w:rFonts w:asciiTheme="majorHAnsi" w:hAnsiTheme="majorHAnsi" w:cstheme="majorHAnsi"/>
          <w:lang w:val="en-US"/>
        </w:rPr>
        <w:t>được</w:t>
      </w:r>
      <w:proofErr w:type="spellEnd"/>
      <w:r w:rsidR="00F7597D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F7597D">
        <w:rPr>
          <w:rFonts w:asciiTheme="majorHAnsi" w:hAnsiTheme="majorHAnsi" w:cstheme="majorHAnsi"/>
          <w:lang w:val="en-US"/>
        </w:rPr>
        <w:t>triển</w:t>
      </w:r>
      <w:proofErr w:type="spellEnd"/>
      <w:r w:rsidR="00F7597D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F7597D">
        <w:rPr>
          <w:rFonts w:asciiTheme="majorHAnsi" w:hAnsiTheme="majorHAnsi" w:cstheme="majorHAnsi"/>
          <w:lang w:val="en-US"/>
        </w:rPr>
        <w:t>khai</w:t>
      </w:r>
      <w:proofErr w:type="spellEnd"/>
      <w:r w:rsidR="00F7597D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F7597D">
        <w:rPr>
          <w:rFonts w:asciiTheme="majorHAnsi" w:hAnsiTheme="majorHAnsi" w:cstheme="majorHAnsi"/>
          <w:lang w:val="en-US"/>
        </w:rPr>
        <w:t>xây</w:t>
      </w:r>
      <w:proofErr w:type="spellEnd"/>
      <w:r w:rsidR="00F7597D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F7597D">
        <w:rPr>
          <w:rFonts w:asciiTheme="majorHAnsi" w:hAnsiTheme="majorHAnsi" w:cstheme="majorHAnsi"/>
          <w:lang w:val="en-US"/>
        </w:rPr>
        <w:t>dự</w:t>
      </w:r>
      <w:r w:rsidR="008D510E" w:rsidRPr="00D5653B">
        <w:rPr>
          <w:rFonts w:asciiTheme="majorHAnsi" w:hAnsiTheme="majorHAnsi" w:cstheme="majorHAnsi"/>
          <w:lang w:val="en-US"/>
        </w:rPr>
        <w:t>ng</w:t>
      </w:r>
      <w:proofErr w:type="spellEnd"/>
      <w:r w:rsidR="008D510E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8D510E" w:rsidRPr="00D5653B">
        <w:rPr>
          <w:rFonts w:asciiTheme="majorHAnsi" w:hAnsiTheme="majorHAnsi" w:cstheme="majorHAnsi"/>
          <w:lang w:val="en-US"/>
        </w:rPr>
        <w:t>bằn</w:t>
      </w:r>
      <w:r w:rsidRPr="00D5653B">
        <w:rPr>
          <w:rFonts w:asciiTheme="majorHAnsi" w:hAnsiTheme="majorHAnsi" w:cstheme="majorHAnsi"/>
          <w:lang w:val="en-US"/>
        </w:rPr>
        <w:t>g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Nodejs </w:t>
      </w:r>
      <w:proofErr w:type="spellStart"/>
      <w:r w:rsidR="008D510E" w:rsidRPr="00D5653B">
        <w:rPr>
          <w:rFonts w:asciiTheme="majorHAnsi" w:hAnsiTheme="majorHAnsi" w:cstheme="majorHAnsi"/>
          <w:lang w:val="en-US"/>
        </w:rPr>
        <w:t>với</w:t>
      </w:r>
      <w:proofErr w:type="spellEnd"/>
      <w:r w:rsidR="008D510E" w:rsidRPr="00D5653B">
        <w:rPr>
          <w:rFonts w:asciiTheme="majorHAnsi" w:hAnsiTheme="majorHAnsi" w:cstheme="majorHAnsi"/>
          <w:lang w:val="en-US"/>
        </w:rPr>
        <w:t xml:space="preserve"> </w:t>
      </w:r>
      <w:r w:rsidRPr="00D5653B">
        <w:rPr>
          <w:rFonts w:asciiTheme="majorHAnsi" w:hAnsiTheme="majorHAnsi" w:cstheme="majorHAnsi"/>
          <w:lang w:val="en-US"/>
        </w:rPr>
        <w:t>MongoDB và MySQL</w:t>
      </w:r>
      <w:r w:rsidR="008D791F" w:rsidRPr="00D5653B">
        <w:rPr>
          <w:rFonts w:asciiTheme="majorHAnsi" w:hAnsiTheme="majorHAnsi" w:cstheme="majorHAnsi"/>
          <w:lang w:val="en-US"/>
        </w:rPr>
        <w:t>.</w:t>
      </w:r>
    </w:p>
    <w:p w14:paraId="0726FEDB" w14:textId="0581F02C" w:rsidR="00AB6A39" w:rsidRPr="00D5653B" w:rsidRDefault="00587955" w:rsidP="005F7E53">
      <w:pPr>
        <w:pStyle w:val="ListParagraph"/>
        <w:numPr>
          <w:ilvl w:val="0"/>
          <w:numId w:val="7"/>
        </w:numPr>
        <w:tabs>
          <w:tab w:val="left" w:pos="2520"/>
        </w:tabs>
        <w:spacing w:before="266" w:line="276" w:lineRule="auto"/>
        <w:ind w:left="2127" w:right="1123" w:hanging="5"/>
        <w:jc w:val="both"/>
        <w:rPr>
          <w:rFonts w:asciiTheme="majorHAnsi" w:hAnsiTheme="majorHAnsi" w:cstheme="majorHAnsi"/>
        </w:rPr>
      </w:pPr>
      <w:proofErr w:type="spellStart"/>
      <w:r w:rsidRPr="00D5653B">
        <w:rPr>
          <w:rFonts w:asciiTheme="majorHAnsi" w:hAnsiTheme="majorHAnsi" w:cstheme="majorHAnsi"/>
        </w:rPr>
        <w:t>Triển</w:t>
      </w:r>
      <w:proofErr w:type="spellEnd"/>
      <w:r w:rsidRPr="00D5653B">
        <w:rPr>
          <w:rFonts w:asciiTheme="majorHAnsi" w:hAnsiTheme="majorHAnsi" w:cstheme="majorHAnsi"/>
        </w:rPr>
        <w:t xml:space="preserve"> khai, </w:t>
      </w:r>
      <w:proofErr w:type="spellStart"/>
      <w:r w:rsidRPr="00D5653B">
        <w:rPr>
          <w:rFonts w:asciiTheme="majorHAnsi" w:hAnsiTheme="majorHAnsi" w:cstheme="majorHAnsi"/>
        </w:rPr>
        <w:t>đánh</w:t>
      </w:r>
      <w:proofErr w:type="spellEnd"/>
      <w:r w:rsidRPr="00D5653B">
        <w:rPr>
          <w:rFonts w:asciiTheme="majorHAnsi" w:hAnsiTheme="majorHAnsi" w:cstheme="majorHAnsi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giá</w:t>
      </w:r>
      <w:proofErr w:type="spellEnd"/>
      <w:r w:rsidRPr="00D5653B">
        <w:rPr>
          <w:rFonts w:asciiTheme="majorHAnsi" w:hAnsiTheme="majorHAnsi" w:cstheme="majorHAnsi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độ</w:t>
      </w:r>
      <w:proofErr w:type="spellEnd"/>
      <w:r w:rsidRPr="00D5653B">
        <w:rPr>
          <w:rFonts w:asciiTheme="majorHAnsi" w:hAnsiTheme="majorHAnsi" w:cstheme="majorHAnsi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chính</w:t>
      </w:r>
      <w:proofErr w:type="spellEnd"/>
      <w:r w:rsidRPr="00D5653B">
        <w:rPr>
          <w:rFonts w:asciiTheme="majorHAnsi" w:hAnsiTheme="majorHAnsi" w:cstheme="majorHAnsi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xác</w:t>
      </w:r>
      <w:proofErr w:type="spellEnd"/>
      <w:r w:rsidRPr="00D5653B">
        <w:rPr>
          <w:rFonts w:asciiTheme="majorHAnsi" w:hAnsiTheme="majorHAnsi" w:cstheme="majorHAnsi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của</w:t>
      </w:r>
      <w:proofErr w:type="spellEnd"/>
      <w:r w:rsidRPr="00D5653B">
        <w:rPr>
          <w:rFonts w:asciiTheme="majorHAnsi" w:hAnsiTheme="majorHAnsi" w:cstheme="majorHAnsi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từng</w:t>
      </w:r>
      <w:proofErr w:type="spellEnd"/>
      <w:r w:rsidRPr="00D5653B">
        <w:rPr>
          <w:rFonts w:asciiTheme="majorHAnsi" w:hAnsiTheme="majorHAnsi" w:cstheme="majorHAnsi"/>
        </w:rPr>
        <w:t xml:space="preserve"> phương </w:t>
      </w:r>
      <w:proofErr w:type="spellStart"/>
      <w:r w:rsidRPr="00D5653B">
        <w:rPr>
          <w:rFonts w:asciiTheme="majorHAnsi" w:hAnsiTheme="majorHAnsi" w:cstheme="majorHAnsi"/>
        </w:rPr>
        <w:t>pháp</w:t>
      </w:r>
      <w:proofErr w:type="spellEnd"/>
      <w:r w:rsidRPr="00D5653B">
        <w:rPr>
          <w:rFonts w:asciiTheme="majorHAnsi" w:hAnsiTheme="majorHAnsi" w:cstheme="majorHAnsi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dựa</w:t>
      </w:r>
      <w:proofErr w:type="spellEnd"/>
      <w:r w:rsidRPr="00D5653B">
        <w:rPr>
          <w:rFonts w:asciiTheme="majorHAnsi" w:hAnsiTheme="majorHAnsi" w:cstheme="majorHAnsi"/>
        </w:rPr>
        <w:t xml:space="preserve"> trên </w:t>
      </w:r>
      <w:proofErr w:type="spellStart"/>
      <w:r w:rsidRPr="00D5653B">
        <w:rPr>
          <w:rFonts w:asciiTheme="majorHAnsi" w:hAnsiTheme="majorHAnsi" w:cstheme="majorHAnsi"/>
        </w:rPr>
        <w:t>dữ</w:t>
      </w:r>
      <w:proofErr w:type="spellEnd"/>
      <w:r w:rsidRPr="00D5653B">
        <w:rPr>
          <w:rFonts w:asciiTheme="majorHAnsi" w:hAnsiTheme="majorHAnsi" w:cstheme="majorHAnsi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liệu</w:t>
      </w:r>
      <w:proofErr w:type="spellEnd"/>
      <w:r w:rsidRPr="00D5653B">
        <w:rPr>
          <w:rFonts w:asciiTheme="majorHAnsi" w:hAnsiTheme="majorHAnsi" w:cstheme="majorHAnsi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thử</w:t>
      </w:r>
      <w:proofErr w:type="spellEnd"/>
      <w:r w:rsidRPr="00D5653B">
        <w:rPr>
          <w:rFonts w:asciiTheme="majorHAnsi" w:hAnsiTheme="majorHAnsi" w:cstheme="majorHAnsi"/>
          <w:spacing w:val="1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nghiệm</w:t>
      </w:r>
      <w:proofErr w:type="spellEnd"/>
      <w:r w:rsidRPr="00D5653B">
        <w:rPr>
          <w:rFonts w:asciiTheme="majorHAnsi" w:hAnsiTheme="majorHAnsi" w:cstheme="majorHAnsi"/>
        </w:rPr>
        <w:t xml:space="preserve">. </w:t>
      </w:r>
      <w:proofErr w:type="spellStart"/>
      <w:r w:rsidRPr="00D5653B">
        <w:rPr>
          <w:rFonts w:asciiTheme="majorHAnsi" w:hAnsiTheme="majorHAnsi" w:cstheme="majorHAnsi"/>
        </w:rPr>
        <w:t>Áp</w:t>
      </w:r>
      <w:proofErr w:type="spellEnd"/>
      <w:r w:rsidRPr="00D5653B">
        <w:rPr>
          <w:rFonts w:asciiTheme="majorHAnsi" w:hAnsiTheme="majorHAnsi" w:cstheme="majorHAnsi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dụng</w:t>
      </w:r>
      <w:proofErr w:type="spellEnd"/>
      <w:r w:rsidRPr="00D5653B">
        <w:rPr>
          <w:rFonts w:asciiTheme="majorHAnsi" w:hAnsiTheme="majorHAnsi" w:cstheme="majorHAnsi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hệ</w:t>
      </w:r>
      <w:proofErr w:type="spellEnd"/>
      <w:r w:rsidRPr="00D5653B">
        <w:rPr>
          <w:rFonts w:asciiTheme="majorHAnsi" w:hAnsiTheme="majorHAnsi" w:cstheme="majorHAnsi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thống</w:t>
      </w:r>
      <w:proofErr w:type="spellEnd"/>
      <w:r w:rsidRPr="00D5653B">
        <w:rPr>
          <w:rFonts w:asciiTheme="majorHAnsi" w:hAnsiTheme="majorHAnsi" w:cstheme="majorHAnsi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gợi</w:t>
      </w:r>
      <w:proofErr w:type="spellEnd"/>
      <w:r w:rsidRPr="00D5653B">
        <w:rPr>
          <w:rFonts w:asciiTheme="majorHAnsi" w:hAnsiTheme="majorHAnsi" w:cstheme="majorHAnsi"/>
        </w:rPr>
        <w:t xml:space="preserve"> ý </w:t>
      </w:r>
      <w:proofErr w:type="spellStart"/>
      <w:r w:rsidRPr="00D5653B">
        <w:rPr>
          <w:rFonts w:asciiTheme="majorHAnsi" w:hAnsiTheme="majorHAnsi" w:cstheme="majorHAnsi"/>
        </w:rPr>
        <w:t>sản</w:t>
      </w:r>
      <w:proofErr w:type="spellEnd"/>
      <w:r w:rsidRPr="00D5653B">
        <w:rPr>
          <w:rFonts w:asciiTheme="majorHAnsi" w:hAnsiTheme="majorHAnsi" w:cstheme="majorHAnsi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phẩm</w:t>
      </w:r>
      <w:proofErr w:type="spellEnd"/>
      <w:r w:rsidRPr="00D5653B">
        <w:rPr>
          <w:rFonts w:asciiTheme="majorHAnsi" w:hAnsiTheme="majorHAnsi" w:cstheme="majorHAnsi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vào</w:t>
      </w:r>
      <w:proofErr w:type="spellEnd"/>
      <w:r w:rsidRPr="00D5653B">
        <w:rPr>
          <w:rFonts w:asciiTheme="majorHAnsi" w:hAnsiTheme="majorHAnsi" w:cstheme="majorHAnsi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ứng</w:t>
      </w:r>
      <w:proofErr w:type="spellEnd"/>
      <w:r w:rsidRPr="00D5653B">
        <w:rPr>
          <w:rFonts w:asciiTheme="majorHAnsi" w:hAnsiTheme="majorHAnsi" w:cstheme="majorHAnsi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dụng</w:t>
      </w:r>
      <w:proofErr w:type="spellEnd"/>
      <w:r w:rsidRPr="00D5653B">
        <w:rPr>
          <w:rFonts w:asciiTheme="majorHAnsi" w:hAnsiTheme="majorHAnsi" w:cstheme="majorHAnsi"/>
        </w:rPr>
        <w:t xml:space="preserve"> FAIIKAN </w:t>
      </w:r>
      <w:proofErr w:type="spellStart"/>
      <w:r w:rsidRPr="00D5653B">
        <w:rPr>
          <w:rFonts w:asciiTheme="majorHAnsi" w:hAnsiTheme="majorHAnsi" w:cstheme="majorHAnsi"/>
        </w:rPr>
        <w:t>để</w:t>
      </w:r>
      <w:proofErr w:type="spellEnd"/>
      <w:r w:rsidRPr="00D5653B">
        <w:rPr>
          <w:rFonts w:asciiTheme="majorHAnsi" w:hAnsiTheme="majorHAnsi" w:cstheme="majorHAnsi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gợi</w:t>
      </w:r>
      <w:proofErr w:type="spellEnd"/>
      <w:r w:rsidRPr="00D5653B">
        <w:rPr>
          <w:rFonts w:asciiTheme="majorHAnsi" w:hAnsiTheme="majorHAnsi" w:cstheme="majorHAnsi"/>
        </w:rPr>
        <w:t xml:space="preserve"> ý</w:t>
      </w:r>
      <w:r w:rsidRPr="00D5653B">
        <w:rPr>
          <w:rFonts w:asciiTheme="majorHAnsi" w:hAnsiTheme="majorHAnsi" w:cstheme="majorHAnsi"/>
          <w:spacing w:val="1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sản</w:t>
      </w:r>
      <w:proofErr w:type="spellEnd"/>
      <w:r w:rsidRPr="00D5653B">
        <w:rPr>
          <w:rFonts w:asciiTheme="majorHAnsi" w:hAnsiTheme="majorHAnsi" w:cstheme="majorHAnsi"/>
          <w:spacing w:val="-2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phẩm</w:t>
      </w:r>
      <w:proofErr w:type="spellEnd"/>
      <w:r w:rsidRPr="00D5653B">
        <w:rPr>
          <w:rFonts w:asciiTheme="majorHAnsi" w:hAnsiTheme="majorHAnsi" w:cstheme="majorHAnsi"/>
          <w:spacing w:val="-3"/>
        </w:rPr>
        <w:t xml:space="preserve"> </w:t>
      </w:r>
      <w:r w:rsidRPr="00D5653B">
        <w:rPr>
          <w:rFonts w:asciiTheme="majorHAnsi" w:hAnsiTheme="majorHAnsi" w:cstheme="majorHAnsi"/>
        </w:rPr>
        <w:t>cho</w:t>
      </w:r>
      <w:r w:rsidRPr="00D5653B">
        <w:rPr>
          <w:rFonts w:asciiTheme="majorHAnsi" w:hAnsiTheme="majorHAnsi" w:cstheme="majorHAnsi"/>
          <w:spacing w:val="-1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người</w:t>
      </w:r>
      <w:proofErr w:type="spellEnd"/>
      <w:r w:rsidRPr="00D5653B">
        <w:rPr>
          <w:rFonts w:asciiTheme="majorHAnsi" w:hAnsiTheme="majorHAnsi" w:cstheme="majorHAnsi"/>
          <w:spacing w:val="1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dùng</w:t>
      </w:r>
      <w:proofErr w:type="spellEnd"/>
      <w:r w:rsidRPr="00D5653B">
        <w:rPr>
          <w:rFonts w:asciiTheme="majorHAnsi" w:hAnsiTheme="majorHAnsi" w:cstheme="majorHAnsi"/>
        </w:rPr>
        <w:t>.</w:t>
      </w:r>
    </w:p>
    <w:p w14:paraId="02447DEB" w14:textId="64E9F139" w:rsidR="00E050F7" w:rsidRPr="00D5653B" w:rsidRDefault="00711860" w:rsidP="005B27E4">
      <w:pPr>
        <w:pStyle w:val="Heading2"/>
      </w:pPr>
      <w:bookmarkStart w:id="44" w:name="1.4._Đối_tượng_nguyên_cứu"/>
      <w:bookmarkStart w:id="45" w:name="_bookmark9"/>
      <w:bookmarkStart w:id="46" w:name="_Toc106804426"/>
      <w:bookmarkStart w:id="47" w:name="_Toc106811937"/>
      <w:bookmarkStart w:id="48" w:name="_Toc106818741"/>
      <w:bookmarkEnd w:id="44"/>
      <w:bookmarkEnd w:id="45"/>
      <w:proofErr w:type="spellStart"/>
      <w:r w:rsidRPr="00D5653B">
        <w:t>Đối</w:t>
      </w:r>
      <w:proofErr w:type="spellEnd"/>
      <w:r w:rsidRPr="00D5653B">
        <w:t xml:space="preserve"> </w:t>
      </w:r>
      <w:proofErr w:type="spellStart"/>
      <w:r w:rsidRPr="00D5653B">
        <w:t>tượng</w:t>
      </w:r>
      <w:proofErr w:type="spellEnd"/>
      <w:r w:rsidRPr="00D5653B">
        <w:t xml:space="preserve"> nghiên </w:t>
      </w:r>
      <w:proofErr w:type="spellStart"/>
      <w:r w:rsidRPr="00D5653B">
        <w:t>cứu</w:t>
      </w:r>
      <w:bookmarkEnd w:id="46"/>
      <w:bookmarkEnd w:id="47"/>
      <w:bookmarkEnd w:id="48"/>
      <w:proofErr w:type="spellEnd"/>
    </w:p>
    <w:p w14:paraId="66A84424" w14:textId="77777777" w:rsidR="00A039F6" w:rsidRPr="00D5653B" w:rsidRDefault="00587955" w:rsidP="005F7E53">
      <w:pPr>
        <w:pStyle w:val="ListParagraph"/>
        <w:numPr>
          <w:ilvl w:val="0"/>
          <w:numId w:val="5"/>
        </w:numPr>
        <w:tabs>
          <w:tab w:val="left" w:pos="2520"/>
        </w:tabs>
        <w:spacing w:line="276" w:lineRule="auto"/>
        <w:ind w:right="1123" w:hanging="5"/>
        <w:jc w:val="both"/>
        <w:rPr>
          <w:rFonts w:asciiTheme="majorHAnsi" w:hAnsiTheme="majorHAnsi" w:cstheme="majorHAnsi"/>
        </w:rPr>
      </w:pPr>
      <w:proofErr w:type="spellStart"/>
      <w:r w:rsidRPr="00D5653B">
        <w:rPr>
          <w:rFonts w:asciiTheme="majorHAnsi" w:hAnsiTheme="majorHAnsi" w:cstheme="majorHAnsi"/>
        </w:rPr>
        <w:t>Các</w:t>
      </w:r>
      <w:proofErr w:type="spellEnd"/>
      <w:r w:rsidRPr="00D5653B">
        <w:rPr>
          <w:rFonts w:asciiTheme="majorHAnsi" w:hAnsiTheme="majorHAnsi" w:cstheme="majorHAnsi"/>
          <w:spacing w:val="-2"/>
        </w:rPr>
        <w:t xml:space="preserve"> </w:t>
      </w:r>
      <w:r w:rsidRPr="00D5653B">
        <w:rPr>
          <w:rFonts w:asciiTheme="majorHAnsi" w:hAnsiTheme="majorHAnsi" w:cstheme="majorHAnsi"/>
        </w:rPr>
        <w:t>công</w:t>
      </w:r>
      <w:r w:rsidRPr="00D5653B">
        <w:rPr>
          <w:rFonts w:asciiTheme="majorHAnsi" w:hAnsiTheme="majorHAnsi" w:cstheme="majorHAnsi"/>
          <w:spacing w:val="-2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nghệ</w:t>
      </w:r>
      <w:proofErr w:type="spellEnd"/>
      <w:r w:rsidRPr="00D5653B">
        <w:rPr>
          <w:rFonts w:asciiTheme="majorHAnsi" w:hAnsiTheme="majorHAnsi" w:cstheme="majorHAnsi"/>
        </w:rPr>
        <w:t>:</w:t>
      </w:r>
    </w:p>
    <w:p w14:paraId="604B1229" w14:textId="77777777" w:rsidR="00A039F6" w:rsidRPr="00D5653B" w:rsidRDefault="00A039F6" w:rsidP="00B05C0A">
      <w:pPr>
        <w:pStyle w:val="BodyText"/>
        <w:spacing w:before="6" w:line="276" w:lineRule="auto"/>
        <w:ind w:right="1123"/>
        <w:jc w:val="both"/>
        <w:rPr>
          <w:rFonts w:asciiTheme="majorHAnsi" w:hAnsiTheme="majorHAnsi" w:cstheme="majorHAnsi"/>
          <w:sz w:val="23"/>
        </w:rPr>
      </w:pPr>
    </w:p>
    <w:p w14:paraId="4878F3BD" w14:textId="23834622" w:rsidR="00C6130A" w:rsidRPr="00D5653B" w:rsidRDefault="000011EE" w:rsidP="000011EE">
      <w:pPr>
        <w:pStyle w:val="ListParagraph"/>
        <w:tabs>
          <w:tab w:val="left" w:pos="2885"/>
          <w:tab w:val="left" w:pos="2886"/>
        </w:tabs>
        <w:spacing w:line="276" w:lineRule="auto"/>
        <w:ind w:left="2885" w:right="1123" w:firstLine="0"/>
        <w:jc w:val="both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  <w:lang w:val="en-US"/>
        </w:rPr>
        <w:t xml:space="preserve">+ </w:t>
      </w:r>
      <w:proofErr w:type="spellStart"/>
      <w:r w:rsidR="00C6130A" w:rsidRPr="00D5653B">
        <w:rPr>
          <w:rFonts w:asciiTheme="majorHAnsi" w:hAnsiTheme="majorHAnsi" w:cstheme="majorHAnsi"/>
          <w:lang w:val="en-US"/>
        </w:rPr>
        <w:t>Javascipts</w:t>
      </w:r>
      <w:proofErr w:type="spellEnd"/>
      <w:r w:rsidR="00C6130A" w:rsidRPr="00D5653B">
        <w:rPr>
          <w:rFonts w:asciiTheme="majorHAnsi" w:hAnsiTheme="majorHAnsi" w:cstheme="majorHAnsi"/>
        </w:rPr>
        <w:t>.</w:t>
      </w:r>
    </w:p>
    <w:p w14:paraId="632B74EC" w14:textId="479FA24D" w:rsidR="00C6130A" w:rsidRPr="00D5653B" w:rsidRDefault="000011EE" w:rsidP="000011EE">
      <w:pPr>
        <w:pStyle w:val="ListParagraph"/>
        <w:tabs>
          <w:tab w:val="left" w:pos="2885"/>
          <w:tab w:val="left" w:pos="2886"/>
        </w:tabs>
        <w:spacing w:before="269" w:line="276" w:lineRule="auto"/>
        <w:ind w:left="2885" w:right="1123" w:firstLine="0"/>
        <w:jc w:val="both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  <w:lang w:val="en-US"/>
        </w:rPr>
        <w:t xml:space="preserve">+ </w:t>
      </w:r>
      <w:r w:rsidR="00C6130A" w:rsidRPr="00D5653B">
        <w:rPr>
          <w:rFonts w:asciiTheme="majorHAnsi" w:hAnsiTheme="majorHAnsi" w:cstheme="majorHAnsi"/>
          <w:lang w:val="en-US"/>
        </w:rPr>
        <w:t xml:space="preserve">JWT, React </w:t>
      </w:r>
      <w:r w:rsidR="00D56829" w:rsidRPr="00D5653B">
        <w:rPr>
          <w:rFonts w:asciiTheme="majorHAnsi" w:hAnsiTheme="majorHAnsi" w:cstheme="majorHAnsi"/>
          <w:lang w:val="en-US"/>
        </w:rPr>
        <w:t>N</w:t>
      </w:r>
      <w:r w:rsidR="00C6130A" w:rsidRPr="00D5653B">
        <w:rPr>
          <w:rFonts w:asciiTheme="majorHAnsi" w:hAnsiTheme="majorHAnsi" w:cstheme="majorHAnsi"/>
          <w:lang w:val="en-US"/>
        </w:rPr>
        <w:t xml:space="preserve">ative, </w:t>
      </w:r>
      <w:proofErr w:type="spellStart"/>
      <w:r w:rsidR="00C6130A" w:rsidRPr="00D5653B">
        <w:rPr>
          <w:rFonts w:asciiTheme="majorHAnsi" w:hAnsiTheme="majorHAnsi" w:cstheme="majorHAnsi"/>
          <w:lang w:val="en-US"/>
        </w:rPr>
        <w:t>NodeJs</w:t>
      </w:r>
      <w:proofErr w:type="spellEnd"/>
      <w:r w:rsidR="00C6130A" w:rsidRPr="00D5653B">
        <w:rPr>
          <w:rFonts w:asciiTheme="majorHAnsi" w:hAnsiTheme="majorHAnsi" w:cstheme="majorHAnsi"/>
        </w:rPr>
        <w:t>.</w:t>
      </w:r>
    </w:p>
    <w:p w14:paraId="153164B8" w14:textId="0542D667" w:rsidR="00C6130A" w:rsidRPr="00D5653B" w:rsidRDefault="000011EE" w:rsidP="000011EE">
      <w:pPr>
        <w:pStyle w:val="ListParagraph"/>
        <w:tabs>
          <w:tab w:val="left" w:pos="2885"/>
          <w:tab w:val="left" w:pos="2886"/>
        </w:tabs>
        <w:spacing w:before="268" w:line="276" w:lineRule="auto"/>
        <w:ind w:left="2885" w:right="1123" w:firstLine="0"/>
        <w:jc w:val="both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  <w:lang w:val="en-US"/>
        </w:rPr>
        <w:t xml:space="preserve">+ </w:t>
      </w:r>
      <w:proofErr w:type="spellStart"/>
      <w:r w:rsidR="00C6130A" w:rsidRPr="00D5653B">
        <w:rPr>
          <w:rFonts w:asciiTheme="majorHAnsi" w:hAnsiTheme="majorHAnsi" w:cstheme="majorHAnsi"/>
        </w:rPr>
        <w:t>MySQL</w:t>
      </w:r>
      <w:proofErr w:type="spellEnd"/>
      <w:r w:rsidR="00C6130A" w:rsidRPr="00D5653B">
        <w:rPr>
          <w:rFonts w:asciiTheme="majorHAnsi" w:hAnsiTheme="majorHAnsi" w:cstheme="majorHAnsi"/>
          <w:lang w:val="en-US"/>
        </w:rPr>
        <w:t>, MongoDB</w:t>
      </w:r>
      <w:r w:rsidR="00C6130A" w:rsidRPr="00D5653B">
        <w:rPr>
          <w:rFonts w:asciiTheme="majorHAnsi" w:hAnsiTheme="majorHAnsi" w:cstheme="majorHAnsi"/>
        </w:rPr>
        <w:t>.</w:t>
      </w:r>
    </w:p>
    <w:p w14:paraId="6D67B19A" w14:textId="5070337C" w:rsidR="00A039F6" w:rsidRPr="00D5653B" w:rsidRDefault="007F69DC" w:rsidP="005F7E53">
      <w:pPr>
        <w:pStyle w:val="ListParagraph"/>
        <w:numPr>
          <w:ilvl w:val="0"/>
          <w:numId w:val="5"/>
        </w:numPr>
        <w:tabs>
          <w:tab w:val="left" w:pos="2520"/>
        </w:tabs>
        <w:spacing w:before="269" w:line="276" w:lineRule="auto"/>
        <w:ind w:left="2410" w:right="1123" w:hanging="250"/>
        <w:jc w:val="both"/>
        <w:rPr>
          <w:rFonts w:asciiTheme="majorHAnsi" w:hAnsiTheme="majorHAnsi" w:cstheme="majorHAnsi"/>
        </w:rPr>
      </w:pPr>
      <w:proofErr w:type="spellStart"/>
      <w:r w:rsidRPr="00D5653B">
        <w:rPr>
          <w:rFonts w:asciiTheme="majorHAnsi" w:hAnsiTheme="majorHAnsi" w:cstheme="majorHAnsi"/>
          <w:lang w:val="en-US"/>
        </w:rPr>
        <w:t>Các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bài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toán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về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x</w:t>
      </w:r>
      <w:r w:rsidR="002816E0" w:rsidRPr="00D5653B">
        <w:rPr>
          <w:rFonts w:asciiTheme="majorHAnsi" w:hAnsiTheme="majorHAnsi" w:cstheme="majorHAnsi"/>
          <w:lang w:val="en-US"/>
        </w:rPr>
        <w:t>ử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lý </w:t>
      </w:r>
      <w:proofErr w:type="spellStart"/>
      <w:r w:rsidRPr="00D5653B">
        <w:rPr>
          <w:rFonts w:asciiTheme="majorHAnsi" w:hAnsiTheme="majorHAnsi" w:cstheme="majorHAnsi"/>
          <w:lang w:val="en-US"/>
        </w:rPr>
        <w:t>đặ</w:t>
      </w:r>
      <w:r w:rsidR="002816E0" w:rsidRPr="00D5653B">
        <w:rPr>
          <w:rFonts w:asciiTheme="majorHAnsi" w:hAnsiTheme="majorHAnsi" w:cstheme="majorHAnsi"/>
          <w:lang w:val="en-US"/>
        </w:rPr>
        <w:t>t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hàng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, </w:t>
      </w:r>
      <w:proofErr w:type="spellStart"/>
      <w:r w:rsidRPr="00D5653B">
        <w:rPr>
          <w:rFonts w:asciiTheme="majorHAnsi" w:hAnsiTheme="majorHAnsi" w:cstheme="majorHAnsi"/>
          <w:lang w:val="en-US"/>
        </w:rPr>
        <w:t>tăng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hiệu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suất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, </w:t>
      </w:r>
      <w:proofErr w:type="spellStart"/>
      <w:r w:rsidRPr="00D5653B">
        <w:rPr>
          <w:rFonts w:asciiTheme="majorHAnsi" w:hAnsiTheme="majorHAnsi" w:cstheme="majorHAnsi"/>
          <w:lang w:val="en-US"/>
        </w:rPr>
        <w:t>đa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dạng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hàng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hóa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sản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phẩm.</w:t>
      </w:r>
    </w:p>
    <w:p w14:paraId="522923FC" w14:textId="4480BBAD" w:rsidR="00A039F6" w:rsidRPr="00D5653B" w:rsidRDefault="00587955" w:rsidP="005F7E53">
      <w:pPr>
        <w:pStyle w:val="ListParagraph"/>
        <w:numPr>
          <w:ilvl w:val="0"/>
          <w:numId w:val="5"/>
        </w:numPr>
        <w:tabs>
          <w:tab w:val="left" w:pos="2520"/>
        </w:tabs>
        <w:spacing w:line="276" w:lineRule="auto"/>
        <w:ind w:left="2430" w:right="1123" w:hanging="361"/>
        <w:jc w:val="both"/>
        <w:rPr>
          <w:rFonts w:asciiTheme="majorHAnsi" w:hAnsiTheme="majorHAnsi" w:cstheme="majorHAnsi"/>
        </w:rPr>
      </w:pPr>
      <w:proofErr w:type="spellStart"/>
      <w:r w:rsidRPr="00D5653B">
        <w:rPr>
          <w:rFonts w:asciiTheme="majorHAnsi" w:hAnsiTheme="majorHAnsi" w:cstheme="majorHAnsi"/>
        </w:rPr>
        <w:t>Đối</w:t>
      </w:r>
      <w:proofErr w:type="spellEnd"/>
      <w:r w:rsidRPr="00D5653B">
        <w:rPr>
          <w:rFonts w:asciiTheme="majorHAnsi" w:hAnsiTheme="majorHAnsi" w:cstheme="majorHAnsi"/>
          <w:spacing w:val="-2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tượng</w:t>
      </w:r>
      <w:proofErr w:type="spellEnd"/>
      <w:r w:rsidRPr="00D5653B">
        <w:rPr>
          <w:rFonts w:asciiTheme="majorHAnsi" w:hAnsiTheme="majorHAnsi" w:cstheme="majorHAnsi"/>
          <w:spacing w:val="-2"/>
        </w:rPr>
        <w:t xml:space="preserve"> </w:t>
      </w:r>
      <w:r w:rsidRPr="00D5653B">
        <w:rPr>
          <w:rFonts w:asciiTheme="majorHAnsi" w:hAnsiTheme="majorHAnsi" w:cstheme="majorHAnsi"/>
        </w:rPr>
        <w:t>trong</w:t>
      </w:r>
      <w:r w:rsidRPr="00D5653B">
        <w:rPr>
          <w:rFonts w:asciiTheme="majorHAnsi" w:hAnsiTheme="majorHAnsi" w:cstheme="majorHAnsi"/>
          <w:spacing w:val="-2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phạm</w:t>
      </w:r>
      <w:proofErr w:type="spellEnd"/>
      <w:r w:rsidRPr="00D5653B">
        <w:rPr>
          <w:rFonts w:asciiTheme="majorHAnsi" w:hAnsiTheme="majorHAnsi" w:cstheme="majorHAnsi"/>
        </w:rPr>
        <w:t xml:space="preserve"> vi</w:t>
      </w:r>
      <w:r w:rsidRPr="00D5653B">
        <w:rPr>
          <w:rFonts w:asciiTheme="majorHAnsi" w:hAnsiTheme="majorHAnsi" w:cstheme="majorHAnsi"/>
          <w:spacing w:val="-2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đề</w:t>
      </w:r>
      <w:proofErr w:type="spellEnd"/>
      <w:r w:rsidRPr="00D5653B">
        <w:rPr>
          <w:rFonts w:asciiTheme="majorHAnsi" w:hAnsiTheme="majorHAnsi" w:cstheme="majorHAnsi"/>
          <w:spacing w:val="-2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tài</w:t>
      </w:r>
      <w:proofErr w:type="spellEnd"/>
      <w:r w:rsidRPr="00D5653B">
        <w:rPr>
          <w:rFonts w:asciiTheme="majorHAnsi" w:hAnsiTheme="majorHAnsi" w:cstheme="majorHAnsi"/>
          <w:spacing w:val="-2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hướng</w:t>
      </w:r>
      <w:proofErr w:type="spellEnd"/>
      <w:r w:rsidRPr="00D5653B">
        <w:rPr>
          <w:rFonts w:asciiTheme="majorHAnsi" w:hAnsiTheme="majorHAnsi" w:cstheme="majorHAnsi"/>
          <w:spacing w:val="-1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đến</w:t>
      </w:r>
      <w:proofErr w:type="spellEnd"/>
      <w:r w:rsidRPr="00D5653B">
        <w:rPr>
          <w:rFonts w:asciiTheme="majorHAnsi" w:hAnsiTheme="majorHAnsi" w:cstheme="majorHAnsi"/>
        </w:rPr>
        <w:t>:</w:t>
      </w:r>
    </w:p>
    <w:p w14:paraId="0F566B8B" w14:textId="474FC751" w:rsidR="008D791F" w:rsidRPr="00D5653B" w:rsidRDefault="000011EE" w:rsidP="000011EE">
      <w:pPr>
        <w:pStyle w:val="ListParagraph"/>
        <w:tabs>
          <w:tab w:val="left" w:pos="2885"/>
          <w:tab w:val="left" w:pos="2886"/>
        </w:tabs>
        <w:spacing w:before="270" w:line="276" w:lineRule="auto"/>
        <w:ind w:left="2885" w:right="1123" w:firstLine="0"/>
        <w:jc w:val="both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  <w:lang w:val="en-US"/>
        </w:rPr>
        <w:t xml:space="preserve">+ </w:t>
      </w:r>
      <w:proofErr w:type="spellStart"/>
      <w:r w:rsidR="007F69DC" w:rsidRPr="00D5653B">
        <w:rPr>
          <w:rFonts w:asciiTheme="majorHAnsi" w:hAnsiTheme="majorHAnsi" w:cstheme="majorHAnsi"/>
          <w:lang w:val="en-US"/>
        </w:rPr>
        <w:t>Tất</w:t>
      </w:r>
      <w:proofErr w:type="spellEnd"/>
      <w:r w:rsidR="007F69DC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7F69DC" w:rsidRPr="00D5653B">
        <w:rPr>
          <w:rFonts w:asciiTheme="majorHAnsi" w:hAnsiTheme="majorHAnsi" w:cstheme="majorHAnsi"/>
          <w:lang w:val="en-US"/>
        </w:rPr>
        <w:t>cả</w:t>
      </w:r>
      <w:proofErr w:type="spellEnd"/>
      <w:r w:rsidR="007F69DC" w:rsidRPr="00D5653B">
        <w:rPr>
          <w:rFonts w:asciiTheme="majorHAnsi" w:hAnsiTheme="majorHAnsi" w:cstheme="majorHAnsi"/>
          <w:lang w:val="en-US"/>
        </w:rPr>
        <w:t xml:space="preserve"> doanh nghiệp</w:t>
      </w:r>
      <w:r w:rsidR="00A77489" w:rsidRPr="00D5653B">
        <w:rPr>
          <w:rFonts w:asciiTheme="majorHAnsi" w:hAnsiTheme="majorHAnsi" w:cstheme="majorHAnsi"/>
          <w:lang w:val="en-US"/>
        </w:rPr>
        <w:t xml:space="preserve">, </w:t>
      </w:r>
      <w:proofErr w:type="spellStart"/>
      <w:r w:rsidR="00A77489" w:rsidRPr="00D5653B">
        <w:rPr>
          <w:rFonts w:asciiTheme="majorHAnsi" w:hAnsiTheme="majorHAnsi" w:cstheme="majorHAnsi"/>
          <w:lang w:val="en-US"/>
        </w:rPr>
        <w:t>cửa</w:t>
      </w:r>
      <w:proofErr w:type="spellEnd"/>
      <w:r w:rsidR="00A77489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A77489" w:rsidRPr="00D5653B">
        <w:rPr>
          <w:rFonts w:asciiTheme="majorHAnsi" w:hAnsiTheme="majorHAnsi" w:cstheme="majorHAnsi"/>
          <w:lang w:val="en-US"/>
        </w:rPr>
        <w:t>hàng</w:t>
      </w:r>
      <w:proofErr w:type="spellEnd"/>
      <w:r w:rsidR="007F69DC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7F69DC" w:rsidRPr="00D5653B">
        <w:rPr>
          <w:rFonts w:asciiTheme="majorHAnsi" w:hAnsiTheme="majorHAnsi" w:cstheme="majorHAnsi"/>
          <w:lang w:val="en-US"/>
        </w:rPr>
        <w:t>vừa</w:t>
      </w:r>
      <w:proofErr w:type="spellEnd"/>
      <w:r w:rsidR="007F69DC" w:rsidRPr="00D5653B">
        <w:rPr>
          <w:rFonts w:asciiTheme="majorHAnsi" w:hAnsiTheme="majorHAnsi" w:cstheme="majorHAnsi"/>
          <w:lang w:val="en-US"/>
        </w:rPr>
        <w:t xml:space="preserve"> và </w:t>
      </w:r>
      <w:proofErr w:type="spellStart"/>
      <w:r w:rsidR="007F69DC" w:rsidRPr="00D5653B">
        <w:rPr>
          <w:rFonts w:asciiTheme="majorHAnsi" w:hAnsiTheme="majorHAnsi" w:cstheme="majorHAnsi"/>
          <w:lang w:val="en-US"/>
        </w:rPr>
        <w:t>nhỏ</w:t>
      </w:r>
      <w:proofErr w:type="spellEnd"/>
      <w:r w:rsidR="007F69DC" w:rsidRPr="00D5653B">
        <w:rPr>
          <w:rFonts w:asciiTheme="majorHAnsi" w:hAnsiTheme="majorHAnsi" w:cstheme="majorHAnsi"/>
          <w:lang w:val="en-US"/>
        </w:rPr>
        <w:t xml:space="preserve"> ở </w:t>
      </w:r>
      <w:proofErr w:type="spellStart"/>
      <w:r w:rsidR="007F69DC" w:rsidRPr="00D5653B">
        <w:rPr>
          <w:rFonts w:asciiTheme="majorHAnsi" w:hAnsiTheme="majorHAnsi" w:cstheme="majorHAnsi"/>
          <w:lang w:val="en-US"/>
        </w:rPr>
        <w:t>mọi</w:t>
      </w:r>
      <w:proofErr w:type="spellEnd"/>
      <w:r w:rsidR="007F69DC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7F69DC" w:rsidRPr="00D5653B">
        <w:rPr>
          <w:rFonts w:asciiTheme="majorHAnsi" w:hAnsiTheme="majorHAnsi" w:cstheme="majorHAnsi"/>
          <w:lang w:val="en-US"/>
        </w:rPr>
        <w:t>l</w:t>
      </w:r>
      <w:r w:rsidR="00A77489" w:rsidRPr="00D5653B">
        <w:rPr>
          <w:rFonts w:asciiTheme="majorHAnsi" w:hAnsiTheme="majorHAnsi" w:cstheme="majorHAnsi"/>
          <w:lang w:val="en-US"/>
        </w:rPr>
        <w:t>oại</w:t>
      </w:r>
      <w:proofErr w:type="spellEnd"/>
      <w:r w:rsidR="007F69DC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7F69DC" w:rsidRPr="00D5653B">
        <w:rPr>
          <w:rFonts w:asciiTheme="majorHAnsi" w:hAnsiTheme="majorHAnsi" w:cstheme="majorHAnsi"/>
          <w:lang w:val="en-US"/>
        </w:rPr>
        <w:t>ngành</w:t>
      </w:r>
      <w:proofErr w:type="spellEnd"/>
      <w:r w:rsidR="007F69DC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7F69DC" w:rsidRPr="00D5653B">
        <w:rPr>
          <w:rFonts w:asciiTheme="majorHAnsi" w:hAnsiTheme="majorHAnsi" w:cstheme="majorHAnsi"/>
          <w:lang w:val="en-US"/>
        </w:rPr>
        <w:t>hàng</w:t>
      </w:r>
      <w:proofErr w:type="spellEnd"/>
      <w:r w:rsidR="007F69DC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7F69DC" w:rsidRPr="00D5653B">
        <w:rPr>
          <w:rFonts w:asciiTheme="majorHAnsi" w:hAnsiTheme="majorHAnsi" w:cstheme="majorHAnsi"/>
          <w:lang w:val="en-US"/>
        </w:rPr>
        <w:t>mặt</w:t>
      </w:r>
      <w:proofErr w:type="spellEnd"/>
      <w:r w:rsidR="007F69DC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7F69DC" w:rsidRPr="00D5653B">
        <w:rPr>
          <w:rFonts w:asciiTheme="majorHAnsi" w:hAnsiTheme="majorHAnsi" w:cstheme="majorHAnsi"/>
          <w:lang w:val="en-US"/>
        </w:rPr>
        <w:t>hàng</w:t>
      </w:r>
      <w:proofErr w:type="spellEnd"/>
      <w:r w:rsidR="007F69DC" w:rsidRPr="00D5653B">
        <w:rPr>
          <w:rFonts w:asciiTheme="majorHAnsi" w:hAnsiTheme="majorHAnsi" w:cstheme="majorHAnsi"/>
          <w:lang w:val="en-US"/>
        </w:rPr>
        <w:t>.</w:t>
      </w:r>
    </w:p>
    <w:p w14:paraId="1CC4B5D2" w14:textId="2B7383BC" w:rsidR="00A039F6" w:rsidRPr="00D5653B" w:rsidRDefault="000011EE" w:rsidP="000011EE">
      <w:pPr>
        <w:pStyle w:val="ListParagraph"/>
        <w:tabs>
          <w:tab w:val="left" w:pos="2885"/>
          <w:tab w:val="left" w:pos="2886"/>
        </w:tabs>
        <w:spacing w:before="270" w:line="276" w:lineRule="auto"/>
        <w:ind w:left="2885" w:right="1123" w:firstLine="0"/>
        <w:jc w:val="both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  <w:lang w:val="en-US"/>
        </w:rPr>
        <w:t xml:space="preserve">+ </w:t>
      </w:r>
      <w:proofErr w:type="spellStart"/>
      <w:r w:rsidR="00A77489" w:rsidRPr="00D5653B">
        <w:rPr>
          <w:rFonts w:asciiTheme="majorHAnsi" w:hAnsiTheme="majorHAnsi" w:cstheme="majorHAnsi"/>
          <w:lang w:val="en-US"/>
        </w:rPr>
        <w:t>Khách</w:t>
      </w:r>
      <w:proofErr w:type="spellEnd"/>
      <w:r w:rsidR="00A77489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A77489" w:rsidRPr="00D5653B">
        <w:rPr>
          <w:rFonts w:asciiTheme="majorHAnsi" w:hAnsiTheme="majorHAnsi" w:cstheme="majorHAnsi"/>
          <w:lang w:val="en-US"/>
        </w:rPr>
        <w:t>hàng</w:t>
      </w:r>
      <w:proofErr w:type="spellEnd"/>
      <w:r w:rsidR="00A77489" w:rsidRPr="00D5653B">
        <w:rPr>
          <w:rFonts w:asciiTheme="majorHAnsi" w:hAnsiTheme="majorHAnsi" w:cstheme="majorHAnsi"/>
          <w:lang w:val="en-US"/>
        </w:rPr>
        <w:t xml:space="preserve"> (</w:t>
      </w:r>
      <w:proofErr w:type="spellStart"/>
      <w:r w:rsidR="00587955" w:rsidRPr="00D5653B">
        <w:rPr>
          <w:rFonts w:asciiTheme="majorHAnsi" w:hAnsiTheme="majorHAnsi" w:cstheme="majorHAnsi"/>
        </w:rPr>
        <w:t>Người</w:t>
      </w:r>
      <w:proofErr w:type="spellEnd"/>
      <w:r w:rsidR="00587955" w:rsidRPr="00D5653B">
        <w:rPr>
          <w:rFonts w:asciiTheme="majorHAnsi" w:hAnsiTheme="majorHAnsi" w:cstheme="majorHAnsi"/>
          <w:spacing w:val="-4"/>
        </w:rPr>
        <w:t xml:space="preserve"> </w:t>
      </w:r>
      <w:r w:rsidR="00587955" w:rsidRPr="00D5653B">
        <w:rPr>
          <w:rFonts w:asciiTheme="majorHAnsi" w:hAnsiTheme="majorHAnsi" w:cstheme="majorHAnsi"/>
        </w:rPr>
        <w:t>tiêu</w:t>
      </w:r>
      <w:r w:rsidR="00587955" w:rsidRPr="00D5653B">
        <w:rPr>
          <w:rFonts w:asciiTheme="majorHAnsi" w:hAnsiTheme="majorHAnsi" w:cstheme="majorHAnsi"/>
          <w:spacing w:val="-3"/>
        </w:rPr>
        <w:t xml:space="preserve"> </w:t>
      </w:r>
      <w:proofErr w:type="spellStart"/>
      <w:r w:rsidR="00587955" w:rsidRPr="00D5653B">
        <w:rPr>
          <w:rFonts w:asciiTheme="majorHAnsi" w:hAnsiTheme="majorHAnsi" w:cstheme="majorHAnsi"/>
        </w:rPr>
        <w:t>dùng</w:t>
      </w:r>
      <w:proofErr w:type="spellEnd"/>
      <w:r w:rsidR="00A77489" w:rsidRPr="00D5653B">
        <w:rPr>
          <w:rFonts w:asciiTheme="majorHAnsi" w:hAnsiTheme="majorHAnsi" w:cstheme="majorHAnsi"/>
          <w:lang w:val="en-US"/>
        </w:rPr>
        <w:t>)</w:t>
      </w:r>
      <w:r w:rsidR="00587955" w:rsidRPr="00D5653B">
        <w:rPr>
          <w:rFonts w:asciiTheme="majorHAnsi" w:hAnsiTheme="majorHAnsi" w:cstheme="majorHAnsi"/>
        </w:rPr>
        <w:t>.</w:t>
      </w:r>
    </w:p>
    <w:p w14:paraId="1D8B3A79" w14:textId="580B169F" w:rsidR="00711860" w:rsidRPr="00D5653B" w:rsidRDefault="00711860" w:rsidP="005B27E4">
      <w:pPr>
        <w:pStyle w:val="Heading2"/>
      </w:pPr>
      <w:bookmarkStart w:id="49" w:name="1.5._Phương_pháp_nguyên_cứu"/>
      <w:bookmarkStart w:id="50" w:name="_bookmark10"/>
      <w:bookmarkStart w:id="51" w:name="_Toc106804427"/>
      <w:bookmarkStart w:id="52" w:name="_Toc106811938"/>
      <w:bookmarkStart w:id="53" w:name="_Toc106818742"/>
      <w:bookmarkEnd w:id="49"/>
      <w:bookmarkEnd w:id="50"/>
      <w:r w:rsidRPr="00D5653B">
        <w:t xml:space="preserve">Phương </w:t>
      </w:r>
      <w:proofErr w:type="spellStart"/>
      <w:r w:rsidRPr="00D5653B">
        <w:t>pháp</w:t>
      </w:r>
      <w:proofErr w:type="spellEnd"/>
      <w:r w:rsidRPr="00D5653B">
        <w:t xml:space="preserve"> nghiên </w:t>
      </w:r>
      <w:proofErr w:type="spellStart"/>
      <w:r w:rsidRPr="00D5653B">
        <w:t>cứu</w:t>
      </w:r>
      <w:bookmarkEnd w:id="51"/>
      <w:bookmarkEnd w:id="52"/>
      <w:bookmarkEnd w:id="53"/>
      <w:proofErr w:type="spellEnd"/>
    </w:p>
    <w:p w14:paraId="3A83B3EC" w14:textId="136A5E92" w:rsidR="00A039F6" w:rsidRPr="00D5653B" w:rsidRDefault="00587955" w:rsidP="005F7E53">
      <w:pPr>
        <w:pStyle w:val="ListParagraph"/>
        <w:numPr>
          <w:ilvl w:val="0"/>
          <w:numId w:val="4"/>
        </w:numPr>
        <w:tabs>
          <w:tab w:val="left" w:pos="2520"/>
        </w:tabs>
        <w:ind w:left="2430" w:right="1123"/>
        <w:jc w:val="both"/>
        <w:rPr>
          <w:rFonts w:asciiTheme="majorHAnsi" w:hAnsiTheme="majorHAnsi" w:cstheme="majorHAnsi"/>
        </w:rPr>
      </w:pPr>
      <w:proofErr w:type="spellStart"/>
      <w:r w:rsidRPr="00D5653B">
        <w:rPr>
          <w:rFonts w:asciiTheme="majorHAnsi" w:hAnsiTheme="majorHAnsi" w:cstheme="majorHAnsi"/>
        </w:rPr>
        <w:t>Tìm</w:t>
      </w:r>
      <w:proofErr w:type="spellEnd"/>
      <w:r w:rsidRPr="00D5653B">
        <w:rPr>
          <w:rFonts w:asciiTheme="majorHAnsi" w:hAnsiTheme="majorHAnsi" w:cstheme="majorHAnsi"/>
          <w:spacing w:val="-4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hiểu</w:t>
      </w:r>
      <w:proofErr w:type="spellEnd"/>
      <w:r w:rsidRPr="00D5653B">
        <w:rPr>
          <w:rFonts w:asciiTheme="majorHAnsi" w:hAnsiTheme="majorHAnsi" w:cstheme="majorHAnsi"/>
          <w:spacing w:val="-1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các</w:t>
      </w:r>
      <w:proofErr w:type="spellEnd"/>
      <w:r w:rsidRPr="00D5653B">
        <w:rPr>
          <w:rFonts w:asciiTheme="majorHAnsi" w:hAnsiTheme="majorHAnsi" w:cstheme="majorHAnsi"/>
          <w:spacing w:val="-1"/>
        </w:rPr>
        <w:t xml:space="preserve"> </w:t>
      </w:r>
      <w:proofErr w:type="spellStart"/>
      <w:r w:rsidR="002816E0" w:rsidRPr="00D5653B">
        <w:rPr>
          <w:rFonts w:asciiTheme="majorHAnsi" w:hAnsiTheme="majorHAnsi" w:cstheme="majorHAnsi"/>
          <w:lang w:val="en-US"/>
        </w:rPr>
        <w:t>phương</w:t>
      </w:r>
      <w:proofErr w:type="spellEnd"/>
      <w:r w:rsidR="002816E0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2816E0" w:rsidRPr="00D5653B">
        <w:rPr>
          <w:rFonts w:asciiTheme="majorHAnsi" w:hAnsiTheme="majorHAnsi" w:cstheme="majorHAnsi"/>
          <w:lang w:val="en-US"/>
        </w:rPr>
        <w:t>pháp</w:t>
      </w:r>
      <w:proofErr w:type="spellEnd"/>
      <w:r w:rsidR="002816E0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hiện</w:t>
      </w:r>
      <w:proofErr w:type="spellEnd"/>
      <w:r w:rsidRPr="00D5653B">
        <w:rPr>
          <w:rFonts w:asciiTheme="majorHAnsi" w:hAnsiTheme="majorHAnsi" w:cstheme="majorHAnsi"/>
          <w:spacing w:val="-1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có</w:t>
      </w:r>
      <w:proofErr w:type="spellEnd"/>
      <w:r w:rsidRPr="00D5653B">
        <w:rPr>
          <w:rFonts w:asciiTheme="majorHAnsi" w:hAnsiTheme="majorHAnsi" w:cstheme="majorHAnsi"/>
        </w:rPr>
        <w:t>.</w:t>
      </w:r>
    </w:p>
    <w:p w14:paraId="5DE0B941" w14:textId="2116D743" w:rsidR="00A039F6" w:rsidRPr="00D5653B" w:rsidRDefault="00587955" w:rsidP="005F7E53">
      <w:pPr>
        <w:pStyle w:val="ListParagraph"/>
        <w:numPr>
          <w:ilvl w:val="0"/>
          <w:numId w:val="4"/>
        </w:numPr>
        <w:tabs>
          <w:tab w:val="left" w:pos="2520"/>
        </w:tabs>
        <w:spacing w:before="1"/>
        <w:ind w:left="2410" w:right="1123" w:hanging="340"/>
        <w:jc w:val="both"/>
        <w:rPr>
          <w:rFonts w:asciiTheme="majorHAnsi" w:hAnsiTheme="majorHAnsi" w:cstheme="majorHAnsi"/>
        </w:rPr>
      </w:pPr>
      <w:proofErr w:type="spellStart"/>
      <w:r w:rsidRPr="00D5653B">
        <w:rPr>
          <w:rFonts w:asciiTheme="majorHAnsi" w:hAnsiTheme="majorHAnsi" w:cstheme="majorHAnsi"/>
        </w:rPr>
        <w:t>Tìm</w:t>
      </w:r>
      <w:proofErr w:type="spellEnd"/>
      <w:r w:rsidRPr="00D5653B">
        <w:rPr>
          <w:rFonts w:asciiTheme="majorHAnsi" w:hAnsiTheme="majorHAnsi" w:cstheme="majorHAnsi"/>
          <w:spacing w:val="-4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hiểu</w:t>
      </w:r>
      <w:proofErr w:type="spellEnd"/>
      <w:r w:rsidRPr="00D5653B">
        <w:rPr>
          <w:rFonts w:asciiTheme="majorHAnsi" w:hAnsiTheme="majorHAnsi" w:cstheme="majorHAnsi"/>
          <w:spacing w:val="-1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nghiệp</w:t>
      </w:r>
      <w:proofErr w:type="spellEnd"/>
      <w:r w:rsidRPr="00D5653B">
        <w:rPr>
          <w:rFonts w:asciiTheme="majorHAnsi" w:hAnsiTheme="majorHAnsi" w:cstheme="majorHAnsi"/>
          <w:spacing w:val="-2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vụ</w:t>
      </w:r>
      <w:proofErr w:type="spellEnd"/>
      <w:r w:rsidRPr="00D5653B">
        <w:rPr>
          <w:rFonts w:asciiTheme="majorHAnsi" w:hAnsiTheme="majorHAnsi" w:cstheme="majorHAnsi"/>
        </w:rPr>
        <w:t>,</w:t>
      </w:r>
      <w:r w:rsidRPr="00D5653B">
        <w:rPr>
          <w:rFonts w:asciiTheme="majorHAnsi" w:hAnsiTheme="majorHAnsi" w:cstheme="majorHAnsi"/>
          <w:spacing w:val="-1"/>
        </w:rPr>
        <w:t xml:space="preserve"> </w:t>
      </w:r>
      <w:r w:rsidRPr="00D5653B">
        <w:rPr>
          <w:rFonts w:asciiTheme="majorHAnsi" w:hAnsiTheme="majorHAnsi" w:cstheme="majorHAnsi"/>
        </w:rPr>
        <w:t>quy</w:t>
      </w:r>
      <w:r w:rsidRPr="00D5653B">
        <w:rPr>
          <w:rFonts w:asciiTheme="majorHAnsi" w:hAnsiTheme="majorHAnsi" w:cstheme="majorHAnsi"/>
          <w:spacing w:val="-5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trình</w:t>
      </w:r>
      <w:proofErr w:type="spellEnd"/>
      <w:r w:rsidRPr="00D5653B">
        <w:rPr>
          <w:rFonts w:asciiTheme="majorHAnsi" w:hAnsiTheme="majorHAnsi" w:cstheme="majorHAnsi"/>
          <w:spacing w:val="-1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hoạt</w:t>
      </w:r>
      <w:proofErr w:type="spellEnd"/>
      <w:r w:rsidRPr="00D5653B">
        <w:rPr>
          <w:rFonts w:asciiTheme="majorHAnsi" w:hAnsiTheme="majorHAnsi" w:cstheme="majorHAnsi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động</w:t>
      </w:r>
      <w:proofErr w:type="spellEnd"/>
      <w:r w:rsidRPr="00D5653B">
        <w:rPr>
          <w:rFonts w:asciiTheme="majorHAnsi" w:hAnsiTheme="majorHAnsi" w:cstheme="majorHAnsi"/>
          <w:spacing w:val="-1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của</w:t>
      </w:r>
      <w:proofErr w:type="spellEnd"/>
      <w:r w:rsidRPr="00D5653B">
        <w:rPr>
          <w:rFonts w:asciiTheme="majorHAnsi" w:hAnsiTheme="majorHAnsi" w:cstheme="majorHAnsi"/>
          <w:spacing w:val="-2"/>
        </w:rPr>
        <w:t xml:space="preserve"> </w:t>
      </w:r>
      <w:proofErr w:type="spellStart"/>
      <w:r w:rsidR="002816E0" w:rsidRPr="00D5653B">
        <w:rPr>
          <w:rFonts w:asciiTheme="majorHAnsi" w:hAnsiTheme="majorHAnsi" w:cstheme="majorHAnsi"/>
          <w:lang w:val="en-US"/>
        </w:rPr>
        <w:t>các</w:t>
      </w:r>
      <w:proofErr w:type="spellEnd"/>
      <w:r w:rsidR="002816E0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2816E0" w:rsidRPr="00D5653B">
        <w:rPr>
          <w:rFonts w:asciiTheme="majorHAnsi" w:hAnsiTheme="majorHAnsi" w:cstheme="majorHAnsi"/>
          <w:lang w:val="en-US"/>
        </w:rPr>
        <w:t>ứng</w:t>
      </w:r>
      <w:proofErr w:type="spellEnd"/>
      <w:r w:rsidR="002816E0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2816E0" w:rsidRPr="00D5653B">
        <w:rPr>
          <w:rFonts w:asciiTheme="majorHAnsi" w:hAnsiTheme="majorHAnsi" w:cstheme="majorHAnsi"/>
          <w:lang w:val="en-US"/>
        </w:rPr>
        <w:t>dụng</w:t>
      </w:r>
      <w:proofErr w:type="spellEnd"/>
      <w:r w:rsidR="002816E0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2816E0" w:rsidRPr="00D5653B">
        <w:rPr>
          <w:rFonts w:asciiTheme="majorHAnsi" w:hAnsiTheme="majorHAnsi" w:cstheme="majorHAnsi"/>
          <w:lang w:val="en-US"/>
        </w:rPr>
        <w:t>thương</w:t>
      </w:r>
      <w:proofErr w:type="spellEnd"/>
      <w:r w:rsidR="002816E0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2816E0" w:rsidRPr="00D5653B">
        <w:rPr>
          <w:rFonts w:asciiTheme="majorHAnsi" w:hAnsiTheme="majorHAnsi" w:cstheme="majorHAnsi"/>
          <w:lang w:val="en-US"/>
        </w:rPr>
        <w:t>mại</w:t>
      </w:r>
      <w:proofErr w:type="spellEnd"/>
      <w:r w:rsidR="002816E0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2816E0" w:rsidRPr="00D5653B">
        <w:rPr>
          <w:rFonts w:asciiTheme="majorHAnsi" w:hAnsiTheme="majorHAnsi" w:cstheme="majorHAnsi"/>
          <w:lang w:val="en-US"/>
        </w:rPr>
        <w:t>điện</w:t>
      </w:r>
      <w:proofErr w:type="spellEnd"/>
      <w:r w:rsidR="002816E0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2816E0" w:rsidRPr="00D5653B">
        <w:rPr>
          <w:rFonts w:asciiTheme="majorHAnsi" w:hAnsiTheme="majorHAnsi" w:cstheme="majorHAnsi"/>
          <w:lang w:val="en-US"/>
        </w:rPr>
        <w:t>tử</w:t>
      </w:r>
      <w:proofErr w:type="spellEnd"/>
      <w:r w:rsidR="002816E0" w:rsidRPr="00D5653B">
        <w:rPr>
          <w:rFonts w:asciiTheme="majorHAnsi" w:hAnsiTheme="majorHAnsi" w:cstheme="majorHAnsi"/>
          <w:lang w:val="en-US"/>
        </w:rPr>
        <w:t xml:space="preserve"> và </w:t>
      </w:r>
      <w:proofErr w:type="spellStart"/>
      <w:r w:rsidR="002816E0" w:rsidRPr="00D5653B">
        <w:rPr>
          <w:rFonts w:asciiTheme="majorHAnsi" w:hAnsiTheme="majorHAnsi" w:cstheme="majorHAnsi"/>
          <w:lang w:val="en-US"/>
        </w:rPr>
        <w:t>các</w:t>
      </w:r>
      <w:proofErr w:type="spellEnd"/>
      <w:r w:rsidR="002816E0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2816E0" w:rsidRPr="00D5653B">
        <w:rPr>
          <w:rFonts w:asciiTheme="majorHAnsi" w:hAnsiTheme="majorHAnsi" w:cstheme="majorHAnsi"/>
          <w:lang w:val="en-US"/>
        </w:rPr>
        <w:t>ứng</w:t>
      </w:r>
      <w:proofErr w:type="spellEnd"/>
      <w:r w:rsidR="002816E0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2816E0" w:rsidRPr="00D5653B">
        <w:rPr>
          <w:rFonts w:asciiTheme="majorHAnsi" w:hAnsiTheme="majorHAnsi" w:cstheme="majorHAnsi"/>
          <w:lang w:val="en-US"/>
        </w:rPr>
        <w:t>dụng</w:t>
      </w:r>
      <w:proofErr w:type="spellEnd"/>
      <w:r w:rsidR="002816E0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F4772D" w:rsidRPr="00D5653B">
        <w:rPr>
          <w:rFonts w:asciiTheme="majorHAnsi" w:hAnsiTheme="majorHAnsi" w:cstheme="majorHAnsi"/>
          <w:lang w:val="en-US"/>
        </w:rPr>
        <w:t>mua</w:t>
      </w:r>
      <w:proofErr w:type="spellEnd"/>
      <w:r w:rsidR="00F4772D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F4772D" w:rsidRPr="00D5653B">
        <w:rPr>
          <w:rFonts w:asciiTheme="majorHAnsi" w:hAnsiTheme="majorHAnsi" w:cstheme="majorHAnsi"/>
          <w:lang w:val="en-US"/>
        </w:rPr>
        <w:t>bán</w:t>
      </w:r>
      <w:proofErr w:type="spellEnd"/>
      <w:r w:rsidR="00F4772D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F4772D" w:rsidRPr="00D5653B">
        <w:rPr>
          <w:rFonts w:asciiTheme="majorHAnsi" w:hAnsiTheme="majorHAnsi" w:cstheme="majorHAnsi"/>
          <w:lang w:val="en-US"/>
        </w:rPr>
        <w:t>trực</w:t>
      </w:r>
      <w:proofErr w:type="spellEnd"/>
      <w:r w:rsidR="00F4772D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F4772D" w:rsidRPr="00D5653B">
        <w:rPr>
          <w:rFonts w:asciiTheme="majorHAnsi" w:hAnsiTheme="majorHAnsi" w:cstheme="majorHAnsi"/>
          <w:lang w:val="en-US"/>
        </w:rPr>
        <w:t>tuyến</w:t>
      </w:r>
      <w:proofErr w:type="spellEnd"/>
      <w:r w:rsidR="00F4772D" w:rsidRPr="00D5653B">
        <w:rPr>
          <w:rFonts w:asciiTheme="majorHAnsi" w:hAnsiTheme="majorHAnsi" w:cstheme="majorHAnsi"/>
          <w:lang w:val="en-US"/>
        </w:rPr>
        <w:t xml:space="preserve"> của </w:t>
      </w:r>
      <w:proofErr w:type="spellStart"/>
      <w:r w:rsidR="0040561B" w:rsidRPr="00D5653B">
        <w:rPr>
          <w:rFonts w:asciiTheme="majorHAnsi" w:hAnsiTheme="majorHAnsi" w:cstheme="majorHAnsi"/>
          <w:lang w:val="en-US"/>
        </w:rPr>
        <w:t>các</w:t>
      </w:r>
      <w:proofErr w:type="spellEnd"/>
      <w:r w:rsidR="0040561B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40561B" w:rsidRPr="00D5653B">
        <w:rPr>
          <w:rFonts w:asciiTheme="majorHAnsi" w:hAnsiTheme="majorHAnsi" w:cstheme="majorHAnsi"/>
          <w:lang w:val="en-US"/>
        </w:rPr>
        <w:t>thương</w:t>
      </w:r>
      <w:proofErr w:type="spellEnd"/>
      <w:r w:rsidR="0040561B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40561B" w:rsidRPr="00D5653B">
        <w:rPr>
          <w:rFonts w:asciiTheme="majorHAnsi" w:hAnsiTheme="majorHAnsi" w:cstheme="majorHAnsi"/>
          <w:lang w:val="en-US"/>
        </w:rPr>
        <w:t>hiệu</w:t>
      </w:r>
      <w:proofErr w:type="spellEnd"/>
      <w:r w:rsidR="0040561B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40561B" w:rsidRPr="00D5653B">
        <w:rPr>
          <w:rFonts w:asciiTheme="majorHAnsi" w:hAnsiTheme="majorHAnsi" w:cstheme="majorHAnsi"/>
          <w:lang w:val="en-US"/>
        </w:rPr>
        <w:t>nổi</w:t>
      </w:r>
      <w:proofErr w:type="spellEnd"/>
      <w:r w:rsidR="0040561B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40561B" w:rsidRPr="00D5653B">
        <w:rPr>
          <w:rFonts w:asciiTheme="majorHAnsi" w:hAnsiTheme="majorHAnsi" w:cstheme="majorHAnsi"/>
          <w:lang w:val="en-US"/>
        </w:rPr>
        <w:t>tiếng</w:t>
      </w:r>
      <w:proofErr w:type="spellEnd"/>
      <w:r w:rsidRPr="00D5653B">
        <w:rPr>
          <w:rFonts w:asciiTheme="majorHAnsi" w:hAnsiTheme="majorHAnsi" w:cstheme="majorHAnsi"/>
        </w:rPr>
        <w:t>.</w:t>
      </w:r>
    </w:p>
    <w:p w14:paraId="112FD260" w14:textId="043D95B9" w:rsidR="00A039F6" w:rsidRPr="00D5653B" w:rsidRDefault="00587955" w:rsidP="005F7E53">
      <w:pPr>
        <w:pStyle w:val="ListParagraph"/>
        <w:numPr>
          <w:ilvl w:val="0"/>
          <w:numId w:val="4"/>
        </w:numPr>
        <w:tabs>
          <w:tab w:val="left" w:pos="2520"/>
        </w:tabs>
        <w:spacing w:before="1"/>
        <w:ind w:left="2430" w:right="1123"/>
        <w:jc w:val="both"/>
        <w:rPr>
          <w:rFonts w:asciiTheme="majorHAnsi" w:hAnsiTheme="majorHAnsi" w:cstheme="majorHAnsi"/>
        </w:rPr>
      </w:pPr>
      <w:proofErr w:type="spellStart"/>
      <w:r w:rsidRPr="00D5653B">
        <w:rPr>
          <w:rFonts w:asciiTheme="majorHAnsi" w:hAnsiTheme="majorHAnsi" w:cstheme="majorHAnsi"/>
        </w:rPr>
        <w:t>Phác</w:t>
      </w:r>
      <w:proofErr w:type="spellEnd"/>
      <w:r w:rsidRPr="00D5653B">
        <w:rPr>
          <w:rFonts w:asciiTheme="majorHAnsi" w:hAnsiTheme="majorHAnsi" w:cstheme="majorHAnsi"/>
          <w:spacing w:val="-3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họa</w:t>
      </w:r>
      <w:proofErr w:type="spellEnd"/>
      <w:r w:rsidRPr="00D5653B">
        <w:rPr>
          <w:rFonts w:asciiTheme="majorHAnsi" w:hAnsiTheme="majorHAnsi" w:cstheme="majorHAnsi"/>
          <w:spacing w:val="-1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hệ</w:t>
      </w:r>
      <w:proofErr w:type="spellEnd"/>
      <w:r w:rsidRPr="00D5653B">
        <w:rPr>
          <w:rFonts w:asciiTheme="majorHAnsi" w:hAnsiTheme="majorHAnsi" w:cstheme="majorHAnsi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thống</w:t>
      </w:r>
      <w:proofErr w:type="spellEnd"/>
      <w:r w:rsidRPr="00D5653B">
        <w:rPr>
          <w:rFonts w:asciiTheme="majorHAnsi" w:hAnsiTheme="majorHAnsi" w:cstheme="majorHAnsi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tổng</w:t>
      </w:r>
      <w:proofErr w:type="spellEnd"/>
      <w:r w:rsidRPr="00D5653B">
        <w:rPr>
          <w:rFonts w:asciiTheme="majorHAnsi" w:hAnsiTheme="majorHAnsi" w:cstheme="majorHAnsi"/>
          <w:spacing w:val="-1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quát</w:t>
      </w:r>
      <w:proofErr w:type="spellEnd"/>
      <w:r w:rsidRPr="00D5653B">
        <w:rPr>
          <w:rFonts w:asciiTheme="majorHAnsi" w:hAnsiTheme="majorHAnsi" w:cstheme="majorHAnsi"/>
          <w:spacing w:val="-2"/>
        </w:rPr>
        <w:t xml:space="preserve"> </w:t>
      </w:r>
      <w:r w:rsidRPr="00D5653B">
        <w:rPr>
          <w:rFonts w:asciiTheme="majorHAnsi" w:hAnsiTheme="majorHAnsi" w:cstheme="majorHAnsi"/>
        </w:rPr>
        <w:t>(</w:t>
      </w:r>
      <w:proofErr w:type="spellStart"/>
      <w:r w:rsidRPr="00D5653B">
        <w:rPr>
          <w:rFonts w:asciiTheme="majorHAnsi" w:hAnsiTheme="majorHAnsi" w:cstheme="majorHAnsi"/>
        </w:rPr>
        <w:t>thiết</w:t>
      </w:r>
      <w:proofErr w:type="spellEnd"/>
      <w:r w:rsidRPr="00D5653B">
        <w:rPr>
          <w:rFonts w:asciiTheme="majorHAnsi" w:hAnsiTheme="majorHAnsi" w:cstheme="majorHAnsi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kế</w:t>
      </w:r>
      <w:proofErr w:type="spellEnd"/>
      <w:r w:rsidR="0040561B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40561B" w:rsidRPr="00D5653B">
        <w:rPr>
          <w:rFonts w:asciiTheme="majorHAnsi" w:hAnsiTheme="majorHAnsi" w:cstheme="majorHAnsi"/>
          <w:lang w:val="en-US"/>
        </w:rPr>
        <w:t>cơ</w:t>
      </w:r>
      <w:proofErr w:type="spellEnd"/>
      <w:r w:rsidR="0040561B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40561B" w:rsidRPr="00D5653B">
        <w:rPr>
          <w:rFonts w:asciiTheme="majorHAnsi" w:hAnsiTheme="majorHAnsi" w:cstheme="majorHAnsi"/>
          <w:lang w:val="en-US"/>
        </w:rPr>
        <w:t>sở</w:t>
      </w:r>
      <w:proofErr w:type="spellEnd"/>
      <w:r w:rsidRPr="00D5653B">
        <w:rPr>
          <w:rFonts w:asciiTheme="majorHAnsi" w:hAnsiTheme="majorHAnsi" w:cstheme="majorHAnsi"/>
          <w:spacing w:val="-3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dữ</w:t>
      </w:r>
      <w:proofErr w:type="spellEnd"/>
      <w:r w:rsidRPr="00D5653B">
        <w:rPr>
          <w:rFonts w:asciiTheme="majorHAnsi" w:hAnsiTheme="majorHAnsi" w:cstheme="majorHAnsi"/>
          <w:spacing w:val="-1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liệu</w:t>
      </w:r>
      <w:proofErr w:type="spellEnd"/>
      <w:r w:rsidRPr="00D5653B">
        <w:rPr>
          <w:rFonts w:asciiTheme="majorHAnsi" w:hAnsiTheme="majorHAnsi" w:cstheme="majorHAnsi"/>
        </w:rPr>
        <w:t>,</w:t>
      </w:r>
      <w:r w:rsidRPr="00D5653B">
        <w:rPr>
          <w:rFonts w:asciiTheme="majorHAnsi" w:hAnsiTheme="majorHAnsi" w:cstheme="majorHAnsi"/>
          <w:spacing w:val="-1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xử</w:t>
      </w:r>
      <w:proofErr w:type="spellEnd"/>
      <w:r w:rsidRPr="00D5653B">
        <w:rPr>
          <w:rFonts w:asciiTheme="majorHAnsi" w:hAnsiTheme="majorHAnsi" w:cstheme="majorHAnsi"/>
          <w:spacing w:val="-1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lý</w:t>
      </w:r>
      <w:proofErr w:type="spellEnd"/>
      <w:r w:rsidRPr="00D5653B">
        <w:rPr>
          <w:rFonts w:asciiTheme="majorHAnsi" w:hAnsiTheme="majorHAnsi" w:cstheme="majorHAnsi"/>
          <w:spacing w:val="-3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dữ</w:t>
      </w:r>
      <w:proofErr w:type="spellEnd"/>
      <w:r w:rsidRPr="00D5653B">
        <w:rPr>
          <w:rFonts w:asciiTheme="majorHAnsi" w:hAnsiTheme="majorHAnsi" w:cstheme="majorHAnsi"/>
          <w:spacing w:val="-1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liệu</w:t>
      </w:r>
      <w:proofErr w:type="spellEnd"/>
      <w:r w:rsidRPr="00D5653B">
        <w:rPr>
          <w:rFonts w:asciiTheme="majorHAnsi" w:hAnsiTheme="majorHAnsi" w:cstheme="majorHAnsi"/>
        </w:rPr>
        <w:t>,</w:t>
      </w:r>
      <w:r w:rsidRPr="00D5653B">
        <w:rPr>
          <w:rFonts w:asciiTheme="majorHAnsi" w:hAnsiTheme="majorHAnsi" w:cstheme="majorHAnsi"/>
          <w:spacing w:val="-1"/>
        </w:rPr>
        <w:t xml:space="preserve"> </w:t>
      </w:r>
      <w:r w:rsidRPr="00D5653B">
        <w:rPr>
          <w:rFonts w:asciiTheme="majorHAnsi" w:hAnsiTheme="majorHAnsi" w:cstheme="majorHAnsi"/>
        </w:rPr>
        <w:t>…).</w:t>
      </w:r>
    </w:p>
    <w:p w14:paraId="74946550" w14:textId="14421CAE" w:rsidR="00A039F6" w:rsidRDefault="00587955" w:rsidP="005F7E53">
      <w:pPr>
        <w:pStyle w:val="ListParagraph"/>
        <w:numPr>
          <w:ilvl w:val="0"/>
          <w:numId w:val="4"/>
        </w:numPr>
        <w:tabs>
          <w:tab w:val="left" w:pos="2520"/>
        </w:tabs>
        <w:spacing w:before="98"/>
        <w:ind w:left="2430" w:right="1123"/>
        <w:jc w:val="both"/>
        <w:rPr>
          <w:rFonts w:asciiTheme="majorHAnsi" w:hAnsiTheme="majorHAnsi" w:cstheme="majorHAnsi"/>
        </w:rPr>
      </w:pPr>
      <w:r w:rsidRPr="00D5653B">
        <w:rPr>
          <w:rFonts w:asciiTheme="majorHAnsi" w:hAnsiTheme="majorHAnsi" w:cstheme="majorHAnsi"/>
        </w:rPr>
        <w:t>Tham</w:t>
      </w:r>
      <w:r w:rsidRPr="00D5653B">
        <w:rPr>
          <w:rFonts w:asciiTheme="majorHAnsi" w:hAnsiTheme="majorHAnsi" w:cstheme="majorHAnsi"/>
          <w:spacing w:val="15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khảo</w:t>
      </w:r>
      <w:proofErr w:type="spellEnd"/>
      <w:r w:rsidRPr="00D5653B">
        <w:rPr>
          <w:rFonts w:asciiTheme="majorHAnsi" w:hAnsiTheme="majorHAnsi" w:cstheme="majorHAnsi"/>
          <w:spacing w:val="17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các</w:t>
      </w:r>
      <w:proofErr w:type="spellEnd"/>
      <w:r w:rsidRPr="00D5653B">
        <w:rPr>
          <w:rFonts w:asciiTheme="majorHAnsi" w:hAnsiTheme="majorHAnsi" w:cstheme="majorHAnsi"/>
          <w:spacing w:val="19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ứng</w:t>
      </w:r>
      <w:proofErr w:type="spellEnd"/>
      <w:r w:rsidRPr="00D5653B">
        <w:rPr>
          <w:rFonts w:asciiTheme="majorHAnsi" w:hAnsiTheme="majorHAnsi" w:cstheme="majorHAnsi"/>
          <w:spacing w:val="17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dụng</w:t>
      </w:r>
      <w:proofErr w:type="spellEnd"/>
      <w:r w:rsidRPr="00D5653B">
        <w:rPr>
          <w:rFonts w:asciiTheme="majorHAnsi" w:hAnsiTheme="majorHAnsi" w:cstheme="majorHAnsi"/>
          <w:spacing w:val="17"/>
        </w:rPr>
        <w:t xml:space="preserve"> </w:t>
      </w:r>
      <w:r w:rsidRPr="00D5653B">
        <w:rPr>
          <w:rFonts w:asciiTheme="majorHAnsi" w:hAnsiTheme="majorHAnsi" w:cstheme="majorHAnsi"/>
        </w:rPr>
        <w:t>tương</w:t>
      </w:r>
      <w:r w:rsidRPr="00D5653B">
        <w:rPr>
          <w:rFonts w:asciiTheme="majorHAnsi" w:hAnsiTheme="majorHAnsi" w:cstheme="majorHAnsi"/>
          <w:spacing w:val="18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tự</w:t>
      </w:r>
      <w:proofErr w:type="spellEnd"/>
      <w:r w:rsidRPr="00D5653B">
        <w:rPr>
          <w:rFonts w:asciiTheme="majorHAnsi" w:hAnsiTheme="majorHAnsi" w:cstheme="majorHAnsi"/>
        </w:rPr>
        <w:t>:</w:t>
      </w:r>
      <w:r w:rsidR="00A6447A" w:rsidRPr="00D5653B">
        <w:rPr>
          <w:rFonts w:asciiTheme="majorHAnsi" w:hAnsiTheme="majorHAnsi" w:cstheme="majorHAnsi"/>
          <w:lang w:val="en-US"/>
        </w:rPr>
        <w:t xml:space="preserve"> SHEIN, Shopee, </w:t>
      </w:r>
      <w:r w:rsidRPr="00D5653B">
        <w:rPr>
          <w:rFonts w:asciiTheme="majorHAnsi" w:hAnsiTheme="majorHAnsi" w:cstheme="majorHAnsi"/>
        </w:rPr>
        <w:t>, …</w:t>
      </w:r>
    </w:p>
    <w:p w14:paraId="4752FDED" w14:textId="5B98FAA3" w:rsidR="002A388B" w:rsidRPr="00D5653B" w:rsidRDefault="002A388B" w:rsidP="005F7E53">
      <w:pPr>
        <w:pStyle w:val="ListParagraph"/>
        <w:numPr>
          <w:ilvl w:val="0"/>
          <w:numId w:val="4"/>
        </w:numPr>
        <w:tabs>
          <w:tab w:val="left" w:pos="2410"/>
        </w:tabs>
        <w:spacing w:before="98"/>
        <w:ind w:left="2430" w:right="1123"/>
        <w:jc w:val="both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  <w:lang w:val="vi-VN"/>
        </w:rPr>
        <w:t xml:space="preserve">Tham </w:t>
      </w:r>
      <w:proofErr w:type="spellStart"/>
      <w:r>
        <w:rPr>
          <w:rFonts w:asciiTheme="majorHAnsi" w:hAnsiTheme="majorHAnsi" w:cstheme="majorHAnsi"/>
          <w:lang w:val="vi-VN"/>
        </w:rPr>
        <w:t>khảo</w:t>
      </w:r>
      <w:proofErr w:type="spellEnd"/>
      <w:r>
        <w:rPr>
          <w:rFonts w:asciiTheme="majorHAnsi" w:hAnsiTheme="majorHAnsi" w:cstheme="majorHAnsi"/>
          <w:lang w:val="vi-VN"/>
        </w:rPr>
        <w:t xml:space="preserve"> ý </w:t>
      </w:r>
      <w:proofErr w:type="spellStart"/>
      <w:r>
        <w:rPr>
          <w:rFonts w:asciiTheme="majorHAnsi" w:hAnsiTheme="majorHAnsi" w:cstheme="majorHAnsi"/>
          <w:lang w:val="vi-VN"/>
        </w:rPr>
        <w:t>kiến</w:t>
      </w:r>
      <w:proofErr w:type="spellEnd"/>
      <w:r>
        <w:rPr>
          <w:rFonts w:asciiTheme="majorHAnsi" w:hAnsiTheme="majorHAnsi" w:cstheme="majorHAnsi"/>
          <w:lang w:val="vi-VN"/>
        </w:rPr>
        <w:t xml:space="preserve"> </w:t>
      </w:r>
      <w:proofErr w:type="spellStart"/>
      <w:r>
        <w:rPr>
          <w:rFonts w:asciiTheme="majorHAnsi" w:hAnsiTheme="majorHAnsi" w:cstheme="majorHAnsi"/>
          <w:lang w:val="vi-VN"/>
        </w:rPr>
        <w:t>của</w:t>
      </w:r>
      <w:proofErr w:type="spellEnd"/>
      <w:r>
        <w:rPr>
          <w:rFonts w:asciiTheme="majorHAnsi" w:hAnsiTheme="majorHAnsi" w:cstheme="majorHAnsi"/>
          <w:lang w:val="vi-VN"/>
        </w:rPr>
        <w:t xml:space="preserve"> </w:t>
      </w:r>
      <w:proofErr w:type="spellStart"/>
      <w:r>
        <w:rPr>
          <w:rFonts w:asciiTheme="majorHAnsi" w:hAnsiTheme="majorHAnsi" w:cstheme="majorHAnsi"/>
          <w:lang w:val="vi-VN"/>
        </w:rPr>
        <w:t>giảng</w:t>
      </w:r>
      <w:proofErr w:type="spellEnd"/>
      <w:r>
        <w:rPr>
          <w:rFonts w:asciiTheme="majorHAnsi" w:hAnsiTheme="majorHAnsi" w:cstheme="majorHAnsi"/>
          <w:lang w:val="vi-VN"/>
        </w:rPr>
        <w:t xml:space="preserve"> viên </w:t>
      </w:r>
      <w:proofErr w:type="spellStart"/>
      <w:r>
        <w:rPr>
          <w:rFonts w:asciiTheme="majorHAnsi" w:hAnsiTheme="majorHAnsi" w:cstheme="majorHAnsi"/>
          <w:lang w:val="vi-VN"/>
        </w:rPr>
        <w:t>hướng</w:t>
      </w:r>
      <w:proofErr w:type="spellEnd"/>
      <w:r>
        <w:rPr>
          <w:rFonts w:asciiTheme="majorHAnsi" w:hAnsiTheme="majorHAnsi" w:cstheme="majorHAnsi"/>
          <w:lang w:val="vi-VN"/>
        </w:rPr>
        <w:t xml:space="preserve"> </w:t>
      </w:r>
      <w:proofErr w:type="spellStart"/>
      <w:r>
        <w:rPr>
          <w:rFonts w:asciiTheme="majorHAnsi" w:hAnsiTheme="majorHAnsi" w:cstheme="majorHAnsi"/>
          <w:lang w:val="vi-VN"/>
        </w:rPr>
        <w:t>dẫn</w:t>
      </w:r>
      <w:proofErr w:type="spellEnd"/>
      <w:r>
        <w:rPr>
          <w:rFonts w:asciiTheme="majorHAnsi" w:hAnsiTheme="majorHAnsi" w:cstheme="majorHAnsi"/>
          <w:lang w:val="vi-VN"/>
        </w:rPr>
        <w:t xml:space="preserve"> </w:t>
      </w:r>
      <w:proofErr w:type="spellStart"/>
      <w:r>
        <w:rPr>
          <w:rFonts w:asciiTheme="majorHAnsi" w:hAnsiTheme="majorHAnsi" w:cstheme="majorHAnsi"/>
          <w:lang w:val="vi-VN"/>
        </w:rPr>
        <w:t>để</w:t>
      </w:r>
      <w:proofErr w:type="spellEnd"/>
      <w:r>
        <w:rPr>
          <w:rFonts w:asciiTheme="majorHAnsi" w:hAnsiTheme="majorHAnsi" w:cstheme="majorHAnsi"/>
          <w:lang w:val="vi-VN"/>
        </w:rPr>
        <w:t xml:space="preserve"> </w:t>
      </w:r>
      <w:proofErr w:type="spellStart"/>
      <w:r>
        <w:rPr>
          <w:rFonts w:asciiTheme="majorHAnsi" w:hAnsiTheme="majorHAnsi" w:cstheme="majorHAnsi"/>
          <w:lang w:val="vi-VN"/>
        </w:rPr>
        <w:t>được</w:t>
      </w:r>
      <w:proofErr w:type="spellEnd"/>
      <w:r>
        <w:rPr>
          <w:rFonts w:asciiTheme="majorHAnsi" w:hAnsiTheme="majorHAnsi" w:cstheme="majorHAnsi"/>
          <w:lang w:val="vi-VN"/>
        </w:rPr>
        <w:t xml:space="preserve"> </w:t>
      </w:r>
      <w:proofErr w:type="spellStart"/>
      <w:r>
        <w:rPr>
          <w:rFonts w:asciiTheme="majorHAnsi" w:hAnsiTheme="majorHAnsi" w:cstheme="majorHAnsi"/>
          <w:lang w:val="vi-VN"/>
        </w:rPr>
        <w:t>định</w:t>
      </w:r>
      <w:proofErr w:type="spellEnd"/>
      <w:r>
        <w:rPr>
          <w:rFonts w:asciiTheme="majorHAnsi" w:hAnsiTheme="majorHAnsi" w:cstheme="majorHAnsi"/>
          <w:lang w:val="vi-VN"/>
        </w:rPr>
        <w:t xml:space="preserve"> </w:t>
      </w:r>
      <w:proofErr w:type="spellStart"/>
      <w:r>
        <w:rPr>
          <w:rFonts w:asciiTheme="majorHAnsi" w:hAnsiTheme="majorHAnsi" w:cstheme="majorHAnsi"/>
          <w:lang w:val="vi-VN"/>
        </w:rPr>
        <w:t>hướng</w:t>
      </w:r>
      <w:proofErr w:type="spellEnd"/>
      <w:r>
        <w:rPr>
          <w:rFonts w:asciiTheme="majorHAnsi" w:hAnsiTheme="majorHAnsi" w:cstheme="majorHAnsi"/>
          <w:lang w:val="vi-VN"/>
        </w:rPr>
        <w:t xml:space="preserve"> </w:t>
      </w:r>
      <w:proofErr w:type="spellStart"/>
      <w:r>
        <w:rPr>
          <w:rFonts w:asciiTheme="majorHAnsi" w:hAnsiTheme="majorHAnsi" w:cstheme="majorHAnsi"/>
          <w:lang w:val="vi-VN"/>
        </w:rPr>
        <w:t>đúng</w:t>
      </w:r>
      <w:proofErr w:type="spellEnd"/>
      <w:r>
        <w:rPr>
          <w:rFonts w:asciiTheme="majorHAnsi" w:hAnsiTheme="majorHAnsi" w:cstheme="majorHAnsi"/>
          <w:lang w:val="vi-VN"/>
        </w:rPr>
        <w:t xml:space="preserve">, </w:t>
      </w:r>
      <w:proofErr w:type="spellStart"/>
      <w:r>
        <w:rPr>
          <w:rFonts w:asciiTheme="majorHAnsi" w:hAnsiTheme="majorHAnsi" w:cstheme="majorHAnsi"/>
          <w:lang w:val="vi-VN"/>
        </w:rPr>
        <w:lastRenderedPageBreak/>
        <w:t>nhằm</w:t>
      </w:r>
      <w:proofErr w:type="spellEnd"/>
      <w:r>
        <w:rPr>
          <w:rFonts w:asciiTheme="majorHAnsi" w:hAnsiTheme="majorHAnsi" w:cstheme="majorHAnsi"/>
          <w:lang w:val="vi-VN"/>
        </w:rPr>
        <w:t xml:space="preserve"> </w:t>
      </w:r>
      <w:proofErr w:type="spellStart"/>
      <w:r>
        <w:rPr>
          <w:rFonts w:asciiTheme="majorHAnsi" w:hAnsiTheme="majorHAnsi" w:cstheme="majorHAnsi"/>
          <w:lang w:val="vi-VN"/>
        </w:rPr>
        <w:t>đạt</w:t>
      </w:r>
      <w:proofErr w:type="spellEnd"/>
      <w:r>
        <w:rPr>
          <w:rFonts w:asciiTheme="majorHAnsi" w:hAnsiTheme="majorHAnsi" w:cstheme="majorHAnsi"/>
          <w:lang w:val="vi-VN"/>
        </w:rPr>
        <w:t xml:space="preserve"> </w:t>
      </w:r>
      <w:proofErr w:type="spellStart"/>
      <w:r>
        <w:rPr>
          <w:rFonts w:asciiTheme="majorHAnsi" w:hAnsiTheme="majorHAnsi" w:cstheme="majorHAnsi"/>
          <w:lang w:val="vi-VN"/>
        </w:rPr>
        <w:t>kết</w:t>
      </w:r>
      <w:proofErr w:type="spellEnd"/>
      <w:r>
        <w:rPr>
          <w:rFonts w:asciiTheme="majorHAnsi" w:hAnsiTheme="majorHAnsi" w:cstheme="majorHAnsi"/>
          <w:lang w:val="vi-VN"/>
        </w:rPr>
        <w:t xml:space="preserve"> </w:t>
      </w:r>
      <w:proofErr w:type="spellStart"/>
      <w:r>
        <w:rPr>
          <w:rFonts w:asciiTheme="majorHAnsi" w:hAnsiTheme="majorHAnsi" w:cstheme="majorHAnsi"/>
          <w:lang w:val="vi-VN"/>
        </w:rPr>
        <w:t>quả</w:t>
      </w:r>
      <w:proofErr w:type="spellEnd"/>
      <w:r>
        <w:rPr>
          <w:rFonts w:asciiTheme="majorHAnsi" w:hAnsiTheme="majorHAnsi" w:cstheme="majorHAnsi"/>
          <w:lang w:val="vi-VN"/>
        </w:rPr>
        <w:t xml:space="preserve"> </w:t>
      </w:r>
      <w:proofErr w:type="spellStart"/>
      <w:r>
        <w:rPr>
          <w:rFonts w:asciiTheme="majorHAnsi" w:hAnsiTheme="majorHAnsi" w:cstheme="majorHAnsi"/>
          <w:lang w:val="vi-VN"/>
        </w:rPr>
        <w:t>tốt</w:t>
      </w:r>
      <w:proofErr w:type="spellEnd"/>
      <w:r>
        <w:rPr>
          <w:rFonts w:asciiTheme="majorHAnsi" w:hAnsiTheme="majorHAnsi" w:cstheme="majorHAnsi"/>
          <w:lang w:val="vi-VN"/>
        </w:rPr>
        <w:t xml:space="preserve"> </w:t>
      </w:r>
      <w:proofErr w:type="spellStart"/>
      <w:r>
        <w:rPr>
          <w:rFonts w:asciiTheme="majorHAnsi" w:hAnsiTheme="majorHAnsi" w:cstheme="majorHAnsi"/>
          <w:lang w:val="vi-VN"/>
        </w:rPr>
        <w:t>nhất</w:t>
      </w:r>
      <w:proofErr w:type="spellEnd"/>
      <w:r>
        <w:rPr>
          <w:rFonts w:asciiTheme="majorHAnsi" w:hAnsiTheme="majorHAnsi" w:cstheme="majorHAnsi"/>
          <w:lang w:val="vi-VN"/>
        </w:rPr>
        <w:t>.</w:t>
      </w:r>
    </w:p>
    <w:p w14:paraId="17BF5BA1" w14:textId="615BBD2A" w:rsidR="00A039F6" w:rsidRPr="00D5653B" w:rsidRDefault="00587955" w:rsidP="005F7E53">
      <w:pPr>
        <w:pStyle w:val="ListParagraph"/>
        <w:numPr>
          <w:ilvl w:val="0"/>
          <w:numId w:val="4"/>
        </w:numPr>
        <w:tabs>
          <w:tab w:val="left" w:pos="2520"/>
        </w:tabs>
        <w:spacing w:before="121"/>
        <w:ind w:left="2430" w:right="1123"/>
        <w:jc w:val="both"/>
        <w:rPr>
          <w:rFonts w:asciiTheme="majorHAnsi" w:hAnsiTheme="majorHAnsi" w:cstheme="majorHAnsi"/>
        </w:rPr>
      </w:pPr>
      <w:proofErr w:type="spellStart"/>
      <w:r w:rsidRPr="00D5653B">
        <w:rPr>
          <w:rFonts w:asciiTheme="majorHAnsi" w:hAnsiTheme="majorHAnsi" w:cstheme="majorHAnsi"/>
        </w:rPr>
        <w:t>Thiết</w:t>
      </w:r>
      <w:proofErr w:type="spellEnd"/>
      <w:r w:rsidRPr="00D5653B">
        <w:rPr>
          <w:rFonts w:asciiTheme="majorHAnsi" w:hAnsiTheme="majorHAnsi" w:cstheme="majorHAnsi"/>
          <w:spacing w:val="-9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kế</w:t>
      </w:r>
      <w:proofErr w:type="spellEnd"/>
      <w:r w:rsidRPr="00D5653B">
        <w:rPr>
          <w:rFonts w:asciiTheme="majorHAnsi" w:hAnsiTheme="majorHAnsi" w:cstheme="majorHAnsi"/>
          <w:spacing w:val="-6"/>
        </w:rPr>
        <w:t xml:space="preserve"> </w:t>
      </w:r>
      <w:r w:rsidRPr="00D5653B">
        <w:rPr>
          <w:rFonts w:asciiTheme="majorHAnsi" w:hAnsiTheme="majorHAnsi" w:cstheme="majorHAnsi"/>
        </w:rPr>
        <w:t>giao</w:t>
      </w:r>
      <w:r w:rsidRPr="00D5653B">
        <w:rPr>
          <w:rFonts w:asciiTheme="majorHAnsi" w:hAnsiTheme="majorHAnsi" w:cstheme="majorHAnsi"/>
          <w:spacing w:val="-6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diện</w:t>
      </w:r>
      <w:proofErr w:type="spellEnd"/>
      <w:r w:rsidRPr="00D5653B">
        <w:rPr>
          <w:rFonts w:asciiTheme="majorHAnsi" w:hAnsiTheme="majorHAnsi" w:cstheme="majorHAnsi"/>
        </w:rPr>
        <w:t>,</w:t>
      </w:r>
      <w:r w:rsidRPr="00D5653B">
        <w:rPr>
          <w:rFonts w:asciiTheme="majorHAnsi" w:hAnsiTheme="majorHAnsi" w:cstheme="majorHAnsi"/>
          <w:spacing w:val="-9"/>
        </w:rPr>
        <w:t xml:space="preserve"> </w:t>
      </w:r>
      <w:proofErr w:type="spellStart"/>
      <w:r w:rsidR="006719B4" w:rsidRPr="00D5653B">
        <w:rPr>
          <w:rFonts w:asciiTheme="majorHAnsi" w:hAnsiTheme="majorHAnsi" w:cstheme="majorHAnsi"/>
          <w:lang w:val="en-US"/>
        </w:rPr>
        <w:t>cơ</w:t>
      </w:r>
      <w:proofErr w:type="spellEnd"/>
      <w:r w:rsidR="006719B4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6719B4" w:rsidRPr="00D5653B">
        <w:rPr>
          <w:rFonts w:asciiTheme="majorHAnsi" w:hAnsiTheme="majorHAnsi" w:cstheme="majorHAnsi"/>
          <w:lang w:val="en-US"/>
        </w:rPr>
        <w:t>sở</w:t>
      </w:r>
      <w:proofErr w:type="spellEnd"/>
      <w:r w:rsidR="006719B4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6719B4" w:rsidRPr="00D5653B">
        <w:rPr>
          <w:rFonts w:asciiTheme="majorHAnsi" w:hAnsiTheme="majorHAnsi" w:cstheme="majorHAnsi"/>
          <w:lang w:val="en-US"/>
        </w:rPr>
        <w:t>dữ</w:t>
      </w:r>
      <w:proofErr w:type="spellEnd"/>
      <w:r w:rsidR="006719B4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6719B4" w:rsidRPr="00D5653B">
        <w:rPr>
          <w:rFonts w:asciiTheme="majorHAnsi" w:hAnsiTheme="majorHAnsi" w:cstheme="majorHAnsi"/>
          <w:lang w:val="en-US"/>
        </w:rPr>
        <w:t>liệu</w:t>
      </w:r>
      <w:proofErr w:type="spellEnd"/>
      <w:r w:rsidR="006719B4" w:rsidRPr="00D5653B">
        <w:rPr>
          <w:rFonts w:asciiTheme="majorHAnsi" w:hAnsiTheme="majorHAnsi" w:cstheme="majorHAnsi"/>
          <w:lang w:val="en-US"/>
        </w:rPr>
        <w:t>.</w:t>
      </w:r>
    </w:p>
    <w:p w14:paraId="6C5CD5F0" w14:textId="4BCB2168" w:rsidR="00A039F6" w:rsidRPr="00D5653B" w:rsidRDefault="00587955" w:rsidP="005F7E53">
      <w:pPr>
        <w:pStyle w:val="ListParagraph"/>
        <w:numPr>
          <w:ilvl w:val="0"/>
          <w:numId w:val="4"/>
        </w:numPr>
        <w:tabs>
          <w:tab w:val="left" w:pos="2520"/>
        </w:tabs>
        <w:spacing w:before="121"/>
        <w:ind w:left="2430" w:right="1123"/>
        <w:jc w:val="both"/>
        <w:rPr>
          <w:rFonts w:asciiTheme="majorHAnsi" w:hAnsiTheme="majorHAnsi" w:cstheme="majorHAnsi"/>
        </w:rPr>
      </w:pPr>
      <w:r w:rsidRPr="00D5653B">
        <w:rPr>
          <w:rFonts w:asciiTheme="majorHAnsi" w:hAnsiTheme="majorHAnsi" w:cstheme="majorHAnsi"/>
        </w:rPr>
        <w:t>Xây</w:t>
      </w:r>
      <w:r w:rsidRPr="00D5653B">
        <w:rPr>
          <w:rFonts w:asciiTheme="majorHAnsi" w:hAnsiTheme="majorHAnsi" w:cstheme="majorHAnsi"/>
          <w:spacing w:val="-5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dựng</w:t>
      </w:r>
      <w:proofErr w:type="spellEnd"/>
      <w:r w:rsidRPr="00D5653B">
        <w:rPr>
          <w:rFonts w:asciiTheme="majorHAnsi" w:hAnsiTheme="majorHAnsi" w:cstheme="majorHAnsi"/>
          <w:spacing w:val="-2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backend</w:t>
      </w:r>
      <w:proofErr w:type="spellEnd"/>
      <w:r w:rsidRPr="00D5653B">
        <w:rPr>
          <w:rFonts w:asciiTheme="majorHAnsi" w:hAnsiTheme="majorHAnsi" w:cstheme="majorHAnsi"/>
          <w:spacing w:val="-1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và</w:t>
      </w:r>
      <w:proofErr w:type="spellEnd"/>
      <w:r w:rsidRPr="00D5653B">
        <w:rPr>
          <w:rFonts w:asciiTheme="majorHAnsi" w:hAnsiTheme="majorHAnsi" w:cstheme="majorHAnsi"/>
          <w:spacing w:val="1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quản</w:t>
      </w:r>
      <w:proofErr w:type="spellEnd"/>
      <w:r w:rsidRPr="00D5653B">
        <w:rPr>
          <w:rFonts w:asciiTheme="majorHAnsi" w:hAnsiTheme="majorHAnsi" w:cstheme="majorHAnsi"/>
          <w:spacing w:val="-2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lý</w:t>
      </w:r>
      <w:proofErr w:type="spellEnd"/>
      <w:r w:rsidRPr="00D5653B">
        <w:rPr>
          <w:rFonts w:asciiTheme="majorHAnsi" w:hAnsiTheme="majorHAnsi" w:cstheme="majorHAnsi"/>
          <w:spacing w:val="-1"/>
        </w:rPr>
        <w:t xml:space="preserve"> </w:t>
      </w:r>
      <w:r w:rsidRPr="00D5653B">
        <w:rPr>
          <w:rFonts w:asciiTheme="majorHAnsi" w:hAnsiTheme="majorHAnsi" w:cstheme="majorHAnsi"/>
        </w:rPr>
        <w:t>theo mô</w:t>
      </w:r>
      <w:r w:rsidRPr="00D5653B">
        <w:rPr>
          <w:rFonts w:asciiTheme="majorHAnsi" w:hAnsiTheme="majorHAnsi" w:cstheme="majorHAnsi"/>
          <w:spacing w:val="-2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hình</w:t>
      </w:r>
      <w:proofErr w:type="spellEnd"/>
      <w:r w:rsidRPr="00D5653B">
        <w:rPr>
          <w:rFonts w:asciiTheme="majorHAnsi" w:hAnsiTheme="majorHAnsi" w:cstheme="majorHAnsi"/>
          <w:spacing w:val="1"/>
        </w:rPr>
        <w:t xml:space="preserve"> </w:t>
      </w:r>
      <w:r w:rsidR="00D56829" w:rsidRPr="00D5653B">
        <w:rPr>
          <w:rFonts w:asciiTheme="majorHAnsi" w:hAnsiTheme="majorHAnsi" w:cstheme="majorHAnsi"/>
          <w:lang w:val="en-US"/>
        </w:rPr>
        <w:t>MV</w:t>
      </w:r>
      <w:r w:rsidR="00E050F7" w:rsidRPr="00D5653B">
        <w:rPr>
          <w:rFonts w:asciiTheme="majorHAnsi" w:hAnsiTheme="majorHAnsi" w:cstheme="majorHAnsi"/>
          <w:lang w:val="en-US"/>
        </w:rPr>
        <w:t>C</w:t>
      </w:r>
      <w:r w:rsidRPr="00D5653B">
        <w:rPr>
          <w:rFonts w:asciiTheme="majorHAnsi" w:hAnsiTheme="majorHAnsi" w:cstheme="majorHAnsi"/>
          <w:spacing w:val="-2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bằng</w:t>
      </w:r>
      <w:proofErr w:type="spellEnd"/>
      <w:r w:rsidRPr="00D5653B">
        <w:rPr>
          <w:rFonts w:asciiTheme="majorHAnsi" w:hAnsiTheme="majorHAnsi" w:cstheme="majorHAnsi"/>
          <w:spacing w:val="-2"/>
        </w:rPr>
        <w:t xml:space="preserve"> </w:t>
      </w:r>
      <w:r w:rsidR="00E050F7" w:rsidRPr="00D5653B">
        <w:rPr>
          <w:rFonts w:asciiTheme="majorHAnsi" w:hAnsiTheme="majorHAnsi" w:cstheme="majorHAnsi"/>
          <w:lang w:val="en-US"/>
        </w:rPr>
        <w:t>NodeJS</w:t>
      </w:r>
      <w:r w:rsidRPr="00D5653B">
        <w:rPr>
          <w:rFonts w:asciiTheme="majorHAnsi" w:hAnsiTheme="majorHAnsi" w:cstheme="majorHAnsi"/>
        </w:rPr>
        <w:t>.</w:t>
      </w:r>
    </w:p>
    <w:p w14:paraId="40884AFA" w14:textId="0FA674D6" w:rsidR="00A039F6" w:rsidRPr="00D5653B" w:rsidRDefault="00587955" w:rsidP="005F7E53">
      <w:pPr>
        <w:pStyle w:val="ListParagraph"/>
        <w:numPr>
          <w:ilvl w:val="0"/>
          <w:numId w:val="4"/>
        </w:numPr>
        <w:tabs>
          <w:tab w:val="left" w:pos="2520"/>
        </w:tabs>
        <w:spacing w:before="1"/>
        <w:ind w:left="2430" w:right="1123"/>
        <w:jc w:val="both"/>
        <w:rPr>
          <w:rFonts w:asciiTheme="majorHAnsi" w:hAnsiTheme="majorHAnsi" w:cstheme="majorHAnsi"/>
        </w:rPr>
      </w:pPr>
      <w:proofErr w:type="spellStart"/>
      <w:r w:rsidRPr="00D5653B">
        <w:rPr>
          <w:rFonts w:asciiTheme="majorHAnsi" w:hAnsiTheme="majorHAnsi" w:cstheme="majorHAnsi"/>
        </w:rPr>
        <w:t>Vận</w:t>
      </w:r>
      <w:proofErr w:type="spellEnd"/>
      <w:r w:rsidRPr="00D5653B">
        <w:rPr>
          <w:rFonts w:asciiTheme="majorHAnsi" w:hAnsiTheme="majorHAnsi" w:cstheme="majorHAnsi"/>
          <w:spacing w:val="-2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dụng</w:t>
      </w:r>
      <w:proofErr w:type="spellEnd"/>
      <w:r w:rsidR="00B25282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B25282" w:rsidRPr="00D5653B">
        <w:rPr>
          <w:rFonts w:asciiTheme="majorHAnsi" w:hAnsiTheme="majorHAnsi" w:cstheme="majorHAnsi"/>
          <w:lang w:val="en-US"/>
        </w:rPr>
        <w:t>đưa</w:t>
      </w:r>
      <w:proofErr w:type="spellEnd"/>
      <w:r w:rsidR="00B25282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B25282" w:rsidRPr="00D5653B">
        <w:rPr>
          <w:rFonts w:asciiTheme="majorHAnsi" w:hAnsiTheme="majorHAnsi" w:cstheme="majorHAnsi"/>
          <w:lang w:val="en-US"/>
        </w:rPr>
        <w:t>ra</w:t>
      </w:r>
      <w:proofErr w:type="spellEnd"/>
      <w:r w:rsidR="00B25282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B25282" w:rsidRPr="00D5653B">
        <w:rPr>
          <w:rFonts w:asciiTheme="majorHAnsi" w:hAnsiTheme="majorHAnsi" w:cstheme="majorHAnsi"/>
          <w:lang w:val="en-US"/>
        </w:rPr>
        <w:t>giải</w:t>
      </w:r>
      <w:proofErr w:type="spellEnd"/>
      <w:r w:rsidR="00B25282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B25282" w:rsidRPr="00D5653B">
        <w:rPr>
          <w:rFonts w:asciiTheme="majorHAnsi" w:hAnsiTheme="majorHAnsi" w:cstheme="majorHAnsi"/>
          <w:lang w:val="en-US"/>
        </w:rPr>
        <w:t>pháp</w:t>
      </w:r>
      <w:proofErr w:type="spellEnd"/>
      <w:r w:rsidRPr="00D5653B">
        <w:rPr>
          <w:rFonts w:asciiTheme="majorHAnsi" w:hAnsiTheme="majorHAnsi" w:cstheme="majorHAnsi"/>
          <w:spacing w:val="1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phù</w:t>
      </w:r>
      <w:proofErr w:type="spellEnd"/>
      <w:r w:rsidRPr="00D5653B">
        <w:rPr>
          <w:rFonts w:asciiTheme="majorHAnsi" w:hAnsiTheme="majorHAnsi" w:cstheme="majorHAnsi"/>
          <w:spacing w:val="-2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hợp</w:t>
      </w:r>
      <w:proofErr w:type="spellEnd"/>
      <w:r w:rsidRPr="00D5653B">
        <w:rPr>
          <w:rFonts w:asciiTheme="majorHAnsi" w:hAnsiTheme="majorHAnsi" w:cstheme="majorHAnsi"/>
          <w:spacing w:val="-1"/>
        </w:rPr>
        <w:t xml:space="preserve"> </w:t>
      </w:r>
      <w:proofErr w:type="spellStart"/>
      <w:r w:rsidR="00B25282" w:rsidRPr="00D5653B">
        <w:rPr>
          <w:rFonts w:asciiTheme="majorHAnsi" w:hAnsiTheme="majorHAnsi" w:cstheme="majorHAnsi"/>
          <w:spacing w:val="-1"/>
          <w:lang w:val="en-US"/>
        </w:rPr>
        <w:t>cho</w:t>
      </w:r>
      <w:proofErr w:type="spellEnd"/>
      <w:r w:rsidR="00B25282" w:rsidRPr="00D5653B">
        <w:rPr>
          <w:rFonts w:asciiTheme="majorHAnsi" w:hAnsiTheme="majorHAnsi" w:cstheme="majorHAnsi"/>
          <w:spacing w:val="-1"/>
          <w:lang w:val="en-US"/>
        </w:rPr>
        <w:t xml:space="preserve"> </w:t>
      </w:r>
      <w:proofErr w:type="spellStart"/>
      <w:r w:rsidR="00B25282" w:rsidRPr="00D5653B">
        <w:rPr>
          <w:rFonts w:asciiTheme="majorHAnsi" w:hAnsiTheme="majorHAnsi" w:cstheme="majorHAnsi"/>
          <w:spacing w:val="-1"/>
          <w:lang w:val="en-US"/>
        </w:rPr>
        <w:t>các</w:t>
      </w:r>
      <w:proofErr w:type="spellEnd"/>
      <w:r w:rsidR="00B25282" w:rsidRPr="00D5653B">
        <w:rPr>
          <w:rFonts w:asciiTheme="majorHAnsi" w:hAnsiTheme="majorHAnsi" w:cstheme="majorHAnsi"/>
          <w:spacing w:val="-1"/>
          <w:lang w:val="en-US"/>
        </w:rPr>
        <w:t xml:space="preserve"> </w:t>
      </w:r>
      <w:proofErr w:type="spellStart"/>
      <w:r w:rsidR="00B25282" w:rsidRPr="00D5653B">
        <w:rPr>
          <w:rFonts w:asciiTheme="majorHAnsi" w:hAnsiTheme="majorHAnsi" w:cstheme="majorHAnsi"/>
          <w:spacing w:val="-1"/>
          <w:lang w:val="en-US"/>
        </w:rPr>
        <w:t>bài</w:t>
      </w:r>
      <w:proofErr w:type="spellEnd"/>
      <w:r w:rsidR="00B25282" w:rsidRPr="00D5653B">
        <w:rPr>
          <w:rFonts w:asciiTheme="majorHAnsi" w:hAnsiTheme="majorHAnsi" w:cstheme="majorHAnsi"/>
          <w:spacing w:val="-1"/>
          <w:lang w:val="en-US"/>
        </w:rPr>
        <w:t xml:space="preserve"> </w:t>
      </w:r>
      <w:proofErr w:type="spellStart"/>
      <w:r w:rsidR="00B25282" w:rsidRPr="00D5653B">
        <w:rPr>
          <w:rFonts w:asciiTheme="majorHAnsi" w:hAnsiTheme="majorHAnsi" w:cstheme="majorHAnsi"/>
          <w:spacing w:val="-1"/>
          <w:lang w:val="en-US"/>
        </w:rPr>
        <w:t>toán</w:t>
      </w:r>
      <w:proofErr w:type="spellEnd"/>
      <w:r w:rsidRPr="00D5653B">
        <w:rPr>
          <w:rFonts w:asciiTheme="majorHAnsi" w:hAnsiTheme="majorHAnsi" w:cstheme="majorHAnsi"/>
        </w:rPr>
        <w:t>.</w:t>
      </w:r>
    </w:p>
    <w:p w14:paraId="626F1A26" w14:textId="77777777" w:rsidR="00F5553F" w:rsidRDefault="00F5553F">
      <w:pPr>
        <w:spacing w:line="240" w:lineRule="auto"/>
        <w:ind w:left="0"/>
        <w:rPr>
          <w:rFonts w:asciiTheme="majorHAnsi" w:hAnsiTheme="majorHAnsi" w:cstheme="majorHAnsi"/>
          <w:b/>
          <w:noProof/>
          <w:kern w:val="28"/>
          <w:sz w:val="32"/>
          <w:szCs w:val="32"/>
          <w:lang w:val="fr-CH" w:eastAsia="fr-FR"/>
        </w:rPr>
      </w:pPr>
      <w:bookmarkStart w:id="54" w:name="Chương_2._KIẾN_THỨC_NỀN_TẢNG"/>
      <w:bookmarkStart w:id="55" w:name="_bookmark11"/>
      <w:bookmarkEnd w:id="54"/>
      <w:bookmarkEnd w:id="55"/>
      <w:r>
        <w:rPr>
          <w:rFonts w:asciiTheme="majorHAnsi" w:hAnsiTheme="majorHAnsi" w:cstheme="majorHAnsi"/>
          <w:noProof/>
        </w:rPr>
        <w:br w:type="page"/>
      </w:r>
    </w:p>
    <w:p w14:paraId="59F50142" w14:textId="7C207595" w:rsidR="00A039F6" w:rsidRPr="00D5653B" w:rsidRDefault="00825493" w:rsidP="00D75F7B">
      <w:pPr>
        <w:pStyle w:val="Heading1"/>
      </w:pPr>
      <w:bookmarkStart w:id="56" w:name="_Toc106804428"/>
      <w:bookmarkStart w:id="57" w:name="_Toc106811939"/>
      <w:bookmarkStart w:id="58" w:name="_Toc106818743"/>
      <w:r w:rsidRPr="00D5653B">
        <w:lastRenderedPageBreak/>
        <w:t>CÔNG NGHỆ SỬ DỤNG</w:t>
      </w:r>
      <w:bookmarkEnd w:id="56"/>
      <w:bookmarkEnd w:id="57"/>
      <w:bookmarkEnd w:id="58"/>
    </w:p>
    <w:p w14:paraId="7C034A26" w14:textId="672DB56C" w:rsidR="004E72F3" w:rsidRPr="00D5653B" w:rsidRDefault="006E40CF" w:rsidP="005B27E4">
      <w:pPr>
        <w:pStyle w:val="Heading2"/>
      </w:pPr>
      <w:bookmarkStart w:id="59" w:name="2.1._Flutter"/>
      <w:bookmarkStart w:id="60" w:name="_bookmark12"/>
      <w:bookmarkStart w:id="61" w:name="2.2._Java_Spring_Boot"/>
      <w:bookmarkStart w:id="62" w:name="_bookmark15"/>
      <w:bookmarkStart w:id="63" w:name="2.3._Hệ_quản_trị_cơ_sở_dữ_liệu_MySQL"/>
      <w:bookmarkStart w:id="64" w:name="_bookmark18"/>
      <w:bookmarkStart w:id="65" w:name="_Toc106804429"/>
      <w:bookmarkStart w:id="66" w:name="_Toc106811940"/>
      <w:bookmarkStart w:id="67" w:name="_Toc106818744"/>
      <w:bookmarkEnd w:id="59"/>
      <w:bookmarkEnd w:id="60"/>
      <w:bookmarkEnd w:id="61"/>
      <w:bookmarkEnd w:id="62"/>
      <w:bookmarkEnd w:id="63"/>
      <w:bookmarkEnd w:id="64"/>
      <w:proofErr w:type="spellStart"/>
      <w:r w:rsidRPr="00D5653B">
        <w:t>Hệ</w:t>
      </w:r>
      <w:proofErr w:type="spellEnd"/>
      <w:r w:rsidRPr="00D5653B">
        <w:t xml:space="preserve"> </w:t>
      </w:r>
      <w:proofErr w:type="spellStart"/>
      <w:r w:rsidRPr="00D5653B">
        <w:t>quản</w:t>
      </w:r>
      <w:proofErr w:type="spellEnd"/>
      <w:r w:rsidRPr="00D5653B">
        <w:t xml:space="preserve"> </w:t>
      </w:r>
      <w:proofErr w:type="spellStart"/>
      <w:r w:rsidRPr="00D5653B">
        <w:t>trị</w:t>
      </w:r>
      <w:proofErr w:type="spellEnd"/>
      <w:r w:rsidRPr="00D5653B">
        <w:t xml:space="preserve"> cơ </w:t>
      </w:r>
      <w:proofErr w:type="spellStart"/>
      <w:r w:rsidRPr="00D5653B">
        <w:t>sở</w:t>
      </w:r>
      <w:proofErr w:type="spellEnd"/>
      <w:r w:rsidRPr="00D5653B">
        <w:t xml:space="preserve"> </w:t>
      </w:r>
      <w:proofErr w:type="spellStart"/>
      <w:r w:rsidRPr="00D5653B">
        <w:t>dữ</w:t>
      </w:r>
      <w:proofErr w:type="spellEnd"/>
      <w:r w:rsidRPr="00D5653B">
        <w:t xml:space="preserve"> </w:t>
      </w:r>
      <w:proofErr w:type="spellStart"/>
      <w:r w:rsidRPr="00D5653B">
        <w:t>liệu</w:t>
      </w:r>
      <w:proofErr w:type="spellEnd"/>
      <w:r w:rsidRPr="00D5653B">
        <w:t xml:space="preserve"> </w:t>
      </w:r>
      <w:proofErr w:type="spellStart"/>
      <w:r w:rsidRPr="00D5653B">
        <w:t>MySQL</w:t>
      </w:r>
      <w:bookmarkEnd w:id="65"/>
      <w:bookmarkEnd w:id="66"/>
      <w:bookmarkEnd w:id="67"/>
      <w:proofErr w:type="spellEnd"/>
    </w:p>
    <w:p w14:paraId="2540900A" w14:textId="77777777" w:rsidR="004E72F3" w:rsidRPr="00D5653B" w:rsidRDefault="004E72F3" w:rsidP="005F7E53">
      <w:pPr>
        <w:pStyle w:val="ListParagraph"/>
        <w:numPr>
          <w:ilvl w:val="0"/>
          <w:numId w:val="4"/>
        </w:numPr>
        <w:tabs>
          <w:tab w:val="left" w:pos="2520"/>
        </w:tabs>
        <w:ind w:left="2430" w:right="1123"/>
        <w:jc w:val="both"/>
        <w:rPr>
          <w:rFonts w:asciiTheme="majorHAnsi" w:hAnsiTheme="majorHAnsi" w:cstheme="majorHAnsi"/>
        </w:rPr>
      </w:pPr>
      <w:proofErr w:type="spellStart"/>
      <w:r w:rsidRPr="00D5653B">
        <w:rPr>
          <w:rFonts w:asciiTheme="majorHAnsi" w:hAnsiTheme="majorHAnsi" w:cstheme="majorHAnsi"/>
        </w:rPr>
        <w:t>Tìm</w:t>
      </w:r>
      <w:proofErr w:type="spellEnd"/>
      <w:r w:rsidRPr="00D5653B">
        <w:rPr>
          <w:rFonts w:asciiTheme="majorHAnsi" w:hAnsiTheme="majorHAnsi" w:cstheme="majorHAnsi"/>
          <w:spacing w:val="-4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hiểu</w:t>
      </w:r>
      <w:proofErr w:type="spellEnd"/>
      <w:r w:rsidRPr="00D5653B">
        <w:rPr>
          <w:rFonts w:asciiTheme="majorHAnsi" w:hAnsiTheme="majorHAnsi" w:cstheme="majorHAnsi"/>
          <w:spacing w:val="-1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các</w:t>
      </w:r>
      <w:proofErr w:type="spellEnd"/>
      <w:r w:rsidRPr="00D5653B">
        <w:rPr>
          <w:rFonts w:asciiTheme="majorHAnsi" w:hAnsiTheme="majorHAnsi" w:cstheme="majorHAnsi"/>
          <w:spacing w:val="-1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phương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pháp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hiện</w:t>
      </w:r>
      <w:proofErr w:type="spellEnd"/>
      <w:r w:rsidRPr="00D5653B">
        <w:rPr>
          <w:rFonts w:asciiTheme="majorHAnsi" w:hAnsiTheme="majorHAnsi" w:cstheme="majorHAnsi"/>
          <w:spacing w:val="-1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có</w:t>
      </w:r>
      <w:proofErr w:type="spellEnd"/>
      <w:r w:rsidRPr="00D5653B">
        <w:rPr>
          <w:rFonts w:asciiTheme="majorHAnsi" w:hAnsiTheme="majorHAnsi" w:cstheme="majorHAnsi"/>
        </w:rPr>
        <w:t>.</w:t>
      </w:r>
    </w:p>
    <w:p w14:paraId="38E28967" w14:textId="00846A2B" w:rsidR="004E72F3" w:rsidRPr="00D5653B" w:rsidRDefault="004E72F3" w:rsidP="005F7E53">
      <w:pPr>
        <w:pStyle w:val="ListParagraph"/>
        <w:numPr>
          <w:ilvl w:val="0"/>
          <w:numId w:val="4"/>
        </w:numPr>
        <w:tabs>
          <w:tab w:val="left" w:pos="2410"/>
        </w:tabs>
        <w:spacing w:before="1"/>
        <w:ind w:left="2410" w:right="1123" w:hanging="340"/>
        <w:jc w:val="both"/>
        <w:rPr>
          <w:rFonts w:asciiTheme="majorHAnsi" w:hAnsiTheme="majorHAnsi" w:cstheme="majorHAnsi"/>
        </w:rPr>
      </w:pPr>
      <w:proofErr w:type="spellStart"/>
      <w:r w:rsidRPr="00D5653B">
        <w:rPr>
          <w:rFonts w:asciiTheme="majorHAnsi" w:hAnsiTheme="majorHAnsi" w:cstheme="majorHAnsi"/>
        </w:rPr>
        <w:t>Tìm</w:t>
      </w:r>
      <w:proofErr w:type="spellEnd"/>
      <w:r w:rsidRPr="00D5653B">
        <w:rPr>
          <w:rFonts w:asciiTheme="majorHAnsi" w:hAnsiTheme="majorHAnsi" w:cstheme="majorHAnsi"/>
          <w:spacing w:val="-4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hiểu</w:t>
      </w:r>
      <w:proofErr w:type="spellEnd"/>
      <w:r w:rsidRPr="00D5653B">
        <w:rPr>
          <w:rFonts w:asciiTheme="majorHAnsi" w:hAnsiTheme="majorHAnsi" w:cstheme="majorHAnsi"/>
          <w:spacing w:val="-1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nghiệp</w:t>
      </w:r>
      <w:proofErr w:type="spellEnd"/>
      <w:r w:rsidRPr="00D5653B">
        <w:rPr>
          <w:rFonts w:asciiTheme="majorHAnsi" w:hAnsiTheme="majorHAnsi" w:cstheme="majorHAnsi"/>
          <w:spacing w:val="-2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vụ</w:t>
      </w:r>
      <w:proofErr w:type="spellEnd"/>
      <w:r w:rsidRPr="00D5653B">
        <w:rPr>
          <w:rFonts w:asciiTheme="majorHAnsi" w:hAnsiTheme="majorHAnsi" w:cstheme="majorHAnsi"/>
        </w:rPr>
        <w:t>,</w:t>
      </w:r>
      <w:r w:rsidRPr="00D5653B">
        <w:rPr>
          <w:rFonts w:asciiTheme="majorHAnsi" w:hAnsiTheme="majorHAnsi" w:cstheme="majorHAnsi"/>
          <w:spacing w:val="-1"/>
        </w:rPr>
        <w:t xml:space="preserve"> </w:t>
      </w:r>
      <w:r w:rsidRPr="00D5653B">
        <w:rPr>
          <w:rFonts w:asciiTheme="majorHAnsi" w:hAnsiTheme="majorHAnsi" w:cstheme="majorHAnsi"/>
        </w:rPr>
        <w:t>quy</w:t>
      </w:r>
      <w:r w:rsidRPr="00D5653B">
        <w:rPr>
          <w:rFonts w:asciiTheme="majorHAnsi" w:hAnsiTheme="majorHAnsi" w:cstheme="majorHAnsi"/>
          <w:spacing w:val="-5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trình</w:t>
      </w:r>
      <w:proofErr w:type="spellEnd"/>
      <w:r w:rsidRPr="00D5653B">
        <w:rPr>
          <w:rFonts w:asciiTheme="majorHAnsi" w:hAnsiTheme="majorHAnsi" w:cstheme="majorHAnsi"/>
          <w:spacing w:val="-1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hoạt</w:t>
      </w:r>
      <w:proofErr w:type="spellEnd"/>
      <w:r w:rsidRPr="00D5653B">
        <w:rPr>
          <w:rFonts w:asciiTheme="majorHAnsi" w:hAnsiTheme="majorHAnsi" w:cstheme="majorHAnsi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động</w:t>
      </w:r>
      <w:proofErr w:type="spellEnd"/>
      <w:r w:rsidRPr="00D5653B">
        <w:rPr>
          <w:rFonts w:asciiTheme="majorHAnsi" w:hAnsiTheme="majorHAnsi" w:cstheme="majorHAnsi"/>
          <w:spacing w:val="-1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của</w:t>
      </w:r>
      <w:proofErr w:type="spellEnd"/>
      <w:r w:rsidRPr="00D5653B">
        <w:rPr>
          <w:rFonts w:asciiTheme="majorHAnsi" w:hAnsiTheme="majorHAnsi" w:cstheme="majorHAnsi"/>
          <w:spacing w:val="-2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các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ứng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dụng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thương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mại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điện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tử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và </w:t>
      </w:r>
      <w:proofErr w:type="spellStart"/>
      <w:r w:rsidRPr="00D5653B">
        <w:rPr>
          <w:rFonts w:asciiTheme="majorHAnsi" w:hAnsiTheme="majorHAnsi" w:cstheme="majorHAnsi"/>
          <w:lang w:val="en-US"/>
        </w:rPr>
        <w:t>các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ứng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dụng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mua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bán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trực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tuyến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của </w:t>
      </w:r>
      <w:proofErr w:type="spellStart"/>
      <w:r w:rsidRPr="00D5653B">
        <w:rPr>
          <w:rFonts w:asciiTheme="majorHAnsi" w:hAnsiTheme="majorHAnsi" w:cstheme="majorHAnsi"/>
          <w:lang w:val="en-US"/>
        </w:rPr>
        <w:t>các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thương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hiệu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nổi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tiếng</w:t>
      </w:r>
      <w:proofErr w:type="spellEnd"/>
      <w:r w:rsidRPr="00D5653B">
        <w:rPr>
          <w:rFonts w:asciiTheme="majorHAnsi" w:hAnsiTheme="majorHAnsi" w:cstheme="majorHAnsi"/>
        </w:rPr>
        <w:t>.</w:t>
      </w:r>
    </w:p>
    <w:p w14:paraId="65BE0FFA" w14:textId="77777777" w:rsidR="004E72F3" w:rsidRPr="00D5653B" w:rsidRDefault="004E72F3" w:rsidP="005F7E53">
      <w:pPr>
        <w:pStyle w:val="ListParagraph"/>
        <w:numPr>
          <w:ilvl w:val="0"/>
          <w:numId w:val="4"/>
        </w:numPr>
        <w:tabs>
          <w:tab w:val="left" w:pos="2520"/>
        </w:tabs>
        <w:spacing w:before="1"/>
        <w:ind w:left="2430" w:right="1123"/>
        <w:jc w:val="both"/>
        <w:rPr>
          <w:rFonts w:asciiTheme="majorHAnsi" w:hAnsiTheme="majorHAnsi" w:cstheme="majorHAnsi"/>
        </w:rPr>
      </w:pPr>
      <w:proofErr w:type="spellStart"/>
      <w:r w:rsidRPr="00D5653B">
        <w:rPr>
          <w:rFonts w:asciiTheme="majorHAnsi" w:hAnsiTheme="majorHAnsi" w:cstheme="majorHAnsi"/>
        </w:rPr>
        <w:t>Phác</w:t>
      </w:r>
      <w:proofErr w:type="spellEnd"/>
      <w:r w:rsidRPr="00D5653B">
        <w:rPr>
          <w:rFonts w:asciiTheme="majorHAnsi" w:hAnsiTheme="majorHAnsi" w:cstheme="majorHAnsi"/>
          <w:spacing w:val="-3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họa</w:t>
      </w:r>
      <w:proofErr w:type="spellEnd"/>
      <w:r w:rsidRPr="00D5653B">
        <w:rPr>
          <w:rFonts w:asciiTheme="majorHAnsi" w:hAnsiTheme="majorHAnsi" w:cstheme="majorHAnsi"/>
          <w:spacing w:val="-1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hệ</w:t>
      </w:r>
      <w:proofErr w:type="spellEnd"/>
      <w:r w:rsidRPr="00D5653B">
        <w:rPr>
          <w:rFonts w:asciiTheme="majorHAnsi" w:hAnsiTheme="majorHAnsi" w:cstheme="majorHAnsi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thống</w:t>
      </w:r>
      <w:proofErr w:type="spellEnd"/>
      <w:r w:rsidRPr="00D5653B">
        <w:rPr>
          <w:rFonts w:asciiTheme="majorHAnsi" w:hAnsiTheme="majorHAnsi" w:cstheme="majorHAnsi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tổng</w:t>
      </w:r>
      <w:proofErr w:type="spellEnd"/>
      <w:r w:rsidRPr="00D5653B">
        <w:rPr>
          <w:rFonts w:asciiTheme="majorHAnsi" w:hAnsiTheme="majorHAnsi" w:cstheme="majorHAnsi"/>
          <w:spacing w:val="-1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quát</w:t>
      </w:r>
      <w:proofErr w:type="spellEnd"/>
      <w:r w:rsidRPr="00D5653B">
        <w:rPr>
          <w:rFonts w:asciiTheme="majorHAnsi" w:hAnsiTheme="majorHAnsi" w:cstheme="majorHAnsi"/>
          <w:spacing w:val="-2"/>
        </w:rPr>
        <w:t xml:space="preserve"> </w:t>
      </w:r>
      <w:r w:rsidRPr="00D5653B">
        <w:rPr>
          <w:rFonts w:asciiTheme="majorHAnsi" w:hAnsiTheme="majorHAnsi" w:cstheme="majorHAnsi"/>
        </w:rPr>
        <w:t>(</w:t>
      </w:r>
      <w:proofErr w:type="spellStart"/>
      <w:r w:rsidRPr="00D5653B">
        <w:rPr>
          <w:rFonts w:asciiTheme="majorHAnsi" w:hAnsiTheme="majorHAnsi" w:cstheme="majorHAnsi"/>
        </w:rPr>
        <w:t>thiết</w:t>
      </w:r>
      <w:proofErr w:type="spellEnd"/>
      <w:r w:rsidRPr="00D5653B">
        <w:rPr>
          <w:rFonts w:asciiTheme="majorHAnsi" w:hAnsiTheme="majorHAnsi" w:cstheme="majorHAnsi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kế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cơ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sở</w:t>
      </w:r>
      <w:proofErr w:type="spellEnd"/>
      <w:r w:rsidRPr="00D5653B">
        <w:rPr>
          <w:rFonts w:asciiTheme="majorHAnsi" w:hAnsiTheme="majorHAnsi" w:cstheme="majorHAnsi"/>
          <w:spacing w:val="-3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dữ</w:t>
      </w:r>
      <w:proofErr w:type="spellEnd"/>
      <w:r w:rsidRPr="00D5653B">
        <w:rPr>
          <w:rFonts w:asciiTheme="majorHAnsi" w:hAnsiTheme="majorHAnsi" w:cstheme="majorHAnsi"/>
          <w:spacing w:val="-1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liệu</w:t>
      </w:r>
      <w:proofErr w:type="spellEnd"/>
      <w:r w:rsidRPr="00D5653B">
        <w:rPr>
          <w:rFonts w:asciiTheme="majorHAnsi" w:hAnsiTheme="majorHAnsi" w:cstheme="majorHAnsi"/>
        </w:rPr>
        <w:t>,</w:t>
      </w:r>
      <w:r w:rsidRPr="00D5653B">
        <w:rPr>
          <w:rFonts w:asciiTheme="majorHAnsi" w:hAnsiTheme="majorHAnsi" w:cstheme="majorHAnsi"/>
          <w:spacing w:val="-1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xử</w:t>
      </w:r>
      <w:proofErr w:type="spellEnd"/>
      <w:r w:rsidRPr="00D5653B">
        <w:rPr>
          <w:rFonts w:asciiTheme="majorHAnsi" w:hAnsiTheme="majorHAnsi" w:cstheme="majorHAnsi"/>
          <w:spacing w:val="-1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lý</w:t>
      </w:r>
      <w:proofErr w:type="spellEnd"/>
      <w:r w:rsidRPr="00D5653B">
        <w:rPr>
          <w:rFonts w:asciiTheme="majorHAnsi" w:hAnsiTheme="majorHAnsi" w:cstheme="majorHAnsi"/>
          <w:spacing w:val="-3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dữ</w:t>
      </w:r>
      <w:proofErr w:type="spellEnd"/>
      <w:r w:rsidRPr="00D5653B">
        <w:rPr>
          <w:rFonts w:asciiTheme="majorHAnsi" w:hAnsiTheme="majorHAnsi" w:cstheme="majorHAnsi"/>
          <w:spacing w:val="-1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liệu</w:t>
      </w:r>
      <w:proofErr w:type="spellEnd"/>
      <w:r w:rsidRPr="00D5653B">
        <w:rPr>
          <w:rFonts w:asciiTheme="majorHAnsi" w:hAnsiTheme="majorHAnsi" w:cstheme="majorHAnsi"/>
        </w:rPr>
        <w:t>,</w:t>
      </w:r>
      <w:r w:rsidRPr="00D5653B">
        <w:rPr>
          <w:rFonts w:asciiTheme="majorHAnsi" w:hAnsiTheme="majorHAnsi" w:cstheme="majorHAnsi"/>
          <w:spacing w:val="-1"/>
        </w:rPr>
        <w:t xml:space="preserve"> </w:t>
      </w:r>
      <w:r w:rsidRPr="00D5653B">
        <w:rPr>
          <w:rFonts w:asciiTheme="majorHAnsi" w:hAnsiTheme="majorHAnsi" w:cstheme="majorHAnsi"/>
        </w:rPr>
        <w:t>…).</w:t>
      </w:r>
    </w:p>
    <w:p w14:paraId="4777E8AC" w14:textId="77777777" w:rsidR="004E72F3" w:rsidRPr="00D5653B" w:rsidRDefault="004E72F3" w:rsidP="005F7E53">
      <w:pPr>
        <w:pStyle w:val="ListParagraph"/>
        <w:numPr>
          <w:ilvl w:val="0"/>
          <w:numId w:val="4"/>
        </w:numPr>
        <w:tabs>
          <w:tab w:val="left" w:pos="2520"/>
        </w:tabs>
        <w:spacing w:before="98"/>
        <w:ind w:left="2430" w:right="1123"/>
        <w:jc w:val="both"/>
        <w:rPr>
          <w:rFonts w:asciiTheme="majorHAnsi" w:hAnsiTheme="majorHAnsi" w:cstheme="majorHAnsi"/>
        </w:rPr>
      </w:pPr>
      <w:r w:rsidRPr="00D5653B">
        <w:rPr>
          <w:rFonts w:asciiTheme="majorHAnsi" w:hAnsiTheme="majorHAnsi" w:cstheme="majorHAnsi"/>
        </w:rPr>
        <w:t>Tham</w:t>
      </w:r>
      <w:r w:rsidRPr="00D5653B">
        <w:rPr>
          <w:rFonts w:asciiTheme="majorHAnsi" w:hAnsiTheme="majorHAnsi" w:cstheme="majorHAnsi"/>
          <w:spacing w:val="15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khảo</w:t>
      </w:r>
      <w:proofErr w:type="spellEnd"/>
      <w:r w:rsidRPr="00D5653B">
        <w:rPr>
          <w:rFonts w:asciiTheme="majorHAnsi" w:hAnsiTheme="majorHAnsi" w:cstheme="majorHAnsi"/>
          <w:spacing w:val="17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các</w:t>
      </w:r>
      <w:proofErr w:type="spellEnd"/>
      <w:r w:rsidRPr="00D5653B">
        <w:rPr>
          <w:rFonts w:asciiTheme="majorHAnsi" w:hAnsiTheme="majorHAnsi" w:cstheme="majorHAnsi"/>
          <w:spacing w:val="19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ứng</w:t>
      </w:r>
      <w:proofErr w:type="spellEnd"/>
      <w:r w:rsidRPr="00D5653B">
        <w:rPr>
          <w:rFonts w:asciiTheme="majorHAnsi" w:hAnsiTheme="majorHAnsi" w:cstheme="majorHAnsi"/>
          <w:spacing w:val="17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dụng</w:t>
      </w:r>
      <w:proofErr w:type="spellEnd"/>
      <w:r w:rsidRPr="00D5653B">
        <w:rPr>
          <w:rFonts w:asciiTheme="majorHAnsi" w:hAnsiTheme="majorHAnsi" w:cstheme="majorHAnsi"/>
          <w:spacing w:val="17"/>
        </w:rPr>
        <w:t xml:space="preserve"> </w:t>
      </w:r>
      <w:r w:rsidRPr="00D5653B">
        <w:rPr>
          <w:rFonts w:asciiTheme="majorHAnsi" w:hAnsiTheme="majorHAnsi" w:cstheme="majorHAnsi"/>
        </w:rPr>
        <w:t>tương</w:t>
      </w:r>
      <w:r w:rsidRPr="00D5653B">
        <w:rPr>
          <w:rFonts w:asciiTheme="majorHAnsi" w:hAnsiTheme="majorHAnsi" w:cstheme="majorHAnsi"/>
          <w:spacing w:val="18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tự</w:t>
      </w:r>
      <w:proofErr w:type="spellEnd"/>
      <w:r w:rsidRPr="00D5653B">
        <w:rPr>
          <w:rFonts w:asciiTheme="majorHAnsi" w:hAnsiTheme="majorHAnsi" w:cstheme="majorHAnsi"/>
        </w:rPr>
        <w:t>:</w:t>
      </w:r>
      <w:r w:rsidRPr="00D5653B">
        <w:rPr>
          <w:rFonts w:asciiTheme="majorHAnsi" w:hAnsiTheme="majorHAnsi" w:cstheme="majorHAnsi"/>
          <w:lang w:val="en-US"/>
        </w:rPr>
        <w:t xml:space="preserve"> SHEIN, Shopee, </w:t>
      </w:r>
      <w:r w:rsidRPr="00D5653B">
        <w:rPr>
          <w:rFonts w:asciiTheme="majorHAnsi" w:hAnsiTheme="majorHAnsi" w:cstheme="majorHAnsi"/>
        </w:rPr>
        <w:t>, …</w:t>
      </w:r>
    </w:p>
    <w:p w14:paraId="5E25FC2E" w14:textId="0639A2CB" w:rsidR="004E72F3" w:rsidRPr="00D5653B" w:rsidRDefault="004E72F3" w:rsidP="005F7E53">
      <w:pPr>
        <w:pStyle w:val="ListParagraph"/>
        <w:numPr>
          <w:ilvl w:val="0"/>
          <w:numId w:val="4"/>
        </w:numPr>
        <w:tabs>
          <w:tab w:val="left" w:pos="2520"/>
        </w:tabs>
        <w:spacing w:before="118"/>
        <w:ind w:left="2430" w:right="1123"/>
        <w:jc w:val="both"/>
        <w:rPr>
          <w:rFonts w:asciiTheme="majorHAnsi" w:hAnsiTheme="majorHAnsi" w:cstheme="majorHAnsi"/>
        </w:rPr>
      </w:pPr>
      <w:r w:rsidRPr="00D5653B">
        <w:rPr>
          <w:rFonts w:asciiTheme="majorHAnsi" w:hAnsiTheme="majorHAnsi" w:cstheme="majorHAnsi"/>
        </w:rPr>
        <w:t>Tham</w:t>
      </w:r>
      <w:r w:rsidRPr="00D5653B">
        <w:rPr>
          <w:rFonts w:asciiTheme="majorHAnsi" w:hAnsiTheme="majorHAnsi" w:cstheme="majorHAnsi"/>
          <w:spacing w:val="13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khảo</w:t>
      </w:r>
      <w:proofErr w:type="spellEnd"/>
      <w:r w:rsidRPr="00D5653B">
        <w:rPr>
          <w:rFonts w:asciiTheme="majorHAnsi" w:hAnsiTheme="majorHAnsi" w:cstheme="majorHAnsi"/>
          <w:spacing w:val="17"/>
        </w:rPr>
        <w:t xml:space="preserve"> </w:t>
      </w:r>
      <w:r w:rsidRPr="00D5653B">
        <w:rPr>
          <w:rFonts w:asciiTheme="majorHAnsi" w:hAnsiTheme="majorHAnsi" w:cstheme="majorHAnsi"/>
        </w:rPr>
        <w:t>ý</w:t>
      </w:r>
      <w:r w:rsidRPr="00D5653B">
        <w:rPr>
          <w:rFonts w:asciiTheme="majorHAnsi" w:hAnsiTheme="majorHAnsi" w:cstheme="majorHAnsi"/>
          <w:spacing w:val="15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kiến</w:t>
      </w:r>
      <w:proofErr w:type="spellEnd"/>
      <w:r w:rsidRPr="00D5653B">
        <w:rPr>
          <w:rFonts w:asciiTheme="majorHAnsi" w:hAnsiTheme="majorHAnsi" w:cstheme="majorHAnsi"/>
          <w:spacing w:val="15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của</w:t>
      </w:r>
      <w:proofErr w:type="spellEnd"/>
      <w:r w:rsidRPr="00D5653B">
        <w:rPr>
          <w:rFonts w:asciiTheme="majorHAnsi" w:hAnsiTheme="majorHAnsi" w:cstheme="majorHAnsi"/>
          <w:spacing w:val="17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giảng</w:t>
      </w:r>
      <w:proofErr w:type="spellEnd"/>
      <w:r w:rsidRPr="00D5653B">
        <w:rPr>
          <w:rFonts w:asciiTheme="majorHAnsi" w:hAnsiTheme="majorHAnsi" w:cstheme="majorHAnsi"/>
          <w:spacing w:val="15"/>
        </w:rPr>
        <w:t xml:space="preserve"> </w:t>
      </w:r>
      <w:r w:rsidRPr="00D5653B">
        <w:rPr>
          <w:rFonts w:asciiTheme="majorHAnsi" w:hAnsiTheme="majorHAnsi" w:cstheme="majorHAnsi"/>
        </w:rPr>
        <w:t>viên</w:t>
      </w:r>
      <w:r w:rsidRPr="00D5653B">
        <w:rPr>
          <w:rFonts w:asciiTheme="majorHAnsi" w:hAnsiTheme="majorHAnsi" w:cstheme="majorHAnsi"/>
          <w:spacing w:val="17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hướng</w:t>
      </w:r>
      <w:proofErr w:type="spellEnd"/>
      <w:r w:rsidRPr="00D5653B">
        <w:rPr>
          <w:rFonts w:asciiTheme="majorHAnsi" w:hAnsiTheme="majorHAnsi" w:cstheme="majorHAnsi"/>
          <w:spacing w:val="15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dẫn</w:t>
      </w:r>
      <w:proofErr w:type="spellEnd"/>
      <w:r w:rsidRPr="00D5653B">
        <w:rPr>
          <w:rFonts w:asciiTheme="majorHAnsi" w:hAnsiTheme="majorHAnsi" w:cstheme="majorHAnsi"/>
          <w:spacing w:val="17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để</w:t>
      </w:r>
      <w:proofErr w:type="spellEnd"/>
      <w:r w:rsidRPr="00D5653B">
        <w:rPr>
          <w:rFonts w:asciiTheme="majorHAnsi" w:hAnsiTheme="majorHAnsi" w:cstheme="majorHAnsi"/>
          <w:spacing w:val="15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được</w:t>
      </w:r>
      <w:proofErr w:type="spellEnd"/>
      <w:r w:rsidRPr="00D5653B">
        <w:rPr>
          <w:rFonts w:asciiTheme="majorHAnsi" w:hAnsiTheme="majorHAnsi" w:cstheme="majorHAnsi"/>
          <w:spacing w:val="15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định</w:t>
      </w:r>
      <w:proofErr w:type="spellEnd"/>
      <w:r w:rsidRPr="00D5653B">
        <w:rPr>
          <w:rFonts w:asciiTheme="majorHAnsi" w:hAnsiTheme="majorHAnsi" w:cstheme="majorHAnsi"/>
          <w:spacing w:val="17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hướng</w:t>
      </w:r>
      <w:proofErr w:type="spellEnd"/>
      <w:r w:rsidRPr="00D5653B">
        <w:rPr>
          <w:rFonts w:asciiTheme="majorHAnsi" w:hAnsiTheme="majorHAnsi" w:cstheme="majorHAnsi"/>
          <w:spacing w:val="15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đúng</w:t>
      </w:r>
      <w:proofErr w:type="spellEnd"/>
      <w:r w:rsidRPr="00D5653B">
        <w:rPr>
          <w:rFonts w:asciiTheme="majorHAnsi" w:hAnsiTheme="majorHAnsi" w:cstheme="majorHAnsi"/>
        </w:rPr>
        <w:t>,</w:t>
      </w:r>
      <w:r w:rsidR="00694793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đạt</w:t>
      </w:r>
      <w:proofErr w:type="spellEnd"/>
      <w:r w:rsidRPr="00D5653B">
        <w:rPr>
          <w:rFonts w:asciiTheme="majorHAnsi" w:hAnsiTheme="majorHAnsi" w:cstheme="majorHAnsi"/>
          <w:spacing w:val="-62"/>
        </w:rPr>
        <w:t xml:space="preserve"> </w:t>
      </w:r>
      <w:r w:rsidR="00694793" w:rsidRPr="00D5653B">
        <w:rPr>
          <w:rFonts w:asciiTheme="majorHAnsi" w:hAnsiTheme="majorHAnsi" w:cstheme="majorHAnsi"/>
          <w:spacing w:val="-62"/>
          <w:lang w:val="en-US"/>
        </w:rPr>
        <w:t xml:space="preserve">                 </w:t>
      </w:r>
      <w:proofErr w:type="spellStart"/>
      <w:r w:rsidRPr="00D5653B">
        <w:rPr>
          <w:rFonts w:asciiTheme="majorHAnsi" w:hAnsiTheme="majorHAnsi" w:cstheme="majorHAnsi"/>
        </w:rPr>
        <w:t>kết</w:t>
      </w:r>
      <w:proofErr w:type="spellEnd"/>
      <w:r w:rsidRPr="00D5653B">
        <w:rPr>
          <w:rFonts w:asciiTheme="majorHAnsi" w:hAnsiTheme="majorHAnsi" w:cstheme="majorHAnsi"/>
          <w:spacing w:val="-2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quả</w:t>
      </w:r>
      <w:proofErr w:type="spellEnd"/>
      <w:r w:rsidRPr="00D5653B">
        <w:rPr>
          <w:rFonts w:asciiTheme="majorHAnsi" w:hAnsiTheme="majorHAnsi" w:cstheme="majorHAnsi"/>
          <w:spacing w:val="-1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tốt</w:t>
      </w:r>
      <w:proofErr w:type="spellEnd"/>
      <w:r w:rsidRPr="00D5653B">
        <w:rPr>
          <w:rFonts w:asciiTheme="majorHAnsi" w:hAnsiTheme="majorHAnsi" w:cstheme="majorHAnsi"/>
          <w:spacing w:val="1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nhất</w:t>
      </w:r>
      <w:proofErr w:type="spellEnd"/>
      <w:r w:rsidRPr="00D5653B">
        <w:rPr>
          <w:rFonts w:asciiTheme="majorHAnsi" w:hAnsiTheme="majorHAnsi" w:cstheme="majorHAnsi"/>
        </w:rPr>
        <w:t>.</w:t>
      </w:r>
    </w:p>
    <w:p w14:paraId="7248478D" w14:textId="77777777" w:rsidR="004E72F3" w:rsidRPr="00D5653B" w:rsidRDefault="004E72F3" w:rsidP="005F7E53">
      <w:pPr>
        <w:pStyle w:val="ListParagraph"/>
        <w:numPr>
          <w:ilvl w:val="0"/>
          <w:numId w:val="4"/>
        </w:numPr>
        <w:tabs>
          <w:tab w:val="left" w:pos="2520"/>
        </w:tabs>
        <w:spacing w:before="121"/>
        <w:ind w:left="2430" w:right="1123"/>
        <w:jc w:val="both"/>
        <w:rPr>
          <w:rFonts w:asciiTheme="majorHAnsi" w:hAnsiTheme="majorHAnsi" w:cstheme="majorHAnsi"/>
        </w:rPr>
      </w:pPr>
      <w:proofErr w:type="spellStart"/>
      <w:r w:rsidRPr="00D5653B">
        <w:rPr>
          <w:rFonts w:asciiTheme="majorHAnsi" w:hAnsiTheme="majorHAnsi" w:cstheme="majorHAnsi"/>
        </w:rPr>
        <w:t>Thiết</w:t>
      </w:r>
      <w:proofErr w:type="spellEnd"/>
      <w:r w:rsidRPr="00D5653B">
        <w:rPr>
          <w:rFonts w:asciiTheme="majorHAnsi" w:hAnsiTheme="majorHAnsi" w:cstheme="majorHAnsi"/>
          <w:spacing w:val="-9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kế</w:t>
      </w:r>
      <w:proofErr w:type="spellEnd"/>
      <w:r w:rsidRPr="00D5653B">
        <w:rPr>
          <w:rFonts w:asciiTheme="majorHAnsi" w:hAnsiTheme="majorHAnsi" w:cstheme="majorHAnsi"/>
          <w:spacing w:val="-6"/>
        </w:rPr>
        <w:t xml:space="preserve"> </w:t>
      </w:r>
      <w:r w:rsidRPr="00D5653B">
        <w:rPr>
          <w:rFonts w:asciiTheme="majorHAnsi" w:hAnsiTheme="majorHAnsi" w:cstheme="majorHAnsi"/>
        </w:rPr>
        <w:t>giao</w:t>
      </w:r>
      <w:r w:rsidRPr="00D5653B">
        <w:rPr>
          <w:rFonts w:asciiTheme="majorHAnsi" w:hAnsiTheme="majorHAnsi" w:cstheme="majorHAnsi"/>
          <w:spacing w:val="-6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diện</w:t>
      </w:r>
      <w:proofErr w:type="spellEnd"/>
      <w:r w:rsidRPr="00D5653B">
        <w:rPr>
          <w:rFonts w:asciiTheme="majorHAnsi" w:hAnsiTheme="majorHAnsi" w:cstheme="majorHAnsi"/>
        </w:rPr>
        <w:t>,</w:t>
      </w:r>
      <w:r w:rsidRPr="00D5653B">
        <w:rPr>
          <w:rFonts w:asciiTheme="majorHAnsi" w:hAnsiTheme="majorHAnsi" w:cstheme="majorHAnsi"/>
          <w:spacing w:val="-9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cơ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sở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dữ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liệu</w:t>
      </w:r>
      <w:proofErr w:type="spellEnd"/>
      <w:r w:rsidRPr="00D5653B">
        <w:rPr>
          <w:rFonts w:asciiTheme="majorHAnsi" w:hAnsiTheme="majorHAnsi" w:cstheme="majorHAnsi"/>
          <w:lang w:val="en-US"/>
        </w:rPr>
        <w:t>.</w:t>
      </w:r>
    </w:p>
    <w:p w14:paraId="59EDDA11" w14:textId="77777777" w:rsidR="004E72F3" w:rsidRPr="00D5653B" w:rsidRDefault="004E72F3" w:rsidP="005F7E53">
      <w:pPr>
        <w:pStyle w:val="ListParagraph"/>
        <w:numPr>
          <w:ilvl w:val="0"/>
          <w:numId w:val="4"/>
        </w:numPr>
        <w:tabs>
          <w:tab w:val="left" w:pos="2520"/>
        </w:tabs>
        <w:spacing w:before="121"/>
        <w:ind w:left="2430" w:right="1123"/>
        <w:jc w:val="both"/>
        <w:rPr>
          <w:rFonts w:asciiTheme="majorHAnsi" w:hAnsiTheme="majorHAnsi" w:cstheme="majorHAnsi"/>
        </w:rPr>
      </w:pPr>
      <w:r w:rsidRPr="00D5653B">
        <w:rPr>
          <w:rFonts w:asciiTheme="majorHAnsi" w:hAnsiTheme="majorHAnsi" w:cstheme="majorHAnsi"/>
        </w:rPr>
        <w:t>Xây</w:t>
      </w:r>
      <w:r w:rsidRPr="00D5653B">
        <w:rPr>
          <w:rFonts w:asciiTheme="majorHAnsi" w:hAnsiTheme="majorHAnsi" w:cstheme="majorHAnsi"/>
          <w:spacing w:val="-5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dựng</w:t>
      </w:r>
      <w:proofErr w:type="spellEnd"/>
      <w:r w:rsidRPr="00D5653B">
        <w:rPr>
          <w:rFonts w:asciiTheme="majorHAnsi" w:hAnsiTheme="majorHAnsi" w:cstheme="majorHAnsi"/>
          <w:spacing w:val="-2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backend</w:t>
      </w:r>
      <w:proofErr w:type="spellEnd"/>
      <w:r w:rsidRPr="00D5653B">
        <w:rPr>
          <w:rFonts w:asciiTheme="majorHAnsi" w:hAnsiTheme="majorHAnsi" w:cstheme="majorHAnsi"/>
          <w:spacing w:val="-1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và</w:t>
      </w:r>
      <w:proofErr w:type="spellEnd"/>
      <w:r w:rsidRPr="00D5653B">
        <w:rPr>
          <w:rFonts w:asciiTheme="majorHAnsi" w:hAnsiTheme="majorHAnsi" w:cstheme="majorHAnsi"/>
          <w:spacing w:val="1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quản</w:t>
      </w:r>
      <w:proofErr w:type="spellEnd"/>
      <w:r w:rsidRPr="00D5653B">
        <w:rPr>
          <w:rFonts w:asciiTheme="majorHAnsi" w:hAnsiTheme="majorHAnsi" w:cstheme="majorHAnsi"/>
          <w:spacing w:val="-2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lý</w:t>
      </w:r>
      <w:proofErr w:type="spellEnd"/>
      <w:r w:rsidRPr="00D5653B">
        <w:rPr>
          <w:rFonts w:asciiTheme="majorHAnsi" w:hAnsiTheme="majorHAnsi" w:cstheme="majorHAnsi"/>
          <w:spacing w:val="-1"/>
        </w:rPr>
        <w:t xml:space="preserve"> </w:t>
      </w:r>
      <w:r w:rsidRPr="00D5653B">
        <w:rPr>
          <w:rFonts w:asciiTheme="majorHAnsi" w:hAnsiTheme="majorHAnsi" w:cstheme="majorHAnsi"/>
        </w:rPr>
        <w:t>theo mô</w:t>
      </w:r>
      <w:r w:rsidRPr="00D5653B">
        <w:rPr>
          <w:rFonts w:asciiTheme="majorHAnsi" w:hAnsiTheme="majorHAnsi" w:cstheme="majorHAnsi"/>
          <w:spacing w:val="-2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hình</w:t>
      </w:r>
      <w:proofErr w:type="spellEnd"/>
      <w:r w:rsidRPr="00D5653B">
        <w:rPr>
          <w:rFonts w:asciiTheme="majorHAnsi" w:hAnsiTheme="majorHAnsi" w:cstheme="majorHAnsi"/>
          <w:spacing w:val="1"/>
        </w:rPr>
        <w:t xml:space="preserve"> </w:t>
      </w:r>
      <w:r w:rsidRPr="00D5653B">
        <w:rPr>
          <w:rFonts w:asciiTheme="majorHAnsi" w:hAnsiTheme="majorHAnsi" w:cstheme="majorHAnsi"/>
          <w:lang w:val="en-US"/>
        </w:rPr>
        <w:t>MVC</w:t>
      </w:r>
      <w:r w:rsidRPr="00D5653B">
        <w:rPr>
          <w:rFonts w:asciiTheme="majorHAnsi" w:hAnsiTheme="majorHAnsi" w:cstheme="majorHAnsi"/>
          <w:spacing w:val="-2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bằng</w:t>
      </w:r>
      <w:proofErr w:type="spellEnd"/>
      <w:r w:rsidRPr="00D5653B">
        <w:rPr>
          <w:rFonts w:asciiTheme="majorHAnsi" w:hAnsiTheme="majorHAnsi" w:cstheme="majorHAnsi"/>
          <w:spacing w:val="-2"/>
        </w:rPr>
        <w:t xml:space="preserve"> </w:t>
      </w:r>
      <w:r w:rsidRPr="00D5653B">
        <w:rPr>
          <w:rFonts w:asciiTheme="majorHAnsi" w:hAnsiTheme="majorHAnsi" w:cstheme="majorHAnsi"/>
          <w:lang w:val="en-US"/>
        </w:rPr>
        <w:t>NodeJS</w:t>
      </w:r>
      <w:r w:rsidRPr="00D5653B">
        <w:rPr>
          <w:rFonts w:asciiTheme="majorHAnsi" w:hAnsiTheme="majorHAnsi" w:cstheme="majorHAnsi"/>
        </w:rPr>
        <w:t>.</w:t>
      </w:r>
    </w:p>
    <w:p w14:paraId="7E2165CC" w14:textId="209C15C5" w:rsidR="004E72F3" w:rsidRPr="00D5653B" w:rsidRDefault="004E72F3" w:rsidP="005F7E53">
      <w:pPr>
        <w:pStyle w:val="ListParagraph"/>
        <w:numPr>
          <w:ilvl w:val="0"/>
          <w:numId w:val="4"/>
        </w:numPr>
        <w:tabs>
          <w:tab w:val="left" w:pos="2520"/>
        </w:tabs>
        <w:spacing w:before="1"/>
        <w:ind w:left="2430" w:right="1123"/>
        <w:jc w:val="both"/>
        <w:rPr>
          <w:rFonts w:asciiTheme="majorHAnsi" w:hAnsiTheme="majorHAnsi" w:cstheme="majorHAnsi"/>
        </w:rPr>
      </w:pPr>
      <w:proofErr w:type="spellStart"/>
      <w:r w:rsidRPr="00D5653B">
        <w:rPr>
          <w:rFonts w:asciiTheme="majorHAnsi" w:hAnsiTheme="majorHAnsi" w:cstheme="majorHAnsi"/>
        </w:rPr>
        <w:t>Vận</w:t>
      </w:r>
      <w:proofErr w:type="spellEnd"/>
      <w:r w:rsidRPr="00D5653B">
        <w:rPr>
          <w:rFonts w:asciiTheme="majorHAnsi" w:hAnsiTheme="majorHAnsi" w:cstheme="majorHAnsi"/>
          <w:spacing w:val="-2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dụng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đưa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ra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giải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pháp</w:t>
      </w:r>
      <w:proofErr w:type="spellEnd"/>
      <w:r w:rsidRPr="00D5653B">
        <w:rPr>
          <w:rFonts w:asciiTheme="majorHAnsi" w:hAnsiTheme="majorHAnsi" w:cstheme="majorHAnsi"/>
          <w:spacing w:val="1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phù</w:t>
      </w:r>
      <w:proofErr w:type="spellEnd"/>
      <w:r w:rsidRPr="00D5653B">
        <w:rPr>
          <w:rFonts w:asciiTheme="majorHAnsi" w:hAnsiTheme="majorHAnsi" w:cstheme="majorHAnsi"/>
          <w:spacing w:val="-2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hợp</w:t>
      </w:r>
      <w:proofErr w:type="spellEnd"/>
      <w:r w:rsidRPr="00D5653B">
        <w:rPr>
          <w:rFonts w:asciiTheme="majorHAnsi" w:hAnsiTheme="majorHAnsi" w:cstheme="majorHAnsi"/>
          <w:spacing w:val="-1"/>
        </w:rPr>
        <w:t xml:space="preserve"> </w:t>
      </w:r>
      <w:proofErr w:type="spellStart"/>
      <w:r w:rsidRPr="00D5653B">
        <w:rPr>
          <w:rFonts w:asciiTheme="majorHAnsi" w:hAnsiTheme="majorHAnsi" w:cstheme="majorHAnsi"/>
          <w:spacing w:val="-1"/>
          <w:lang w:val="en-US"/>
        </w:rPr>
        <w:t>cho</w:t>
      </w:r>
      <w:proofErr w:type="spellEnd"/>
      <w:r w:rsidRPr="00D5653B">
        <w:rPr>
          <w:rFonts w:asciiTheme="majorHAnsi" w:hAnsiTheme="majorHAnsi" w:cstheme="majorHAnsi"/>
          <w:spacing w:val="-1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spacing w:val="-1"/>
          <w:lang w:val="en-US"/>
        </w:rPr>
        <w:t>các</w:t>
      </w:r>
      <w:proofErr w:type="spellEnd"/>
      <w:r w:rsidRPr="00D5653B">
        <w:rPr>
          <w:rFonts w:asciiTheme="majorHAnsi" w:hAnsiTheme="majorHAnsi" w:cstheme="majorHAnsi"/>
          <w:spacing w:val="-1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spacing w:val="-1"/>
          <w:lang w:val="en-US"/>
        </w:rPr>
        <w:t>bài</w:t>
      </w:r>
      <w:proofErr w:type="spellEnd"/>
      <w:r w:rsidRPr="00D5653B">
        <w:rPr>
          <w:rFonts w:asciiTheme="majorHAnsi" w:hAnsiTheme="majorHAnsi" w:cstheme="majorHAnsi"/>
          <w:spacing w:val="-1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spacing w:val="-1"/>
          <w:lang w:val="en-US"/>
        </w:rPr>
        <w:t>toán</w:t>
      </w:r>
      <w:proofErr w:type="spellEnd"/>
      <w:r w:rsidRPr="00D5653B">
        <w:rPr>
          <w:rFonts w:asciiTheme="majorHAnsi" w:hAnsiTheme="majorHAnsi" w:cstheme="majorHAnsi"/>
        </w:rPr>
        <w:t>.</w:t>
      </w:r>
    </w:p>
    <w:p w14:paraId="3B8BE0C9" w14:textId="77777777" w:rsidR="005D2586" w:rsidRDefault="00C6130A" w:rsidP="005D2586">
      <w:pPr>
        <w:pStyle w:val="BodyText"/>
        <w:keepNext/>
      </w:pPr>
      <w:r w:rsidRPr="00D5653B">
        <w:rPr>
          <w:rFonts w:asciiTheme="majorHAnsi" w:hAnsiTheme="majorHAnsi" w:cstheme="majorHAnsi"/>
          <w:noProof/>
          <w:lang w:val="en-US"/>
        </w:rPr>
        <w:drawing>
          <wp:inline distT="0" distB="0" distL="0" distR="0" wp14:anchorId="7817AABD" wp14:editId="6720A167">
            <wp:extent cx="4044786" cy="1451867"/>
            <wp:effectExtent l="0" t="0" r="0" b="0"/>
            <wp:docPr id="18" name="Hình ảnh 18" descr="See the sourc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See the source image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0371" cy="146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8FBA03" w14:textId="1DAE7861" w:rsidR="00F2205C" w:rsidRPr="00C342DD" w:rsidRDefault="005D2586" w:rsidP="00C342DD">
      <w:pPr>
        <w:pStyle w:val="Caption"/>
        <w:ind w:left="0"/>
        <w:jc w:val="center"/>
        <w:rPr>
          <w:lang w:val="en-US"/>
        </w:rPr>
      </w:pPr>
      <w:bookmarkStart w:id="68" w:name="_Toc106818811"/>
      <w:proofErr w:type="spellStart"/>
      <w:r>
        <w:t>Hình</w:t>
      </w:r>
      <w:proofErr w:type="spellEnd"/>
      <w:r>
        <w:t xml:space="preserve">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2</w:t>
      </w:r>
      <w:r>
        <w:fldChar w:fldCharType="end"/>
      </w:r>
      <w:r>
        <w:t>.</w:t>
      </w:r>
      <w:r>
        <w:fldChar w:fldCharType="begin"/>
      </w:r>
      <w:r>
        <w:instrText xml:space="preserve"> SEQ Hình \* ARABIC \s 1 </w:instrText>
      </w:r>
      <w:r>
        <w:fldChar w:fldCharType="separate"/>
      </w:r>
      <w:r>
        <w:rPr>
          <w:noProof/>
        </w:rPr>
        <w:t>1</w:t>
      </w:r>
      <w:r>
        <w:fldChar w:fldCharType="end"/>
      </w:r>
      <w:r w:rsidR="00C342DD">
        <w:rPr>
          <w:lang w:val="en-US"/>
        </w:rPr>
        <w:t xml:space="preserve"> MySQL</w:t>
      </w:r>
      <w:bookmarkEnd w:id="68"/>
    </w:p>
    <w:p w14:paraId="37F59597" w14:textId="64CE2222" w:rsidR="00694793" w:rsidRPr="00D5653B" w:rsidRDefault="00C6130A" w:rsidP="001F5644">
      <w:pPr>
        <w:pStyle w:val="ListParagraph"/>
        <w:tabs>
          <w:tab w:val="left" w:pos="2074"/>
          <w:tab w:val="left" w:pos="2430"/>
        </w:tabs>
        <w:spacing w:before="98"/>
        <w:ind w:left="2074" w:right="778" w:firstLine="356"/>
        <w:jc w:val="both"/>
        <w:rPr>
          <w:rFonts w:asciiTheme="majorHAnsi" w:hAnsiTheme="majorHAnsi" w:cstheme="majorHAnsi"/>
          <w:sz w:val="22"/>
        </w:rPr>
      </w:pPr>
      <w:proofErr w:type="spellStart"/>
      <w:r w:rsidRPr="00D5653B">
        <w:rPr>
          <w:rFonts w:asciiTheme="majorHAnsi" w:hAnsiTheme="majorHAnsi" w:cstheme="majorHAnsi"/>
        </w:rPr>
        <w:t>MySQL</w:t>
      </w:r>
      <w:proofErr w:type="spellEnd"/>
      <w:r w:rsidRPr="00D5653B">
        <w:rPr>
          <w:rFonts w:asciiTheme="majorHAnsi" w:hAnsiTheme="majorHAnsi" w:cstheme="majorHAnsi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là</w:t>
      </w:r>
      <w:proofErr w:type="spellEnd"/>
      <w:r w:rsidRPr="00D5653B">
        <w:rPr>
          <w:rFonts w:asciiTheme="majorHAnsi" w:hAnsiTheme="majorHAnsi" w:cstheme="majorHAnsi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một</w:t>
      </w:r>
      <w:proofErr w:type="spellEnd"/>
      <w:r w:rsidRPr="00D5653B">
        <w:rPr>
          <w:rFonts w:asciiTheme="majorHAnsi" w:hAnsiTheme="majorHAnsi" w:cstheme="majorHAnsi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hệ</w:t>
      </w:r>
      <w:proofErr w:type="spellEnd"/>
      <w:r w:rsidRPr="00D5653B">
        <w:rPr>
          <w:rFonts w:asciiTheme="majorHAnsi" w:hAnsiTheme="majorHAnsi" w:cstheme="majorHAnsi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quản</w:t>
      </w:r>
      <w:proofErr w:type="spellEnd"/>
      <w:r w:rsidRPr="00D5653B">
        <w:rPr>
          <w:rFonts w:asciiTheme="majorHAnsi" w:hAnsiTheme="majorHAnsi" w:cstheme="majorHAnsi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trị</w:t>
      </w:r>
      <w:proofErr w:type="spellEnd"/>
      <w:r w:rsidRPr="00D5653B">
        <w:rPr>
          <w:rFonts w:asciiTheme="majorHAnsi" w:hAnsiTheme="majorHAnsi" w:cstheme="majorHAnsi"/>
        </w:rPr>
        <w:t xml:space="preserve"> cơ </w:t>
      </w:r>
      <w:proofErr w:type="spellStart"/>
      <w:r w:rsidRPr="00D5653B">
        <w:rPr>
          <w:rFonts w:asciiTheme="majorHAnsi" w:hAnsiTheme="majorHAnsi" w:cstheme="majorHAnsi"/>
        </w:rPr>
        <w:t>sở</w:t>
      </w:r>
      <w:proofErr w:type="spellEnd"/>
      <w:r w:rsidRPr="00D5653B">
        <w:rPr>
          <w:rFonts w:asciiTheme="majorHAnsi" w:hAnsiTheme="majorHAnsi" w:cstheme="majorHAnsi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dữ</w:t>
      </w:r>
      <w:proofErr w:type="spellEnd"/>
      <w:r w:rsidRPr="00D5653B">
        <w:rPr>
          <w:rFonts w:asciiTheme="majorHAnsi" w:hAnsiTheme="majorHAnsi" w:cstheme="majorHAnsi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liệu</w:t>
      </w:r>
      <w:proofErr w:type="spellEnd"/>
      <w:r w:rsidRPr="00D5653B">
        <w:rPr>
          <w:rFonts w:asciiTheme="majorHAnsi" w:hAnsiTheme="majorHAnsi" w:cstheme="majorHAnsi"/>
        </w:rPr>
        <w:t xml:space="preserve"> nhanh </w:t>
      </w:r>
      <w:proofErr w:type="spellStart"/>
      <w:r w:rsidRPr="00D5653B">
        <w:rPr>
          <w:rFonts w:asciiTheme="majorHAnsi" w:hAnsiTheme="majorHAnsi" w:cstheme="majorHAnsi"/>
        </w:rPr>
        <w:t>và</w:t>
      </w:r>
      <w:proofErr w:type="spellEnd"/>
      <w:r w:rsidRPr="00D5653B">
        <w:rPr>
          <w:rFonts w:asciiTheme="majorHAnsi" w:hAnsiTheme="majorHAnsi" w:cstheme="majorHAnsi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tiện</w:t>
      </w:r>
      <w:proofErr w:type="spellEnd"/>
      <w:r w:rsidRPr="00D5653B">
        <w:rPr>
          <w:rFonts w:asciiTheme="majorHAnsi" w:hAnsiTheme="majorHAnsi" w:cstheme="majorHAnsi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gọn</w:t>
      </w:r>
      <w:proofErr w:type="spellEnd"/>
      <w:r w:rsidRPr="00D5653B">
        <w:rPr>
          <w:rFonts w:asciiTheme="majorHAnsi" w:hAnsiTheme="majorHAnsi" w:cstheme="majorHAnsi"/>
        </w:rPr>
        <w:t xml:space="preserve">, </w:t>
      </w:r>
      <w:proofErr w:type="spellStart"/>
      <w:r w:rsidRPr="00D5653B">
        <w:rPr>
          <w:rFonts w:asciiTheme="majorHAnsi" w:hAnsiTheme="majorHAnsi" w:cstheme="majorHAnsi"/>
        </w:rPr>
        <w:t>dễ</w:t>
      </w:r>
      <w:proofErr w:type="spellEnd"/>
      <w:r w:rsidRPr="00D5653B">
        <w:rPr>
          <w:rFonts w:asciiTheme="majorHAnsi" w:hAnsiTheme="majorHAnsi" w:cstheme="majorHAnsi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dàng</w:t>
      </w:r>
      <w:proofErr w:type="spellEnd"/>
      <w:r w:rsidRPr="00D5653B">
        <w:rPr>
          <w:rFonts w:asciiTheme="majorHAnsi" w:hAnsiTheme="majorHAnsi" w:cstheme="majorHAnsi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sử</w:t>
      </w:r>
      <w:proofErr w:type="spellEnd"/>
      <w:r w:rsidRPr="00D5653B">
        <w:rPr>
          <w:rFonts w:asciiTheme="majorHAnsi" w:hAnsiTheme="majorHAnsi" w:cstheme="majorHAnsi"/>
          <w:spacing w:val="1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dụng</w:t>
      </w:r>
      <w:proofErr w:type="spellEnd"/>
      <w:r w:rsidRPr="00D5653B">
        <w:rPr>
          <w:rFonts w:asciiTheme="majorHAnsi" w:hAnsiTheme="majorHAnsi" w:cstheme="majorHAnsi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để</w:t>
      </w:r>
      <w:proofErr w:type="spellEnd"/>
      <w:r w:rsidRPr="00D5653B">
        <w:rPr>
          <w:rFonts w:asciiTheme="majorHAnsi" w:hAnsiTheme="majorHAnsi" w:cstheme="majorHAnsi"/>
        </w:rPr>
        <w:t xml:space="preserve"> tương </w:t>
      </w:r>
      <w:proofErr w:type="spellStart"/>
      <w:r w:rsidRPr="00D5653B">
        <w:rPr>
          <w:rFonts w:asciiTheme="majorHAnsi" w:hAnsiTheme="majorHAnsi" w:cstheme="majorHAnsi"/>
        </w:rPr>
        <w:t>tác</w:t>
      </w:r>
      <w:proofErr w:type="spellEnd"/>
      <w:r w:rsidRPr="00D5653B">
        <w:rPr>
          <w:rFonts w:asciiTheme="majorHAnsi" w:hAnsiTheme="majorHAnsi" w:cstheme="majorHAnsi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với</w:t>
      </w:r>
      <w:proofErr w:type="spellEnd"/>
      <w:r w:rsidRPr="00D5653B">
        <w:rPr>
          <w:rFonts w:asciiTheme="majorHAnsi" w:hAnsiTheme="majorHAnsi" w:cstheme="majorHAnsi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các</w:t>
      </w:r>
      <w:proofErr w:type="spellEnd"/>
      <w:r w:rsidRPr="00D5653B">
        <w:rPr>
          <w:rFonts w:asciiTheme="majorHAnsi" w:hAnsiTheme="majorHAnsi" w:cstheme="majorHAnsi"/>
        </w:rPr>
        <w:t xml:space="preserve"> công </w:t>
      </w:r>
      <w:proofErr w:type="spellStart"/>
      <w:r w:rsidRPr="00D5653B">
        <w:rPr>
          <w:rFonts w:asciiTheme="majorHAnsi" w:hAnsiTheme="majorHAnsi" w:cstheme="majorHAnsi"/>
        </w:rPr>
        <w:t>nghệ</w:t>
      </w:r>
      <w:proofErr w:type="spellEnd"/>
      <w:r w:rsidRPr="00D5653B">
        <w:rPr>
          <w:rFonts w:asciiTheme="majorHAnsi" w:hAnsiTheme="majorHAnsi" w:cstheme="majorHAnsi"/>
        </w:rPr>
        <w:t xml:space="preserve"> tiên </w:t>
      </w:r>
      <w:proofErr w:type="spellStart"/>
      <w:r w:rsidRPr="00D5653B">
        <w:rPr>
          <w:rFonts w:asciiTheme="majorHAnsi" w:hAnsiTheme="majorHAnsi" w:cstheme="majorHAnsi"/>
        </w:rPr>
        <w:t>tiến</w:t>
      </w:r>
      <w:proofErr w:type="spellEnd"/>
      <w:r w:rsidRPr="00D5653B">
        <w:rPr>
          <w:rFonts w:asciiTheme="majorHAnsi" w:hAnsiTheme="majorHAnsi" w:cstheme="majorHAnsi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ngày</w:t>
      </w:r>
      <w:proofErr w:type="spellEnd"/>
      <w:r w:rsidRPr="00D5653B">
        <w:rPr>
          <w:rFonts w:asciiTheme="majorHAnsi" w:hAnsiTheme="majorHAnsi" w:cstheme="majorHAnsi"/>
        </w:rPr>
        <w:t xml:space="preserve"> nay như C#, </w:t>
      </w:r>
      <w:proofErr w:type="spellStart"/>
      <w:r w:rsidRPr="00D5653B">
        <w:rPr>
          <w:rFonts w:asciiTheme="majorHAnsi" w:hAnsiTheme="majorHAnsi" w:cstheme="majorHAnsi"/>
        </w:rPr>
        <w:t>Java</w:t>
      </w:r>
      <w:proofErr w:type="spellEnd"/>
      <w:r w:rsidRPr="00D5653B">
        <w:rPr>
          <w:rFonts w:asciiTheme="majorHAnsi" w:hAnsiTheme="majorHAnsi" w:cstheme="majorHAnsi"/>
        </w:rPr>
        <w:t>, …</w:t>
      </w:r>
      <w:r w:rsidRPr="00D5653B">
        <w:rPr>
          <w:rFonts w:asciiTheme="majorHAnsi" w:hAnsiTheme="majorHAnsi" w:cstheme="majorHAnsi"/>
          <w:spacing w:val="1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Nó</w:t>
      </w:r>
      <w:proofErr w:type="spellEnd"/>
      <w:r w:rsidRPr="00D5653B">
        <w:rPr>
          <w:rFonts w:asciiTheme="majorHAnsi" w:hAnsiTheme="majorHAnsi" w:cstheme="majorHAnsi"/>
          <w:spacing w:val="-4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được</w:t>
      </w:r>
      <w:proofErr w:type="spellEnd"/>
      <w:r w:rsidRPr="00D5653B">
        <w:rPr>
          <w:rFonts w:asciiTheme="majorHAnsi" w:hAnsiTheme="majorHAnsi" w:cstheme="majorHAnsi"/>
          <w:spacing w:val="-4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phát</w:t>
      </w:r>
      <w:proofErr w:type="spellEnd"/>
      <w:r w:rsidRPr="00D5653B">
        <w:rPr>
          <w:rFonts w:asciiTheme="majorHAnsi" w:hAnsiTheme="majorHAnsi" w:cstheme="majorHAnsi"/>
          <w:spacing w:val="-3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triển</w:t>
      </w:r>
      <w:proofErr w:type="spellEnd"/>
      <w:r w:rsidRPr="00D5653B">
        <w:rPr>
          <w:rFonts w:asciiTheme="majorHAnsi" w:hAnsiTheme="majorHAnsi" w:cstheme="majorHAnsi"/>
          <w:spacing w:val="-4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với</w:t>
      </w:r>
      <w:proofErr w:type="spellEnd"/>
      <w:r w:rsidRPr="00D5653B">
        <w:rPr>
          <w:rFonts w:asciiTheme="majorHAnsi" w:hAnsiTheme="majorHAnsi" w:cstheme="majorHAnsi"/>
          <w:spacing w:val="-3"/>
        </w:rPr>
        <w:t xml:space="preserve"> </w:t>
      </w:r>
      <w:r w:rsidRPr="00D5653B">
        <w:rPr>
          <w:rFonts w:asciiTheme="majorHAnsi" w:hAnsiTheme="majorHAnsi" w:cstheme="majorHAnsi"/>
        </w:rPr>
        <w:t>công</w:t>
      </w:r>
      <w:r w:rsidRPr="00D5653B">
        <w:rPr>
          <w:rFonts w:asciiTheme="majorHAnsi" w:hAnsiTheme="majorHAnsi" w:cstheme="majorHAnsi"/>
          <w:spacing w:val="-4"/>
        </w:rPr>
        <w:t xml:space="preserve"> </w:t>
      </w:r>
      <w:r w:rsidRPr="00D5653B">
        <w:rPr>
          <w:rFonts w:asciiTheme="majorHAnsi" w:hAnsiTheme="majorHAnsi" w:cstheme="majorHAnsi"/>
        </w:rPr>
        <w:t>ty</w:t>
      </w:r>
      <w:r w:rsidRPr="00D5653B">
        <w:rPr>
          <w:rFonts w:asciiTheme="majorHAnsi" w:hAnsiTheme="majorHAnsi" w:cstheme="majorHAnsi"/>
          <w:spacing w:val="-9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MySQL</w:t>
      </w:r>
      <w:proofErr w:type="spellEnd"/>
      <w:r w:rsidRPr="00D5653B">
        <w:rPr>
          <w:rFonts w:asciiTheme="majorHAnsi" w:hAnsiTheme="majorHAnsi" w:cstheme="majorHAnsi"/>
          <w:spacing w:val="-3"/>
        </w:rPr>
        <w:t xml:space="preserve"> </w:t>
      </w:r>
      <w:r w:rsidRPr="00D5653B">
        <w:rPr>
          <w:rFonts w:asciiTheme="majorHAnsi" w:hAnsiTheme="majorHAnsi" w:cstheme="majorHAnsi"/>
        </w:rPr>
        <w:t>AB</w:t>
      </w:r>
      <w:r w:rsidRPr="00D5653B">
        <w:rPr>
          <w:rFonts w:asciiTheme="majorHAnsi" w:hAnsiTheme="majorHAnsi" w:cstheme="majorHAnsi"/>
          <w:spacing w:val="-4"/>
        </w:rPr>
        <w:t xml:space="preserve"> </w:t>
      </w:r>
      <w:r w:rsidRPr="00D5653B">
        <w:rPr>
          <w:rFonts w:asciiTheme="majorHAnsi" w:hAnsiTheme="majorHAnsi" w:cstheme="majorHAnsi"/>
        </w:rPr>
        <w:t>ở</w:t>
      </w:r>
      <w:r w:rsidRPr="00D5653B">
        <w:rPr>
          <w:rFonts w:asciiTheme="majorHAnsi" w:hAnsiTheme="majorHAnsi" w:cstheme="majorHAnsi"/>
          <w:spacing w:val="-1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Thụy</w:t>
      </w:r>
      <w:proofErr w:type="spellEnd"/>
      <w:r w:rsidRPr="00D5653B">
        <w:rPr>
          <w:rFonts w:asciiTheme="majorHAnsi" w:hAnsiTheme="majorHAnsi" w:cstheme="majorHAnsi"/>
          <w:spacing w:val="-9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Điển</w:t>
      </w:r>
      <w:proofErr w:type="spellEnd"/>
      <w:r w:rsidRPr="00D5653B">
        <w:rPr>
          <w:rFonts w:asciiTheme="majorHAnsi" w:hAnsiTheme="majorHAnsi" w:cstheme="majorHAnsi"/>
          <w:spacing w:val="-4"/>
        </w:rPr>
        <w:t xml:space="preserve"> </w:t>
      </w:r>
      <w:r w:rsidRPr="00D5653B">
        <w:rPr>
          <w:rFonts w:asciiTheme="majorHAnsi" w:hAnsiTheme="majorHAnsi" w:cstheme="majorHAnsi"/>
        </w:rPr>
        <w:t>năm</w:t>
      </w:r>
      <w:r w:rsidRPr="00D5653B">
        <w:rPr>
          <w:rFonts w:asciiTheme="majorHAnsi" w:hAnsiTheme="majorHAnsi" w:cstheme="majorHAnsi"/>
          <w:spacing w:val="-5"/>
        </w:rPr>
        <w:t xml:space="preserve"> </w:t>
      </w:r>
      <w:r w:rsidRPr="00D5653B">
        <w:rPr>
          <w:rFonts w:asciiTheme="majorHAnsi" w:hAnsiTheme="majorHAnsi" w:cstheme="majorHAnsi"/>
        </w:rPr>
        <w:t>2004</w:t>
      </w:r>
      <w:r w:rsidRPr="00D5653B">
        <w:rPr>
          <w:rFonts w:asciiTheme="majorHAnsi" w:hAnsiTheme="majorHAnsi" w:cstheme="majorHAnsi"/>
          <w:spacing w:val="-4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và</w:t>
      </w:r>
      <w:proofErr w:type="spellEnd"/>
      <w:r w:rsidRPr="00D5653B">
        <w:rPr>
          <w:rFonts w:asciiTheme="majorHAnsi" w:hAnsiTheme="majorHAnsi" w:cstheme="majorHAnsi"/>
          <w:spacing w:val="-3"/>
        </w:rPr>
        <w:t xml:space="preserve"> </w:t>
      </w:r>
      <w:r w:rsidRPr="00D5653B">
        <w:rPr>
          <w:rFonts w:asciiTheme="majorHAnsi" w:hAnsiTheme="majorHAnsi" w:cstheme="majorHAnsi"/>
        </w:rPr>
        <w:t>sau</w:t>
      </w:r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nhiều</w:t>
      </w:r>
      <w:proofErr w:type="spellEnd"/>
      <w:r w:rsidRPr="00D5653B">
        <w:rPr>
          <w:rFonts w:asciiTheme="majorHAnsi" w:hAnsiTheme="majorHAnsi" w:cstheme="majorHAnsi"/>
          <w:spacing w:val="39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lần</w:t>
      </w:r>
      <w:proofErr w:type="spellEnd"/>
      <w:r w:rsidRPr="00D5653B">
        <w:rPr>
          <w:rFonts w:asciiTheme="majorHAnsi" w:hAnsiTheme="majorHAnsi" w:cstheme="majorHAnsi"/>
          <w:spacing w:val="41"/>
        </w:rPr>
        <w:t xml:space="preserve"> </w:t>
      </w:r>
      <w:r w:rsidRPr="00D5653B">
        <w:rPr>
          <w:rFonts w:asciiTheme="majorHAnsi" w:hAnsiTheme="majorHAnsi" w:cstheme="majorHAnsi"/>
        </w:rPr>
        <w:t>thay</w:t>
      </w:r>
      <w:r w:rsidRPr="00D5653B">
        <w:rPr>
          <w:rFonts w:asciiTheme="majorHAnsi" w:hAnsiTheme="majorHAnsi" w:cstheme="majorHAnsi"/>
          <w:spacing w:val="39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đổi</w:t>
      </w:r>
      <w:proofErr w:type="spellEnd"/>
      <w:r w:rsidRPr="00D5653B">
        <w:rPr>
          <w:rFonts w:asciiTheme="majorHAnsi" w:hAnsiTheme="majorHAnsi" w:cstheme="majorHAnsi"/>
          <w:spacing w:val="39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chủ</w:t>
      </w:r>
      <w:proofErr w:type="spellEnd"/>
      <w:r w:rsidRPr="00D5653B">
        <w:rPr>
          <w:rFonts w:asciiTheme="majorHAnsi" w:hAnsiTheme="majorHAnsi" w:cstheme="majorHAnsi"/>
          <w:spacing w:val="39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sở</w:t>
      </w:r>
      <w:proofErr w:type="spellEnd"/>
      <w:r w:rsidRPr="00D5653B">
        <w:rPr>
          <w:rFonts w:asciiTheme="majorHAnsi" w:hAnsiTheme="majorHAnsi" w:cstheme="majorHAnsi"/>
          <w:spacing w:val="40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hữu</w:t>
      </w:r>
      <w:proofErr w:type="spellEnd"/>
      <w:r w:rsidRPr="00D5653B">
        <w:rPr>
          <w:rFonts w:asciiTheme="majorHAnsi" w:hAnsiTheme="majorHAnsi" w:cstheme="majorHAnsi"/>
        </w:rPr>
        <w:t>,</w:t>
      </w:r>
      <w:r w:rsidRPr="00D5653B">
        <w:rPr>
          <w:rFonts w:asciiTheme="majorHAnsi" w:hAnsiTheme="majorHAnsi" w:cstheme="majorHAnsi"/>
          <w:spacing w:val="41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cuối</w:t>
      </w:r>
      <w:proofErr w:type="spellEnd"/>
      <w:r w:rsidRPr="00D5653B">
        <w:rPr>
          <w:rFonts w:asciiTheme="majorHAnsi" w:hAnsiTheme="majorHAnsi" w:cstheme="majorHAnsi"/>
          <w:spacing w:val="41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cùng</w:t>
      </w:r>
      <w:proofErr w:type="spellEnd"/>
      <w:r w:rsidRPr="00D5653B">
        <w:rPr>
          <w:rFonts w:asciiTheme="majorHAnsi" w:hAnsiTheme="majorHAnsi" w:cstheme="majorHAnsi"/>
          <w:spacing w:val="43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đã</w:t>
      </w:r>
      <w:proofErr w:type="spellEnd"/>
      <w:r w:rsidRPr="00D5653B">
        <w:rPr>
          <w:rFonts w:asciiTheme="majorHAnsi" w:hAnsiTheme="majorHAnsi" w:cstheme="majorHAnsi"/>
          <w:spacing w:val="39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được</w:t>
      </w:r>
      <w:proofErr w:type="spellEnd"/>
      <w:r w:rsidRPr="00D5653B">
        <w:rPr>
          <w:rFonts w:asciiTheme="majorHAnsi" w:hAnsiTheme="majorHAnsi" w:cstheme="majorHAnsi"/>
          <w:spacing w:val="41"/>
        </w:rPr>
        <w:t xml:space="preserve"> </w:t>
      </w:r>
      <w:r w:rsidRPr="00D5653B">
        <w:rPr>
          <w:rFonts w:asciiTheme="majorHAnsi" w:hAnsiTheme="majorHAnsi" w:cstheme="majorHAnsi"/>
        </w:rPr>
        <w:t>mua</w:t>
      </w:r>
      <w:r w:rsidRPr="00D5653B">
        <w:rPr>
          <w:rFonts w:asciiTheme="majorHAnsi" w:hAnsiTheme="majorHAnsi" w:cstheme="majorHAnsi"/>
          <w:spacing w:val="40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lại</w:t>
      </w:r>
      <w:proofErr w:type="spellEnd"/>
      <w:r w:rsidRPr="00D5653B">
        <w:rPr>
          <w:rFonts w:asciiTheme="majorHAnsi" w:hAnsiTheme="majorHAnsi" w:cstheme="majorHAnsi"/>
          <w:spacing w:val="41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bởi</w:t>
      </w:r>
      <w:proofErr w:type="spellEnd"/>
      <w:r w:rsidRPr="00D5653B">
        <w:rPr>
          <w:rFonts w:asciiTheme="majorHAnsi" w:hAnsiTheme="majorHAnsi" w:cstheme="majorHAnsi"/>
          <w:spacing w:val="41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Oracle</w:t>
      </w:r>
      <w:proofErr w:type="spellEnd"/>
      <w:r w:rsidRPr="00D5653B">
        <w:rPr>
          <w:rFonts w:asciiTheme="majorHAnsi" w:hAnsiTheme="majorHAnsi" w:cstheme="majorHAnsi"/>
          <w:spacing w:val="-62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Corporation</w:t>
      </w:r>
      <w:proofErr w:type="spellEnd"/>
      <w:r w:rsidRPr="00D5653B">
        <w:rPr>
          <w:rFonts w:asciiTheme="majorHAnsi" w:hAnsiTheme="majorHAnsi" w:cstheme="majorHAnsi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vào</w:t>
      </w:r>
      <w:proofErr w:type="spellEnd"/>
      <w:r w:rsidRPr="00D5653B">
        <w:rPr>
          <w:rFonts w:asciiTheme="majorHAnsi" w:hAnsiTheme="majorHAnsi" w:cstheme="majorHAnsi"/>
          <w:spacing w:val="-1"/>
        </w:rPr>
        <w:t xml:space="preserve"> </w:t>
      </w:r>
      <w:r w:rsidRPr="00D5653B">
        <w:rPr>
          <w:rFonts w:asciiTheme="majorHAnsi" w:hAnsiTheme="majorHAnsi" w:cstheme="majorHAnsi"/>
        </w:rPr>
        <w:t>năm</w:t>
      </w:r>
      <w:r w:rsidRPr="00D5653B">
        <w:rPr>
          <w:rFonts w:asciiTheme="majorHAnsi" w:hAnsiTheme="majorHAnsi" w:cstheme="majorHAnsi"/>
          <w:spacing w:val="-1"/>
        </w:rPr>
        <w:t xml:space="preserve"> </w:t>
      </w:r>
      <w:r w:rsidRPr="00D5653B">
        <w:rPr>
          <w:rFonts w:asciiTheme="majorHAnsi" w:hAnsiTheme="majorHAnsi" w:cstheme="majorHAnsi"/>
        </w:rPr>
        <w:t xml:space="preserve">2010. </w:t>
      </w:r>
    </w:p>
    <w:p w14:paraId="5B205BA7" w14:textId="55DC0A27" w:rsidR="0036363E" w:rsidRPr="00D5653B" w:rsidRDefault="004F24ED" w:rsidP="000011EE">
      <w:pPr>
        <w:pStyle w:val="Heading3"/>
      </w:pPr>
      <w:bookmarkStart w:id="69" w:name="_Toc106804430"/>
      <w:bookmarkStart w:id="70" w:name="_Toc106811941"/>
      <w:bookmarkStart w:id="71" w:name="_Toc106818745"/>
      <w:proofErr w:type="spellStart"/>
      <w:r w:rsidRPr="00D5653B">
        <w:t>Tại</w:t>
      </w:r>
      <w:proofErr w:type="spellEnd"/>
      <w:r w:rsidRPr="00D5653B">
        <w:t xml:space="preserve"> sao </w:t>
      </w:r>
      <w:proofErr w:type="spellStart"/>
      <w:r w:rsidRPr="00D5653B">
        <w:t>lại</w:t>
      </w:r>
      <w:proofErr w:type="spellEnd"/>
      <w:r w:rsidRPr="00D5653B">
        <w:t xml:space="preserve"> </w:t>
      </w:r>
      <w:proofErr w:type="spellStart"/>
      <w:r w:rsidRPr="00D5653B">
        <w:t>sử</w:t>
      </w:r>
      <w:proofErr w:type="spellEnd"/>
      <w:r w:rsidRPr="00D5653B">
        <w:t xml:space="preserve"> </w:t>
      </w:r>
      <w:proofErr w:type="spellStart"/>
      <w:r w:rsidRPr="00D5653B">
        <w:t>dụng</w:t>
      </w:r>
      <w:proofErr w:type="spellEnd"/>
      <w:r w:rsidRPr="00D5653B">
        <w:t xml:space="preserve"> </w:t>
      </w:r>
      <w:proofErr w:type="spellStart"/>
      <w:r w:rsidRPr="00D5653B">
        <w:t>MySQL</w:t>
      </w:r>
      <w:bookmarkEnd w:id="69"/>
      <w:bookmarkEnd w:id="70"/>
      <w:bookmarkEnd w:id="71"/>
      <w:proofErr w:type="spellEnd"/>
    </w:p>
    <w:p w14:paraId="6603B1FA" w14:textId="2BB7A3D0" w:rsidR="002D7B9A" w:rsidRPr="00D5653B" w:rsidRDefault="002D7B9A" w:rsidP="001F5644">
      <w:pPr>
        <w:pStyle w:val="ListParagraph"/>
        <w:tabs>
          <w:tab w:val="left" w:pos="2525"/>
          <w:tab w:val="left" w:pos="2526"/>
        </w:tabs>
        <w:spacing w:before="228"/>
        <w:ind w:left="2525" w:hanging="95"/>
        <w:jc w:val="both"/>
        <w:rPr>
          <w:rFonts w:asciiTheme="majorHAnsi" w:hAnsiTheme="majorHAnsi" w:cstheme="majorHAnsi"/>
        </w:rPr>
      </w:pPr>
      <w:proofErr w:type="spellStart"/>
      <w:r w:rsidRPr="00D5653B">
        <w:rPr>
          <w:rFonts w:asciiTheme="majorHAnsi" w:hAnsiTheme="majorHAnsi" w:cstheme="majorHAnsi"/>
        </w:rPr>
        <w:t>Nó</w:t>
      </w:r>
      <w:proofErr w:type="spellEnd"/>
      <w:r w:rsidRPr="00D5653B">
        <w:rPr>
          <w:rFonts w:asciiTheme="majorHAnsi" w:hAnsiTheme="majorHAnsi" w:cstheme="majorHAnsi"/>
          <w:spacing w:val="-2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khá</w:t>
      </w:r>
      <w:proofErr w:type="spellEnd"/>
      <w:r w:rsidRPr="00D5653B">
        <w:rPr>
          <w:rFonts w:asciiTheme="majorHAnsi" w:hAnsiTheme="majorHAnsi" w:cstheme="majorHAnsi"/>
          <w:spacing w:val="-2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phổ</w:t>
      </w:r>
      <w:proofErr w:type="spellEnd"/>
      <w:r w:rsidRPr="00D5653B">
        <w:rPr>
          <w:rFonts w:asciiTheme="majorHAnsi" w:hAnsiTheme="majorHAnsi" w:cstheme="majorHAnsi"/>
          <w:spacing w:val="-2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biến</w:t>
      </w:r>
      <w:proofErr w:type="spellEnd"/>
      <w:r w:rsidRPr="00D5653B">
        <w:rPr>
          <w:rFonts w:asciiTheme="majorHAnsi" w:hAnsiTheme="majorHAnsi" w:cstheme="majorHAnsi"/>
          <w:spacing w:val="-2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với</w:t>
      </w:r>
      <w:proofErr w:type="spellEnd"/>
      <w:r w:rsidRPr="00D5653B">
        <w:rPr>
          <w:rFonts w:asciiTheme="majorHAnsi" w:hAnsiTheme="majorHAnsi" w:cstheme="majorHAnsi"/>
          <w:spacing w:val="-1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giới</w:t>
      </w:r>
      <w:proofErr w:type="spellEnd"/>
      <w:r w:rsidRPr="00D5653B">
        <w:rPr>
          <w:rFonts w:asciiTheme="majorHAnsi" w:hAnsiTheme="majorHAnsi" w:cstheme="majorHAnsi"/>
          <w:spacing w:val="-2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lập</w:t>
      </w:r>
      <w:proofErr w:type="spellEnd"/>
      <w:r w:rsidRPr="00D5653B">
        <w:rPr>
          <w:rFonts w:asciiTheme="majorHAnsi" w:hAnsiTheme="majorHAnsi" w:cstheme="majorHAnsi"/>
          <w:spacing w:val="-2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trình</w:t>
      </w:r>
      <w:proofErr w:type="spellEnd"/>
      <w:r w:rsidRPr="00D5653B">
        <w:rPr>
          <w:rFonts w:asciiTheme="majorHAnsi" w:hAnsiTheme="majorHAnsi" w:cstheme="majorHAnsi"/>
          <w:spacing w:val="-2"/>
        </w:rPr>
        <w:t xml:space="preserve"> </w:t>
      </w:r>
      <w:r w:rsidRPr="00D5653B">
        <w:rPr>
          <w:rFonts w:asciiTheme="majorHAnsi" w:hAnsiTheme="majorHAnsi" w:cstheme="majorHAnsi"/>
        </w:rPr>
        <w:t>viên</w:t>
      </w:r>
      <w:r w:rsidRPr="00D5653B">
        <w:rPr>
          <w:rFonts w:asciiTheme="majorHAnsi" w:hAnsiTheme="majorHAnsi" w:cstheme="majorHAnsi"/>
          <w:spacing w:val="-2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bởi</w:t>
      </w:r>
      <w:proofErr w:type="spellEnd"/>
      <w:r w:rsidRPr="00D5653B">
        <w:rPr>
          <w:rFonts w:asciiTheme="majorHAnsi" w:hAnsiTheme="majorHAnsi" w:cstheme="majorHAnsi"/>
        </w:rPr>
        <w:t>:</w:t>
      </w:r>
    </w:p>
    <w:p w14:paraId="36CFA54E" w14:textId="693C1D62" w:rsidR="002D7B9A" w:rsidRPr="00D5653B" w:rsidRDefault="001F5644" w:rsidP="001F5644">
      <w:pPr>
        <w:tabs>
          <w:tab w:val="left" w:pos="3029"/>
          <w:tab w:val="left" w:pos="3030"/>
        </w:tabs>
        <w:ind w:left="2669"/>
        <w:jc w:val="both"/>
        <w:rPr>
          <w:rFonts w:asciiTheme="majorHAnsi" w:hAnsiTheme="majorHAnsi" w:cstheme="majorHAnsi"/>
        </w:rPr>
      </w:pPr>
      <w:r w:rsidRPr="00D5653B">
        <w:rPr>
          <w:rFonts w:asciiTheme="majorHAnsi" w:hAnsiTheme="majorHAnsi" w:cstheme="majorHAnsi"/>
          <w:lang w:val="en-US"/>
        </w:rPr>
        <w:t xml:space="preserve">- </w:t>
      </w:r>
      <w:r w:rsidRPr="00D5653B">
        <w:rPr>
          <w:rFonts w:asciiTheme="majorHAnsi" w:hAnsiTheme="majorHAnsi" w:cstheme="majorHAnsi"/>
          <w:lang w:val="en-US"/>
        </w:rPr>
        <w:tab/>
      </w:r>
      <w:proofErr w:type="spellStart"/>
      <w:r w:rsidR="002D7B9A" w:rsidRPr="00D5653B">
        <w:rPr>
          <w:rFonts w:asciiTheme="majorHAnsi" w:hAnsiTheme="majorHAnsi" w:cstheme="majorHAnsi"/>
        </w:rPr>
        <w:t>MySQL</w:t>
      </w:r>
      <w:proofErr w:type="spellEnd"/>
      <w:r w:rsidR="002D7B9A" w:rsidRPr="00D5653B">
        <w:rPr>
          <w:rFonts w:asciiTheme="majorHAnsi" w:hAnsiTheme="majorHAnsi" w:cstheme="majorHAnsi"/>
          <w:spacing w:val="-3"/>
        </w:rPr>
        <w:t xml:space="preserve"> </w:t>
      </w:r>
      <w:proofErr w:type="spellStart"/>
      <w:r w:rsidR="002D7B9A" w:rsidRPr="00D5653B">
        <w:rPr>
          <w:rFonts w:asciiTheme="majorHAnsi" w:hAnsiTheme="majorHAnsi" w:cstheme="majorHAnsi"/>
        </w:rPr>
        <w:t>là</w:t>
      </w:r>
      <w:proofErr w:type="spellEnd"/>
      <w:r w:rsidR="002D7B9A" w:rsidRPr="00D5653B">
        <w:rPr>
          <w:rFonts w:asciiTheme="majorHAnsi" w:hAnsiTheme="majorHAnsi" w:cstheme="majorHAnsi"/>
          <w:spacing w:val="2"/>
        </w:rPr>
        <w:t xml:space="preserve"> </w:t>
      </w:r>
      <w:proofErr w:type="spellStart"/>
      <w:r w:rsidR="002D7B9A" w:rsidRPr="00D5653B">
        <w:rPr>
          <w:rFonts w:asciiTheme="majorHAnsi" w:hAnsiTheme="majorHAnsi" w:cstheme="majorHAnsi"/>
        </w:rPr>
        <w:t>mã</w:t>
      </w:r>
      <w:proofErr w:type="spellEnd"/>
      <w:r w:rsidR="002D7B9A" w:rsidRPr="00D5653B">
        <w:rPr>
          <w:rFonts w:asciiTheme="majorHAnsi" w:hAnsiTheme="majorHAnsi" w:cstheme="majorHAnsi"/>
          <w:spacing w:val="-2"/>
        </w:rPr>
        <w:t xml:space="preserve"> </w:t>
      </w:r>
      <w:proofErr w:type="spellStart"/>
      <w:r w:rsidR="002D7B9A" w:rsidRPr="00D5653B">
        <w:rPr>
          <w:rFonts w:asciiTheme="majorHAnsi" w:hAnsiTheme="majorHAnsi" w:cstheme="majorHAnsi"/>
        </w:rPr>
        <w:t>nguồn</w:t>
      </w:r>
      <w:proofErr w:type="spellEnd"/>
      <w:r w:rsidR="002D7B9A" w:rsidRPr="00D5653B">
        <w:rPr>
          <w:rFonts w:asciiTheme="majorHAnsi" w:hAnsiTheme="majorHAnsi" w:cstheme="majorHAnsi"/>
        </w:rPr>
        <w:t xml:space="preserve"> </w:t>
      </w:r>
      <w:proofErr w:type="spellStart"/>
      <w:r w:rsidR="002D7B9A" w:rsidRPr="00D5653B">
        <w:rPr>
          <w:rFonts w:asciiTheme="majorHAnsi" w:hAnsiTheme="majorHAnsi" w:cstheme="majorHAnsi"/>
        </w:rPr>
        <w:t>mở</w:t>
      </w:r>
      <w:proofErr w:type="spellEnd"/>
      <w:r w:rsidR="002D7B9A" w:rsidRPr="00D5653B">
        <w:rPr>
          <w:rFonts w:asciiTheme="majorHAnsi" w:hAnsiTheme="majorHAnsi" w:cstheme="majorHAnsi"/>
        </w:rPr>
        <w:t>,</w:t>
      </w:r>
      <w:r w:rsidR="002D7B9A" w:rsidRPr="00D5653B">
        <w:rPr>
          <w:rFonts w:asciiTheme="majorHAnsi" w:hAnsiTheme="majorHAnsi" w:cstheme="majorHAnsi"/>
          <w:spacing w:val="-2"/>
        </w:rPr>
        <w:t xml:space="preserve"> </w:t>
      </w:r>
      <w:proofErr w:type="spellStart"/>
      <w:r w:rsidR="002D7B9A" w:rsidRPr="00D5653B">
        <w:rPr>
          <w:rFonts w:asciiTheme="majorHAnsi" w:hAnsiTheme="majorHAnsi" w:cstheme="majorHAnsi"/>
        </w:rPr>
        <w:t>hoàn</w:t>
      </w:r>
      <w:proofErr w:type="spellEnd"/>
      <w:r w:rsidR="002D7B9A" w:rsidRPr="00D5653B">
        <w:rPr>
          <w:rFonts w:asciiTheme="majorHAnsi" w:hAnsiTheme="majorHAnsi" w:cstheme="majorHAnsi"/>
        </w:rPr>
        <w:t xml:space="preserve"> </w:t>
      </w:r>
      <w:proofErr w:type="spellStart"/>
      <w:r w:rsidR="002D7B9A" w:rsidRPr="00D5653B">
        <w:rPr>
          <w:rFonts w:asciiTheme="majorHAnsi" w:hAnsiTheme="majorHAnsi" w:cstheme="majorHAnsi"/>
        </w:rPr>
        <w:t>toàn</w:t>
      </w:r>
      <w:proofErr w:type="spellEnd"/>
      <w:r w:rsidR="002D7B9A" w:rsidRPr="00D5653B">
        <w:rPr>
          <w:rFonts w:asciiTheme="majorHAnsi" w:hAnsiTheme="majorHAnsi" w:cstheme="majorHAnsi"/>
        </w:rPr>
        <w:t xml:space="preserve"> </w:t>
      </w:r>
      <w:proofErr w:type="spellStart"/>
      <w:r w:rsidR="002D7B9A" w:rsidRPr="00D5653B">
        <w:rPr>
          <w:rFonts w:asciiTheme="majorHAnsi" w:hAnsiTheme="majorHAnsi" w:cstheme="majorHAnsi"/>
        </w:rPr>
        <w:t>miễn</w:t>
      </w:r>
      <w:proofErr w:type="spellEnd"/>
      <w:r w:rsidR="002D7B9A" w:rsidRPr="00D5653B">
        <w:rPr>
          <w:rFonts w:asciiTheme="majorHAnsi" w:hAnsiTheme="majorHAnsi" w:cstheme="majorHAnsi"/>
          <w:spacing w:val="-2"/>
        </w:rPr>
        <w:t xml:space="preserve"> </w:t>
      </w:r>
      <w:proofErr w:type="spellStart"/>
      <w:r w:rsidR="002D7B9A" w:rsidRPr="00D5653B">
        <w:rPr>
          <w:rFonts w:asciiTheme="majorHAnsi" w:hAnsiTheme="majorHAnsi" w:cstheme="majorHAnsi"/>
        </w:rPr>
        <w:t>phí</w:t>
      </w:r>
      <w:proofErr w:type="spellEnd"/>
      <w:r w:rsidR="002D7B9A" w:rsidRPr="00D5653B">
        <w:rPr>
          <w:rFonts w:asciiTheme="majorHAnsi" w:hAnsiTheme="majorHAnsi" w:cstheme="majorHAnsi"/>
          <w:spacing w:val="-3"/>
        </w:rPr>
        <w:t xml:space="preserve"> </w:t>
      </w:r>
      <w:r w:rsidR="002D7B9A" w:rsidRPr="00D5653B">
        <w:rPr>
          <w:rFonts w:asciiTheme="majorHAnsi" w:hAnsiTheme="majorHAnsi" w:cstheme="majorHAnsi"/>
        </w:rPr>
        <w:t>khi</w:t>
      </w:r>
      <w:r w:rsidR="002D7B9A" w:rsidRPr="00D5653B">
        <w:rPr>
          <w:rFonts w:asciiTheme="majorHAnsi" w:hAnsiTheme="majorHAnsi" w:cstheme="majorHAnsi"/>
          <w:spacing w:val="-2"/>
        </w:rPr>
        <w:t xml:space="preserve"> </w:t>
      </w:r>
      <w:proofErr w:type="spellStart"/>
      <w:r w:rsidR="002D7B9A" w:rsidRPr="00D5653B">
        <w:rPr>
          <w:rFonts w:asciiTheme="majorHAnsi" w:hAnsiTheme="majorHAnsi" w:cstheme="majorHAnsi"/>
        </w:rPr>
        <w:t>sử</w:t>
      </w:r>
      <w:proofErr w:type="spellEnd"/>
      <w:r w:rsidR="002D7B9A" w:rsidRPr="00D5653B">
        <w:rPr>
          <w:rFonts w:asciiTheme="majorHAnsi" w:hAnsiTheme="majorHAnsi" w:cstheme="majorHAnsi"/>
          <w:spacing w:val="-1"/>
        </w:rPr>
        <w:t xml:space="preserve"> </w:t>
      </w:r>
      <w:proofErr w:type="spellStart"/>
      <w:r w:rsidR="002D7B9A" w:rsidRPr="00D5653B">
        <w:rPr>
          <w:rFonts w:asciiTheme="majorHAnsi" w:hAnsiTheme="majorHAnsi" w:cstheme="majorHAnsi"/>
        </w:rPr>
        <w:t>dụng</w:t>
      </w:r>
      <w:proofErr w:type="spellEnd"/>
      <w:r w:rsidR="002D7B9A" w:rsidRPr="00D5653B">
        <w:rPr>
          <w:rFonts w:asciiTheme="majorHAnsi" w:hAnsiTheme="majorHAnsi" w:cstheme="majorHAnsi"/>
        </w:rPr>
        <w:t>.</w:t>
      </w:r>
    </w:p>
    <w:p w14:paraId="570560E0" w14:textId="4AAFC1B3" w:rsidR="002D7B9A" w:rsidRPr="00D5653B" w:rsidRDefault="001F5644" w:rsidP="001F5644">
      <w:pPr>
        <w:tabs>
          <w:tab w:val="left" w:pos="3029"/>
          <w:tab w:val="left" w:pos="3030"/>
        </w:tabs>
        <w:spacing w:before="269"/>
        <w:ind w:left="2669"/>
        <w:jc w:val="both"/>
        <w:rPr>
          <w:rFonts w:asciiTheme="majorHAnsi" w:hAnsiTheme="majorHAnsi" w:cstheme="majorHAnsi"/>
        </w:rPr>
      </w:pPr>
      <w:r w:rsidRPr="00D5653B">
        <w:rPr>
          <w:rFonts w:asciiTheme="majorHAnsi" w:hAnsiTheme="majorHAnsi" w:cstheme="majorHAnsi"/>
          <w:lang w:val="en-US"/>
        </w:rPr>
        <w:lastRenderedPageBreak/>
        <w:t>-</w:t>
      </w:r>
      <w:r w:rsidRPr="00D5653B">
        <w:rPr>
          <w:rFonts w:asciiTheme="majorHAnsi" w:hAnsiTheme="majorHAnsi" w:cstheme="majorHAnsi"/>
          <w:lang w:val="en-US"/>
        </w:rPr>
        <w:tab/>
      </w:r>
      <w:proofErr w:type="spellStart"/>
      <w:r w:rsidR="002D7B9A" w:rsidRPr="00D5653B">
        <w:rPr>
          <w:rFonts w:asciiTheme="majorHAnsi" w:hAnsiTheme="majorHAnsi" w:cstheme="majorHAnsi"/>
        </w:rPr>
        <w:t>MySQL</w:t>
      </w:r>
      <w:proofErr w:type="spellEnd"/>
      <w:r w:rsidR="002D7B9A" w:rsidRPr="00D5653B">
        <w:rPr>
          <w:rFonts w:asciiTheme="majorHAnsi" w:hAnsiTheme="majorHAnsi" w:cstheme="majorHAnsi"/>
          <w:spacing w:val="-2"/>
        </w:rPr>
        <w:t xml:space="preserve"> </w:t>
      </w:r>
      <w:proofErr w:type="spellStart"/>
      <w:r w:rsidR="002D7B9A" w:rsidRPr="00D5653B">
        <w:rPr>
          <w:rFonts w:asciiTheme="majorHAnsi" w:hAnsiTheme="majorHAnsi" w:cstheme="majorHAnsi"/>
        </w:rPr>
        <w:t>sử</w:t>
      </w:r>
      <w:proofErr w:type="spellEnd"/>
      <w:r w:rsidR="002D7B9A" w:rsidRPr="00D5653B">
        <w:rPr>
          <w:rFonts w:asciiTheme="majorHAnsi" w:hAnsiTheme="majorHAnsi" w:cstheme="majorHAnsi"/>
          <w:spacing w:val="-1"/>
        </w:rPr>
        <w:t xml:space="preserve"> </w:t>
      </w:r>
      <w:proofErr w:type="spellStart"/>
      <w:r w:rsidR="002D7B9A" w:rsidRPr="00D5653B">
        <w:rPr>
          <w:rFonts w:asciiTheme="majorHAnsi" w:hAnsiTheme="majorHAnsi" w:cstheme="majorHAnsi"/>
        </w:rPr>
        <w:t>dụng</w:t>
      </w:r>
      <w:proofErr w:type="spellEnd"/>
      <w:r w:rsidR="002D7B9A" w:rsidRPr="00D5653B">
        <w:rPr>
          <w:rFonts w:asciiTheme="majorHAnsi" w:hAnsiTheme="majorHAnsi" w:cstheme="majorHAnsi"/>
          <w:spacing w:val="-1"/>
        </w:rPr>
        <w:t xml:space="preserve"> </w:t>
      </w:r>
      <w:proofErr w:type="spellStart"/>
      <w:r w:rsidR="002D7B9A" w:rsidRPr="00D5653B">
        <w:rPr>
          <w:rFonts w:asciiTheme="majorHAnsi" w:hAnsiTheme="majorHAnsi" w:cstheme="majorHAnsi"/>
        </w:rPr>
        <w:t>form</w:t>
      </w:r>
      <w:proofErr w:type="spellEnd"/>
      <w:r w:rsidR="002D7B9A" w:rsidRPr="00D5653B">
        <w:rPr>
          <w:rFonts w:asciiTheme="majorHAnsi" w:hAnsiTheme="majorHAnsi" w:cstheme="majorHAnsi"/>
          <w:spacing w:val="-2"/>
        </w:rPr>
        <w:t xml:space="preserve"> </w:t>
      </w:r>
      <w:proofErr w:type="spellStart"/>
      <w:r w:rsidR="002D7B9A" w:rsidRPr="00D5653B">
        <w:rPr>
          <w:rFonts w:asciiTheme="majorHAnsi" w:hAnsiTheme="majorHAnsi" w:cstheme="majorHAnsi"/>
        </w:rPr>
        <w:t>chuẩn</w:t>
      </w:r>
      <w:proofErr w:type="spellEnd"/>
      <w:r w:rsidR="002D7B9A" w:rsidRPr="00D5653B">
        <w:rPr>
          <w:rFonts w:asciiTheme="majorHAnsi" w:hAnsiTheme="majorHAnsi" w:cstheme="majorHAnsi"/>
          <w:spacing w:val="-1"/>
        </w:rPr>
        <w:t xml:space="preserve"> </w:t>
      </w:r>
      <w:proofErr w:type="spellStart"/>
      <w:r w:rsidR="002D7B9A" w:rsidRPr="00D5653B">
        <w:rPr>
          <w:rFonts w:asciiTheme="majorHAnsi" w:hAnsiTheme="majorHAnsi" w:cstheme="majorHAnsi"/>
        </w:rPr>
        <w:t>thuộc</w:t>
      </w:r>
      <w:proofErr w:type="spellEnd"/>
      <w:r w:rsidR="002D7B9A" w:rsidRPr="00D5653B">
        <w:rPr>
          <w:rFonts w:asciiTheme="majorHAnsi" w:hAnsiTheme="majorHAnsi" w:cstheme="majorHAnsi"/>
          <w:spacing w:val="1"/>
        </w:rPr>
        <w:t xml:space="preserve"> </w:t>
      </w:r>
      <w:proofErr w:type="spellStart"/>
      <w:r w:rsidR="002D7B9A" w:rsidRPr="00D5653B">
        <w:rPr>
          <w:rFonts w:asciiTheme="majorHAnsi" w:hAnsiTheme="majorHAnsi" w:cstheme="majorHAnsi"/>
        </w:rPr>
        <w:t>hệ</w:t>
      </w:r>
      <w:proofErr w:type="spellEnd"/>
      <w:r w:rsidR="002D7B9A" w:rsidRPr="00D5653B">
        <w:rPr>
          <w:rFonts w:asciiTheme="majorHAnsi" w:hAnsiTheme="majorHAnsi" w:cstheme="majorHAnsi"/>
          <w:spacing w:val="-2"/>
        </w:rPr>
        <w:t xml:space="preserve"> </w:t>
      </w:r>
      <w:r w:rsidR="002D7B9A" w:rsidRPr="00D5653B">
        <w:rPr>
          <w:rFonts w:asciiTheme="majorHAnsi" w:hAnsiTheme="majorHAnsi" w:cstheme="majorHAnsi"/>
        </w:rPr>
        <w:t>SQL.</w:t>
      </w:r>
    </w:p>
    <w:p w14:paraId="04624C6B" w14:textId="4A6BA388" w:rsidR="002D7B9A" w:rsidRPr="00D5653B" w:rsidRDefault="001F5644" w:rsidP="001F5644">
      <w:pPr>
        <w:tabs>
          <w:tab w:val="left" w:pos="3029"/>
          <w:tab w:val="left" w:pos="3030"/>
        </w:tabs>
        <w:spacing w:before="270"/>
        <w:ind w:left="2669"/>
        <w:jc w:val="both"/>
        <w:rPr>
          <w:rFonts w:asciiTheme="majorHAnsi" w:hAnsiTheme="majorHAnsi" w:cstheme="majorHAnsi"/>
        </w:rPr>
      </w:pPr>
      <w:r w:rsidRPr="00D5653B">
        <w:rPr>
          <w:rFonts w:asciiTheme="majorHAnsi" w:hAnsiTheme="majorHAnsi" w:cstheme="majorHAnsi"/>
          <w:lang w:val="en-US"/>
        </w:rPr>
        <w:t>-</w:t>
      </w:r>
      <w:r w:rsidRPr="00D5653B">
        <w:rPr>
          <w:rFonts w:asciiTheme="majorHAnsi" w:hAnsiTheme="majorHAnsi" w:cstheme="majorHAnsi"/>
          <w:lang w:val="en-US"/>
        </w:rPr>
        <w:tab/>
      </w:r>
      <w:proofErr w:type="spellStart"/>
      <w:r w:rsidR="002D7B9A" w:rsidRPr="00D5653B">
        <w:rPr>
          <w:rFonts w:asciiTheme="majorHAnsi" w:hAnsiTheme="majorHAnsi" w:cstheme="majorHAnsi"/>
        </w:rPr>
        <w:t>MySQL</w:t>
      </w:r>
      <w:proofErr w:type="spellEnd"/>
      <w:r w:rsidR="002D7B9A" w:rsidRPr="00D5653B">
        <w:rPr>
          <w:rFonts w:asciiTheme="majorHAnsi" w:hAnsiTheme="majorHAnsi" w:cstheme="majorHAnsi"/>
          <w:spacing w:val="-2"/>
        </w:rPr>
        <w:t xml:space="preserve"> </w:t>
      </w:r>
      <w:proofErr w:type="spellStart"/>
      <w:r w:rsidR="002D7B9A" w:rsidRPr="00D5653B">
        <w:rPr>
          <w:rFonts w:asciiTheme="majorHAnsi" w:hAnsiTheme="majorHAnsi" w:cstheme="majorHAnsi"/>
        </w:rPr>
        <w:t>dễ</w:t>
      </w:r>
      <w:proofErr w:type="spellEnd"/>
      <w:r w:rsidR="002D7B9A" w:rsidRPr="00D5653B">
        <w:rPr>
          <w:rFonts w:asciiTheme="majorHAnsi" w:hAnsiTheme="majorHAnsi" w:cstheme="majorHAnsi"/>
          <w:spacing w:val="-2"/>
        </w:rPr>
        <w:t xml:space="preserve"> </w:t>
      </w:r>
      <w:proofErr w:type="spellStart"/>
      <w:r w:rsidR="002D7B9A" w:rsidRPr="00D5653B">
        <w:rPr>
          <w:rFonts w:asciiTheme="majorHAnsi" w:hAnsiTheme="majorHAnsi" w:cstheme="majorHAnsi"/>
        </w:rPr>
        <w:t>dàng</w:t>
      </w:r>
      <w:proofErr w:type="spellEnd"/>
      <w:r w:rsidR="002D7B9A" w:rsidRPr="00D5653B">
        <w:rPr>
          <w:rFonts w:asciiTheme="majorHAnsi" w:hAnsiTheme="majorHAnsi" w:cstheme="majorHAnsi"/>
          <w:spacing w:val="-1"/>
        </w:rPr>
        <w:t xml:space="preserve"> </w:t>
      </w:r>
      <w:proofErr w:type="spellStart"/>
      <w:r w:rsidR="002D7B9A" w:rsidRPr="00D5653B">
        <w:rPr>
          <w:rFonts w:asciiTheme="majorHAnsi" w:hAnsiTheme="majorHAnsi" w:cstheme="majorHAnsi"/>
        </w:rPr>
        <w:t>xử</w:t>
      </w:r>
      <w:proofErr w:type="spellEnd"/>
      <w:r w:rsidR="002D7B9A" w:rsidRPr="00D5653B">
        <w:rPr>
          <w:rFonts w:asciiTheme="majorHAnsi" w:hAnsiTheme="majorHAnsi" w:cstheme="majorHAnsi"/>
          <w:spacing w:val="-1"/>
        </w:rPr>
        <w:t xml:space="preserve"> </w:t>
      </w:r>
      <w:proofErr w:type="spellStart"/>
      <w:r w:rsidR="002D7B9A" w:rsidRPr="00D5653B">
        <w:rPr>
          <w:rFonts w:asciiTheme="majorHAnsi" w:hAnsiTheme="majorHAnsi" w:cstheme="majorHAnsi"/>
        </w:rPr>
        <w:t>lý</w:t>
      </w:r>
      <w:proofErr w:type="spellEnd"/>
      <w:r w:rsidR="002D7B9A" w:rsidRPr="00D5653B">
        <w:rPr>
          <w:rFonts w:asciiTheme="majorHAnsi" w:hAnsiTheme="majorHAnsi" w:cstheme="majorHAnsi"/>
        </w:rPr>
        <w:t xml:space="preserve"> ngay</w:t>
      </w:r>
      <w:r w:rsidR="002D7B9A" w:rsidRPr="00D5653B">
        <w:rPr>
          <w:rFonts w:asciiTheme="majorHAnsi" w:hAnsiTheme="majorHAnsi" w:cstheme="majorHAnsi"/>
          <w:spacing w:val="-6"/>
        </w:rPr>
        <w:t xml:space="preserve"> </w:t>
      </w:r>
      <w:proofErr w:type="spellStart"/>
      <w:r w:rsidR="002D7B9A" w:rsidRPr="00D5653B">
        <w:rPr>
          <w:rFonts w:asciiTheme="majorHAnsi" w:hAnsiTheme="majorHAnsi" w:cstheme="majorHAnsi"/>
        </w:rPr>
        <w:t>cả</w:t>
      </w:r>
      <w:proofErr w:type="spellEnd"/>
      <w:r w:rsidR="002D7B9A" w:rsidRPr="00D5653B">
        <w:rPr>
          <w:rFonts w:asciiTheme="majorHAnsi" w:hAnsiTheme="majorHAnsi" w:cstheme="majorHAnsi"/>
          <w:spacing w:val="-2"/>
        </w:rPr>
        <w:t xml:space="preserve"> </w:t>
      </w:r>
      <w:r w:rsidR="002D7B9A" w:rsidRPr="00D5653B">
        <w:rPr>
          <w:rFonts w:asciiTheme="majorHAnsi" w:hAnsiTheme="majorHAnsi" w:cstheme="majorHAnsi"/>
        </w:rPr>
        <w:t>trên</w:t>
      </w:r>
      <w:r w:rsidR="002D7B9A" w:rsidRPr="00D5653B">
        <w:rPr>
          <w:rFonts w:asciiTheme="majorHAnsi" w:hAnsiTheme="majorHAnsi" w:cstheme="majorHAnsi"/>
          <w:spacing w:val="2"/>
        </w:rPr>
        <w:t xml:space="preserve"> </w:t>
      </w:r>
      <w:proofErr w:type="spellStart"/>
      <w:r w:rsidR="002D7B9A" w:rsidRPr="00D5653B">
        <w:rPr>
          <w:rFonts w:asciiTheme="majorHAnsi" w:hAnsiTheme="majorHAnsi" w:cstheme="majorHAnsi"/>
        </w:rPr>
        <w:t>các</w:t>
      </w:r>
      <w:proofErr w:type="spellEnd"/>
      <w:r w:rsidR="002D7B9A" w:rsidRPr="00D5653B">
        <w:rPr>
          <w:rFonts w:asciiTheme="majorHAnsi" w:hAnsiTheme="majorHAnsi" w:cstheme="majorHAnsi"/>
          <w:spacing w:val="-2"/>
        </w:rPr>
        <w:t xml:space="preserve"> </w:t>
      </w:r>
      <w:proofErr w:type="spellStart"/>
      <w:r w:rsidR="002D7B9A" w:rsidRPr="00D5653B">
        <w:rPr>
          <w:rFonts w:asciiTheme="majorHAnsi" w:hAnsiTheme="majorHAnsi" w:cstheme="majorHAnsi"/>
        </w:rPr>
        <w:t>tập</w:t>
      </w:r>
      <w:proofErr w:type="spellEnd"/>
      <w:r w:rsidR="002D7B9A" w:rsidRPr="00D5653B">
        <w:rPr>
          <w:rFonts w:asciiTheme="majorHAnsi" w:hAnsiTheme="majorHAnsi" w:cstheme="majorHAnsi"/>
          <w:spacing w:val="-2"/>
        </w:rPr>
        <w:t xml:space="preserve"> </w:t>
      </w:r>
      <w:proofErr w:type="spellStart"/>
      <w:r w:rsidR="002D7B9A" w:rsidRPr="00D5653B">
        <w:rPr>
          <w:rFonts w:asciiTheme="majorHAnsi" w:hAnsiTheme="majorHAnsi" w:cstheme="majorHAnsi"/>
        </w:rPr>
        <w:t>dữ</w:t>
      </w:r>
      <w:proofErr w:type="spellEnd"/>
      <w:r w:rsidR="002D7B9A" w:rsidRPr="00D5653B">
        <w:rPr>
          <w:rFonts w:asciiTheme="majorHAnsi" w:hAnsiTheme="majorHAnsi" w:cstheme="majorHAnsi"/>
          <w:spacing w:val="3"/>
        </w:rPr>
        <w:t xml:space="preserve"> </w:t>
      </w:r>
      <w:proofErr w:type="spellStart"/>
      <w:r w:rsidR="002D7B9A" w:rsidRPr="00D5653B">
        <w:rPr>
          <w:rFonts w:asciiTheme="majorHAnsi" w:hAnsiTheme="majorHAnsi" w:cstheme="majorHAnsi"/>
        </w:rPr>
        <w:t>liệu</w:t>
      </w:r>
      <w:proofErr w:type="spellEnd"/>
      <w:r w:rsidR="002D7B9A" w:rsidRPr="00D5653B">
        <w:rPr>
          <w:rFonts w:asciiTheme="majorHAnsi" w:hAnsiTheme="majorHAnsi" w:cstheme="majorHAnsi"/>
          <w:spacing w:val="-2"/>
        </w:rPr>
        <w:t xml:space="preserve"> </w:t>
      </w:r>
      <w:proofErr w:type="spellStart"/>
      <w:r w:rsidR="002D7B9A" w:rsidRPr="00D5653B">
        <w:rPr>
          <w:rFonts w:asciiTheme="majorHAnsi" w:hAnsiTheme="majorHAnsi" w:cstheme="majorHAnsi"/>
        </w:rPr>
        <w:t>lớn</w:t>
      </w:r>
      <w:proofErr w:type="spellEnd"/>
      <w:r w:rsidR="002D7B9A" w:rsidRPr="00D5653B">
        <w:rPr>
          <w:rFonts w:asciiTheme="majorHAnsi" w:hAnsiTheme="majorHAnsi" w:cstheme="majorHAnsi"/>
        </w:rPr>
        <w:t>.</w:t>
      </w:r>
    </w:p>
    <w:p w14:paraId="47026855" w14:textId="5539A694" w:rsidR="002D7B9A" w:rsidRPr="00D5653B" w:rsidRDefault="002D7B9A" w:rsidP="001F5644">
      <w:pPr>
        <w:pStyle w:val="ListParagraph"/>
        <w:tabs>
          <w:tab w:val="left" w:pos="2160"/>
        </w:tabs>
        <w:spacing w:before="267"/>
        <w:ind w:left="2160" w:right="778" w:firstLine="270"/>
        <w:jc w:val="both"/>
        <w:rPr>
          <w:rFonts w:asciiTheme="majorHAnsi" w:hAnsiTheme="majorHAnsi" w:cstheme="majorHAnsi"/>
        </w:rPr>
      </w:pPr>
      <w:proofErr w:type="spellStart"/>
      <w:r w:rsidRPr="00D5653B">
        <w:rPr>
          <w:rFonts w:asciiTheme="majorHAnsi" w:hAnsiTheme="majorHAnsi" w:cstheme="majorHAnsi"/>
        </w:rPr>
        <w:t>MySQL</w:t>
      </w:r>
      <w:proofErr w:type="spellEnd"/>
      <w:r w:rsidRPr="00D5653B">
        <w:rPr>
          <w:rFonts w:asciiTheme="majorHAnsi" w:hAnsiTheme="majorHAnsi" w:cstheme="majorHAnsi"/>
          <w:spacing w:val="1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hỗ</w:t>
      </w:r>
      <w:proofErr w:type="spellEnd"/>
      <w:r w:rsidRPr="00D5653B">
        <w:rPr>
          <w:rFonts w:asciiTheme="majorHAnsi" w:hAnsiTheme="majorHAnsi" w:cstheme="majorHAnsi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trợ</w:t>
      </w:r>
      <w:proofErr w:type="spellEnd"/>
      <w:r w:rsidRPr="00D5653B">
        <w:rPr>
          <w:rFonts w:asciiTheme="majorHAnsi" w:hAnsiTheme="majorHAnsi" w:cstheme="majorHAnsi"/>
          <w:spacing w:val="1"/>
        </w:rPr>
        <w:t xml:space="preserve"> </w:t>
      </w:r>
      <w:r w:rsidRPr="00D5653B">
        <w:rPr>
          <w:rFonts w:asciiTheme="majorHAnsi" w:hAnsiTheme="majorHAnsi" w:cstheme="majorHAnsi"/>
        </w:rPr>
        <w:t>giao</w:t>
      </w:r>
      <w:r w:rsidRPr="00D5653B">
        <w:rPr>
          <w:rFonts w:asciiTheme="majorHAnsi" w:hAnsiTheme="majorHAnsi" w:cstheme="majorHAnsi"/>
          <w:spacing w:val="1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dịch</w:t>
      </w:r>
      <w:proofErr w:type="spellEnd"/>
      <w:r w:rsidRPr="00D5653B">
        <w:rPr>
          <w:rFonts w:asciiTheme="majorHAnsi" w:hAnsiTheme="majorHAnsi" w:cstheme="majorHAnsi"/>
        </w:rPr>
        <w:t xml:space="preserve"> nhanh.</w:t>
      </w:r>
      <w:r w:rsidRPr="00D5653B">
        <w:rPr>
          <w:rFonts w:asciiTheme="majorHAnsi" w:hAnsiTheme="majorHAnsi" w:cstheme="majorHAnsi"/>
          <w:spacing w:val="1"/>
        </w:rPr>
        <w:t xml:space="preserve"> </w:t>
      </w:r>
      <w:r w:rsidRPr="00D5653B">
        <w:rPr>
          <w:rFonts w:asciiTheme="majorHAnsi" w:hAnsiTheme="majorHAnsi" w:cstheme="majorHAnsi"/>
        </w:rPr>
        <w:t>Giao</w:t>
      </w:r>
      <w:r w:rsidRPr="00D5653B">
        <w:rPr>
          <w:rFonts w:asciiTheme="majorHAnsi" w:hAnsiTheme="majorHAnsi" w:cstheme="majorHAnsi"/>
          <w:spacing w:val="1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dịch</w:t>
      </w:r>
      <w:proofErr w:type="spellEnd"/>
      <w:r w:rsidRPr="00D5653B">
        <w:rPr>
          <w:rFonts w:asciiTheme="majorHAnsi" w:hAnsiTheme="majorHAnsi" w:cstheme="majorHAnsi"/>
          <w:spacing w:val="1"/>
        </w:rPr>
        <w:t xml:space="preserve"> </w:t>
      </w:r>
      <w:r w:rsidRPr="00D5653B">
        <w:rPr>
          <w:rFonts w:asciiTheme="majorHAnsi" w:hAnsiTheme="majorHAnsi" w:cstheme="majorHAnsi"/>
        </w:rPr>
        <w:t>ACID (</w:t>
      </w:r>
      <w:proofErr w:type="spellStart"/>
      <w:r w:rsidRPr="00D5653B">
        <w:rPr>
          <w:rFonts w:asciiTheme="majorHAnsi" w:hAnsiTheme="majorHAnsi" w:cstheme="majorHAnsi"/>
        </w:rPr>
        <w:t>Atomic-Consistent</w:t>
      </w:r>
      <w:proofErr w:type="spellEnd"/>
      <w:r w:rsidRPr="00D5653B">
        <w:rPr>
          <w:rFonts w:asciiTheme="majorHAnsi" w:hAnsiTheme="majorHAnsi" w:cstheme="majorHAnsi"/>
        </w:rPr>
        <w:t>-</w:t>
      </w:r>
      <w:r w:rsidRPr="00D5653B">
        <w:rPr>
          <w:rFonts w:asciiTheme="majorHAnsi" w:hAnsiTheme="majorHAnsi" w:cstheme="majorHAnsi"/>
          <w:spacing w:val="-62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Isolated-Durable</w:t>
      </w:r>
      <w:proofErr w:type="spellEnd"/>
      <w:r w:rsidRPr="00D5653B">
        <w:rPr>
          <w:rFonts w:asciiTheme="majorHAnsi" w:hAnsiTheme="majorHAnsi" w:cstheme="majorHAnsi"/>
        </w:rPr>
        <w:t>)</w:t>
      </w:r>
      <w:r w:rsidRPr="00D5653B">
        <w:rPr>
          <w:rFonts w:asciiTheme="majorHAnsi" w:hAnsiTheme="majorHAnsi" w:cstheme="majorHAnsi"/>
          <w:spacing w:val="-2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hoàn</w:t>
      </w:r>
      <w:proofErr w:type="spellEnd"/>
      <w:r w:rsidRPr="00D5653B">
        <w:rPr>
          <w:rFonts w:asciiTheme="majorHAnsi" w:hAnsiTheme="majorHAnsi" w:cstheme="majorHAnsi"/>
          <w:spacing w:val="2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thiện</w:t>
      </w:r>
      <w:proofErr w:type="spellEnd"/>
      <w:r w:rsidRPr="00D5653B">
        <w:rPr>
          <w:rFonts w:asciiTheme="majorHAnsi" w:hAnsiTheme="majorHAnsi" w:cstheme="majorHAnsi"/>
        </w:rPr>
        <w:t>.</w:t>
      </w:r>
    </w:p>
    <w:p w14:paraId="6303CC4D" w14:textId="58372F14" w:rsidR="00EB582F" w:rsidRPr="00803EFB" w:rsidRDefault="00EB582F" w:rsidP="005B27E4">
      <w:pPr>
        <w:pStyle w:val="Heading2"/>
      </w:pPr>
      <w:bookmarkStart w:id="72" w:name="_Toc106811367"/>
      <w:bookmarkStart w:id="73" w:name="_Toc106811490"/>
      <w:bookmarkStart w:id="74" w:name="_Toc106811368"/>
      <w:bookmarkStart w:id="75" w:name="_Toc106811491"/>
      <w:bookmarkStart w:id="76" w:name="_Toc106811369"/>
      <w:bookmarkStart w:id="77" w:name="_Toc106811492"/>
      <w:bookmarkStart w:id="78" w:name="_Toc106811137"/>
      <w:bookmarkStart w:id="79" w:name="_Toc106811138"/>
      <w:bookmarkStart w:id="80" w:name="_Toc106811139"/>
      <w:bookmarkStart w:id="81" w:name="_Toc106804437"/>
      <w:bookmarkStart w:id="82" w:name="_Toc106811942"/>
      <w:bookmarkStart w:id="83" w:name="_Toc106818746"/>
      <w:bookmarkEnd w:id="72"/>
      <w:bookmarkEnd w:id="73"/>
      <w:bookmarkEnd w:id="74"/>
      <w:bookmarkEnd w:id="75"/>
      <w:bookmarkEnd w:id="76"/>
      <w:bookmarkEnd w:id="77"/>
      <w:bookmarkEnd w:id="78"/>
      <w:bookmarkEnd w:id="79"/>
      <w:bookmarkEnd w:id="80"/>
      <w:r w:rsidRPr="00803EFB">
        <w:t xml:space="preserve">Cơ </w:t>
      </w:r>
      <w:proofErr w:type="spellStart"/>
      <w:r w:rsidRPr="00803EFB">
        <w:t>sở</w:t>
      </w:r>
      <w:proofErr w:type="spellEnd"/>
      <w:r w:rsidRPr="00803EFB">
        <w:t xml:space="preserve"> </w:t>
      </w:r>
      <w:proofErr w:type="spellStart"/>
      <w:r w:rsidRPr="00803EFB">
        <w:t>dữ</w:t>
      </w:r>
      <w:proofErr w:type="spellEnd"/>
      <w:r w:rsidRPr="00803EFB">
        <w:t xml:space="preserve"> </w:t>
      </w:r>
      <w:proofErr w:type="spellStart"/>
      <w:r w:rsidRPr="00803EFB">
        <w:t>liệu</w:t>
      </w:r>
      <w:proofErr w:type="spellEnd"/>
      <w:r w:rsidRPr="00803EFB">
        <w:t xml:space="preserve"> </w:t>
      </w:r>
      <w:proofErr w:type="spellStart"/>
      <w:r w:rsidRPr="00803EFB">
        <w:t>MongoDB</w:t>
      </w:r>
      <w:bookmarkEnd w:id="81"/>
      <w:bookmarkEnd w:id="82"/>
      <w:bookmarkEnd w:id="83"/>
      <w:proofErr w:type="spellEnd"/>
    </w:p>
    <w:p w14:paraId="0D11129D" w14:textId="77777777" w:rsidR="00EB582F" w:rsidRPr="00D5653B" w:rsidRDefault="00EB582F" w:rsidP="00966273">
      <w:pPr>
        <w:pStyle w:val="BodyText"/>
        <w:ind w:right="1123" w:firstLine="270"/>
        <w:jc w:val="both"/>
        <w:rPr>
          <w:rFonts w:asciiTheme="majorHAnsi" w:hAnsiTheme="majorHAnsi" w:cstheme="majorHAnsi"/>
          <w:lang w:val="en-US"/>
        </w:rPr>
      </w:pPr>
    </w:p>
    <w:p w14:paraId="13348636" w14:textId="77777777" w:rsidR="00C342DD" w:rsidRDefault="00C6130A" w:rsidP="00C342DD">
      <w:pPr>
        <w:pStyle w:val="BodyText"/>
        <w:keepNext/>
        <w:ind w:left="1411" w:right="1123"/>
        <w:jc w:val="center"/>
      </w:pPr>
      <w:r w:rsidRPr="00D5653B">
        <w:rPr>
          <w:rFonts w:asciiTheme="majorHAnsi" w:hAnsiTheme="majorHAnsi" w:cstheme="majorHAnsi"/>
          <w:noProof/>
          <w:lang w:val="en-US"/>
        </w:rPr>
        <w:drawing>
          <wp:inline distT="0" distB="0" distL="0" distR="0" wp14:anchorId="31869A62" wp14:editId="4E204D6C">
            <wp:extent cx="2246630" cy="2301411"/>
            <wp:effectExtent l="0" t="0" r="1270" b="0"/>
            <wp:docPr id="2054" name="Picture 6" descr="Adding Security to a Mongo instance on Windows Server – Coding Vision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4" name="Picture 6" descr="Adding Security to a Mongo instance on Windows Server – Coding Visions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3552" cy="23187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4B775C3" w14:textId="6C461114" w:rsidR="00FA07EC" w:rsidRDefault="00C342DD" w:rsidP="00C342DD">
      <w:pPr>
        <w:pStyle w:val="Caption"/>
        <w:ind w:left="0"/>
        <w:jc w:val="center"/>
      </w:pPr>
      <w:bookmarkStart w:id="84" w:name="_Toc106818812"/>
      <w:proofErr w:type="spellStart"/>
      <w:r>
        <w:t>Hình</w:t>
      </w:r>
      <w:proofErr w:type="spellEnd"/>
      <w:r>
        <w:t xml:space="preserve">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2</w:t>
      </w:r>
      <w:r>
        <w:fldChar w:fldCharType="end"/>
      </w:r>
      <w:r>
        <w:t>.</w:t>
      </w:r>
      <w:r>
        <w:fldChar w:fldCharType="begin"/>
      </w:r>
      <w:r>
        <w:instrText xml:space="preserve"> SEQ Hình \* ARABIC \s 1 </w:instrText>
      </w:r>
      <w:r>
        <w:fldChar w:fldCharType="separate"/>
      </w:r>
      <w:r>
        <w:rPr>
          <w:noProof/>
        </w:rPr>
        <w:t>2</w:t>
      </w:r>
      <w:r>
        <w:fldChar w:fldCharType="end"/>
      </w:r>
      <w:r>
        <w:rPr>
          <w:lang w:val="en-US"/>
        </w:rPr>
        <w:t xml:space="preserve"> MongoDB</w:t>
      </w:r>
      <w:bookmarkEnd w:id="84"/>
    </w:p>
    <w:p w14:paraId="2268E3DB" w14:textId="0F56BF0A" w:rsidR="00EB582F" w:rsidRPr="00D5653B" w:rsidRDefault="00C144BA" w:rsidP="000011EE">
      <w:pPr>
        <w:pStyle w:val="Heading3"/>
        <w:rPr>
          <w:lang w:val="en-US"/>
        </w:rPr>
      </w:pPr>
      <w:bookmarkStart w:id="85" w:name="_Toc106804438"/>
      <w:bookmarkStart w:id="86" w:name="_Toc106811943"/>
      <w:bookmarkStart w:id="87" w:name="_Toc106818747"/>
      <w:proofErr w:type="spellStart"/>
      <w:r w:rsidRPr="00D5653B">
        <w:rPr>
          <w:rFonts w:eastAsia="MS Gothic"/>
          <w:lang w:val="en-US"/>
        </w:rPr>
        <w:t>Một</w:t>
      </w:r>
      <w:proofErr w:type="spellEnd"/>
      <w:r w:rsidRPr="00D5653B">
        <w:rPr>
          <w:rFonts w:eastAsia="MS Gothic"/>
          <w:lang w:val="en-US"/>
        </w:rPr>
        <w:t xml:space="preserve"> </w:t>
      </w:r>
      <w:proofErr w:type="spellStart"/>
      <w:r w:rsidRPr="00D5653B">
        <w:rPr>
          <w:rFonts w:eastAsia="MS Gothic"/>
          <w:lang w:val="en-US"/>
        </w:rPr>
        <w:t>số</w:t>
      </w:r>
      <w:proofErr w:type="spellEnd"/>
      <w:r w:rsidRPr="00D5653B">
        <w:rPr>
          <w:rFonts w:eastAsia="MS Gothic"/>
          <w:lang w:val="en-US"/>
        </w:rPr>
        <w:t xml:space="preserve"> </w:t>
      </w:r>
      <w:proofErr w:type="spellStart"/>
      <w:r w:rsidRPr="00D5653B">
        <w:rPr>
          <w:rFonts w:eastAsia="MS Gothic"/>
          <w:lang w:val="en-US"/>
        </w:rPr>
        <w:t>thông</w:t>
      </w:r>
      <w:proofErr w:type="spellEnd"/>
      <w:r w:rsidRPr="00D5653B">
        <w:rPr>
          <w:rFonts w:eastAsia="MS Gothic"/>
          <w:lang w:val="en-US"/>
        </w:rPr>
        <w:t xml:space="preserve"> tin </w:t>
      </w:r>
      <w:proofErr w:type="spellStart"/>
      <w:r w:rsidRPr="00D5653B">
        <w:rPr>
          <w:rFonts w:eastAsia="MS Gothic"/>
          <w:lang w:val="en-US"/>
        </w:rPr>
        <w:t>về</w:t>
      </w:r>
      <w:proofErr w:type="spellEnd"/>
      <w:r w:rsidRPr="00D5653B">
        <w:rPr>
          <w:rFonts w:eastAsia="MS Gothic"/>
          <w:lang w:val="en-US"/>
        </w:rPr>
        <w:t xml:space="preserve"> MongoDB</w:t>
      </w:r>
      <w:bookmarkEnd w:id="85"/>
      <w:bookmarkEnd w:id="86"/>
      <w:bookmarkEnd w:id="87"/>
    </w:p>
    <w:p w14:paraId="1D8F17A7" w14:textId="0D3F5847" w:rsidR="00C6130A" w:rsidRPr="00D5653B" w:rsidRDefault="00C6130A" w:rsidP="00C144BA">
      <w:pPr>
        <w:pStyle w:val="BodyText"/>
        <w:ind w:right="1123" w:firstLine="270"/>
        <w:jc w:val="both"/>
        <w:rPr>
          <w:rFonts w:asciiTheme="majorHAnsi" w:hAnsiTheme="majorHAnsi" w:cstheme="majorHAnsi"/>
        </w:rPr>
      </w:pPr>
      <w:proofErr w:type="spellStart"/>
      <w:r w:rsidRPr="00D5653B">
        <w:rPr>
          <w:rFonts w:asciiTheme="majorHAnsi" w:hAnsiTheme="majorHAnsi" w:cstheme="majorHAnsi"/>
          <w:b/>
        </w:rPr>
        <w:t>MongoDB</w:t>
      </w:r>
      <w:proofErr w:type="spellEnd"/>
      <w:r w:rsidRPr="00D5653B">
        <w:rPr>
          <w:rFonts w:asciiTheme="majorHAnsi" w:hAnsiTheme="majorHAnsi" w:cstheme="majorHAnsi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là</w:t>
      </w:r>
      <w:proofErr w:type="spellEnd"/>
      <w:r w:rsidRPr="00D5653B">
        <w:rPr>
          <w:rFonts w:asciiTheme="majorHAnsi" w:hAnsiTheme="majorHAnsi" w:cstheme="majorHAnsi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một</w:t>
      </w:r>
      <w:proofErr w:type="spellEnd"/>
      <w:r w:rsidRPr="00D5653B">
        <w:rPr>
          <w:rFonts w:asciiTheme="majorHAnsi" w:hAnsiTheme="majorHAnsi" w:cstheme="majorHAnsi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database</w:t>
      </w:r>
      <w:proofErr w:type="spellEnd"/>
      <w:r w:rsidRPr="00D5653B">
        <w:rPr>
          <w:rFonts w:asciiTheme="majorHAnsi" w:hAnsiTheme="majorHAnsi" w:cstheme="majorHAnsi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hướng</w:t>
      </w:r>
      <w:proofErr w:type="spellEnd"/>
      <w:r w:rsidRPr="00D5653B">
        <w:rPr>
          <w:rFonts w:asciiTheme="majorHAnsi" w:hAnsiTheme="majorHAnsi" w:cstheme="majorHAnsi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tài</w:t>
      </w:r>
      <w:proofErr w:type="spellEnd"/>
      <w:r w:rsidRPr="00D5653B">
        <w:rPr>
          <w:rFonts w:asciiTheme="majorHAnsi" w:hAnsiTheme="majorHAnsi" w:cstheme="majorHAnsi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liệu</w:t>
      </w:r>
      <w:proofErr w:type="spellEnd"/>
      <w:r w:rsidRPr="00D5653B">
        <w:rPr>
          <w:rFonts w:asciiTheme="majorHAnsi" w:hAnsiTheme="majorHAnsi" w:cstheme="majorHAnsi"/>
        </w:rPr>
        <w:t xml:space="preserve"> (</w:t>
      </w:r>
      <w:proofErr w:type="spellStart"/>
      <w:r w:rsidRPr="00D5653B">
        <w:rPr>
          <w:rFonts w:asciiTheme="majorHAnsi" w:hAnsiTheme="majorHAnsi" w:cstheme="majorHAnsi"/>
        </w:rPr>
        <w:t>document</w:t>
      </w:r>
      <w:proofErr w:type="spellEnd"/>
      <w:r w:rsidRPr="00D5653B">
        <w:rPr>
          <w:rFonts w:asciiTheme="majorHAnsi" w:hAnsiTheme="majorHAnsi" w:cstheme="majorHAnsi"/>
        </w:rPr>
        <w:t xml:space="preserve">), </w:t>
      </w:r>
      <w:proofErr w:type="spellStart"/>
      <w:r w:rsidRPr="00D5653B">
        <w:rPr>
          <w:rFonts w:asciiTheme="majorHAnsi" w:hAnsiTheme="majorHAnsi" w:cstheme="majorHAnsi"/>
        </w:rPr>
        <w:t>một</w:t>
      </w:r>
      <w:proofErr w:type="spellEnd"/>
      <w:r w:rsidRPr="00D5653B">
        <w:rPr>
          <w:rFonts w:asciiTheme="majorHAnsi" w:hAnsiTheme="majorHAnsi" w:cstheme="majorHAnsi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dạng</w:t>
      </w:r>
      <w:proofErr w:type="spellEnd"/>
      <w:r w:rsidRPr="00D5653B">
        <w:rPr>
          <w:rFonts w:asciiTheme="majorHAnsi" w:hAnsiTheme="majorHAnsi" w:cstheme="majorHAnsi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NoSQL</w:t>
      </w:r>
      <w:proofErr w:type="spellEnd"/>
      <w:r w:rsidRPr="00D5653B">
        <w:rPr>
          <w:rFonts w:asciiTheme="majorHAnsi" w:hAnsiTheme="majorHAnsi" w:cstheme="majorHAnsi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database</w:t>
      </w:r>
      <w:proofErr w:type="spellEnd"/>
      <w:r w:rsidRPr="00D5653B">
        <w:rPr>
          <w:rFonts w:asciiTheme="majorHAnsi" w:hAnsiTheme="majorHAnsi" w:cstheme="majorHAnsi"/>
        </w:rPr>
        <w:t xml:space="preserve">. </w:t>
      </w:r>
      <w:proofErr w:type="spellStart"/>
      <w:r w:rsidRPr="00D5653B">
        <w:rPr>
          <w:rFonts w:asciiTheme="majorHAnsi" w:hAnsiTheme="majorHAnsi" w:cstheme="majorHAnsi"/>
        </w:rPr>
        <w:t>Vì</w:t>
      </w:r>
      <w:proofErr w:type="spellEnd"/>
      <w:r w:rsidRPr="00D5653B">
        <w:rPr>
          <w:rFonts w:asciiTheme="majorHAnsi" w:hAnsiTheme="majorHAnsi" w:cstheme="majorHAnsi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thế</w:t>
      </w:r>
      <w:proofErr w:type="spellEnd"/>
      <w:r w:rsidRPr="00D5653B">
        <w:rPr>
          <w:rFonts w:asciiTheme="majorHAnsi" w:hAnsiTheme="majorHAnsi" w:cstheme="majorHAnsi"/>
        </w:rPr>
        <w:t xml:space="preserve">, </w:t>
      </w:r>
      <w:proofErr w:type="spellStart"/>
      <w:r w:rsidRPr="00D5653B">
        <w:rPr>
          <w:rFonts w:asciiTheme="majorHAnsi" w:hAnsiTheme="majorHAnsi" w:cstheme="majorHAnsi"/>
        </w:rPr>
        <w:t>MongoDB</w:t>
      </w:r>
      <w:proofErr w:type="spellEnd"/>
      <w:r w:rsidRPr="00D5653B">
        <w:rPr>
          <w:rFonts w:asciiTheme="majorHAnsi" w:hAnsiTheme="majorHAnsi" w:cstheme="majorHAnsi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sẽ</w:t>
      </w:r>
      <w:proofErr w:type="spellEnd"/>
      <w:r w:rsidRPr="00D5653B">
        <w:rPr>
          <w:rFonts w:asciiTheme="majorHAnsi" w:hAnsiTheme="majorHAnsi" w:cstheme="majorHAnsi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tránh</w:t>
      </w:r>
      <w:proofErr w:type="spellEnd"/>
      <w:r w:rsidRPr="00D5653B">
        <w:rPr>
          <w:rFonts w:asciiTheme="majorHAnsi" w:hAnsiTheme="majorHAnsi" w:cstheme="majorHAnsi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cấu</w:t>
      </w:r>
      <w:proofErr w:type="spellEnd"/>
      <w:r w:rsidRPr="00D5653B">
        <w:rPr>
          <w:rFonts w:asciiTheme="majorHAnsi" w:hAnsiTheme="majorHAnsi" w:cstheme="majorHAnsi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trúc</w:t>
      </w:r>
      <w:proofErr w:type="spellEnd"/>
      <w:r w:rsidRPr="00D5653B">
        <w:rPr>
          <w:rFonts w:asciiTheme="majorHAnsi" w:hAnsiTheme="majorHAnsi" w:cstheme="majorHAnsi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table-based</w:t>
      </w:r>
      <w:proofErr w:type="spellEnd"/>
      <w:r w:rsidRPr="00D5653B">
        <w:rPr>
          <w:rFonts w:asciiTheme="majorHAnsi" w:hAnsiTheme="majorHAnsi" w:cstheme="majorHAnsi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của</w:t>
      </w:r>
      <w:proofErr w:type="spellEnd"/>
      <w:r w:rsidRPr="00D5653B">
        <w:rPr>
          <w:rFonts w:asciiTheme="majorHAnsi" w:hAnsiTheme="majorHAnsi" w:cstheme="majorHAnsi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relational</w:t>
      </w:r>
      <w:proofErr w:type="spellEnd"/>
      <w:r w:rsidRPr="00D5653B">
        <w:rPr>
          <w:rFonts w:asciiTheme="majorHAnsi" w:hAnsiTheme="majorHAnsi" w:cstheme="majorHAnsi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database</w:t>
      </w:r>
      <w:proofErr w:type="spellEnd"/>
      <w:r w:rsidRPr="00D5653B">
        <w:rPr>
          <w:rFonts w:asciiTheme="majorHAnsi" w:hAnsiTheme="majorHAnsi" w:cstheme="majorHAnsi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để</w:t>
      </w:r>
      <w:proofErr w:type="spellEnd"/>
      <w:r w:rsidRPr="00D5653B">
        <w:rPr>
          <w:rFonts w:asciiTheme="majorHAnsi" w:hAnsiTheme="majorHAnsi" w:cstheme="majorHAnsi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thích</w:t>
      </w:r>
      <w:proofErr w:type="spellEnd"/>
      <w:r w:rsidRPr="00D5653B">
        <w:rPr>
          <w:rFonts w:asciiTheme="majorHAnsi" w:hAnsiTheme="majorHAnsi" w:cstheme="majorHAnsi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ứng</w:t>
      </w:r>
      <w:proofErr w:type="spellEnd"/>
      <w:r w:rsidRPr="00D5653B">
        <w:rPr>
          <w:rFonts w:asciiTheme="majorHAnsi" w:hAnsiTheme="majorHAnsi" w:cstheme="majorHAnsi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với</w:t>
      </w:r>
      <w:proofErr w:type="spellEnd"/>
      <w:r w:rsidRPr="00D5653B">
        <w:rPr>
          <w:rFonts w:asciiTheme="majorHAnsi" w:hAnsiTheme="majorHAnsi" w:cstheme="majorHAnsi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các</w:t>
      </w:r>
      <w:proofErr w:type="spellEnd"/>
      <w:r w:rsidRPr="00D5653B">
        <w:rPr>
          <w:rFonts w:asciiTheme="majorHAnsi" w:hAnsiTheme="majorHAnsi" w:cstheme="majorHAnsi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tài</w:t>
      </w:r>
      <w:proofErr w:type="spellEnd"/>
      <w:r w:rsidRPr="00D5653B">
        <w:rPr>
          <w:rFonts w:asciiTheme="majorHAnsi" w:hAnsiTheme="majorHAnsi" w:cstheme="majorHAnsi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liệu</w:t>
      </w:r>
      <w:proofErr w:type="spellEnd"/>
      <w:r w:rsidRPr="00D5653B">
        <w:rPr>
          <w:rFonts w:asciiTheme="majorHAnsi" w:hAnsiTheme="majorHAnsi" w:cstheme="majorHAnsi"/>
        </w:rPr>
        <w:t xml:space="preserve"> như JSON </w:t>
      </w:r>
      <w:proofErr w:type="spellStart"/>
      <w:r w:rsidRPr="00D5653B">
        <w:rPr>
          <w:rFonts w:asciiTheme="majorHAnsi" w:hAnsiTheme="majorHAnsi" w:cstheme="majorHAnsi"/>
        </w:rPr>
        <w:t>có</w:t>
      </w:r>
      <w:proofErr w:type="spellEnd"/>
      <w:r w:rsidRPr="00D5653B">
        <w:rPr>
          <w:rFonts w:asciiTheme="majorHAnsi" w:hAnsiTheme="majorHAnsi" w:cstheme="majorHAnsi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một</w:t>
      </w:r>
      <w:proofErr w:type="spellEnd"/>
      <w:r w:rsidRPr="00D5653B">
        <w:rPr>
          <w:rFonts w:asciiTheme="majorHAnsi" w:hAnsiTheme="majorHAnsi" w:cstheme="majorHAnsi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schema</w:t>
      </w:r>
      <w:proofErr w:type="spellEnd"/>
      <w:r w:rsidRPr="00D5653B">
        <w:rPr>
          <w:rFonts w:asciiTheme="majorHAnsi" w:hAnsiTheme="majorHAnsi" w:cstheme="majorHAnsi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rất</w:t>
      </w:r>
      <w:proofErr w:type="spellEnd"/>
      <w:r w:rsidRPr="00D5653B">
        <w:rPr>
          <w:rFonts w:asciiTheme="majorHAnsi" w:hAnsiTheme="majorHAnsi" w:cstheme="majorHAnsi"/>
        </w:rPr>
        <w:t xml:space="preserve"> linh </w:t>
      </w:r>
      <w:proofErr w:type="spellStart"/>
      <w:r w:rsidRPr="00D5653B">
        <w:rPr>
          <w:rFonts w:asciiTheme="majorHAnsi" w:hAnsiTheme="majorHAnsi" w:cstheme="majorHAnsi"/>
        </w:rPr>
        <w:t>hoạt</w:t>
      </w:r>
      <w:proofErr w:type="spellEnd"/>
      <w:r w:rsidRPr="00D5653B">
        <w:rPr>
          <w:rFonts w:asciiTheme="majorHAnsi" w:hAnsiTheme="majorHAnsi" w:cstheme="majorHAnsi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gọi</w:t>
      </w:r>
      <w:proofErr w:type="spellEnd"/>
      <w:r w:rsidRPr="00D5653B">
        <w:rPr>
          <w:rFonts w:asciiTheme="majorHAnsi" w:hAnsiTheme="majorHAnsi" w:cstheme="majorHAnsi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là</w:t>
      </w:r>
      <w:proofErr w:type="spellEnd"/>
      <w:r w:rsidRPr="00D5653B">
        <w:rPr>
          <w:rFonts w:asciiTheme="majorHAnsi" w:hAnsiTheme="majorHAnsi" w:cstheme="majorHAnsi"/>
        </w:rPr>
        <w:t xml:space="preserve"> BSON. </w:t>
      </w:r>
      <w:proofErr w:type="spellStart"/>
      <w:r w:rsidRPr="00D5653B">
        <w:rPr>
          <w:rFonts w:asciiTheme="majorHAnsi" w:hAnsiTheme="majorHAnsi" w:cstheme="majorHAnsi"/>
        </w:rPr>
        <w:t>MongoDB</w:t>
      </w:r>
      <w:proofErr w:type="spellEnd"/>
      <w:r w:rsidRPr="00D5653B">
        <w:rPr>
          <w:rFonts w:asciiTheme="majorHAnsi" w:hAnsiTheme="majorHAnsi" w:cstheme="majorHAnsi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sử</w:t>
      </w:r>
      <w:proofErr w:type="spellEnd"/>
      <w:r w:rsidRPr="00D5653B">
        <w:rPr>
          <w:rFonts w:asciiTheme="majorHAnsi" w:hAnsiTheme="majorHAnsi" w:cstheme="majorHAnsi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dụng</w:t>
      </w:r>
      <w:proofErr w:type="spellEnd"/>
      <w:r w:rsidRPr="00D5653B">
        <w:rPr>
          <w:rFonts w:asciiTheme="majorHAnsi" w:hAnsiTheme="majorHAnsi" w:cstheme="majorHAnsi"/>
        </w:rPr>
        <w:t xml:space="preserve"> lưu </w:t>
      </w:r>
      <w:proofErr w:type="spellStart"/>
      <w:r w:rsidRPr="00D5653B">
        <w:rPr>
          <w:rFonts w:asciiTheme="majorHAnsi" w:hAnsiTheme="majorHAnsi" w:cstheme="majorHAnsi"/>
        </w:rPr>
        <w:t>trữ</w:t>
      </w:r>
      <w:proofErr w:type="spellEnd"/>
      <w:r w:rsidRPr="00D5653B">
        <w:rPr>
          <w:rFonts w:asciiTheme="majorHAnsi" w:hAnsiTheme="majorHAnsi" w:cstheme="majorHAnsi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dữ</w:t>
      </w:r>
      <w:proofErr w:type="spellEnd"/>
      <w:r w:rsidRPr="00D5653B">
        <w:rPr>
          <w:rFonts w:asciiTheme="majorHAnsi" w:hAnsiTheme="majorHAnsi" w:cstheme="majorHAnsi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liệu</w:t>
      </w:r>
      <w:proofErr w:type="spellEnd"/>
      <w:r w:rsidRPr="00D5653B">
        <w:rPr>
          <w:rFonts w:asciiTheme="majorHAnsi" w:hAnsiTheme="majorHAnsi" w:cstheme="majorHAnsi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dưới</w:t>
      </w:r>
      <w:proofErr w:type="spellEnd"/>
      <w:r w:rsidRPr="00D5653B">
        <w:rPr>
          <w:rFonts w:asciiTheme="majorHAnsi" w:hAnsiTheme="majorHAnsi" w:cstheme="majorHAnsi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dạng</w:t>
      </w:r>
      <w:proofErr w:type="spellEnd"/>
      <w:r w:rsidRPr="00D5653B">
        <w:rPr>
          <w:rFonts w:asciiTheme="majorHAnsi" w:hAnsiTheme="majorHAnsi" w:cstheme="majorHAnsi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Document</w:t>
      </w:r>
      <w:proofErr w:type="spellEnd"/>
      <w:r w:rsidRPr="00D5653B">
        <w:rPr>
          <w:rFonts w:asciiTheme="majorHAnsi" w:hAnsiTheme="majorHAnsi" w:cstheme="majorHAnsi"/>
        </w:rPr>
        <w:t xml:space="preserve"> JSON nên </w:t>
      </w:r>
      <w:proofErr w:type="spellStart"/>
      <w:r w:rsidRPr="00D5653B">
        <w:rPr>
          <w:rFonts w:asciiTheme="majorHAnsi" w:hAnsiTheme="majorHAnsi" w:cstheme="majorHAnsi"/>
        </w:rPr>
        <w:t>mỗi</w:t>
      </w:r>
      <w:proofErr w:type="spellEnd"/>
      <w:r w:rsidRPr="00D5653B">
        <w:rPr>
          <w:rFonts w:asciiTheme="majorHAnsi" w:hAnsiTheme="majorHAnsi" w:cstheme="majorHAnsi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một</w:t>
      </w:r>
      <w:proofErr w:type="spellEnd"/>
      <w:r w:rsidRPr="00D5653B">
        <w:rPr>
          <w:rFonts w:asciiTheme="majorHAnsi" w:hAnsiTheme="majorHAnsi" w:cstheme="majorHAnsi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collection</w:t>
      </w:r>
      <w:proofErr w:type="spellEnd"/>
      <w:r w:rsidRPr="00D5653B">
        <w:rPr>
          <w:rFonts w:asciiTheme="majorHAnsi" w:hAnsiTheme="majorHAnsi" w:cstheme="majorHAnsi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sẽ</w:t>
      </w:r>
      <w:proofErr w:type="spellEnd"/>
      <w:r w:rsidRPr="00D5653B">
        <w:rPr>
          <w:rFonts w:asciiTheme="majorHAnsi" w:hAnsiTheme="majorHAnsi" w:cstheme="majorHAnsi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các</w:t>
      </w:r>
      <w:proofErr w:type="spellEnd"/>
      <w:r w:rsidRPr="00D5653B">
        <w:rPr>
          <w:rFonts w:asciiTheme="majorHAnsi" w:hAnsiTheme="majorHAnsi" w:cstheme="majorHAnsi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các</w:t>
      </w:r>
      <w:proofErr w:type="spellEnd"/>
      <w:r w:rsidRPr="00D5653B">
        <w:rPr>
          <w:rFonts w:asciiTheme="majorHAnsi" w:hAnsiTheme="majorHAnsi" w:cstheme="majorHAnsi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kích</w:t>
      </w:r>
      <w:proofErr w:type="spellEnd"/>
      <w:r w:rsidRPr="00D5653B">
        <w:rPr>
          <w:rFonts w:asciiTheme="majorHAnsi" w:hAnsiTheme="majorHAnsi" w:cstheme="majorHAnsi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cỡ</w:t>
      </w:r>
      <w:proofErr w:type="spellEnd"/>
      <w:r w:rsidRPr="00D5653B">
        <w:rPr>
          <w:rFonts w:asciiTheme="majorHAnsi" w:hAnsiTheme="majorHAnsi" w:cstheme="majorHAnsi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và</w:t>
      </w:r>
      <w:proofErr w:type="spellEnd"/>
      <w:r w:rsidRPr="00D5653B">
        <w:rPr>
          <w:rFonts w:asciiTheme="majorHAnsi" w:hAnsiTheme="majorHAnsi" w:cstheme="majorHAnsi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các</w:t>
      </w:r>
      <w:proofErr w:type="spellEnd"/>
      <w:r w:rsidRPr="00D5653B">
        <w:rPr>
          <w:rFonts w:asciiTheme="majorHAnsi" w:hAnsiTheme="majorHAnsi" w:cstheme="majorHAnsi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document</w:t>
      </w:r>
      <w:proofErr w:type="spellEnd"/>
      <w:r w:rsidRPr="00D5653B">
        <w:rPr>
          <w:rFonts w:asciiTheme="majorHAnsi" w:hAnsiTheme="majorHAnsi" w:cstheme="majorHAnsi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khác</w:t>
      </w:r>
      <w:proofErr w:type="spellEnd"/>
      <w:r w:rsidRPr="00D5653B">
        <w:rPr>
          <w:rFonts w:asciiTheme="majorHAnsi" w:hAnsiTheme="majorHAnsi" w:cstheme="majorHAnsi"/>
        </w:rPr>
        <w:t xml:space="preserve"> nhau. </w:t>
      </w:r>
      <w:proofErr w:type="spellStart"/>
      <w:r w:rsidRPr="00D5653B">
        <w:rPr>
          <w:rFonts w:asciiTheme="majorHAnsi" w:hAnsiTheme="majorHAnsi" w:cstheme="majorHAnsi"/>
        </w:rPr>
        <w:t>Các</w:t>
      </w:r>
      <w:proofErr w:type="spellEnd"/>
      <w:r w:rsidRPr="00D5653B">
        <w:rPr>
          <w:rFonts w:asciiTheme="majorHAnsi" w:hAnsiTheme="majorHAnsi" w:cstheme="majorHAnsi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dữ</w:t>
      </w:r>
      <w:proofErr w:type="spellEnd"/>
      <w:r w:rsidRPr="00D5653B">
        <w:rPr>
          <w:rFonts w:asciiTheme="majorHAnsi" w:hAnsiTheme="majorHAnsi" w:cstheme="majorHAnsi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liệu</w:t>
      </w:r>
      <w:proofErr w:type="spellEnd"/>
      <w:r w:rsidRPr="00D5653B">
        <w:rPr>
          <w:rFonts w:asciiTheme="majorHAnsi" w:hAnsiTheme="majorHAnsi" w:cstheme="majorHAnsi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được</w:t>
      </w:r>
      <w:proofErr w:type="spellEnd"/>
      <w:r w:rsidRPr="00D5653B">
        <w:rPr>
          <w:rFonts w:asciiTheme="majorHAnsi" w:hAnsiTheme="majorHAnsi" w:cstheme="majorHAnsi"/>
        </w:rPr>
        <w:t xml:space="preserve"> lưu </w:t>
      </w:r>
      <w:proofErr w:type="spellStart"/>
      <w:r w:rsidRPr="00D5653B">
        <w:rPr>
          <w:rFonts w:asciiTheme="majorHAnsi" w:hAnsiTheme="majorHAnsi" w:cstheme="majorHAnsi"/>
        </w:rPr>
        <w:t>trữ</w:t>
      </w:r>
      <w:proofErr w:type="spellEnd"/>
      <w:r w:rsidRPr="00D5653B">
        <w:rPr>
          <w:rFonts w:asciiTheme="majorHAnsi" w:hAnsiTheme="majorHAnsi" w:cstheme="majorHAnsi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kiểu</w:t>
      </w:r>
      <w:proofErr w:type="spellEnd"/>
      <w:r w:rsidRPr="00D5653B">
        <w:rPr>
          <w:rFonts w:asciiTheme="majorHAnsi" w:hAnsiTheme="majorHAnsi" w:cstheme="majorHAnsi"/>
        </w:rPr>
        <w:t xml:space="preserve"> JSON nên truy </w:t>
      </w:r>
      <w:proofErr w:type="spellStart"/>
      <w:r w:rsidRPr="00D5653B">
        <w:rPr>
          <w:rFonts w:asciiTheme="majorHAnsi" w:hAnsiTheme="majorHAnsi" w:cstheme="majorHAnsi"/>
        </w:rPr>
        <w:t>vấn</w:t>
      </w:r>
      <w:proofErr w:type="spellEnd"/>
      <w:r w:rsidRPr="00D5653B">
        <w:rPr>
          <w:rFonts w:asciiTheme="majorHAnsi" w:hAnsiTheme="majorHAnsi" w:cstheme="majorHAnsi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sẽ</w:t>
      </w:r>
      <w:proofErr w:type="spellEnd"/>
      <w:r w:rsidRPr="00D5653B">
        <w:rPr>
          <w:rFonts w:asciiTheme="majorHAnsi" w:hAnsiTheme="majorHAnsi" w:cstheme="majorHAnsi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rất</w:t>
      </w:r>
      <w:proofErr w:type="spellEnd"/>
      <w:r w:rsidRPr="00D5653B">
        <w:rPr>
          <w:rFonts w:asciiTheme="majorHAnsi" w:hAnsiTheme="majorHAnsi" w:cstheme="majorHAnsi"/>
        </w:rPr>
        <w:t xml:space="preserve"> nhanh.</w:t>
      </w:r>
    </w:p>
    <w:p w14:paraId="158B24F5" w14:textId="0DEB8E78" w:rsidR="00C6130A" w:rsidRPr="00D5653B" w:rsidRDefault="00C144BA" w:rsidP="000011EE">
      <w:pPr>
        <w:pStyle w:val="Heading3"/>
        <w:rPr>
          <w:lang w:val="en-US"/>
        </w:rPr>
      </w:pPr>
      <w:bookmarkStart w:id="88" w:name="_Toc106804439"/>
      <w:bookmarkStart w:id="89" w:name="_Toc106811944"/>
      <w:bookmarkStart w:id="90" w:name="_Toc106818748"/>
      <w:proofErr w:type="spellStart"/>
      <w:r w:rsidRPr="00D5653B">
        <w:rPr>
          <w:rFonts w:eastAsia="MS Gothic"/>
          <w:lang w:val="en-US"/>
        </w:rPr>
        <w:t>Ứng</w:t>
      </w:r>
      <w:proofErr w:type="spellEnd"/>
      <w:r w:rsidRPr="00D5653B">
        <w:rPr>
          <w:rFonts w:eastAsia="MS Gothic"/>
          <w:lang w:val="en-US"/>
        </w:rPr>
        <w:t xml:space="preserve"> </w:t>
      </w:r>
      <w:proofErr w:type="spellStart"/>
      <w:r w:rsidRPr="00D5653B">
        <w:rPr>
          <w:rFonts w:eastAsia="MS Gothic"/>
          <w:lang w:val="en-US"/>
        </w:rPr>
        <w:t>dụng</w:t>
      </w:r>
      <w:proofErr w:type="spellEnd"/>
      <w:r w:rsidRPr="00D5653B">
        <w:rPr>
          <w:rFonts w:eastAsia="MS Gothic"/>
          <w:lang w:val="en-US"/>
        </w:rPr>
        <w:t xml:space="preserve"> MongoDB vào đồ </w:t>
      </w:r>
      <w:proofErr w:type="spellStart"/>
      <w:r w:rsidRPr="00D5653B">
        <w:rPr>
          <w:rFonts w:eastAsia="MS Gothic"/>
          <w:lang w:val="en-US"/>
        </w:rPr>
        <w:t>án</w:t>
      </w:r>
      <w:bookmarkEnd w:id="88"/>
      <w:bookmarkEnd w:id="89"/>
      <w:bookmarkEnd w:id="90"/>
      <w:proofErr w:type="spellEnd"/>
    </w:p>
    <w:p w14:paraId="161582D4" w14:textId="77777777" w:rsidR="00C6130A" w:rsidRPr="00D5653B" w:rsidRDefault="00C6130A" w:rsidP="00C144BA">
      <w:pPr>
        <w:pStyle w:val="BodyText"/>
        <w:ind w:right="1123" w:firstLine="270"/>
        <w:jc w:val="both"/>
        <w:rPr>
          <w:rFonts w:asciiTheme="majorHAnsi" w:hAnsiTheme="majorHAnsi" w:cstheme="majorHAnsi"/>
          <w:lang w:val="en-US"/>
        </w:rPr>
      </w:pPr>
      <w:proofErr w:type="spellStart"/>
      <w:r w:rsidRPr="00D5653B">
        <w:rPr>
          <w:rFonts w:asciiTheme="majorHAnsi" w:hAnsiTheme="majorHAnsi" w:cstheme="majorHAnsi"/>
          <w:lang w:val="en-US"/>
        </w:rPr>
        <w:t>Với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lợi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thế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có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tính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chất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INSERT </w:t>
      </w:r>
      <w:proofErr w:type="spellStart"/>
      <w:r w:rsidRPr="00D5653B">
        <w:rPr>
          <w:rFonts w:asciiTheme="majorHAnsi" w:hAnsiTheme="majorHAnsi" w:cstheme="majorHAnsi"/>
          <w:lang w:val="en-US"/>
        </w:rPr>
        <w:t>cao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bởi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vì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mặc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định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MongoDB </w:t>
      </w:r>
      <w:proofErr w:type="spellStart"/>
      <w:r w:rsidRPr="00D5653B">
        <w:rPr>
          <w:rFonts w:asciiTheme="majorHAnsi" w:hAnsiTheme="majorHAnsi" w:cstheme="majorHAnsi"/>
          <w:lang w:val="en-US"/>
        </w:rPr>
        <w:t>có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sẵn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cơ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chế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ghi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với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tốc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độ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cao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và an </w:t>
      </w:r>
      <w:proofErr w:type="spellStart"/>
      <w:r w:rsidRPr="00D5653B">
        <w:rPr>
          <w:rFonts w:asciiTheme="majorHAnsi" w:hAnsiTheme="majorHAnsi" w:cstheme="majorHAnsi"/>
          <w:lang w:val="en-US"/>
        </w:rPr>
        <w:t>toàn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. Website của </w:t>
      </w:r>
      <w:proofErr w:type="spellStart"/>
      <w:r w:rsidRPr="00D5653B">
        <w:rPr>
          <w:rFonts w:asciiTheme="majorHAnsi" w:hAnsiTheme="majorHAnsi" w:cstheme="majorHAnsi"/>
          <w:lang w:val="en-US"/>
        </w:rPr>
        <w:t>bạn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ở </w:t>
      </w:r>
      <w:proofErr w:type="spellStart"/>
      <w:r w:rsidRPr="00D5653B">
        <w:rPr>
          <w:rFonts w:asciiTheme="majorHAnsi" w:hAnsiTheme="majorHAnsi" w:cstheme="majorHAnsi"/>
          <w:lang w:val="en-US"/>
        </w:rPr>
        <w:t>dạng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thời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gian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thực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nhiều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, </w:t>
      </w:r>
      <w:proofErr w:type="spellStart"/>
      <w:r w:rsidRPr="00D5653B">
        <w:rPr>
          <w:rFonts w:asciiTheme="majorHAnsi" w:hAnsiTheme="majorHAnsi" w:cstheme="majorHAnsi"/>
          <w:lang w:val="en-US"/>
        </w:rPr>
        <w:t>nghĩa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là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nhiều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người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thao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tác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với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ứng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dụng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. </w:t>
      </w:r>
      <w:proofErr w:type="spellStart"/>
      <w:r w:rsidRPr="00D5653B">
        <w:rPr>
          <w:rFonts w:asciiTheme="majorHAnsi" w:hAnsiTheme="majorHAnsi" w:cstheme="majorHAnsi"/>
          <w:lang w:val="en-US"/>
        </w:rPr>
        <w:t>Nếu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trong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quá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trình load </w:t>
      </w:r>
      <w:proofErr w:type="spellStart"/>
      <w:r w:rsidRPr="00D5653B">
        <w:rPr>
          <w:rFonts w:asciiTheme="majorHAnsi" w:hAnsiTheme="majorHAnsi" w:cstheme="majorHAnsi"/>
          <w:lang w:val="en-US"/>
        </w:rPr>
        <w:t>bị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lỗi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tại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một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điểm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nào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đó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thì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nó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sẽ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bỏ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qua phần </w:t>
      </w:r>
      <w:proofErr w:type="spellStart"/>
      <w:r w:rsidRPr="00D5653B">
        <w:rPr>
          <w:rFonts w:asciiTheme="majorHAnsi" w:hAnsiTheme="majorHAnsi" w:cstheme="majorHAnsi"/>
          <w:lang w:val="en-US"/>
        </w:rPr>
        <w:t>đó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nên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sẽ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an </w:t>
      </w:r>
      <w:proofErr w:type="spellStart"/>
      <w:r w:rsidRPr="00D5653B">
        <w:rPr>
          <w:rFonts w:asciiTheme="majorHAnsi" w:hAnsiTheme="majorHAnsi" w:cstheme="majorHAnsi"/>
          <w:lang w:val="en-US"/>
        </w:rPr>
        <w:t>toàn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. </w:t>
      </w:r>
      <w:proofErr w:type="spellStart"/>
      <w:r w:rsidRPr="00D5653B">
        <w:rPr>
          <w:rFonts w:asciiTheme="majorHAnsi" w:hAnsiTheme="majorHAnsi" w:cstheme="majorHAnsi"/>
          <w:lang w:val="en-US"/>
        </w:rPr>
        <w:t>Chưa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hết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, </w:t>
      </w:r>
      <w:proofErr w:type="spellStart"/>
      <w:r w:rsidRPr="00D5653B">
        <w:rPr>
          <w:rFonts w:asciiTheme="majorHAnsi" w:hAnsiTheme="majorHAnsi" w:cstheme="majorHAnsi"/>
          <w:lang w:val="en-US"/>
        </w:rPr>
        <w:t>nó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còn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có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khả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năng </w:t>
      </w:r>
      <w:proofErr w:type="spellStart"/>
      <w:r w:rsidRPr="00D5653B">
        <w:rPr>
          <w:rFonts w:asciiTheme="majorHAnsi" w:hAnsiTheme="majorHAnsi" w:cstheme="majorHAnsi"/>
          <w:lang w:val="en-US"/>
        </w:rPr>
        <w:t>lưu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trữ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dữ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liệu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lớn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. </w:t>
      </w:r>
    </w:p>
    <w:p w14:paraId="5248BEDB" w14:textId="77777777" w:rsidR="00C6130A" w:rsidRPr="00D5653B" w:rsidRDefault="00C6130A" w:rsidP="00C144BA">
      <w:pPr>
        <w:pStyle w:val="BodyText"/>
        <w:ind w:right="1123" w:firstLine="270"/>
        <w:jc w:val="both"/>
        <w:rPr>
          <w:rFonts w:asciiTheme="majorHAnsi" w:hAnsiTheme="majorHAnsi" w:cstheme="majorHAnsi"/>
          <w:lang w:val="en-US"/>
        </w:rPr>
      </w:pPr>
      <w:proofErr w:type="spellStart"/>
      <w:r w:rsidRPr="00D5653B">
        <w:rPr>
          <w:rFonts w:asciiTheme="majorHAnsi" w:hAnsiTheme="majorHAnsi" w:cstheme="majorHAnsi"/>
          <w:lang w:val="en-US"/>
        </w:rPr>
        <w:t>Vì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vậy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nên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MongoDB </w:t>
      </w:r>
      <w:proofErr w:type="spellStart"/>
      <w:r w:rsidRPr="00D5653B">
        <w:rPr>
          <w:rFonts w:asciiTheme="majorHAnsi" w:hAnsiTheme="majorHAnsi" w:cstheme="majorHAnsi"/>
          <w:lang w:val="en-US"/>
        </w:rPr>
        <w:t>rất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phù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hợp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trong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việc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nhắn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tin, </w:t>
      </w:r>
      <w:proofErr w:type="spellStart"/>
      <w:r w:rsidRPr="00D5653B">
        <w:rPr>
          <w:rFonts w:asciiTheme="majorHAnsi" w:hAnsiTheme="majorHAnsi" w:cstheme="majorHAnsi"/>
          <w:lang w:val="en-US"/>
        </w:rPr>
        <w:t>thứ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yêu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cầu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dữ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lastRenderedPageBreak/>
        <w:t>liệu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lớn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và </w:t>
      </w:r>
      <w:proofErr w:type="spellStart"/>
      <w:r w:rsidRPr="00D5653B">
        <w:rPr>
          <w:rFonts w:asciiTheme="majorHAnsi" w:hAnsiTheme="majorHAnsi" w:cstheme="majorHAnsi"/>
          <w:lang w:val="en-US"/>
        </w:rPr>
        <w:t>thao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tác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nhiều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người</w:t>
      </w:r>
      <w:proofErr w:type="spellEnd"/>
      <w:r w:rsidRPr="00D5653B">
        <w:rPr>
          <w:rFonts w:asciiTheme="majorHAnsi" w:hAnsiTheme="majorHAnsi" w:cstheme="majorHAnsi"/>
          <w:lang w:val="en-US"/>
        </w:rPr>
        <w:t>.</w:t>
      </w:r>
    </w:p>
    <w:p w14:paraId="4BCEA81B" w14:textId="77777777" w:rsidR="00C6130A" w:rsidRPr="00D5653B" w:rsidRDefault="00C6130A" w:rsidP="00CD3F94">
      <w:pPr>
        <w:pStyle w:val="BodyText"/>
        <w:ind w:left="1411" w:right="1123"/>
        <w:jc w:val="both"/>
        <w:rPr>
          <w:rFonts w:asciiTheme="majorHAnsi" w:hAnsiTheme="majorHAnsi" w:cstheme="majorHAnsi"/>
          <w:lang w:val="en-US"/>
        </w:rPr>
      </w:pPr>
    </w:p>
    <w:p w14:paraId="038D84B1" w14:textId="002226BC" w:rsidR="000D6BA1" w:rsidRPr="00D5653B" w:rsidRDefault="000D6BA1" w:rsidP="00DB554A">
      <w:pPr>
        <w:pStyle w:val="BodyText"/>
        <w:ind w:right="1123" w:firstLine="270"/>
        <w:jc w:val="both"/>
        <w:rPr>
          <w:rFonts w:asciiTheme="majorHAnsi" w:hAnsiTheme="majorHAnsi" w:cstheme="majorHAnsi"/>
          <w:lang w:val="en-US"/>
        </w:rPr>
      </w:pPr>
    </w:p>
    <w:p w14:paraId="224418D8" w14:textId="13BA4A10" w:rsidR="00803EFB" w:rsidRPr="00803EFB" w:rsidRDefault="00803EFB" w:rsidP="005B27E4">
      <w:pPr>
        <w:pStyle w:val="Heading2"/>
        <w:rPr>
          <w:lang w:val="en-US"/>
        </w:rPr>
      </w:pPr>
      <w:bookmarkStart w:id="91" w:name="2.4._Google_Firebase_Cloud"/>
      <w:bookmarkStart w:id="92" w:name="_bookmark22"/>
      <w:bookmarkStart w:id="93" w:name="_Toc106804446"/>
      <w:bookmarkStart w:id="94" w:name="_Toc106811945"/>
      <w:bookmarkStart w:id="95" w:name="_Toc106818749"/>
      <w:bookmarkEnd w:id="91"/>
      <w:bookmarkEnd w:id="92"/>
      <w:r w:rsidRPr="00803EFB">
        <w:t xml:space="preserve">JSON </w:t>
      </w:r>
      <w:proofErr w:type="spellStart"/>
      <w:r w:rsidRPr="00803EFB">
        <w:t>Web</w:t>
      </w:r>
      <w:proofErr w:type="spellEnd"/>
      <w:r w:rsidRPr="00803EFB">
        <w:t xml:space="preserve"> </w:t>
      </w:r>
      <w:proofErr w:type="spellStart"/>
      <w:r w:rsidRPr="00803EFB">
        <w:t>Token</w:t>
      </w:r>
      <w:proofErr w:type="spellEnd"/>
      <w:r w:rsidRPr="00803EFB">
        <w:t xml:space="preserve"> (JWT)</w:t>
      </w:r>
      <w:bookmarkEnd w:id="93"/>
      <w:bookmarkEnd w:id="94"/>
      <w:bookmarkEnd w:id="95"/>
    </w:p>
    <w:p w14:paraId="0FE127F3" w14:textId="77777777" w:rsidR="00A576A5" w:rsidRDefault="00C6130A" w:rsidP="00A576A5">
      <w:pPr>
        <w:pStyle w:val="BodyText"/>
        <w:keepNext/>
        <w:ind w:left="1411" w:right="1123" w:firstLine="209"/>
        <w:jc w:val="center"/>
      </w:pPr>
      <w:r w:rsidRPr="00D5653B">
        <w:rPr>
          <w:rFonts w:asciiTheme="majorHAnsi" w:hAnsiTheme="majorHAnsi" w:cstheme="majorHAnsi"/>
          <w:noProof/>
          <w:lang w:val="en-US"/>
        </w:rPr>
        <w:drawing>
          <wp:inline distT="0" distB="0" distL="0" distR="0" wp14:anchorId="63808F8D" wp14:editId="36642E33">
            <wp:extent cx="5305647" cy="2805430"/>
            <wp:effectExtent l="0" t="0" r="9525" b="0"/>
            <wp:docPr id="22" name="Hình ảnh 22" descr="See the sourc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See the source image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7284" cy="28168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6E3ACD" w14:textId="12F3AF4D" w:rsidR="00C62882" w:rsidRDefault="00A576A5" w:rsidP="00FD399B">
      <w:pPr>
        <w:pStyle w:val="Caption"/>
        <w:ind w:left="0"/>
        <w:jc w:val="center"/>
      </w:pPr>
      <w:bookmarkStart w:id="96" w:name="_Toc106818813"/>
      <w:proofErr w:type="spellStart"/>
      <w:r>
        <w:t>Hình</w:t>
      </w:r>
      <w:proofErr w:type="spellEnd"/>
      <w:r>
        <w:t xml:space="preserve">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2</w:t>
      </w:r>
      <w:r>
        <w:fldChar w:fldCharType="end"/>
      </w:r>
      <w:r>
        <w:t>.</w:t>
      </w:r>
      <w:r>
        <w:fldChar w:fldCharType="begin"/>
      </w:r>
      <w:r>
        <w:instrText xml:space="preserve"> SEQ Hình \* ARABIC \s 1 </w:instrText>
      </w:r>
      <w:r>
        <w:fldChar w:fldCharType="separate"/>
      </w:r>
      <w:r>
        <w:rPr>
          <w:noProof/>
        </w:rPr>
        <w:t>3</w:t>
      </w:r>
      <w:r>
        <w:fldChar w:fldCharType="end"/>
      </w:r>
      <w:r>
        <w:rPr>
          <w:lang w:val="en-US"/>
        </w:rPr>
        <w:t xml:space="preserve"> JWT</w:t>
      </w:r>
      <w:bookmarkEnd w:id="96"/>
    </w:p>
    <w:p w14:paraId="7167DB9C" w14:textId="027F6D2A" w:rsidR="00803EFB" w:rsidRPr="00D5653B" w:rsidRDefault="00803EFB" w:rsidP="000011EE">
      <w:pPr>
        <w:pStyle w:val="Heading3"/>
      </w:pPr>
      <w:bookmarkStart w:id="97" w:name="_Toc106804447"/>
      <w:bookmarkStart w:id="98" w:name="_Toc106811946"/>
      <w:bookmarkStart w:id="99" w:name="_Toc106818750"/>
      <w:r>
        <w:rPr>
          <w:lang w:val="en-US"/>
        </w:rPr>
        <w:t xml:space="preserve">JWT </w:t>
      </w:r>
      <w:proofErr w:type="spellStart"/>
      <w:r>
        <w:rPr>
          <w:lang w:val="en-US"/>
        </w:rPr>
        <w:t>là</w:t>
      </w:r>
      <w:proofErr w:type="spellEnd"/>
      <w:r>
        <w:rPr>
          <w:lang w:val="en-US"/>
        </w:rPr>
        <w:t xml:space="preserve"> </w:t>
      </w:r>
      <w:proofErr w:type="spellStart"/>
      <w:r w:rsidRPr="005B27E4">
        <w:t>gì</w:t>
      </w:r>
      <w:proofErr w:type="spellEnd"/>
      <w:r w:rsidRPr="00D5653B">
        <w:t>?</w:t>
      </w:r>
      <w:bookmarkEnd w:id="97"/>
      <w:bookmarkEnd w:id="98"/>
      <w:bookmarkEnd w:id="99"/>
    </w:p>
    <w:p w14:paraId="631CD9DA" w14:textId="06A7D804" w:rsidR="00373557" w:rsidRPr="00D5653B" w:rsidRDefault="00484662" w:rsidP="00803EFB">
      <w:pPr>
        <w:pStyle w:val="BodyText"/>
        <w:ind w:right="1123" w:firstLine="270"/>
        <w:jc w:val="both"/>
        <w:rPr>
          <w:rStyle w:val="Strong"/>
          <w:rFonts w:asciiTheme="majorHAnsi" w:hAnsiTheme="majorHAnsi" w:cstheme="majorHAnsi"/>
          <w:color w:val="222222"/>
          <w:sz w:val="23"/>
          <w:szCs w:val="23"/>
          <w:shd w:val="clear" w:color="auto" w:fill="FFFFFF"/>
          <w:lang w:val="en-US"/>
        </w:rPr>
      </w:pPr>
      <w:r w:rsidRPr="00D5653B">
        <w:rPr>
          <w:rFonts w:asciiTheme="majorHAnsi" w:hAnsiTheme="majorHAnsi" w:cstheme="majorHAnsi"/>
          <w:shd w:val="clear" w:color="auto" w:fill="FFFFFF"/>
        </w:rPr>
        <w:t xml:space="preserve">JSON </w:t>
      </w:r>
      <w:proofErr w:type="spellStart"/>
      <w:r w:rsidRPr="00D5653B">
        <w:rPr>
          <w:rFonts w:asciiTheme="majorHAnsi" w:hAnsiTheme="majorHAnsi" w:cstheme="majorHAnsi"/>
          <w:shd w:val="clear" w:color="auto" w:fill="FFFFFF"/>
        </w:rPr>
        <w:t>Web</w:t>
      </w:r>
      <w:proofErr w:type="spellEnd"/>
      <w:r w:rsidRPr="00D5653B">
        <w:rPr>
          <w:rFonts w:asciiTheme="majorHAnsi" w:hAnsiTheme="majorHAnsi" w:cstheme="majorHAnsi"/>
          <w:shd w:val="clear" w:color="auto" w:fill="FFFFFF"/>
        </w:rPr>
        <w:t xml:space="preserve"> </w:t>
      </w:r>
      <w:proofErr w:type="spellStart"/>
      <w:r w:rsidRPr="00D5653B">
        <w:rPr>
          <w:rFonts w:asciiTheme="majorHAnsi" w:hAnsiTheme="majorHAnsi" w:cstheme="majorHAnsi"/>
          <w:shd w:val="clear" w:color="auto" w:fill="FFFFFF"/>
        </w:rPr>
        <w:t>Token</w:t>
      </w:r>
      <w:proofErr w:type="spellEnd"/>
      <w:r w:rsidRPr="00D5653B">
        <w:rPr>
          <w:rFonts w:asciiTheme="majorHAnsi" w:hAnsiTheme="majorHAnsi" w:cstheme="majorHAnsi"/>
          <w:shd w:val="clear" w:color="auto" w:fill="FFFFFF"/>
        </w:rPr>
        <w:t xml:space="preserve"> (JWT) </w:t>
      </w:r>
      <w:proofErr w:type="spellStart"/>
      <w:r w:rsidRPr="00D5653B">
        <w:rPr>
          <w:rFonts w:asciiTheme="majorHAnsi" w:hAnsiTheme="majorHAnsi" w:cstheme="majorHAnsi"/>
          <w:shd w:val="clear" w:color="auto" w:fill="FFFFFF"/>
        </w:rPr>
        <w:t>là</w:t>
      </w:r>
      <w:proofErr w:type="spellEnd"/>
      <w:r w:rsidRPr="00D5653B">
        <w:rPr>
          <w:rFonts w:asciiTheme="majorHAnsi" w:hAnsiTheme="majorHAnsi" w:cstheme="majorHAnsi"/>
          <w:shd w:val="clear" w:color="auto" w:fill="FFFFFF"/>
        </w:rPr>
        <w:t xml:space="preserve"> 1 tiêu </w:t>
      </w:r>
      <w:proofErr w:type="spellStart"/>
      <w:r w:rsidRPr="00D5653B">
        <w:rPr>
          <w:rFonts w:asciiTheme="majorHAnsi" w:hAnsiTheme="majorHAnsi" w:cstheme="majorHAnsi"/>
          <w:shd w:val="clear" w:color="auto" w:fill="FFFFFF"/>
        </w:rPr>
        <w:t>chuẩn</w:t>
      </w:r>
      <w:proofErr w:type="spellEnd"/>
      <w:r w:rsidRPr="00D5653B">
        <w:rPr>
          <w:rFonts w:asciiTheme="majorHAnsi" w:hAnsiTheme="majorHAnsi" w:cstheme="majorHAnsi"/>
          <w:shd w:val="clear" w:color="auto" w:fill="FFFFFF"/>
        </w:rPr>
        <w:t xml:space="preserve"> </w:t>
      </w:r>
      <w:proofErr w:type="spellStart"/>
      <w:r w:rsidRPr="00D5653B">
        <w:rPr>
          <w:rFonts w:asciiTheme="majorHAnsi" w:hAnsiTheme="majorHAnsi" w:cstheme="majorHAnsi"/>
          <w:shd w:val="clear" w:color="auto" w:fill="FFFFFF"/>
        </w:rPr>
        <w:t>mở</w:t>
      </w:r>
      <w:proofErr w:type="spellEnd"/>
      <w:r w:rsidRPr="00D5653B">
        <w:rPr>
          <w:rFonts w:asciiTheme="majorHAnsi" w:hAnsiTheme="majorHAnsi" w:cstheme="majorHAnsi"/>
          <w:shd w:val="clear" w:color="auto" w:fill="FFFFFF"/>
        </w:rPr>
        <w:t xml:space="preserve">, </w:t>
      </w:r>
      <w:proofErr w:type="spellStart"/>
      <w:r w:rsidRPr="00D5653B">
        <w:rPr>
          <w:rFonts w:asciiTheme="majorHAnsi" w:hAnsiTheme="majorHAnsi" w:cstheme="majorHAnsi"/>
          <w:shd w:val="clear" w:color="auto" w:fill="FFFFFF"/>
        </w:rPr>
        <w:t>định</w:t>
      </w:r>
      <w:proofErr w:type="spellEnd"/>
      <w:r w:rsidRPr="00D5653B">
        <w:rPr>
          <w:rFonts w:asciiTheme="majorHAnsi" w:hAnsiTheme="majorHAnsi" w:cstheme="majorHAnsi"/>
          <w:shd w:val="clear" w:color="auto" w:fill="FFFFFF"/>
        </w:rPr>
        <w:t xml:space="preserve"> </w:t>
      </w:r>
      <w:proofErr w:type="spellStart"/>
      <w:r w:rsidRPr="00D5653B">
        <w:rPr>
          <w:rFonts w:asciiTheme="majorHAnsi" w:hAnsiTheme="majorHAnsi" w:cstheme="majorHAnsi"/>
          <w:shd w:val="clear" w:color="auto" w:fill="FFFFFF"/>
        </w:rPr>
        <w:t>nghĩa</w:t>
      </w:r>
      <w:proofErr w:type="spellEnd"/>
      <w:r w:rsidRPr="00D5653B">
        <w:rPr>
          <w:rFonts w:asciiTheme="majorHAnsi" w:hAnsiTheme="majorHAnsi" w:cstheme="majorHAnsi"/>
          <w:shd w:val="clear" w:color="auto" w:fill="FFFFFF"/>
        </w:rPr>
        <w:t xml:space="preserve"> </w:t>
      </w:r>
      <w:proofErr w:type="spellStart"/>
      <w:r w:rsidRPr="00D5653B">
        <w:rPr>
          <w:rFonts w:asciiTheme="majorHAnsi" w:hAnsiTheme="majorHAnsi" w:cstheme="majorHAnsi"/>
          <w:shd w:val="clear" w:color="auto" w:fill="FFFFFF"/>
        </w:rPr>
        <w:t>cách</w:t>
      </w:r>
      <w:proofErr w:type="spellEnd"/>
      <w:r w:rsidRPr="00D5653B">
        <w:rPr>
          <w:rFonts w:asciiTheme="majorHAnsi" w:hAnsiTheme="majorHAnsi" w:cstheme="majorHAnsi"/>
          <w:shd w:val="clear" w:color="auto" w:fill="FFFFFF"/>
        </w:rPr>
        <w:t xml:space="preserve"> </w:t>
      </w:r>
      <w:proofErr w:type="spellStart"/>
      <w:r w:rsidRPr="00D5653B">
        <w:rPr>
          <w:rFonts w:asciiTheme="majorHAnsi" w:hAnsiTheme="majorHAnsi" w:cstheme="majorHAnsi"/>
          <w:shd w:val="clear" w:color="auto" w:fill="FFFFFF"/>
        </w:rPr>
        <w:t>thức</w:t>
      </w:r>
      <w:proofErr w:type="spellEnd"/>
      <w:r w:rsidRPr="00D5653B">
        <w:rPr>
          <w:rFonts w:asciiTheme="majorHAnsi" w:hAnsiTheme="majorHAnsi" w:cstheme="majorHAnsi"/>
          <w:shd w:val="clear" w:color="auto" w:fill="FFFFFF"/>
        </w:rPr>
        <w:t xml:space="preserve"> </w:t>
      </w:r>
      <w:proofErr w:type="spellStart"/>
      <w:r w:rsidRPr="00D5653B">
        <w:rPr>
          <w:rFonts w:asciiTheme="majorHAnsi" w:hAnsiTheme="majorHAnsi" w:cstheme="majorHAnsi"/>
          <w:shd w:val="clear" w:color="auto" w:fill="FFFFFF"/>
        </w:rPr>
        <w:t>truyền</w:t>
      </w:r>
      <w:proofErr w:type="spellEnd"/>
      <w:r w:rsidRPr="00D5653B">
        <w:rPr>
          <w:rFonts w:asciiTheme="majorHAnsi" w:hAnsiTheme="majorHAnsi" w:cstheme="majorHAnsi"/>
          <w:shd w:val="clear" w:color="auto" w:fill="FFFFFF"/>
        </w:rPr>
        <w:t xml:space="preserve"> tin an </w:t>
      </w:r>
      <w:proofErr w:type="spellStart"/>
      <w:r w:rsidRPr="00D5653B">
        <w:rPr>
          <w:rFonts w:asciiTheme="majorHAnsi" w:hAnsiTheme="majorHAnsi" w:cstheme="majorHAnsi"/>
          <w:shd w:val="clear" w:color="auto" w:fill="FFFFFF"/>
        </w:rPr>
        <w:t>toàn</w:t>
      </w:r>
      <w:proofErr w:type="spellEnd"/>
      <w:r w:rsidRPr="00D5653B">
        <w:rPr>
          <w:rFonts w:asciiTheme="majorHAnsi" w:hAnsiTheme="majorHAnsi" w:cstheme="majorHAnsi"/>
          <w:shd w:val="clear" w:color="auto" w:fill="FFFFFF"/>
        </w:rPr>
        <w:t xml:space="preserve"> </w:t>
      </w:r>
      <w:proofErr w:type="spellStart"/>
      <w:r w:rsidRPr="00D5653B">
        <w:rPr>
          <w:rFonts w:asciiTheme="majorHAnsi" w:hAnsiTheme="majorHAnsi" w:cstheme="majorHAnsi"/>
          <w:shd w:val="clear" w:color="auto" w:fill="FFFFFF"/>
        </w:rPr>
        <w:t>giữa</w:t>
      </w:r>
      <w:proofErr w:type="spellEnd"/>
      <w:r w:rsidRPr="00D5653B">
        <w:rPr>
          <w:rFonts w:asciiTheme="majorHAnsi" w:hAnsiTheme="majorHAnsi" w:cstheme="majorHAnsi"/>
          <w:shd w:val="clear" w:color="auto" w:fill="FFFFFF"/>
        </w:rPr>
        <w:t xml:space="preserve"> </w:t>
      </w:r>
      <w:proofErr w:type="spellStart"/>
      <w:r w:rsidRPr="00D5653B">
        <w:rPr>
          <w:rFonts w:asciiTheme="majorHAnsi" w:hAnsiTheme="majorHAnsi" w:cstheme="majorHAnsi"/>
          <w:shd w:val="clear" w:color="auto" w:fill="FFFFFF"/>
        </w:rPr>
        <w:t>các</w:t>
      </w:r>
      <w:proofErr w:type="spellEnd"/>
      <w:r w:rsidRPr="00D5653B">
        <w:rPr>
          <w:rFonts w:asciiTheme="majorHAnsi" w:hAnsiTheme="majorHAnsi" w:cstheme="majorHAnsi"/>
          <w:shd w:val="clear" w:color="auto" w:fill="FFFFFF"/>
        </w:rPr>
        <w:t xml:space="preserve"> </w:t>
      </w:r>
      <w:proofErr w:type="spellStart"/>
      <w:r w:rsidRPr="00D5653B">
        <w:rPr>
          <w:rFonts w:asciiTheme="majorHAnsi" w:hAnsiTheme="majorHAnsi" w:cstheme="majorHAnsi"/>
          <w:shd w:val="clear" w:color="auto" w:fill="FFFFFF"/>
        </w:rPr>
        <w:t>ứng</w:t>
      </w:r>
      <w:proofErr w:type="spellEnd"/>
      <w:r w:rsidRPr="00D5653B">
        <w:rPr>
          <w:rFonts w:asciiTheme="majorHAnsi" w:hAnsiTheme="majorHAnsi" w:cstheme="majorHAnsi"/>
          <w:shd w:val="clear" w:color="auto" w:fill="FFFFFF"/>
        </w:rPr>
        <w:t xml:space="preserve"> </w:t>
      </w:r>
      <w:proofErr w:type="spellStart"/>
      <w:r w:rsidRPr="00D5653B">
        <w:rPr>
          <w:rFonts w:asciiTheme="majorHAnsi" w:hAnsiTheme="majorHAnsi" w:cstheme="majorHAnsi"/>
          <w:shd w:val="clear" w:color="auto" w:fill="FFFFFF"/>
        </w:rPr>
        <w:t>dụng</w:t>
      </w:r>
      <w:proofErr w:type="spellEnd"/>
      <w:r w:rsidRPr="00D5653B">
        <w:rPr>
          <w:rFonts w:asciiTheme="majorHAnsi" w:hAnsiTheme="majorHAnsi" w:cstheme="majorHAnsi"/>
          <w:shd w:val="clear" w:color="auto" w:fill="FFFFFF"/>
        </w:rPr>
        <w:t xml:space="preserve"> </w:t>
      </w:r>
      <w:proofErr w:type="spellStart"/>
      <w:r w:rsidRPr="00D5653B">
        <w:rPr>
          <w:rFonts w:asciiTheme="majorHAnsi" w:hAnsiTheme="majorHAnsi" w:cstheme="majorHAnsi"/>
          <w:shd w:val="clear" w:color="auto" w:fill="FFFFFF"/>
        </w:rPr>
        <w:t>bằng</w:t>
      </w:r>
      <w:proofErr w:type="spellEnd"/>
      <w:r w:rsidRPr="00D5653B">
        <w:rPr>
          <w:rFonts w:asciiTheme="majorHAnsi" w:hAnsiTheme="majorHAnsi" w:cstheme="majorHAnsi"/>
          <w:shd w:val="clear" w:color="auto" w:fill="FFFFFF"/>
        </w:rPr>
        <w:t xml:space="preserve"> </w:t>
      </w:r>
      <w:proofErr w:type="spellStart"/>
      <w:r w:rsidRPr="00D5653B">
        <w:rPr>
          <w:rFonts w:asciiTheme="majorHAnsi" w:hAnsiTheme="majorHAnsi" w:cstheme="majorHAnsi"/>
          <w:shd w:val="clear" w:color="auto" w:fill="FFFFFF"/>
        </w:rPr>
        <w:t>một</w:t>
      </w:r>
      <w:proofErr w:type="spellEnd"/>
      <w:r w:rsidRPr="00D5653B">
        <w:rPr>
          <w:rFonts w:asciiTheme="majorHAnsi" w:hAnsiTheme="majorHAnsi" w:cstheme="majorHAnsi"/>
          <w:shd w:val="clear" w:color="auto" w:fill="FFFFFF"/>
        </w:rPr>
        <w:t xml:space="preserve"> </w:t>
      </w:r>
      <w:proofErr w:type="spellStart"/>
      <w:r w:rsidRPr="00D5653B">
        <w:rPr>
          <w:rFonts w:asciiTheme="majorHAnsi" w:hAnsiTheme="majorHAnsi" w:cstheme="majorHAnsi"/>
          <w:shd w:val="clear" w:color="auto" w:fill="FFFFFF"/>
        </w:rPr>
        <w:t>đối</w:t>
      </w:r>
      <w:proofErr w:type="spellEnd"/>
      <w:r w:rsidRPr="00D5653B">
        <w:rPr>
          <w:rFonts w:asciiTheme="majorHAnsi" w:hAnsiTheme="majorHAnsi" w:cstheme="majorHAnsi"/>
          <w:shd w:val="clear" w:color="auto" w:fill="FFFFFF"/>
        </w:rPr>
        <w:t xml:space="preserve"> </w:t>
      </w:r>
      <w:proofErr w:type="spellStart"/>
      <w:r w:rsidRPr="00D5653B">
        <w:rPr>
          <w:rFonts w:asciiTheme="majorHAnsi" w:hAnsiTheme="majorHAnsi" w:cstheme="majorHAnsi"/>
          <w:shd w:val="clear" w:color="auto" w:fill="FFFFFF"/>
        </w:rPr>
        <w:t>tượng</w:t>
      </w:r>
      <w:proofErr w:type="spellEnd"/>
      <w:r w:rsidRPr="00D5653B">
        <w:rPr>
          <w:rFonts w:asciiTheme="majorHAnsi" w:hAnsiTheme="majorHAnsi" w:cstheme="majorHAnsi"/>
          <w:shd w:val="clear" w:color="auto" w:fill="FFFFFF"/>
        </w:rPr>
        <w:t> </w:t>
      </w:r>
      <w:r w:rsidRPr="00D5653B">
        <w:rPr>
          <w:rStyle w:val="Strong"/>
          <w:rFonts w:asciiTheme="majorHAnsi" w:hAnsiTheme="majorHAnsi" w:cstheme="majorHAnsi"/>
          <w:color w:val="222222"/>
          <w:sz w:val="23"/>
          <w:szCs w:val="23"/>
          <w:shd w:val="clear" w:color="auto" w:fill="FFFFFF"/>
        </w:rPr>
        <w:t>JSON</w:t>
      </w:r>
      <w:r w:rsidRPr="00D5653B">
        <w:rPr>
          <w:rFonts w:asciiTheme="majorHAnsi" w:hAnsiTheme="majorHAnsi" w:cstheme="majorHAnsi"/>
          <w:shd w:val="clear" w:color="auto" w:fill="FFFFFF"/>
        </w:rPr>
        <w:t xml:space="preserve">. </w:t>
      </w:r>
      <w:proofErr w:type="spellStart"/>
      <w:r w:rsidRPr="00D5653B">
        <w:rPr>
          <w:rFonts w:asciiTheme="majorHAnsi" w:hAnsiTheme="majorHAnsi" w:cstheme="majorHAnsi"/>
          <w:shd w:val="clear" w:color="auto" w:fill="FFFFFF"/>
        </w:rPr>
        <w:t>Dữ</w:t>
      </w:r>
      <w:proofErr w:type="spellEnd"/>
      <w:r w:rsidRPr="00D5653B">
        <w:rPr>
          <w:rFonts w:asciiTheme="majorHAnsi" w:hAnsiTheme="majorHAnsi" w:cstheme="majorHAnsi"/>
          <w:shd w:val="clear" w:color="auto" w:fill="FFFFFF"/>
        </w:rPr>
        <w:t xml:space="preserve"> </w:t>
      </w:r>
      <w:proofErr w:type="spellStart"/>
      <w:r w:rsidRPr="00D5653B">
        <w:rPr>
          <w:rFonts w:asciiTheme="majorHAnsi" w:hAnsiTheme="majorHAnsi" w:cstheme="majorHAnsi"/>
          <w:shd w:val="clear" w:color="auto" w:fill="FFFFFF"/>
        </w:rPr>
        <w:t>liệu</w:t>
      </w:r>
      <w:proofErr w:type="spellEnd"/>
      <w:r w:rsidRPr="00D5653B">
        <w:rPr>
          <w:rFonts w:asciiTheme="majorHAnsi" w:hAnsiTheme="majorHAnsi" w:cstheme="majorHAnsi"/>
          <w:shd w:val="clear" w:color="auto" w:fill="FFFFFF"/>
        </w:rPr>
        <w:t xml:space="preserve"> </w:t>
      </w:r>
      <w:proofErr w:type="spellStart"/>
      <w:r w:rsidRPr="00D5653B">
        <w:rPr>
          <w:rFonts w:asciiTheme="majorHAnsi" w:hAnsiTheme="majorHAnsi" w:cstheme="majorHAnsi"/>
          <w:shd w:val="clear" w:color="auto" w:fill="FFFFFF"/>
        </w:rPr>
        <w:t>truyền</w:t>
      </w:r>
      <w:proofErr w:type="spellEnd"/>
      <w:r w:rsidRPr="00D5653B">
        <w:rPr>
          <w:rFonts w:asciiTheme="majorHAnsi" w:hAnsiTheme="majorHAnsi" w:cstheme="majorHAnsi"/>
          <w:shd w:val="clear" w:color="auto" w:fill="FFFFFF"/>
        </w:rPr>
        <w:t xml:space="preserve"> đi </w:t>
      </w:r>
      <w:proofErr w:type="spellStart"/>
      <w:r w:rsidRPr="00D5653B">
        <w:rPr>
          <w:rFonts w:asciiTheme="majorHAnsi" w:hAnsiTheme="majorHAnsi" w:cstheme="majorHAnsi"/>
          <w:shd w:val="clear" w:color="auto" w:fill="FFFFFF"/>
        </w:rPr>
        <w:t>sẽ</w:t>
      </w:r>
      <w:proofErr w:type="spellEnd"/>
      <w:r w:rsidRPr="00D5653B">
        <w:rPr>
          <w:rFonts w:asciiTheme="majorHAnsi" w:hAnsiTheme="majorHAnsi" w:cstheme="majorHAnsi"/>
          <w:shd w:val="clear" w:color="auto" w:fill="FFFFFF"/>
        </w:rPr>
        <w:t xml:space="preserve"> </w:t>
      </w:r>
      <w:proofErr w:type="spellStart"/>
      <w:r w:rsidRPr="00D5653B">
        <w:rPr>
          <w:rFonts w:asciiTheme="majorHAnsi" w:hAnsiTheme="majorHAnsi" w:cstheme="majorHAnsi"/>
          <w:shd w:val="clear" w:color="auto" w:fill="FFFFFF"/>
        </w:rPr>
        <w:t>được</w:t>
      </w:r>
      <w:proofErr w:type="spellEnd"/>
      <w:r w:rsidRPr="00D5653B">
        <w:rPr>
          <w:rFonts w:asciiTheme="majorHAnsi" w:hAnsiTheme="majorHAnsi" w:cstheme="majorHAnsi"/>
          <w:shd w:val="clear" w:color="auto" w:fill="FFFFFF"/>
        </w:rPr>
        <w:t xml:space="preserve"> </w:t>
      </w:r>
      <w:proofErr w:type="spellStart"/>
      <w:r w:rsidRPr="00D5653B">
        <w:rPr>
          <w:rFonts w:asciiTheme="majorHAnsi" w:hAnsiTheme="majorHAnsi" w:cstheme="majorHAnsi"/>
          <w:shd w:val="clear" w:color="auto" w:fill="FFFFFF"/>
        </w:rPr>
        <w:t>mã</w:t>
      </w:r>
      <w:proofErr w:type="spellEnd"/>
      <w:r w:rsidRPr="00D5653B">
        <w:rPr>
          <w:rFonts w:asciiTheme="majorHAnsi" w:hAnsiTheme="majorHAnsi" w:cstheme="majorHAnsi"/>
          <w:shd w:val="clear" w:color="auto" w:fill="FFFFFF"/>
        </w:rPr>
        <w:t xml:space="preserve"> </w:t>
      </w:r>
      <w:proofErr w:type="spellStart"/>
      <w:r w:rsidRPr="00D5653B">
        <w:rPr>
          <w:rFonts w:asciiTheme="majorHAnsi" w:hAnsiTheme="majorHAnsi" w:cstheme="majorHAnsi"/>
          <w:shd w:val="clear" w:color="auto" w:fill="FFFFFF"/>
        </w:rPr>
        <w:t>hóa</w:t>
      </w:r>
      <w:proofErr w:type="spellEnd"/>
      <w:r w:rsidRPr="00D5653B">
        <w:rPr>
          <w:rFonts w:asciiTheme="majorHAnsi" w:hAnsiTheme="majorHAnsi" w:cstheme="majorHAnsi"/>
          <w:shd w:val="clear" w:color="auto" w:fill="FFFFFF"/>
        </w:rPr>
        <w:t xml:space="preserve"> </w:t>
      </w:r>
      <w:proofErr w:type="spellStart"/>
      <w:r w:rsidRPr="00D5653B">
        <w:rPr>
          <w:rFonts w:asciiTheme="majorHAnsi" w:hAnsiTheme="majorHAnsi" w:cstheme="majorHAnsi"/>
          <w:shd w:val="clear" w:color="auto" w:fill="FFFFFF"/>
        </w:rPr>
        <w:t>và</w:t>
      </w:r>
      <w:proofErr w:type="spellEnd"/>
      <w:r w:rsidRPr="00D5653B">
        <w:rPr>
          <w:rFonts w:asciiTheme="majorHAnsi" w:hAnsiTheme="majorHAnsi" w:cstheme="majorHAnsi"/>
          <w:shd w:val="clear" w:color="auto" w:fill="FFFFFF"/>
        </w:rPr>
        <w:t xml:space="preserve"> </w:t>
      </w:r>
      <w:proofErr w:type="spellStart"/>
      <w:r w:rsidRPr="00D5653B">
        <w:rPr>
          <w:rFonts w:asciiTheme="majorHAnsi" w:hAnsiTheme="majorHAnsi" w:cstheme="majorHAnsi"/>
          <w:shd w:val="clear" w:color="auto" w:fill="FFFFFF"/>
        </w:rPr>
        <w:t>chứng</w:t>
      </w:r>
      <w:proofErr w:type="spellEnd"/>
      <w:r w:rsidRPr="00D5653B">
        <w:rPr>
          <w:rFonts w:asciiTheme="majorHAnsi" w:hAnsiTheme="majorHAnsi" w:cstheme="majorHAnsi"/>
          <w:shd w:val="clear" w:color="auto" w:fill="FFFFFF"/>
        </w:rPr>
        <w:t xml:space="preserve"> </w:t>
      </w:r>
      <w:proofErr w:type="spellStart"/>
      <w:r w:rsidRPr="00D5653B">
        <w:rPr>
          <w:rFonts w:asciiTheme="majorHAnsi" w:hAnsiTheme="majorHAnsi" w:cstheme="majorHAnsi"/>
          <w:shd w:val="clear" w:color="auto" w:fill="FFFFFF"/>
        </w:rPr>
        <w:t>thực</w:t>
      </w:r>
      <w:proofErr w:type="spellEnd"/>
      <w:r w:rsidRPr="00D5653B">
        <w:rPr>
          <w:rFonts w:asciiTheme="majorHAnsi" w:hAnsiTheme="majorHAnsi" w:cstheme="majorHAnsi"/>
          <w:shd w:val="clear" w:color="auto" w:fill="FFFFFF"/>
        </w:rPr>
        <w:t xml:space="preserve">, </w:t>
      </w:r>
      <w:proofErr w:type="spellStart"/>
      <w:r w:rsidRPr="00D5653B">
        <w:rPr>
          <w:rFonts w:asciiTheme="majorHAnsi" w:hAnsiTheme="majorHAnsi" w:cstheme="majorHAnsi"/>
          <w:shd w:val="clear" w:color="auto" w:fill="FFFFFF"/>
        </w:rPr>
        <w:t>có</w:t>
      </w:r>
      <w:proofErr w:type="spellEnd"/>
      <w:r w:rsidRPr="00D5653B">
        <w:rPr>
          <w:rFonts w:asciiTheme="majorHAnsi" w:hAnsiTheme="majorHAnsi" w:cstheme="majorHAnsi"/>
          <w:shd w:val="clear" w:color="auto" w:fill="FFFFFF"/>
        </w:rPr>
        <w:t xml:space="preserve"> </w:t>
      </w:r>
      <w:proofErr w:type="spellStart"/>
      <w:r w:rsidRPr="00D5653B">
        <w:rPr>
          <w:rFonts w:asciiTheme="majorHAnsi" w:hAnsiTheme="majorHAnsi" w:cstheme="majorHAnsi"/>
          <w:shd w:val="clear" w:color="auto" w:fill="FFFFFF"/>
        </w:rPr>
        <w:t>thể</w:t>
      </w:r>
      <w:proofErr w:type="spellEnd"/>
      <w:r w:rsidRPr="00D5653B">
        <w:rPr>
          <w:rFonts w:asciiTheme="majorHAnsi" w:hAnsiTheme="majorHAnsi" w:cstheme="majorHAnsi"/>
          <w:shd w:val="clear" w:color="auto" w:fill="FFFFFF"/>
        </w:rPr>
        <w:t xml:space="preserve"> </w:t>
      </w:r>
      <w:proofErr w:type="spellStart"/>
      <w:r w:rsidRPr="00D5653B">
        <w:rPr>
          <w:rFonts w:asciiTheme="majorHAnsi" w:hAnsiTheme="majorHAnsi" w:cstheme="majorHAnsi"/>
          <w:shd w:val="clear" w:color="auto" w:fill="FFFFFF"/>
        </w:rPr>
        <w:t>được</w:t>
      </w:r>
      <w:proofErr w:type="spellEnd"/>
      <w:r w:rsidRPr="00D5653B">
        <w:rPr>
          <w:rFonts w:asciiTheme="majorHAnsi" w:hAnsiTheme="majorHAnsi" w:cstheme="majorHAnsi"/>
          <w:shd w:val="clear" w:color="auto" w:fill="FFFFFF"/>
        </w:rPr>
        <w:t xml:space="preserve"> </w:t>
      </w:r>
      <w:proofErr w:type="spellStart"/>
      <w:r w:rsidRPr="00D5653B">
        <w:rPr>
          <w:rFonts w:asciiTheme="majorHAnsi" w:hAnsiTheme="majorHAnsi" w:cstheme="majorHAnsi"/>
          <w:shd w:val="clear" w:color="auto" w:fill="FFFFFF"/>
        </w:rPr>
        <w:t>giải</w:t>
      </w:r>
      <w:proofErr w:type="spellEnd"/>
      <w:r w:rsidRPr="00D5653B">
        <w:rPr>
          <w:rFonts w:asciiTheme="majorHAnsi" w:hAnsiTheme="majorHAnsi" w:cstheme="majorHAnsi"/>
          <w:shd w:val="clear" w:color="auto" w:fill="FFFFFF"/>
        </w:rPr>
        <w:t xml:space="preserve"> </w:t>
      </w:r>
      <w:proofErr w:type="spellStart"/>
      <w:r w:rsidRPr="00D5653B">
        <w:rPr>
          <w:rFonts w:asciiTheme="majorHAnsi" w:hAnsiTheme="majorHAnsi" w:cstheme="majorHAnsi"/>
          <w:shd w:val="clear" w:color="auto" w:fill="FFFFFF"/>
        </w:rPr>
        <w:t>mã</w:t>
      </w:r>
      <w:proofErr w:type="spellEnd"/>
      <w:r w:rsidRPr="00D5653B">
        <w:rPr>
          <w:rFonts w:asciiTheme="majorHAnsi" w:hAnsiTheme="majorHAnsi" w:cstheme="majorHAnsi"/>
          <w:shd w:val="clear" w:color="auto" w:fill="FFFFFF"/>
        </w:rPr>
        <w:t xml:space="preserve"> </w:t>
      </w:r>
      <w:proofErr w:type="spellStart"/>
      <w:r w:rsidRPr="00D5653B">
        <w:rPr>
          <w:rFonts w:asciiTheme="majorHAnsi" w:hAnsiTheme="majorHAnsi" w:cstheme="majorHAnsi"/>
          <w:shd w:val="clear" w:color="auto" w:fill="FFFFFF"/>
        </w:rPr>
        <w:t>để</w:t>
      </w:r>
      <w:proofErr w:type="spellEnd"/>
      <w:r w:rsidRPr="00D5653B">
        <w:rPr>
          <w:rFonts w:asciiTheme="majorHAnsi" w:hAnsiTheme="majorHAnsi" w:cstheme="majorHAnsi"/>
          <w:shd w:val="clear" w:color="auto" w:fill="FFFFFF"/>
        </w:rPr>
        <w:t xml:space="preserve"> </w:t>
      </w:r>
      <w:proofErr w:type="spellStart"/>
      <w:r w:rsidRPr="00D5653B">
        <w:rPr>
          <w:rFonts w:asciiTheme="majorHAnsi" w:hAnsiTheme="majorHAnsi" w:cstheme="majorHAnsi"/>
          <w:shd w:val="clear" w:color="auto" w:fill="FFFFFF"/>
        </w:rPr>
        <w:t>lấy</w:t>
      </w:r>
      <w:proofErr w:type="spellEnd"/>
      <w:r w:rsidRPr="00D5653B">
        <w:rPr>
          <w:rFonts w:asciiTheme="majorHAnsi" w:hAnsiTheme="majorHAnsi" w:cstheme="majorHAnsi"/>
          <w:shd w:val="clear" w:color="auto" w:fill="FFFFFF"/>
        </w:rPr>
        <w:t xml:space="preserve"> </w:t>
      </w:r>
      <w:proofErr w:type="spellStart"/>
      <w:r w:rsidRPr="00D5653B">
        <w:rPr>
          <w:rFonts w:asciiTheme="majorHAnsi" w:hAnsiTheme="majorHAnsi" w:cstheme="majorHAnsi"/>
          <w:shd w:val="clear" w:color="auto" w:fill="FFFFFF"/>
        </w:rPr>
        <w:t>lại</w:t>
      </w:r>
      <w:proofErr w:type="spellEnd"/>
      <w:r w:rsidRPr="00D5653B">
        <w:rPr>
          <w:rFonts w:asciiTheme="majorHAnsi" w:hAnsiTheme="majorHAnsi" w:cstheme="majorHAnsi"/>
          <w:shd w:val="clear" w:color="auto" w:fill="FFFFFF"/>
        </w:rPr>
        <w:t xml:space="preserve"> thông tin </w:t>
      </w:r>
      <w:proofErr w:type="spellStart"/>
      <w:r w:rsidRPr="00D5653B">
        <w:rPr>
          <w:rFonts w:asciiTheme="majorHAnsi" w:hAnsiTheme="majorHAnsi" w:cstheme="majorHAnsi"/>
          <w:shd w:val="clear" w:color="auto" w:fill="FFFFFF"/>
        </w:rPr>
        <w:t>và</w:t>
      </w:r>
      <w:proofErr w:type="spellEnd"/>
      <w:r w:rsidRPr="00D5653B">
        <w:rPr>
          <w:rFonts w:asciiTheme="majorHAnsi" w:hAnsiTheme="majorHAnsi" w:cstheme="majorHAnsi"/>
          <w:shd w:val="clear" w:color="auto" w:fill="FFFFFF"/>
        </w:rPr>
        <w:t xml:space="preserve"> </w:t>
      </w:r>
      <w:proofErr w:type="spellStart"/>
      <w:r w:rsidRPr="00D5653B">
        <w:rPr>
          <w:rFonts w:asciiTheme="majorHAnsi" w:hAnsiTheme="majorHAnsi" w:cstheme="majorHAnsi"/>
          <w:shd w:val="clear" w:color="auto" w:fill="FFFFFF"/>
        </w:rPr>
        <w:t>đánh</w:t>
      </w:r>
      <w:proofErr w:type="spellEnd"/>
      <w:r w:rsidRPr="00D5653B">
        <w:rPr>
          <w:rFonts w:asciiTheme="majorHAnsi" w:hAnsiTheme="majorHAnsi" w:cstheme="majorHAnsi"/>
          <w:shd w:val="clear" w:color="auto" w:fill="FFFFFF"/>
        </w:rPr>
        <w:t xml:space="preserve"> </w:t>
      </w:r>
      <w:proofErr w:type="spellStart"/>
      <w:r w:rsidRPr="00D5653B">
        <w:rPr>
          <w:rFonts w:asciiTheme="majorHAnsi" w:hAnsiTheme="majorHAnsi" w:cstheme="majorHAnsi"/>
          <w:shd w:val="clear" w:color="auto" w:fill="FFFFFF"/>
        </w:rPr>
        <w:t>dấu</w:t>
      </w:r>
      <w:proofErr w:type="spellEnd"/>
      <w:r w:rsidRPr="00D5653B">
        <w:rPr>
          <w:rFonts w:asciiTheme="majorHAnsi" w:hAnsiTheme="majorHAnsi" w:cstheme="majorHAnsi"/>
          <w:shd w:val="clear" w:color="auto" w:fill="FFFFFF"/>
        </w:rPr>
        <w:t xml:space="preserve"> tin </w:t>
      </w:r>
      <w:proofErr w:type="spellStart"/>
      <w:r w:rsidRPr="00D5653B">
        <w:rPr>
          <w:rFonts w:asciiTheme="majorHAnsi" w:hAnsiTheme="majorHAnsi" w:cstheme="majorHAnsi"/>
          <w:shd w:val="clear" w:color="auto" w:fill="FFFFFF"/>
        </w:rPr>
        <w:t>cậy</w:t>
      </w:r>
      <w:proofErr w:type="spellEnd"/>
      <w:r w:rsidRPr="00D5653B">
        <w:rPr>
          <w:rFonts w:asciiTheme="majorHAnsi" w:hAnsiTheme="majorHAnsi" w:cstheme="majorHAnsi"/>
          <w:shd w:val="clear" w:color="auto" w:fill="FFFFFF"/>
        </w:rPr>
        <w:t xml:space="preserve"> </w:t>
      </w:r>
      <w:proofErr w:type="spellStart"/>
      <w:r w:rsidRPr="00D5653B">
        <w:rPr>
          <w:rFonts w:asciiTheme="majorHAnsi" w:hAnsiTheme="majorHAnsi" w:cstheme="majorHAnsi"/>
          <w:shd w:val="clear" w:color="auto" w:fill="FFFFFF"/>
        </w:rPr>
        <w:t>nhờ</w:t>
      </w:r>
      <w:proofErr w:type="spellEnd"/>
      <w:r w:rsidRPr="00D5653B">
        <w:rPr>
          <w:rFonts w:asciiTheme="majorHAnsi" w:hAnsiTheme="majorHAnsi" w:cstheme="majorHAnsi"/>
          <w:shd w:val="clear" w:color="auto" w:fill="FFFFFF"/>
        </w:rPr>
        <w:t xml:space="preserve"> </w:t>
      </w:r>
      <w:proofErr w:type="spellStart"/>
      <w:r w:rsidRPr="00D5653B">
        <w:rPr>
          <w:rFonts w:asciiTheme="majorHAnsi" w:hAnsiTheme="majorHAnsi" w:cstheme="majorHAnsi"/>
          <w:shd w:val="clear" w:color="auto" w:fill="FFFFFF"/>
        </w:rPr>
        <w:t>vào</w:t>
      </w:r>
      <w:proofErr w:type="spellEnd"/>
      <w:r w:rsidRPr="00D5653B">
        <w:rPr>
          <w:rFonts w:asciiTheme="majorHAnsi" w:hAnsiTheme="majorHAnsi" w:cstheme="majorHAnsi"/>
          <w:shd w:val="clear" w:color="auto" w:fill="FFFFFF"/>
        </w:rPr>
        <w:t xml:space="preserve"> “</w:t>
      </w:r>
      <w:proofErr w:type="spellStart"/>
      <w:r w:rsidRPr="00D5653B">
        <w:rPr>
          <w:rFonts w:asciiTheme="majorHAnsi" w:hAnsiTheme="majorHAnsi" w:cstheme="majorHAnsi"/>
          <w:shd w:val="clear" w:color="auto" w:fill="FFFFFF"/>
        </w:rPr>
        <w:t>chữ</w:t>
      </w:r>
      <w:proofErr w:type="spellEnd"/>
      <w:r w:rsidRPr="00D5653B">
        <w:rPr>
          <w:rFonts w:asciiTheme="majorHAnsi" w:hAnsiTheme="majorHAnsi" w:cstheme="majorHAnsi"/>
          <w:shd w:val="clear" w:color="auto" w:fill="FFFFFF"/>
        </w:rPr>
        <w:t xml:space="preserve"> </w:t>
      </w:r>
      <w:proofErr w:type="spellStart"/>
      <w:r w:rsidRPr="00D5653B">
        <w:rPr>
          <w:rFonts w:asciiTheme="majorHAnsi" w:hAnsiTheme="majorHAnsi" w:cstheme="majorHAnsi"/>
          <w:shd w:val="clear" w:color="auto" w:fill="FFFFFF"/>
        </w:rPr>
        <w:t>ký</w:t>
      </w:r>
      <w:proofErr w:type="spellEnd"/>
      <w:r w:rsidRPr="00D5653B">
        <w:rPr>
          <w:rFonts w:asciiTheme="majorHAnsi" w:hAnsiTheme="majorHAnsi" w:cstheme="majorHAnsi"/>
          <w:shd w:val="clear" w:color="auto" w:fill="FFFFFF"/>
        </w:rPr>
        <w:t xml:space="preserve">” </w:t>
      </w:r>
      <w:proofErr w:type="spellStart"/>
      <w:r w:rsidRPr="00D5653B">
        <w:rPr>
          <w:rFonts w:asciiTheme="majorHAnsi" w:hAnsiTheme="majorHAnsi" w:cstheme="majorHAnsi"/>
          <w:shd w:val="clear" w:color="auto" w:fill="FFFFFF"/>
        </w:rPr>
        <w:t>của</w:t>
      </w:r>
      <w:proofErr w:type="spellEnd"/>
      <w:r w:rsidRPr="00D5653B">
        <w:rPr>
          <w:rFonts w:asciiTheme="majorHAnsi" w:hAnsiTheme="majorHAnsi" w:cstheme="majorHAnsi"/>
          <w:shd w:val="clear" w:color="auto" w:fill="FFFFFF"/>
        </w:rPr>
        <w:t xml:space="preserve"> </w:t>
      </w:r>
      <w:proofErr w:type="spellStart"/>
      <w:r w:rsidRPr="00D5653B">
        <w:rPr>
          <w:rFonts w:asciiTheme="majorHAnsi" w:hAnsiTheme="majorHAnsi" w:cstheme="majorHAnsi"/>
          <w:shd w:val="clear" w:color="auto" w:fill="FFFFFF"/>
        </w:rPr>
        <w:t>nó</w:t>
      </w:r>
      <w:proofErr w:type="spellEnd"/>
      <w:r w:rsidRPr="00D5653B">
        <w:rPr>
          <w:rFonts w:asciiTheme="majorHAnsi" w:hAnsiTheme="majorHAnsi" w:cstheme="majorHAnsi"/>
          <w:shd w:val="clear" w:color="auto" w:fill="FFFFFF"/>
        </w:rPr>
        <w:t xml:space="preserve">. </w:t>
      </w:r>
      <w:proofErr w:type="spellStart"/>
      <w:r w:rsidRPr="00D5653B">
        <w:rPr>
          <w:rFonts w:asciiTheme="majorHAnsi" w:hAnsiTheme="majorHAnsi" w:cstheme="majorHAnsi"/>
          <w:shd w:val="clear" w:color="auto" w:fill="FFFFFF"/>
        </w:rPr>
        <w:t>Phần</w:t>
      </w:r>
      <w:proofErr w:type="spellEnd"/>
      <w:r w:rsidRPr="00D5653B">
        <w:rPr>
          <w:rFonts w:asciiTheme="majorHAnsi" w:hAnsiTheme="majorHAnsi" w:cstheme="majorHAnsi"/>
          <w:shd w:val="clear" w:color="auto" w:fill="FFFFFF"/>
        </w:rPr>
        <w:t xml:space="preserve"> </w:t>
      </w:r>
      <w:proofErr w:type="spellStart"/>
      <w:r w:rsidRPr="00D5653B">
        <w:rPr>
          <w:rFonts w:asciiTheme="majorHAnsi" w:hAnsiTheme="majorHAnsi" w:cstheme="majorHAnsi"/>
          <w:shd w:val="clear" w:color="auto" w:fill="FFFFFF"/>
        </w:rPr>
        <w:t>chữ</w:t>
      </w:r>
      <w:proofErr w:type="spellEnd"/>
      <w:r w:rsidRPr="00D5653B">
        <w:rPr>
          <w:rFonts w:asciiTheme="majorHAnsi" w:hAnsiTheme="majorHAnsi" w:cstheme="majorHAnsi"/>
          <w:shd w:val="clear" w:color="auto" w:fill="FFFFFF"/>
        </w:rPr>
        <w:t xml:space="preserve"> </w:t>
      </w:r>
      <w:proofErr w:type="spellStart"/>
      <w:r w:rsidRPr="00D5653B">
        <w:rPr>
          <w:rFonts w:asciiTheme="majorHAnsi" w:hAnsiTheme="majorHAnsi" w:cstheme="majorHAnsi"/>
          <w:shd w:val="clear" w:color="auto" w:fill="FFFFFF"/>
        </w:rPr>
        <w:t>ký</w:t>
      </w:r>
      <w:proofErr w:type="spellEnd"/>
      <w:r w:rsidRPr="00D5653B">
        <w:rPr>
          <w:rFonts w:asciiTheme="majorHAnsi" w:hAnsiTheme="majorHAnsi" w:cstheme="majorHAnsi"/>
          <w:shd w:val="clear" w:color="auto" w:fill="FFFFFF"/>
        </w:rPr>
        <w:t xml:space="preserve"> </w:t>
      </w:r>
      <w:proofErr w:type="spellStart"/>
      <w:r w:rsidRPr="00D5653B">
        <w:rPr>
          <w:rFonts w:asciiTheme="majorHAnsi" w:hAnsiTheme="majorHAnsi" w:cstheme="majorHAnsi"/>
          <w:shd w:val="clear" w:color="auto" w:fill="FFFFFF"/>
        </w:rPr>
        <w:t>của</w:t>
      </w:r>
      <w:proofErr w:type="spellEnd"/>
      <w:r w:rsidRPr="00D5653B">
        <w:rPr>
          <w:rFonts w:asciiTheme="majorHAnsi" w:hAnsiTheme="majorHAnsi" w:cstheme="majorHAnsi"/>
          <w:shd w:val="clear" w:color="auto" w:fill="FFFFFF"/>
        </w:rPr>
        <w:t xml:space="preserve"> JWT </w:t>
      </w:r>
      <w:proofErr w:type="spellStart"/>
      <w:r w:rsidRPr="00D5653B">
        <w:rPr>
          <w:rFonts w:asciiTheme="majorHAnsi" w:hAnsiTheme="majorHAnsi" w:cstheme="majorHAnsi"/>
          <w:shd w:val="clear" w:color="auto" w:fill="FFFFFF"/>
        </w:rPr>
        <w:t>sẽ</w:t>
      </w:r>
      <w:proofErr w:type="spellEnd"/>
      <w:r w:rsidRPr="00D5653B">
        <w:rPr>
          <w:rFonts w:asciiTheme="majorHAnsi" w:hAnsiTheme="majorHAnsi" w:cstheme="majorHAnsi"/>
          <w:shd w:val="clear" w:color="auto" w:fill="FFFFFF"/>
        </w:rPr>
        <w:t xml:space="preserve"> </w:t>
      </w:r>
      <w:proofErr w:type="spellStart"/>
      <w:r w:rsidRPr="00D5653B">
        <w:rPr>
          <w:rFonts w:asciiTheme="majorHAnsi" w:hAnsiTheme="majorHAnsi" w:cstheme="majorHAnsi"/>
          <w:shd w:val="clear" w:color="auto" w:fill="FFFFFF"/>
        </w:rPr>
        <w:t>được</w:t>
      </w:r>
      <w:proofErr w:type="spellEnd"/>
      <w:r w:rsidRPr="00D5653B">
        <w:rPr>
          <w:rFonts w:asciiTheme="majorHAnsi" w:hAnsiTheme="majorHAnsi" w:cstheme="majorHAnsi"/>
          <w:shd w:val="clear" w:color="auto" w:fill="FFFFFF"/>
        </w:rPr>
        <w:t xml:space="preserve"> </w:t>
      </w:r>
      <w:proofErr w:type="spellStart"/>
      <w:r w:rsidRPr="00D5653B">
        <w:rPr>
          <w:rFonts w:asciiTheme="majorHAnsi" w:hAnsiTheme="majorHAnsi" w:cstheme="majorHAnsi"/>
          <w:shd w:val="clear" w:color="auto" w:fill="FFFFFF"/>
        </w:rPr>
        <w:t>mã</w:t>
      </w:r>
      <w:proofErr w:type="spellEnd"/>
      <w:r w:rsidRPr="00D5653B">
        <w:rPr>
          <w:rFonts w:asciiTheme="majorHAnsi" w:hAnsiTheme="majorHAnsi" w:cstheme="majorHAnsi"/>
          <w:shd w:val="clear" w:color="auto" w:fill="FFFFFF"/>
        </w:rPr>
        <w:t xml:space="preserve"> </w:t>
      </w:r>
      <w:proofErr w:type="spellStart"/>
      <w:r w:rsidRPr="00D5653B">
        <w:rPr>
          <w:rFonts w:asciiTheme="majorHAnsi" w:hAnsiTheme="majorHAnsi" w:cstheme="majorHAnsi"/>
          <w:shd w:val="clear" w:color="auto" w:fill="FFFFFF"/>
        </w:rPr>
        <w:t>hóa</w:t>
      </w:r>
      <w:proofErr w:type="spellEnd"/>
      <w:r w:rsidRPr="00D5653B">
        <w:rPr>
          <w:rFonts w:asciiTheme="majorHAnsi" w:hAnsiTheme="majorHAnsi" w:cstheme="majorHAnsi"/>
          <w:shd w:val="clear" w:color="auto" w:fill="FFFFFF"/>
        </w:rPr>
        <w:t xml:space="preserve"> </w:t>
      </w:r>
      <w:proofErr w:type="spellStart"/>
      <w:r w:rsidRPr="00D5653B">
        <w:rPr>
          <w:rFonts w:asciiTheme="majorHAnsi" w:hAnsiTheme="majorHAnsi" w:cstheme="majorHAnsi"/>
          <w:shd w:val="clear" w:color="auto" w:fill="FFFFFF"/>
        </w:rPr>
        <w:t>lại</w:t>
      </w:r>
      <w:proofErr w:type="spellEnd"/>
      <w:r w:rsidRPr="00D5653B">
        <w:rPr>
          <w:rFonts w:asciiTheme="majorHAnsi" w:hAnsiTheme="majorHAnsi" w:cstheme="majorHAnsi"/>
          <w:shd w:val="clear" w:color="auto" w:fill="FFFFFF"/>
        </w:rPr>
        <w:t xml:space="preserve"> </w:t>
      </w:r>
      <w:proofErr w:type="spellStart"/>
      <w:r w:rsidRPr="00D5653B">
        <w:rPr>
          <w:rFonts w:asciiTheme="majorHAnsi" w:hAnsiTheme="majorHAnsi" w:cstheme="majorHAnsi"/>
          <w:shd w:val="clear" w:color="auto" w:fill="FFFFFF"/>
        </w:rPr>
        <w:t>bằng</w:t>
      </w:r>
      <w:proofErr w:type="spellEnd"/>
      <w:r w:rsidRPr="00D5653B">
        <w:rPr>
          <w:rFonts w:asciiTheme="majorHAnsi" w:hAnsiTheme="majorHAnsi" w:cstheme="majorHAnsi"/>
          <w:shd w:val="clear" w:color="auto" w:fill="FFFFFF"/>
        </w:rPr>
        <w:t> </w:t>
      </w:r>
      <w:r w:rsidRPr="00D5653B">
        <w:rPr>
          <w:rStyle w:val="Strong"/>
          <w:rFonts w:asciiTheme="majorHAnsi" w:hAnsiTheme="majorHAnsi" w:cstheme="majorHAnsi"/>
          <w:color w:val="222222"/>
          <w:sz w:val="23"/>
          <w:szCs w:val="23"/>
          <w:shd w:val="clear" w:color="auto" w:fill="FFFFFF"/>
        </w:rPr>
        <w:t>HMAC</w:t>
      </w:r>
      <w:r w:rsidRPr="00D5653B">
        <w:rPr>
          <w:rFonts w:asciiTheme="majorHAnsi" w:hAnsiTheme="majorHAnsi" w:cstheme="majorHAnsi"/>
          <w:shd w:val="clear" w:color="auto" w:fill="FFFFFF"/>
        </w:rPr>
        <w:t> </w:t>
      </w:r>
      <w:proofErr w:type="spellStart"/>
      <w:r w:rsidRPr="00D5653B">
        <w:rPr>
          <w:rFonts w:asciiTheme="majorHAnsi" w:hAnsiTheme="majorHAnsi" w:cstheme="majorHAnsi"/>
          <w:shd w:val="clear" w:color="auto" w:fill="FFFFFF"/>
        </w:rPr>
        <w:t>hoặc</w:t>
      </w:r>
      <w:proofErr w:type="spellEnd"/>
      <w:r w:rsidRPr="00D5653B">
        <w:rPr>
          <w:rFonts w:asciiTheme="majorHAnsi" w:hAnsiTheme="majorHAnsi" w:cstheme="majorHAnsi"/>
          <w:shd w:val="clear" w:color="auto" w:fill="FFFFFF"/>
        </w:rPr>
        <w:t> </w:t>
      </w:r>
      <w:r w:rsidRPr="00D5653B">
        <w:rPr>
          <w:rStyle w:val="Strong"/>
          <w:rFonts w:asciiTheme="majorHAnsi" w:hAnsiTheme="majorHAnsi" w:cstheme="majorHAnsi"/>
          <w:color w:val="222222"/>
          <w:sz w:val="23"/>
          <w:szCs w:val="23"/>
          <w:shd w:val="clear" w:color="auto" w:fill="FFFFFF"/>
        </w:rPr>
        <w:t>RSA</w:t>
      </w:r>
      <w:r w:rsidR="00E85397" w:rsidRPr="00D5653B">
        <w:rPr>
          <w:rStyle w:val="Strong"/>
          <w:rFonts w:asciiTheme="majorHAnsi" w:hAnsiTheme="majorHAnsi" w:cstheme="majorHAnsi"/>
          <w:color w:val="222222"/>
          <w:sz w:val="23"/>
          <w:szCs w:val="23"/>
          <w:shd w:val="clear" w:color="auto" w:fill="FFFFFF"/>
          <w:lang w:val="en-US"/>
        </w:rPr>
        <w:t>.</w:t>
      </w:r>
    </w:p>
    <w:p w14:paraId="36A17835" w14:textId="59B0F7CC" w:rsidR="00E85397" w:rsidRPr="00D5653B" w:rsidRDefault="00892E19" w:rsidP="00803EFB">
      <w:pPr>
        <w:pStyle w:val="BodyText"/>
        <w:ind w:right="1123" w:firstLine="270"/>
        <w:jc w:val="both"/>
        <w:rPr>
          <w:rFonts w:asciiTheme="majorHAnsi" w:hAnsiTheme="majorHAnsi" w:cstheme="majorHAnsi"/>
          <w:shd w:val="clear" w:color="auto" w:fill="FFFFFF"/>
          <w:lang w:val="en-US"/>
        </w:rPr>
      </w:pPr>
      <w:r w:rsidRPr="00D5653B">
        <w:rPr>
          <w:rFonts w:asciiTheme="majorHAnsi" w:hAnsiTheme="majorHAnsi" w:cstheme="majorHAnsi"/>
          <w:shd w:val="clear" w:color="auto" w:fill="FFFFFF"/>
          <w:lang w:val="en-US"/>
        </w:rPr>
        <w:t xml:space="preserve">JWT </w:t>
      </w:r>
      <w:proofErr w:type="spellStart"/>
      <w:r w:rsidRPr="00D5653B">
        <w:rPr>
          <w:rFonts w:asciiTheme="majorHAnsi" w:hAnsiTheme="majorHAnsi" w:cstheme="majorHAnsi"/>
          <w:shd w:val="clear" w:color="auto" w:fill="FFFFFF"/>
          <w:lang w:val="en-US"/>
        </w:rPr>
        <w:t>gồm</w:t>
      </w:r>
      <w:proofErr w:type="spellEnd"/>
      <w:r w:rsidRPr="00D5653B">
        <w:rPr>
          <w:rFonts w:asciiTheme="majorHAnsi" w:hAnsiTheme="majorHAnsi" w:cstheme="majorHAnsi"/>
          <w:shd w:val="clear" w:color="auto" w:fill="FFFFFF"/>
          <w:lang w:val="en-US"/>
        </w:rPr>
        <w:t xml:space="preserve"> 3 phần </w:t>
      </w:r>
      <w:proofErr w:type="spellStart"/>
      <w:r w:rsidRPr="00D5653B">
        <w:rPr>
          <w:rFonts w:asciiTheme="majorHAnsi" w:hAnsiTheme="majorHAnsi" w:cstheme="majorHAnsi"/>
          <w:shd w:val="clear" w:color="auto" w:fill="FFFFFF"/>
          <w:lang w:val="en-US"/>
        </w:rPr>
        <w:t>chính</w:t>
      </w:r>
      <w:proofErr w:type="spellEnd"/>
      <w:r w:rsidRPr="00D5653B">
        <w:rPr>
          <w:rFonts w:asciiTheme="majorHAnsi" w:hAnsiTheme="majorHAnsi" w:cstheme="majorHAnsi"/>
          <w:shd w:val="clear" w:color="auto" w:fill="FFFFFF"/>
          <w:lang w:val="en-US"/>
        </w:rPr>
        <w:t>:</w:t>
      </w:r>
    </w:p>
    <w:p w14:paraId="47CCC273" w14:textId="6A856C2E" w:rsidR="00892E19" w:rsidRPr="00D5653B" w:rsidRDefault="00892E19" w:rsidP="00803EFB">
      <w:pPr>
        <w:pStyle w:val="BodyText"/>
        <w:ind w:right="1123" w:firstLine="270"/>
        <w:jc w:val="both"/>
        <w:rPr>
          <w:rFonts w:asciiTheme="majorHAnsi" w:hAnsiTheme="majorHAnsi" w:cstheme="majorHAnsi"/>
          <w:shd w:val="clear" w:color="auto" w:fill="FFFFFF"/>
          <w:lang w:val="en-US"/>
        </w:rPr>
      </w:pPr>
      <w:r w:rsidRPr="00D5653B">
        <w:rPr>
          <w:rFonts w:asciiTheme="majorHAnsi" w:hAnsiTheme="majorHAnsi" w:cstheme="majorHAnsi"/>
          <w:shd w:val="clear" w:color="auto" w:fill="FFFFFF"/>
          <w:lang w:val="en-US"/>
        </w:rPr>
        <w:t xml:space="preserve">+ </w:t>
      </w:r>
      <w:r w:rsidR="00107B86" w:rsidRPr="00D5653B">
        <w:rPr>
          <w:rFonts w:asciiTheme="majorHAnsi" w:hAnsiTheme="majorHAnsi" w:cstheme="majorHAnsi"/>
          <w:shd w:val="clear" w:color="auto" w:fill="FFFFFF"/>
          <w:lang w:val="en-US"/>
        </w:rPr>
        <w:t>Header</w:t>
      </w:r>
      <w:r w:rsidR="00EA5E40" w:rsidRPr="00D5653B">
        <w:rPr>
          <w:rFonts w:asciiTheme="majorHAnsi" w:hAnsiTheme="majorHAnsi" w:cstheme="majorHAnsi"/>
          <w:shd w:val="clear" w:color="auto" w:fill="FFFFFF"/>
          <w:lang w:val="en-US"/>
        </w:rPr>
        <w:t xml:space="preserve">: </w:t>
      </w:r>
      <w:proofErr w:type="spellStart"/>
      <w:r w:rsidR="00E53103" w:rsidRPr="00D5653B">
        <w:rPr>
          <w:rFonts w:asciiTheme="majorHAnsi" w:hAnsiTheme="majorHAnsi" w:cstheme="majorHAnsi"/>
          <w:shd w:val="clear" w:color="auto" w:fill="FFFFFF"/>
          <w:lang w:val="en-US"/>
        </w:rPr>
        <w:t>Gồm</w:t>
      </w:r>
      <w:proofErr w:type="spellEnd"/>
      <w:r w:rsidR="00E53103" w:rsidRPr="00D5653B">
        <w:rPr>
          <w:rFonts w:asciiTheme="majorHAnsi" w:hAnsiTheme="majorHAnsi" w:cstheme="majorHAnsi"/>
          <w:shd w:val="clear" w:color="auto" w:fill="FFFFFF"/>
          <w:lang w:val="en-US"/>
        </w:rPr>
        <w:t xml:space="preserve"> 2 </w:t>
      </w:r>
      <w:proofErr w:type="spellStart"/>
      <w:r w:rsidR="00E53103" w:rsidRPr="00D5653B">
        <w:rPr>
          <w:rFonts w:asciiTheme="majorHAnsi" w:hAnsiTheme="majorHAnsi" w:cstheme="majorHAnsi"/>
          <w:shd w:val="clear" w:color="auto" w:fill="FFFFFF"/>
          <w:lang w:val="en-US"/>
        </w:rPr>
        <w:t>thông</w:t>
      </w:r>
      <w:proofErr w:type="spellEnd"/>
      <w:r w:rsidR="00E53103" w:rsidRPr="00D5653B">
        <w:rPr>
          <w:rFonts w:asciiTheme="majorHAnsi" w:hAnsiTheme="majorHAnsi" w:cstheme="majorHAnsi"/>
          <w:shd w:val="clear" w:color="auto" w:fill="FFFFFF"/>
          <w:lang w:val="en-US"/>
        </w:rPr>
        <w:t xml:space="preserve"> tin </w:t>
      </w:r>
      <w:proofErr w:type="spellStart"/>
      <w:r w:rsidR="00E53103" w:rsidRPr="00D5653B">
        <w:rPr>
          <w:rFonts w:asciiTheme="majorHAnsi" w:hAnsiTheme="majorHAnsi" w:cstheme="majorHAnsi"/>
          <w:shd w:val="clear" w:color="auto" w:fill="FFFFFF"/>
          <w:lang w:val="en-US"/>
        </w:rPr>
        <w:t>là</w:t>
      </w:r>
      <w:proofErr w:type="spellEnd"/>
      <w:r w:rsidR="00E53103" w:rsidRPr="00D5653B">
        <w:rPr>
          <w:rFonts w:asciiTheme="majorHAnsi" w:hAnsiTheme="majorHAnsi" w:cstheme="majorHAnsi"/>
          <w:shd w:val="clear" w:color="auto" w:fill="FFFFFF"/>
          <w:lang w:val="en-US"/>
        </w:rPr>
        <w:t xml:space="preserve"> </w:t>
      </w:r>
      <w:proofErr w:type="spellStart"/>
      <w:r w:rsidR="00E53103" w:rsidRPr="00D5653B">
        <w:rPr>
          <w:rFonts w:asciiTheme="majorHAnsi" w:hAnsiTheme="majorHAnsi" w:cstheme="majorHAnsi"/>
          <w:shd w:val="clear" w:color="auto" w:fill="FFFFFF"/>
          <w:lang w:val="en-US"/>
        </w:rPr>
        <w:t>loại</w:t>
      </w:r>
      <w:proofErr w:type="spellEnd"/>
      <w:r w:rsidR="00E53103" w:rsidRPr="00D5653B">
        <w:rPr>
          <w:rFonts w:asciiTheme="majorHAnsi" w:hAnsiTheme="majorHAnsi" w:cstheme="majorHAnsi"/>
          <w:shd w:val="clear" w:color="auto" w:fill="FFFFFF"/>
          <w:lang w:val="en-US"/>
        </w:rPr>
        <w:t xml:space="preserve"> token (</w:t>
      </w:r>
      <w:proofErr w:type="spellStart"/>
      <w:r w:rsidR="00E53103" w:rsidRPr="00D5653B">
        <w:rPr>
          <w:rFonts w:asciiTheme="majorHAnsi" w:hAnsiTheme="majorHAnsi" w:cstheme="majorHAnsi"/>
          <w:shd w:val="clear" w:color="auto" w:fill="FFFFFF"/>
          <w:lang w:val="en-US"/>
        </w:rPr>
        <w:t>thường</w:t>
      </w:r>
      <w:proofErr w:type="spellEnd"/>
      <w:r w:rsidR="00E53103" w:rsidRPr="00D5653B">
        <w:rPr>
          <w:rFonts w:asciiTheme="majorHAnsi" w:hAnsiTheme="majorHAnsi" w:cstheme="majorHAnsi"/>
          <w:shd w:val="clear" w:color="auto" w:fill="FFFFFF"/>
          <w:lang w:val="en-US"/>
        </w:rPr>
        <w:t xml:space="preserve"> </w:t>
      </w:r>
      <w:proofErr w:type="spellStart"/>
      <w:r w:rsidR="00E53103" w:rsidRPr="00D5653B">
        <w:rPr>
          <w:rFonts w:asciiTheme="majorHAnsi" w:hAnsiTheme="majorHAnsi" w:cstheme="majorHAnsi"/>
          <w:shd w:val="clear" w:color="auto" w:fill="FFFFFF"/>
          <w:lang w:val="en-US"/>
        </w:rPr>
        <w:t>là</w:t>
      </w:r>
      <w:proofErr w:type="spellEnd"/>
      <w:r w:rsidR="00E53103" w:rsidRPr="00D5653B">
        <w:rPr>
          <w:rFonts w:asciiTheme="majorHAnsi" w:hAnsiTheme="majorHAnsi" w:cstheme="majorHAnsi"/>
          <w:shd w:val="clear" w:color="auto" w:fill="FFFFFF"/>
          <w:lang w:val="en-US"/>
        </w:rPr>
        <w:t xml:space="preserve"> bear</w:t>
      </w:r>
      <w:r w:rsidR="0016368A" w:rsidRPr="00D5653B">
        <w:rPr>
          <w:rFonts w:asciiTheme="majorHAnsi" w:hAnsiTheme="majorHAnsi" w:cstheme="majorHAnsi"/>
          <w:shd w:val="clear" w:color="auto" w:fill="FFFFFF"/>
          <w:lang w:val="en-US"/>
        </w:rPr>
        <w:t>er</w:t>
      </w:r>
      <w:r w:rsidR="00E53103" w:rsidRPr="00D5653B">
        <w:rPr>
          <w:rFonts w:asciiTheme="majorHAnsi" w:hAnsiTheme="majorHAnsi" w:cstheme="majorHAnsi"/>
          <w:shd w:val="clear" w:color="auto" w:fill="FFFFFF"/>
          <w:lang w:val="en-US"/>
        </w:rPr>
        <w:t>)</w:t>
      </w:r>
      <w:r w:rsidR="008A1273" w:rsidRPr="00D5653B">
        <w:rPr>
          <w:rFonts w:asciiTheme="majorHAnsi" w:hAnsiTheme="majorHAnsi" w:cstheme="majorHAnsi"/>
          <w:shd w:val="clear" w:color="auto" w:fill="FFFFFF"/>
          <w:lang w:val="en-US"/>
        </w:rPr>
        <w:t xml:space="preserve"> và </w:t>
      </w:r>
      <w:proofErr w:type="spellStart"/>
      <w:r w:rsidR="008A1273" w:rsidRPr="00D5653B">
        <w:rPr>
          <w:rFonts w:asciiTheme="majorHAnsi" w:hAnsiTheme="majorHAnsi" w:cstheme="majorHAnsi"/>
          <w:shd w:val="clear" w:color="auto" w:fill="FFFFFF"/>
          <w:lang w:val="en-US"/>
        </w:rPr>
        <w:t>phương</w:t>
      </w:r>
      <w:proofErr w:type="spellEnd"/>
      <w:r w:rsidR="008A1273" w:rsidRPr="00D5653B">
        <w:rPr>
          <w:rFonts w:asciiTheme="majorHAnsi" w:hAnsiTheme="majorHAnsi" w:cstheme="majorHAnsi"/>
          <w:shd w:val="clear" w:color="auto" w:fill="FFFFFF"/>
          <w:lang w:val="en-US"/>
        </w:rPr>
        <w:t xml:space="preserve"> </w:t>
      </w:r>
      <w:proofErr w:type="spellStart"/>
      <w:r w:rsidR="008A1273" w:rsidRPr="00D5653B">
        <w:rPr>
          <w:rFonts w:asciiTheme="majorHAnsi" w:hAnsiTheme="majorHAnsi" w:cstheme="majorHAnsi"/>
          <w:shd w:val="clear" w:color="auto" w:fill="FFFFFF"/>
          <w:lang w:val="en-US"/>
        </w:rPr>
        <w:t>thức</w:t>
      </w:r>
      <w:proofErr w:type="spellEnd"/>
      <w:r w:rsidR="008A1273" w:rsidRPr="00D5653B">
        <w:rPr>
          <w:rFonts w:asciiTheme="majorHAnsi" w:hAnsiTheme="majorHAnsi" w:cstheme="majorHAnsi"/>
          <w:shd w:val="clear" w:color="auto" w:fill="FFFFFF"/>
          <w:lang w:val="en-US"/>
        </w:rPr>
        <w:t xml:space="preserve"> </w:t>
      </w:r>
      <w:proofErr w:type="spellStart"/>
      <w:r w:rsidR="008A1273" w:rsidRPr="00D5653B">
        <w:rPr>
          <w:rFonts w:asciiTheme="majorHAnsi" w:hAnsiTheme="majorHAnsi" w:cstheme="majorHAnsi"/>
          <w:shd w:val="clear" w:color="auto" w:fill="FFFFFF"/>
          <w:lang w:val="en-US"/>
        </w:rPr>
        <w:t>mã</w:t>
      </w:r>
      <w:proofErr w:type="spellEnd"/>
      <w:r w:rsidR="008A1273" w:rsidRPr="00D5653B">
        <w:rPr>
          <w:rFonts w:asciiTheme="majorHAnsi" w:hAnsiTheme="majorHAnsi" w:cstheme="majorHAnsi"/>
          <w:shd w:val="clear" w:color="auto" w:fill="FFFFFF"/>
          <w:lang w:val="en-US"/>
        </w:rPr>
        <w:t xml:space="preserve"> </w:t>
      </w:r>
      <w:proofErr w:type="spellStart"/>
      <w:r w:rsidR="008A1273" w:rsidRPr="00D5653B">
        <w:rPr>
          <w:rFonts w:asciiTheme="majorHAnsi" w:hAnsiTheme="majorHAnsi" w:cstheme="majorHAnsi"/>
          <w:shd w:val="clear" w:color="auto" w:fill="FFFFFF"/>
          <w:lang w:val="en-US"/>
        </w:rPr>
        <w:t>hóa</w:t>
      </w:r>
      <w:proofErr w:type="spellEnd"/>
      <w:r w:rsidR="008A1273" w:rsidRPr="00D5653B">
        <w:rPr>
          <w:rFonts w:asciiTheme="majorHAnsi" w:hAnsiTheme="majorHAnsi" w:cstheme="majorHAnsi"/>
          <w:shd w:val="clear" w:color="auto" w:fill="FFFFFF"/>
          <w:lang w:val="en-US"/>
        </w:rPr>
        <w:t>.</w:t>
      </w:r>
    </w:p>
    <w:p w14:paraId="6D52DEF1" w14:textId="3F5413E9" w:rsidR="00107B86" w:rsidRPr="00D5653B" w:rsidRDefault="00107B86" w:rsidP="00803EFB">
      <w:pPr>
        <w:pStyle w:val="BodyText"/>
        <w:ind w:right="1123" w:firstLine="270"/>
        <w:jc w:val="both"/>
        <w:rPr>
          <w:rFonts w:asciiTheme="majorHAnsi" w:hAnsiTheme="majorHAnsi" w:cstheme="majorHAnsi"/>
          <w:shd w:val="clear" w:color="auto" w:fill="FFFFFF"/>
          <w:lang w:val="en-US"/>
        </w:rPr>
      </w:pPr>
      <w:r w:rsidRPr="00D5653B">
        <w:rPr>
          <w:rFonts w:asciiTheme="majorHAnsi" w:hAnsiTheme="majorHAnsi" w:cstheme="majorHAnsi"/>
          <w:shd w:val="clear" w:color="auto" w:fill="FFFFFF"/>
          <w:lang w:val="en-US"/>
        </w:rPr>
        <w:t>+ Payload</w:t>
      </w:r>
      <w:r w:rsidR="00EA5E40" w:rsidRPr="00D5653B">
        <w:rPr>
          <w:rFonts w:asciiTheme="majorHAnsi" w:hAnsiTheme="majorHAnsi" w:cstheme="majorHAnsi"/>
          <w:shd w:val="clear" w:color="auto" w:fill="FFFFFF"/>
          <w:lang w:val="en-US"/>
        </w:rPr>
        <w:t xml:space="preserve">: </w:t>
      </w:r>
      <w:proofErr w:type="spellStart"/>
      <w:r w:rsidR="00EA5E40" w:rsidRPr="00D5653B">
        <w:rPr>
          <w:rFonts w:asciiTheme="majorHAnsi" w:hAnsiTheme="majorHAnsi" w:cstheme="majorHAnsi"/>
          <w:shd w:val="clear" w:color="auto" w:fill="FFFFFF"/>
          <w:lang w:val="en-US"/>
        </w:rPr>
        <w:t>Chứa</w:t>
      </w:r>
      <w:proofErr w:type="spellEnd"/>
      <w:r w:rsidR="00EA5E40" w:rsidRPr="00D5653B">
        <w:rPr>
          <w:rFonts w:asciiTheme="majorHAnsi" w:hAnsiTheme="majorHAnsi" w:cstheme="majorHAnsi"/>
          <w:shd w:val="clear" w:color="auto" w:fill="FFFFFF"/>
          <w:lang w:val="en-US"/>
        </w:rPr>
        <w:t xml:space="preserve"> </w:t>
      </w:r>
      <w:proofErr w:type="spellStart"/>
      <w:r w:rsidR="00EA5E40" w:rsidRPr="00D5653B">
        <w:rPr>
          <w:rFonts w:asciiTheme="majorHAnsi" w:hAnsiTheme="majorHAnsi" w:cstheme="majorHAnsi"/>
          <w:shd w:val="clear" w:color="auto" w:fill="FFFFFF"/>
          <w:lang w:val="en-US"/>
        </w:rPr>
        <w:t>các</w:t>
      </w:r>
      <w:proofErr w:type="spellEnd"/>
      <w:r w:rsidR="00EA5E40" w:rsidRPr="00D5653B">
        <w:rPr>
          <w:rFonts w:asciiTheme="majorHAnsi" w:hAnsiTheme="majorHAnsi" w:cstheme="majorHAnsi"/>
          <w:shd w:val="clear" w:color="auto" w:fill="FFFFFF"/>
          <w:lang w:val="en-US"/>
        </w:rPr>
        <w:t xml:space="preserve"> </w:t>
      </w:r>
      <w:proofErr w:type="spellStart"/>
      <w:r w:rsidR="00EA5E40" w:rsidRPr="00D5653B">
        <w:rPr>
          <w:rFonts w:asciiTheme="majorHAnsi" w:hAnsiTheme="majorHAnsi" w:cstheme="majorHAnsi"/>
          <w:shd w:val="clear" w:color="auto" w:fill="FFFFFF"/>
          <w:lang w:val="en-US"/>
        </w:rPr>
        <w:t>thông</w:t>
      </w:r>
      <w:proofErr w:type="spellEnd"/>
      <w:r w:rsidR="00EA5E40" w:rsidRPr="00D5653B">
        <w:rPr>
          <w:rFonts w:asciiTheme="majorHAnsi" w:hAnsiTheme="majorHAnsi" w:cstheme="majorHAnsi"/>
          <w:shd w:val="clear" w:color="auto" w:fill="FFFFFF"/>
          <w:lang w:val="en-US"/>
        </w:rPr>
        <w:t xml:space="preserve"> tin </w:t>
      </w:r>
      <w:proofErr w:type="spellStart"/>
      <w:r w:rsidR="00EA5E40" w:rsidRPr="00D5653B">
        <w:rPr>
          <w:rFonts w:asciiTheme="majorHAnsi" w:hAnsiTheme="majorHAnsi" w:cstheme="majorHAnsi"/>
          <w:shd w:val="clear" w:color="auto" w:fill="FFFFFF"/>
          <w:lang w:val="en-US"/>
        </w:rPr>
        <w:t>cần</w:t>
      </w:r>
      <w:proofErr w:type="spellEnd"/>
      <w:r w:rsidR="00EA5E40" w:rsidRPr="00D5653B">
        <w:rPr>
          <w:rFonts w:asciiTheme="majorHAnsi" w:hAnsiTheme="majorHAnsi" w:cstheme="majorHAnsi"/>
          <w:shd w:val="clear" w:color="auto" w:fill="FFFFFF"/>
          <w:lang w:val="en-US"/>
        </w:rPr>
        <w:t xml:space="preserve"> </w:t>
      </w:r>
      <w:proofErr w:type="spellStart"/>
      <w:r w:rsidR="00EA5E40" w:rsidRPr="00D5653B">
        <w:rPr>
          <w:rFonts w:asciiTheme="majorHAnsi" w:hAnsiTheme="majorHAnsi" w:cstheme="majorHAnsi"/>
          <w:shd w:val="clear" w:color="auto" w:fill="FFFFFF"/>
          <w:lang w:val="en-US"/>
        </w:rPr>
        <w:t>truyền</w:t>
      </w:r>
      <w:proofErr w:type="spellEnd"/>
      <w:r w:rsidR="00EA5E40" w:rsidRPr="00D5653B">
        <w:rPr>
          <w:rFonts w:asciiTheme="majorHAnsi" w:hAnsiTheme="majorHAnsi" w:cstheme="majorHAnsi"/>
          <w:shd w:val="clear" w:color="auto" w:fill="FFFFFF"/>
          <w:lang w:val="en-US"/>
        </w:rPr>
        <w:t xml:space="preserve"> </w:t>
      </w:r>
      <w:proofErr w:type="spellStart"/>
      <w:r w:rsidR="00EA5E40" w:rsidRPr="00D5653B">
        <w:rPr>
          <w:rFonts w:asciiTheme="majorHAnsi" w:hAnsiTheme="majorHAnsi" w:cstheme="majorHAnsi"/>
          <w:shd w:val="clear" w:color="auto" w:fill="FFFFFF"/>
          <w:lang w:val="en-US"/>
        </w:rPr>
        <w:t>tải</w:t>
      </w:r>
      <w:proofErr w:type="spellEnd"/>
      <w:r w:rsidR="00304D69" w:rsidRPr="00D5653B">
        <w:rPr>
          <w:rFonts w:asciiTheme="majorHAnsi" w:hAnsiTheme="majorHAnsi" w:cstheme="majorHAnsi"/>
          <w:shd w:val="clear" w:color="auto" w:fill="FFFFFF"/>
          <w:lang w:val="en-US"/>
        </w:rPr>
        <w:t xml:space="preserve">, </w:t>
      </w:r>
      <w:proofErr w:type="spellStart"/>
      <w:r w:rsidR="00304D69" w:rsidRPr="00D5653B">
        <w:rPr>
          <w:rFonts w:asciiTheme="majorHAnsi" w:hAnsiTheme="majorHAnsi" w:cstheme="majorHAnsi"/>
          <w:shd w:val="clear" w:color="auto" w:fill="FFFFFF"/>
          <w:lang w:val="en-US"/>
        </w:rPr>
        <w:t>thường</w:t>
      </w:r>
      <w:proofErr w:type="spellEnd"/>
      <w:r w:rsidR="00304D69" w:rsidRPr="00D5653B">
        <w:rPr>
          <w:rFonts w:asciiTheme="majorHAnsi" w:hAnsiTheme="majorHAnsi" w:cstheme="majorHAnsi"/>
          <w:shd w:val="clear" w:color="auto" w:fill="FFFFFF"/>
          <w:lang w:val="en-US"/>
        </w:rPr>
        <w:t xml:space="preserve"> </w:t>
      </w:r>
      <w:proofErr w:type="spellStart"/>
      <w:r w:rsidR="00304D69" w:rsidRPr="00D5653B">
        <w:rPr>
          <w:rFonts w:asciiTheme="majorHAnsi" w:hAnsiTheme="majorHAnsi" w:cstheme="majorHAnsi"/>
          <w:shd w:val="clear" w:color="auto" w:fill="FFFFFF"/>
          <w:lang w:val="en-US"/>
        </w:rPr>
        <w:t>là</w:t>
      </w:r>
      <w:proofErr w:type="spellEnd"/>
      <w:r w:rsidR="00304D69" w:rsidRPr="00D5653B">
        <w:rPr>
          <w:rFonts w:asciiTheme="majorHAnsi" w:hAnsiTheme="majorHAnsi" w:cstheme="majorHAnsi"/>
          <w:shd w:val="clear" w:color="auto" w:fill="FFFFFF"/>
          <w:lang w:val="en-US"/>
        </w:rPr>
        <w:t xml:space="preserve"> </w:t>
      </w:r>
      <w:proofErr w:type="spellStart"/>
      <w:r w:rsidR="00304D69" w:rsidRPr="00D5653B">
        <w:rPr>
          <w:rFonts w:asciiTheme="majorHAnsi" w:hAnsiTheme="majorHAnsi" w:cstheme="majorHAnsi"/>
          <w:shd w:val="clear" w:color="auto" w:fill="FFFFFF"/>
          <w:lang w:val="en-US"/>
        </w:rPr>
        <w:t>các</w:t>
      </w:r>
      <w:proofErr w:type="spellEnd"/>
      <w:r w:rsidR="00304D69" w:rsidRPr="00D5653B">
        <w:rPr>
          <w:rFonts w:asciiTheme="majorHAnsi" w:hAnsiTheme="majorHAnsi" w:cstheme="majorHAnsi"/>
          <w:shd w:val="clear" w:color="auto" w:fill="FFFFFF"/>
          <w:lang w:val="en-US"/>
        </w:rPr>
        <w:t xml:space="preserve"> </w:t>
      </w:r>
      <w:proofErr w:type="spellStart"/>
      <w:r w:rsidR="00304D69" w:rsidRPr="00D5653B">
        <w:rPr>
          <w:rFonts w:asciiTheme="majorHAnsi" w:hAnsiTheme="majorHAnsi" w:cstheme="majorHAnsi"/>
          <w:shd w:val="clear" w:color="auto" w:fill="FFFFFF"/>
          <w:lang w:val="en-US"/>
        </w:rPr>
        <w:t>thông</w:t>
      </w:r>
      <w:proofErr w:type="spellEnd"/>
      <w:r w:rsidR="00304D69" w:rsidRPr="00D5653B">
        <w:rPr>
          <w:rFonts w:asciiTheme="majorHAnsi" w:hAnsiTheme="majorHAnsi" w:cstheme="majorHAnsi"/>
          <w:shd w:val="clear" w:color="auto" w:fill="FFFFFF"/>
          <w:lang w:val="en-US"/>
        </w:rPr>
        <w:t xml:space="preserve"> tin </w:t>
      </w:r>
      <w:proofErr w:type="spellStart"/>
      <w:r w:rsidR="00304D69" w:rsidRPr="00D5653B">
        <w:rPr>
          <w:rFonts w:asciiTheme="majorHAnsi" w:hAnsiTheme="majorHAnsi" w:cstheme="majorHAnsi"/>
          <w:shd w:val="clear" w:color="auto" w:fill="FFFFFF"/>
          <w:lang w:val="en-US"/>
        </w:rPr>
        <w:t>dùng</w:t>
      </w:r>
      <w:proofErr w:type="spellEnd"/>
      <w:r w:rsidR="00304D69" w:rsidRPr="00D5653B">
        <w:rPr>
          <w:rFonts w:asciiTheme="majorHAnsi" w:hAnsiTheme="majorHAnsi" w:cstheme="majorHAnsi"/>
          <w:shd w:val="clear" w:color="auto" w:fill="FFFFFF"/>
          <w:lang w:val="en-US"/>
        </w:rPr>
        <w:t xml:space="preserve"> </w:t>
      </w:r>
      <w:proofErr w:type="spellStart"/>
      <w:r w:rsidR="00304D69" w:rsidRPr="00D5653B">
        <w:rPr>
          <w:rFonts w:asciiTheme="majorHAnsi" w:hAnsiTheme="majorHAnsi" w:cstheme="majorHAnsi"/>
          <w:shd w:val="clear" w:color="auto" w:fill="FFFFFF"/>
          <w:lang w:val="en-US"/>
        </w:rPr>
        <w:t>để</w:t>
      </w:r>
      <w:proofErr w:type="spellEnd"/>
      <w:r w:rsidR="00304D69" w:rsidRPr="00D5653B">
        <w:rPr>
          <w:rFonts w:asciiTheme="majorHAnsi" w:hAnsiTheme="majorHAnsi" w:cstheme="majorHAnsi"/>
          <w:shd w:val="clear" w:color="auto" w:fill="FFFFFF"/>
          <w:lang w:val="en-US"/>
        </w:rPr>
        <w:t xml:space="preserve"> </w:t>
      </w:r>
      <w:proofErr w:type="spellStart"/>
      <w:r w:rsidR="00B57EF2" w:rsidRPr="00D5653B">
        <w:rPr>
          <w:rFonts w:asciiTheme="majorHAnsi" w:hAnsiTheme="majorHAnsi" w:cstheme="majorHAnsi"/>
          <w:shd w:val="clear" w:color="auto" w:fill="FFFFFF"/>
          <w:lang w:val="en-US"/>
        </w:rPr>
        <w:t>thực</w:t>
      </w:r>
      <w:proofErr w:type="spellEnd"/>
      <w:r w:rsidR="00B57EF2" w:rsidRPr="00D5653B">
        <w:rPr>
          <w:rFonts w:asciiTheme="majorHAnsi" w:hAnsiTheme="majorHAnsi" w:cstheme="majorHAnsi"/>
          <w:shd w:val="clear" w:color="auto" w:fill="FFFFFF"/>
          <w:lang w:val="en-US"/>
        </w:rPr>
        <w:t xml:space="preserve"> </w:t>
      </w:r>
      <w:proofErr w:type="spellStart"/>
      <w:r w:rsidR="00B57EF2" w:rsidRPr="00D5653B">
        <w:rPr>
          <w:rFonts w:asciiTheme="majorHAnsi" w:hAnsiTheme="majorHAnsi" w:cstheme="majorHAnsi"/>
          <w:shd w:val="clear" w:color="auto" w:fill="FFFFFF"/>
          <w:lang w:val="en-US"/>
        </w:rPr>
        <w:t>hiện</w:t>
      </w:r>
      <w:proofErr w:type="spellEnd"/>
      <w:r w:rsidR="00B57EF2" w:rsidRPr="00D5653B">
        <w:rPr>
          <w:rFonts w:asciiTheme="majorHAnsi" w:hAnsiTheme="majorHAnsi" w:cstheme="majorHAnsi"/>
          <w:shd w:val="clear" w:color="auto" w:fill="FFFFFF"/>
          <w:lang w:val="en-US"/>
        </w:rPr>
        <w:t xml:space="preserve"> authentication</w:t>
      </w:r>
      <w:r w:rsidR="0077602F" w:rsidRPr="00D5653B">
        <w:rPr>
          <w:rFonts w:asciiTheme="majorHAnsi" w:hAnsiTheme="majorHAnsi" w:cstheme="majorHAnsi"/>
          <w:shd w:val="clear" w:color="auto" w:fill="FFFFFF"/>
          <w:lang w:val="en-US"/>
        </w:rPr>
        <w:t>.</w:t>
      </w:r>
      <w:r w:rsidR="00304D69" w:rsidRPr="00D5653B">
        <w:rPr>
          <w:rFonts w:asciiTheme="majorHAnsi" w:hAnsiTheme="majorHAnsi" w:cstheme="majorHAnsi"/>
          <w:shd w:val="clear" w:color="auto" w:fill="FFFFFF"/>
          <w:lang w:val="en-US"/>
        </w:rPr>
        <w:t xml:space="preserve"> </w:t>
      </w:r>
    </w:p>
    <w:p w14:paraId="01B320A0" w14:textId="7CC80378" w:rsidR="00107B86" w:rsidRPr="00D5653B" w:rsidRDefault="00107B86" w:rsidP="00803EFB">
      <w:pPr>
        <w:pStyle w:val="BodyText"/>
        <w:ind w:right="1123" w:firstLine="270"/>
        <w:jc w:val="both"/>
        <w:rPr>
          <w:rFonts w:asciiTheme="majorHAnsi" w:hAnsiTheme="majorHAnsi" w:cstheme="majorHAnsi"/>
          <w:shd w:val="clear" w:color="auto" w:fill="FFFFFF"/>
          <w:lang w:val="en-US"/>
        </w:rPr>
      </w:pPr>
      <w:r w:rsidRPr="00D5653B">
        <w:rPr>
          <w:rFonts w:asciiTheme="majorHAnsi" w:hAnsiTheme="majorHAnsi" w:cstheme="majorHAnsi"/>
          <w:shd w:val="clear" w:color="auto" w:fill="FFFFFF"/>
          <w:lang w:val="en-US"/>
        </w:rPr>
        <w:t>+ Signature</w:t>
      </w:r>
      <w:r w:rsidR="0077602F" w:rsidRPr="00D5653B">
        <w:rPr>
          <w:rFonts w:asciiTheme="majorHAnsi" w:hAnsiTheme="majorHAnsi" w:cstheme="majorHAnsi"/>
          <w:shd w:val="clear" w:color="auto" w:fill="FFFFFF"/>
          <w:lang w:val="en-US"/>
        </w:rPr>
        <w:t xml:space="preserve">: </w:t>
      </w:r>
      <w:proofErr w:type="spellStart"/>
      <w:r w:rsidR="003C18BC" w:rsidRPr="00D5653B">
        <w:rPr>
          <w:rFonts w:asciiTheme="majorHAnsi" w:hAnsiTheme="majorHAnsi" w:cstheme="majorHAnsi"/>
        </w:rPr>
        <w:t>Signature</w:t>
      </w:r>
      <w:proofErr w:type="spellEnd"/>
      <w:r w:rsidR="003C18BC" w:rsidRPr="00D5653B">
        <w:rPr>
          <w:rFonts w:asciiTheme="majorHAnsi" w:hAnsiTheme="majorHAnsi" w:cstheme="majorHAnsi"/>
        </w:rPr>
        <w:t xml:space="preserve"> </w:t>
      </w:r>
      <w:proofErr w:type="spellStart"/>
      <w:r w:rsidR="003C18BC" w:rsidRPr="00D5653B">
        <w:rPr>
          <w:rFonts w:asciiTheme="majorHAnsi" w:hAnsiTheme="majorHAnsi" w:cstheme="majorHAnsi"/>
        </w:rPr>
        <w:t>được</w:t>
      </w:r>
      <w:proofErr w:type="spellEnd"/>
      <w:r w:rsidR="003C18BC" w:rsidRPr="00D5653B">
        <w:rPr>
          <w:rFonts w:asciiTheme="majorHAnsi" w:hAnsiTheme="majorHAnsi" w:cstheme="majorHAnsi"/>
        </w:rPr>
        <w:t xml:space="preserve"> </w:t>
      </w:r>
      <w:proofErr w:type="spellStart"/>
      <w:r w:rsidR="003C18BC" w:rsidRPr="00D5653B">
        <w:rPr>
          <w:rFonts w:asciiTheme="majorHAnsi" w:hAnsiTheme="majorHAnsi" w:cstheme="majorHAnsi"/>
        </w:rPr>
        <w:t>tạo</w:t>
      </w:r>
      <w:proofErr w:type="spellEnd"/>
      <w:r w:rsidR="003C18BC" w:rsidRPr="00D5653B">
        <w:rPr>
          <w:rFonts w:asciiTheme="majorHAnsi" w:hAnsiTheme="majorHAnsi" w:cstheme="majorHAnsi"/>
        </w:rPr>
        <w:t xml:space="preserve"> ra </w:t>
      </w:r>
      <w:proofErr w:type="spellStart"/>
      <w:r w:rsidR="003C18BC" w:rsidRPr="00D5653B">
        <w:rPr>
          <w:rFonts w:asciiTheme="majorHAnsi" w:hAnsiTheme="majorHAnsi" w:cstheme="majorHAnsi"/>
        </w:rPr>
        <w:t>bằng</w:t>
      </w:r>
      <w:proofErr w:type="spellEnd"/>
      <w:r w:rsidR="003C18BC" w:rsidRPr="00D5653B">
        <w:rPr>
          <w:rFonts w:asciiTheme="majorHAnsi" w:hAnsiTheme="majorHAnsi" w:cstheme="majorHAnsi"/>
        </w:rPr>
        <w:t xml:space="preserve"> </w:t>
      </w:r>
      <w:proofErr w:type="spellStart"/>
      <w:r w:rsidR="003C18BC" w:rsidRPr="00D5653B">
        <w:rPr>
          <w:rFonts w:asciiTheme="majorHAnsi" w:hAnsiTheme="majorHAnsi" w:cstheme="majorHAnsi"/>
        </w:rPr>
        <w:t>cách</w:t>
      </w:r>
      <w:proofErr w:type="spellEnd"/>
      <w:r w:rsidR="003C18BC" w:rsidRPr="00D5653B">
        <w:rPr>
          <w:rFonts w:asciiTheme="majorHAnsi" w:hAnsiTheme="majorHAnsi" w:cstheme="majorHAnsi"/>
        </w:rPr>
        <w:t xml:space="preserve"> </w:t>
      </w:r>
      <w:proofErr w:type="spellStart"/>
      <w:r w:rsidR="003C18BC" w:rsidRPr="00D5653B">
        <w:rPr>
          <w:rFonts w:asciiTheme="majorHAnsi" w:hAnsiTheme="majorHAnsi" w:cstheme="majorHAnsi"/>
        </w:rPr>
        <w:t>dùng</w:t>
      </w:r>
      <w:proofErr w:type="spellEnd"/>
      <w:r w:rsidR="003C18BC" w:rsidRPr="00D5653B">
        <w:rPr>
          <w:rFonts w:asciiTheme="majorHAnsi" w:hAnsiTheme="majorHAnsi" w:cstheme="majorHAnsi"/>
        </w:rPr>
        <w:t xml:space="preserve"> phương </w:t>
      </w:r>
      <w:proofErr w:type="spellStart"/>
      <w:r w:rsidR="003C18BC" w:rsidRPr="00D5653B">
        <w:rPr>
          <w:rFonts w:asciiTheme="majorHAnsi" w:hAnsiTheme="majorHAnsi" w:cstheme="majorHAnsi"/>
        </w:rPr>
        <w:t>pháp</w:t>
      </w:r>
      <w:proofErr w:type="spellEnd"/>
      <w:r w:rsidR="003C18BC" w:rsidRPr="00D5653B">
        <w:rPr>
          <w:rFonts w:asciiTheme="majorHAnsi" w:hAnsiTheme="majorHAnsi" w:cstheme="majorHAnsi"/>
        </w:rPr>
        <w:t xml:space="preserve"> </w:t>
      </w:r>
      <w:proofErr w:type="spellStart"/>
      <w:r w:rsidR="003C18BC" w:rsidRPr="00D5653B">
        <w:rPr>
          <w:rFonts w:asciiTheme="majorHAnsi" w:hAnsiTheme="majorHAnsi" w:cstheme="majorHAnsi"/>
        </w:rPr>
        <w:t>mã</w:t>
      </w:r>
      <w:proofErr w:type="spellEnd"/>
      <w:r w:rsidR="003C18BC" w:rsidRPr="00D5653B">
        <w:rPr>
          <w:rFonts w:asciiTheme="majorHAnsi" w:hAnsiTheme="majorHAnsi" w:cstheme="majorHAnsi"/>
        </w:rPr>
        <w:t xml:space="preserve"> </w:t>
      </w:r>
      <w:proofErr w:type="spellStart"/>
      <w:r w:rsidR="003C18BC" w:rsidRPr="00D5653B">
        <w:rPr>
          <w:rFonts w:asciiTheme="majorHAnsi" w:hAnsiTheme="majorHAnsi" w:cstheme="majorHAnsi"/>
        </w:rPr>
        <w:t>hóa</w:t>
      </w:r>
      <w:proofErr w:type="spellEnd"/>
      <w:r w:rsidR="003C18BC" w:rsidRPr="00D5653B">
        <w:rPr>
          <w:rFonts w:asciiTheme="majorHAnsi" w:hAnsiTheme="majorHAnsi" w:cstheme="majorHAnsi"/>
        </w:rPr>
        <w:t xml:space="preserve"> </w:t>
      </w:r>
      <w:proofErr w:type="spellStart"/>
      <w:r w:rsidR="003C18BC" w:rsidRPr="00D5653B">
        <w:rPr>
          <w:rFonts w:asciiTheme="majorHAnsi" w:hAnsiTheme="majorHAnsi" w:cstheme="majorHAnsi"/>
        </w:rPr>
        <w:t>được</w:t>
      </w:r>
      <w:proofErr w:type="spellEnd"/>
      <w:r w:rsidR="003C18BC" w:rsidRPr="00D5653B">
        <w:rPr>
          <w:rFonts w:asciiTheme="majorHAnsi" w:hAnsiTheme="majorHAnsi" w:cstheme="majorHAnsi"/>
        </w:rPr>
        <w:t xml:space="preserve"> </w:t>
      </w:r>
      <w:proofErr w:type="spellStart"/>
      <w:r w:rsidR="003C18BC" w:rsidRPr="00D5653B">
        <w:rPr>
          <w:rFonts w:asciiTheme="majorHAnsi" w:hAnsiTheme="majorHAnsi" w:cstheme="majorHAnsi"/>
        </w:rPr>
        <w:t>chỉ</w:t>
      </w:r>
      <w:proofErr w:type="spellEnd"/>
      <w:r w:rsidR="003C18BC" w:rsidRPr="00D5653B">
        <w:rPr>
          <w:rFonts w:asciiTheme="majorHAnsi" w:hAnsiTheme="majorHAnsi" w:cstheme="majorHAnsi"/>
        </w:rPr>
        <w:t xml:space="preserve"> </w:t>
      </w:r>
      <w:proofErr w:type="spellStart"/>
      <w:r w:rsidR="003C18BC" w:rsidRPr="00D5653B">
        <w:rPr>
          <w:rFonts w:asciiTheme="majorHAnsi" w:hAnsiTheme="majorHAnsi" w:cstheme="majorHAnsi"/>
        </w:rPr>
        <w:t>định</w:t>
      </w:r>
      <w:proofErr w:type="spellEnd"/>
      <w:r w:rsidR="003C18BC" w:rsidRPr="00D5653B">
        <w:rPr>
          <w:rFonts w:asciiTheme="majorHAnsi" w:hAnsiTheme="majorHAnsi" w:cstheme="majorHAnsi"/>
        </w:rPr>
        <w:t xml:space="preserve"> ở </w:t>
      </w:r>
      <w:proofErr w:type="spellStart"/>
      <w:r w:rsidR="003C18BC" w:rsidRPr="00D5653B">
        <w:rPr>
          <w:rFonts w:asciiTheme="majorHAnsi" w:hAnsiTheme="majorHAnsi" w:cstheme="majorHAnsi"/>
        </w:rPr>
        <w:t>header</w:t>
      </w:r>
      <w:proofErr w:type="spellEnd"/>
      <w:r w:rsidR="003C18BC" w:rsidRPr="00D5653B">
        <w:rPr>
          <w:rFonts w:asciiTheme="majorHAnsi" w:hAnsiTheme="majorHAnsi" w:cstheme="majorHAnsi"/>
        </w:rPr>
        <w:t xml:space="preserve"> </w:t>
      </w:r>
      <w:proofErr w:type="spellStart"/>
      <w:r w:rsidR="003C18BC" w:rsidRPr="00D5653B">
        <w:rPr>
          <w:rFonts w:asciiTheme="majorHAnsi" w:hAnsiTheme="majorHAnsi" w:cstheme="majorHAnsi"/>
        </w:rPr>
        <w:t>để</w:t>
      </w:r>
      <w:proofErr w:type="spellEnd"/>
      <w:r w:rsidR="003C18BC" w:rsidRPr="00D5653B">
        <w:rPr>
          <w:rFonts w:asciiTheme="majorHAnsi" w:hAnsiTheme="majorHAnsi" w:cstheme="majorHAnsi"/>
        </w:rPr>
        <w:t xml:space="preserve"> </w:t>
      </w:r>
      <w:proofErr w:type="spellStart"/>
      <w:r w:rsidR="003C18BC" w:rsidRPr="00D5653B">
        <w:rPr>
          <w:rFonts w:asciiTheme="majorHAnsi" w:hAnsiTheme="majorHAnsi" w:cstheme="majorHAnsi"/>
        </w:rPr>
        <w:t>mã</w:t>
      </w:r>
      <w:proofErr w:type="spellEnd"/>
      <w:r w:rsidR="003C18BC" w:rsidRPr="00D5653B">
        <w:rPr>
          <w:rFonts w:asciiTheme="majorHAnsi" w:hAnsiTheme="majorHAnsi" w:cstheme="majorHAnsi"/>
        </w:rPr>
        <w:t xml:space="preserve"> </w:t>
      </w:r>
      <w:proofErr w:type="spellStart"/>
      <w:r w:rsidR="003C18BC" w:rsidRPr="00D5653B">
        <w:rPr>
          <w:rFonts w:asciiTheme="majorHAnsi" w:hAnsiTheme="majorHAnsi" w:cstheme="majorHAnsi"/>
        </w:rPr>
        <w:t>hóa</w:t>
      </w:r>
      <w:proofErr w:type="spellEnd"/>
      <w:r w:rsidR="003C18BC" w:rsidRPr="00D5653B">
        <w:rPr>
          <w:rFonts w:asciiTheme="majorHAnsi" w:hAnsiTheme="majorHAnsi" w:cstheme="majorHAnsi"/>
        </w:rPr>
        <w:t xml:space="preserve"> </w:t>
      </w:r>
      <w:proofErr w:type="spellStart"/>
      <w:r w:rsidR="003C18BC" w:rsidRPr="00D5653B">
        <w:rPr>
          <w:rFonts w:asciiTheme="majorHAnsi" w:hAnsiTheme="majorHAnsi" w:cstheme="majorHAnsi"/>
        </w:rPr>
        <w:t>nội</w:t>
      </w:r>
      <w:proofErr w:type="spellEnd"/>
      <w:r w:rsidR="003C18BC" w:rsidRPr="00D5653B">
        <w:rPr>
          <w:rFonts w:asciiTheme="majorHAnsi" w:hAnsiTheme="majorHAnsi" w:cstheme="majorHAnsi"/>
        </w:rPr>
        <w:t xml:space="preserve"> dung </w:t>
      </w:r>
      <w:proofErr w:type="spellStart"/>
      <w:r w:rsidR="003C18BC" w:rsidRPr="00D5653B">
        <w:rPr>
          <w:rFonts w:asciiTheme="majorHAnsi" w:hAnsiTheme="majorHAnsi" w:cstheme="majorHAnsi"/>
        </w:rPr>
        <w:t>encode</w:t>
      </w:r>
      <w:proofErr w:type="spellEnd"/>
      <w:r w:rsidR="003C18BC" w:rsidRPr="00D5653B">
        <w:rPr>
          <w:rFonts w:asciiTheme="majorHAnsi" w:hAnsiTheme="majorHAnsi" w:cstheme="majorHAnsi"/>
        </w:rPr>
        <w:t xml:space="preserve"> </w:t>
      </w:r>
      <w:proofErr w:type="spellStart"/>
      <w:r w:rsidR="003C18BC" w:rsidRPr="00D5653B">
        <w:rPr>
          <w:rFonts w:asciiTheme="majorHAnsi" w:hAnsiTheme="majorHAnsi" w:cstheme="majorHAnsi"/>
        </w:rPr>
        <w:t>của</w:t>
      </w:r>
      <w:proofErr w:type="spellEnd"/>
      <w:r w:rsidR="003C18BC" w:rsidRPr="00D5653B">
        <w:rPr>
          <w:rFonts w:asciiTheme="majorHAnsi" w:hAnsiTheme="majorHAnsi" w:cstheme="majorHAnsi"/>
        </w:rPr>
        <w:t xml:space="preserve"> </w:t>
      </w:r>
      <w:proofErr w:type="spellStart"/>
      <w:r w:rsidR="003C18BC" w:rsidRPr="00D5653B">
        <w:rPr>
          <w:rFonts w:asciiTheme="majorHAnsi" w:hAnsiTheme="majorHAnsi" w:cstheme="majorHAnsi"/>
        </w:rPr>
        <w:t>header</w:t>
      </w:r>
      <w:proofErr w:type="spellEnd"/>
      <w:r w:rsidR="003C18BC" w:rsidRPr="00D5653B">
        <w:rPr>
          <w:rFonts w:asciiTheme="majorHAnsi" w:hAnsiTheme="majorHAnsi" w:cstheme="majorHAnsi"/>
        </w:rPr>
        <w:t xml:space="preserve">, </w:t>
      </w:r>
      <w:proofErr w:type="spellStart"/>
      <w:r w:rsidR="003C18BC" w:rsidRPr="00D5653B">
        <w:rPr>
          <w:rFonts w:asciiTheme="majorHAnsi" w:hAnsiTheme="majorHAnsi" w:cstheme="majorHAnsi"/>
        </w:rPr>
        <w:t>payload</w:t>
      </w:r>
      <w:proofErr w:type="spellEnd"/>
      <w:r w:rsidR="003C18BC" w:rsidRPr="00D5653B">
        <w:rPr>
          <w:rFonts w:asciiTheme="majorHAnsi" w:hAnsiTheme="majorHAnsi" w:cstheme="majorHAnsi"/>
        </w:rPr>
        <w:t xml:space="preserve">, </w:t>
      </w:r>
      <w:proofErr w:type="spellStart"/>
      <w:r w:rsidR="003C18BC" w:rsidRPr="00D5653B">
        <w:rPr>
          <w:rFonts w:asciiTheme="majorHAnsi" w:hAnsiTheme="majorHAnsi" w:cstheme="majorHAnsi"/>
        </w:rPr>
        <w:t>cùng</w:t>
      </w:r>
      <w:proofErr w:type="spellEnd"/>
      <w:r w:rsidR="003C18BC" w:rsidRPr="00D5653B">
        <w:rPr>
          <w:rFonts w:asciiTheme="majorHAnsi" w:hAnsiTheme="majorHAnsi" w:cstheme="majorHAnsi"/>
        </w:rPr>
        <w:t xml:space="preserve"> </w:t>
      </w:r>
      <w:proofErr w:type="spellStart"/>
      <w:r w:rsidR="003C18BC" w:rsidRPr="00D5653B">
        <w:rPr>
          <w:rFonts w:asciiTheme="majorHAnsi" w:hAnsiTheme="majorHAnsi" w:cstheme="majorHAnsi"/>
        </w:rPr>
        <w:t>với</w:t>
      </w:r>
      <w:proofErr w:type="spellEnd"/>
      <w:r w:rsidR="003C18BC" w:rsidRPr="00D5653B">
        <w:rPr>
          <w:rFonts w:asciiTheme="majorHAnsi" w:hAnsiTheme="majorHAnsi" w:cstheme="majorHAnsi"/>
        </w:rPr>
        <w:t xml:space="preserve"> </w:t>
      </w:r>
      <w:proofErr w:type="spellStart"/>
      <w:r w:rsidR="003C18BC" w:rsidRPr="00D5653B">
        <w:rPr>
          <w:rFonts w:asciiTheme="majorHAnsi" w:hAnsiTheme="majorHAnsi" w:cstheme="majorHAnsi"/>
        </w:rPr>
        <w:t>chuỗi</w:t>
      </w:r>
      <w:proofErr w:type="spellEnd"/>
      <w:r w:rsidR="003C18BC" w:rsidRPr="00D5653B">
        <w:rPr>
          <w:rFonts w:asciiTheme="majorHAnsi" w:hAnsiTheme="majorHAnsi" w:cstheme="majorHAnsi"/>
        </w:rPr>
        <w:t xml:space="preserve"> </w:t>
      </w:r>
      <w:proofErr w:type="spellStart"/>
      <w:r w:rsidR="003C18BC" w:rsidRPr="00D5653B">
        <w:rPr>
          <w:rFonts w:asciiTheme="majorHAnsi" w:hAnsiTheme="majorHAnsi" w:cstheme="majorHAnsi"/>
        </w:rPr>
        <w:t>khóa</w:t>
      </w:r>
      <w:proofErr w:type="spellEnd"/>
      <w:r w:rsidR="003C18BC" w:rsidRPr="00D5653B">
        <w:rPr>
          <w:rFonts w:asciiTheme="majorHAnsi" w:hAnsiTheme="majorHAnsi" w:cstheme="majorHAnsi"/>
        </w:rPr>
        <w:t xml:space="preserve"> </w:t>
      </w:r>
      <w:proofErr w:type="spellStart"/>
      <w:r w:rsidR="003C18BC" w:rsidRPr="00D5653B">
        <w:rPr>
          <w:rFonts w:asciiTheme="majorHAnsi" w:hAnsiTheme="majorHAnsi" w:cstheme="majorHAnsi"/>
        </w:rPr>
        <w:t>bí</w:t>
      </w:r>
      <w:proofErr w:type="spellEnd"/>
      <w:r w:rsidR="003C18BC" w:rsidRPr="00D5653B">
        <w:rPr>
          <w:rFonts w:asciiTheme="majorHAnsi" w:hAnsiTheme="majorHAnsi" w:cstheme="majorHAnsi"/>
        </w:rPr>
        <w:t xml:space="preserve"> </w:t>
      </w:r>
      <w:proofErr w:type="spellStart"/>
      <w:r w:rsidR="003C18BC" w:rsidRPr="00D5653B">
        <w:rPr>
          <w:rFonts w:asciiTheme="majorHAnsi" w:hAnsiTheme="majorHAnsi" w:cstheme="majorHAnsi"/>
        </w:rPr>
        <w:t>mật</w:t>
      </w:r>
      <w:proofErr w:type="spellEnd"/>
      <w:r w:rsidR="003C18BC" w:rsidRPr="00D5653B">
        <w:rPr>
          <w:rFonts w:asciiTheme="majorHAnsi" w:hAnsiTheme="majorHAnsi" w:cstheme="majorHAnsi"/>
        </w:rPr>
        <w:t>.</w:t>
      </w:r>
    </w:p>
    <w:p w14:paraId="06F22006" w14:textId="5C808E7F" w:rsidR="00345FD3" w:rsidRPr="00D5653B" w:rsidRDefault="00345FD3" w:rsidP="00803EFB">
      <w:pPr>
        <w:pStyle w:val="BodyText"/>
        <w:ind w:right="1123" w:firstLine="270"/>
        <w:jc w:val="both"/>
        <w:rPr>
          <w:rFonts w:asciiTheme="majorHAnsi" w:hAnsiTheme="majorHAnsi" w:cstheme="majorHAnsi"/>
          <w:shd w:val="clear" w:color="auto" w:fill="FFFFFF"/>
          <w:lang w:val="en-US"/>
        </w:rPr>
      </w:pPr>
      <w:proofErr w:type="spellStart"/>
      <w:r w:rsidRPr="00D5653B">
        <w:rPr>
          <w:rFonts w:asciiTheme="majorHAnsi" w:hAnsiTheme="majorHAnsi" w:cstheme="majorHAnsi"/>
          <w:shd w:val="clear" w:color="auto" w:fill="FFFFFF"/>
          <w:lang w:val="en-US"/>
        </w:rPr>
        <w:t>Được</w:t>
      </w:r>
      <w:proofErr w:type="spellEnd"/>
      <w:r w:rsidRPr="00D5653B">
        <w:rPr>
          <w:rFonts w:asciiTheme="majorHAnsi" w:hAnsiTheme="majorHAnsi" w:cstheme="majorHAnsi"/>
          <w:shd w:val="clear" w:color="auto" w:fill="FFFFFF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shd w:val="clear" w:color="auto" w:fill="FFFFFF"/>
          <w:lang w:val="en-US"/>
        </w:rPr>
        <w:t>định</w:t>
      </w:r>
      <w:proofErr w:type="spellEnd"/>
      <w:r w:rsidRPr="00D5653B">
        <w:rPr>
          <w:rFonts w:asciiTheme="majorHAnsi" w:hAnsiTheme="majorHAnsi" w:cstheme="majorHAnsi"/>
          <w:shd w:val="clear" w:color="auto" w:fill="FFFFFF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shd w:val="clear" w:color="auto" w:fill="FFFFFF"/>
          <w:lang w:val="en-US"/>
        </w:rPr>
        <w:t>dạng</w:t>
      </w:r>
      <w:proofErr w:type="spellEnd"/>
      <w:r w:rsidRPr="00D5653B">
        <w:rPr>
          <w:rFonts w:asciiTheme="majorHAnsi" w:hAnsiTheme="majorHAnsi" w:cstheme="majorHAnsi"/>
          <w:shd w:val="clear" w:color="auto" w:fill="FFFFFF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shd w:val="clear" w:color="auto" w:fill="FFFFFF"/>
          <w:lang w:val="en-US"/>
        </w:rPr>
        <w:t>theo</w:t>
      </w:r>
      <w:proofErr w:type="spellEnd"/>
      <w:r w:rsidRPr="00D5653B">
        <w:rPr>
          <w:rFonts w:asciiTheme="majorHAnsi" w:hAnsiTheme="majorHAnsi" w:cstheme="majorHAnsi"/>
          <w:shd w:val="clear" w:color="auto" w:fill="FFFFFF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shd w:val="clear" w:color="auto" w:fill="FFFFFF"/>
          <w:lang w:val="en-US"/>
        </w:rPr>
        <w:t>kiểu</w:t>
      </w:r>
      <w:proofErr w:type="spellEnd"/>
      <w:r w:rsidRPr="00D5653B">
        <w:rPr>
          <w:rFonts w:asciiTheme="majorHAnsi" w:hAnsiTheme="majorHAnsi" w:cstheme="majorHAnsi"/>
          <w:shd w:val="clear" w:color="auto" w:fill="FFFFFF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shd w:val="clear" w:color="auto" w:fill="FFFFFF"/>
          <w:lang w:val="en-US"/>
        </w:rPr>
        <w:t>header.payload.signature</w:t>
      </w:r>
      <w:proofErr w:type="spellEnd"/>
    </w:p>
    <w:p w14:paraId="63656A5E" w14:textId="4D4FD3B5" w:rsidR="00803EFB" w:rsidRPr="00D5653B" w:rsidRDefault="00803EFB" w:rsidP="000011EE">
      <w:pPr>
        <w:pStyle w:val="Heading3"/>
      </w:pPr>
      <w:bookmarkStart w:id="100" w:name="_Toc106804448"/>
      <w:bookmarkStart w:id="101" w:name="_Toc106811947"/>
      <w:bookmarkStart w:id="102" w:name="_Toc106818751"/>
      <w:proofErr w:type="spellStart"/>
      <w:r>
        <w:rPr>
          <w:lang w:val="en-US"/>
        </w:rPr>
        <w:lastRenderedPageBreak/>
        <w:t>Áp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dụng</w:t>
      </w:r>
      <w:proofErr w:type="spellEnd"/>
      <w:r>
        <w:rPr>
          <w:lang w:val="en-US"/>
        </w:rPr>
        <w:t xml:space="preserve"> JWT vào Đồ </w:t>
      </w:r>
      <w:proofErr w:type="spellStart"/>
      <w:r>
        <w:rPr>
          <w:lang w:val="en-US"/>
        </w:rPr>
        <w:t>án</w:t>
      </w:r>
      <w:proofErr w:type="spellEnd"/>
      <w:r w:rsidRPr="00D5653B">
        <w:t>?</w:t>
      </w:r>
      <w:bookmarkEnd w:id="100"/>
      <w:bookmarkEnd w:id="101"/>
      <w:bookmarkEnd w:id="102"/>
    </w:p>
    <w:p w14:paraId="5FC1694B" w14:textId="6F40144F" w:rsidR="003C18BC" w:rsidRPr="00D5653B" w:rsidRDefault="00803EFB" w:rsidP="00803EFB">
      <w:pPr>
        <w:pStyle w:val="BodyText"/>
        <w:ind w:left="1411" w:right="1123" w:firstLine="749"/>
        <w:jc w:val="both"/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lang w:val="en-US"/>
        </w:rPr>
        <w:t xml:space="preserve">- </w:t>
      </w:r>
      <w:proofErr w:type="spellStart"/>
      <w:r w:rsidR="0019730E" w:rsidRPr="00D5653B">
        <w:rPr>
          <w:rFonts w:asciiTheme="majorHAnsi" w:hAnsiTheme="majorHAnsi" w:cstheme="majorHAnsi"/>
          <w:lang w:val="en-US"/>
        </w:rPr>
        <w:t>Hỗ</w:t>
      </w:r>
      <w:proofErr w:type="spellEnd"/>
      <w:r w:rsidR="0019730E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19730E" w:rsidRPr="00D5653B">
        <w:rPr>
          <w:rFonts w:asciiTheme="majorHAnsi" w:hAnsiTheme="majorHAnsi" w:cstheme="majorHAnsi"/>
          <w:lang w:val="en-US"/>
        </w:rPr>
        <w:t>trợ</w:t>
      </w:r>
      <w:proofErr w:type="spellEnd"/>
      <w:r w:rsidR="0019730E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19730E" w:rsidRPr="00D5653B">
        <w:rPr>
          <w:rFonts w:asciiTheme="majorHAnsi" w:hAnsiTheme="majorHAnsi" w:cstheme="majorHAnsi"/>
          <w:lang w:val="en-US"/>
        </w:rPr>
        <w:t>việc</w:t>
      </w:r>
      <w:proofErr w:type="spellEnd"/>
      <w:r w:rsidR="0019730E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19730E" w:rsidRPr="00D5653B">
        <w:rPr>
          <w:rFonts w:asciiTheme="majorHAnsi" w:hAnsiTheme="majorHAnsi" w:cstheme="majorHAnsi"/>
          <w:lang w:val="en-US"/>
        </w:rPr>
        <w:t>bảo</w:t>
      </w:r>
      <w:proofErr w:type="spellEnd"/>
      <w:r w:rsidR="0019730E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19730E" w:rsidRPr="00D5653B">
        <w:rPr>
          <w:rFonts w:asciiTheme="majorHAnsi" w:hAnsiTheme="majorHAnsi" w:cstheme="majorHAnsi"/>
          <w:lang w:val="en-US"/>
        </w:rPr>
        <w:t>mật</w:t>
      </w:r>
      <w:proofErr w:type="spellEnd"/>
      <w:r w:rsidR="0019730E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19730E" w:rsidRPr="00D5653B">
        <w:rPr>
          <w:rFonts w:asciiTheme="majorHAnsi" w:hAnsiTheme="majorHAnsi" w:cstheme="majorHAnsi"/>
          <w:lang w:val="en-US"/>
        </w:rPr>
        <w:t>trong</w:t>
      </w:r>
      <w:proofErr w:type="spellEnd"/>
      <w:r w:rsidR="0019730E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19730E" w:rsidRPr="00D5653B">
        <w:rPr>
          <w:rFonts w:asciiTheme="majorHAnsi" w:hAnsiTheme="majorHAnsi" w:cstheme="majorHAnsi"/>
          <w:lang w:val="en-US"/>
        </w:rPr>
        <w:t>hệ</w:t>
      </w:r>
      <w:proofErr w:type="spellEnd"/>
      <w:r w:rsidR="0019730E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19730E" w:rsidRPr="00D5653B">
        <w:rPr>
          <w:rFonts w:asciiTheme="majorHAnsi" w:hAnsiTheme="majorHAnsi" w:cstheme="majorHAnsi"/>
          <w:lang w:val="en-US"/>
        </w:rPr>
        <w:t>thống</w:t>
      </w:r>
      <w:proofErr w:type="spellEnd"/>
      <w:r w:rsidR="0019730E" w:rsidRPr="00D5653B">
        <w:rPr>
          <w:rFonts w:asciiTheme="majorHAnsi" w:hAnsiTheme="majorHAnsi" w:cstheme="majorHAnsi"/>
          <w:lang w:val="en-US"/>
        </w:rPr>
        <w:t xml:space="preserve">, và phân </w:t>
      </w:r>
      <w:proofErr w:type="spellStart"/>
      <w:r w:rsidR="0019730E" w:rsidRPr="00D5653B">
        <w:rPr>
          <w:rFonts w:asciiTheme="majorHAnsi" w:hAnsiTheme="majorHAnsi" w:cstheme="majorHAnsi"/>
          <w:lang w:val="en-US"/>
        </w:rPr>
        <w:t>quyền</w:t>
      </w:r>
      <w:proofErr w:type="spellEnd"/>
      <w:r w:rsidR="0019730E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19730E" w:rsidRPr="00D5653B">
        <w:rPr>
          <w:rFonts w:asciiTheme="majorHAnsi" w:hAnsiTheme="majorHAnsi" w:cstheme="majorHAnsi"/>
          <w:lang w:val="en-US"/>
        </w:rPr>
        <w:t>cho</w:t>
      </w:r>
      <w:proofErr w:type="spellEnd"/>
      <w:r w:rsidR="0019730E" w:rsidRPr="00D5653B">
        <w:rPr>
          <w:rFonts w:asciiTheme="majorHAnsi" w:hAnsiTheme="majorHAnsi" w:cstheme="majorHAnsi"/>
          <w:lang w:val="en-US"/>
        </w:rPr>
        <w:t xml:space="preserve"> user.</w:t>
      </w:r>
    </w:p>
    <w:p w14:paraId="52948A95" w14:textId="35B11164" w:rsidR="00B93F05" w:rsidRPr="00D5653B" w:rsidRDefault="00803EFB" w:rsidP="00803EFB">
      <w:pPr>
        <w:pStyle w:val="BodyText"/>
        <w:ind w:left="1411" w:right="1123" w:firstLine="749"/>
        <w:jc w:val="both"/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lang w:val="en-US"/>
        </w:rPr>
        <w:t xml:space="preserve">- </w:t>
      </w:r>
      <w:proofErr w:type="spellStart"/>
      <w:r w:rsidR="00414404" w:rsidRPr="00D5653B">
        <w:rPr>
          <w:rFonts w:asciiTheme="majorHAnsi" w:hAnsiTheme="majorHAnsi" w:cstheme="majorHAnsi"/>
          <w:lang w:val="en-US"/>
        </w:rPr>
        <w:t>Tăng</w:t>
      </w:r>
      <w:proofErr w:type="spellEnd"/>
      <w:r w:rsidR="00414404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414404" w:rsidRPr="00D5653B">
        <w:rPr>
          <w:rFonts w:asciiTheme="majorHAnsi" w:hAnsiTheme="majorHAnsi" w:cstheme="majorHAnsi"/>
          <w:lang w:val="en-US"/>
        </w:rPr>
        <w:t>cường</w:t>
      </w:r>
      <w:proofErr w:type="spellEnd"/>
      <w:r w:rsidR="00414404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414404" w:rsidRPr="00D5653B">
        <w:rPr>
          <w:rFonts w:asciiTheme="majorHAnsi" w:hAnsiTheme="majorHAnsi" w:cstheme="majorHAnsi"/>
          <w:lang w:val="en-US"/>
        </w:rPr>
        <w:t>bảo</w:t>
      </w:r>
      <w:proofErr w:type="spellEnd"/>
      <w:r w:rsidR="00414404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414404" w:rsidRPr="00D5653B">
        <w:rPr>
          <w:rFonts w:asciiTheme="majorHAnsi" w:hAnsiTheme="majorHAnsi" w:cstheme="majorHAnsi"/>
          <w:lang w:val="en-US"/>
        </w:rPr>
        <w:t>mật</w:t>
      </w:r>
      <w:proofErr w:type="spellEnd"/>
      <w:r w:rsidR="00414404" w:rsidRPr="00D5653B">
        <w:rPr>
          <w:rFonts w:asciiTheme="majorHAnsi" w:hAnsiTheme="majorHAnsi" w:cstheme="majorHAnsi"/>
          <w:lang w:val="en-US"/>
        </w:rPr>
        <w:t xml:space="preserve"> do JWT </w:t>
      </w:r>
      <w:proofErr w:type="spellStart"/>
      <w:r w:rsidR="00414404" w:rsidRPr="00D5653B">
        <w:rPr>
          <w:rFonts w:asciiTheme="majorHAnsi" w:hAnsiTheme="majorHAnsi" w:cstheme="majorHAnsi"/>
          <w:lang w:val="en-US"/>
        </w:rPr>
        <w:t>không</w:t>
      </w:r>
      <w:proofErr w:type="spellEnd"/>
      <w:r w:rsidR="00414404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414404" w:rsidRPr="00D5653B">
        <w:rPr>
          <w:rFonts w:asciiTheme="majorHAnsi" w:hAnsiTheme="majorHAnsi" w:cstheme="majorHAnsi"/>
          <w:lang w:val="en-US"/>
        </w:rPr>
        <w:t>sử</w:t>
      </w:r>
      <w:proofErr w:type="spellEnd"/>
      <w:r w:rsidR="00414404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414404" w:rsidRPr="00D5653B">
        <w:rPr>
          <w:rFonts w:asciiTheme="majorHAnsi" w:hAnsiTheme="majorHAnsi" w:cstheme="majorHAnsi"/>
          <w:lang w:val="en-US"/>
        </w:rPr>
        <w:t>dụng</w:t>
      </w:r>
      <w:proofErr w:type="spellEnd"/>
      <w:r w:rsidR="00414404" w:rsidRPr="00D5653B">
        <w:rPr>
          <w:rFonts w:asciiTheme="majorHAnsi" w:hAnsiTheme="majorHAnsi" w:cstheme="majorHAnsi"/>
          <w:lang w:val="en-US"/>
        </w:rPr>
        <w:t xml:space="preserve"> cook</w:t>
      </w:r>
      <w:r w:rsidR="00016E0C" w:rsidRPr="00D5653B">
        <w:rPr>
          <w:rFonts w:asciiTheme="majorHAnsi" w:hAnsiTheme="majorHAnsi" w:cstheme="majorHAnsi"/>
          <w:lang w:val="en-US"/>
        </w:rPr>
        <w:t>ie.</w:t>
      </w:r>
      <w:bookmarkStart w:id="103" w:name="Chương_3._XÂY_DỰNG_HỆ_THỐNG"/>
      <w:bookmarkStart w:id="104" w:name="_bookmark46"/>
      <w:bookmarkEnd w:id="103"/>
      <w:bookmarkEnd w:id="104"/>
    </w:p>
    <w:p w14:paraId="3CFAD32A" w14:textId="3835B782" w:rsidR="00803EFB" w:rsidRPr="00803EFB" w:rsidRDefault="00803EFB" w:rsidP="005B27E4">
      <w:pPr>
        <w:pStyle w:val="Heading2"/>
        <w:rPr>
          <w:lang w:val="en-US"/>
        </w:rPr>
      </w:pPr>
      <w:bookmarkStart w:id="105" w:name="_Toc106804449"/>
      <w:bookmarkStart w:id="106" w:name="_Toc106811948"/>
      <w:bookmarkStart w:id="107" w:name="_Toc106818752"/>
      <w:proofErr w:type="spellStart"/>
      <w:r w:rsidRPr="00803EFB">
        <w:t>Postman</w:t>
      </w:r>
      <w:bookmarkEnd w:id="105"/>
      <w:bookmarkEnd w:id="106"/>
      <w:bookmarkEnd w:id="107"/>
      <w:proofErr w:type="spellEnd"/>
    </w:p>
    <w:p w14:paraId="6E5E7211" w14:textId="0A799F2C" w:rsidR="00803EFB" w:rsidRPr="00D5653B" w:rsidRDefault="00803EFB" w:rsidP="000011EE">
      <w:pPr>
        <w:pStyle w:val="Heading3"/>
      </w:pPr>
      <w:bookmarkStart w:id="108" w:name="_Toc106804450"/>
      <w:bookmarkStart w:id="109" w:name="_Toc106811949"/>
      <w:bookmarkStart w:id="110" w:name="_Toc106818753"/>
      <w:r>
        <w:rPr>
          <w:lang w:val="en-US"/>
        </w:rPr>
        <w:t xml:space="preserve">Postman </w:t>
      </w:r>
      <w:proofErr w:type="spellStart"/>
      <w:r>
        <w:rPr>
          <w:lang w:val="en-US"/>
        </w:rPr>
        <w:t>là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gì</w:t>
      </w:r>
      <w:proofErr w:type="spellEnd"/>
      <w:r w:rsidRPr="00D5653B">
        <w:t>?</w:t>
      </w:r>
      <w:bookmarkEnd w:id="108"/>
      <w:bookmarkEnd w:id="109"/>
      <w:bookmarkEnd w:id="110"/>
    </w:p>
    <w:p w14:paraId="4AF4EA06" w14:textId="77777777" w:rsidR="00685326" w:rsidRDefault="00C6130A" w:rsidP="00685326">
      <w:pPr>
        <w:keepNext/>
        <w:ind w:left="1411" w:right="1123"/>
        <w:jc w:val="center"/>
      </w:pPr>
      <w:r w:rsidRPr="00D5653B">
        <w:rPr>
          <w:rFonts w:asciiTheme="majorHAnsi" w:hAnsiTheme="majorHAnsi" w:cstheme="majorHAnsi"/>
          <w:noProof/>
          <w:lang w:val="en-US"/>
        </w:rPr>
        <w:drawing>
          <wp:inline distT="0" distB="0" distL="0" distR="0" wp14:anchorId="3FAAA544" wp14:editId="1092EB70">
            <wp:extent cx="4651375" cy="2790825"/>
            <wp:effectExtent l="0" t="0" r="0" b="9525"/>
            <wp:docPr id="1" name="Hình ảnh 1" descr="Android] Hướng dẫn sử dụng POSTMAN - Gọi API chưa bao giờ dễ dàng đến vậ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Android] Hướng dẫn sử dụng POSTMAN - Gọi API chưa bao giờ dễ dàng đến vậy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1375" cy="279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E8F2A1" w14:textId="591B3153" w:rsidR="00C62882" w:rsidRDefault="00685326" w:rsidP="00685326">
      <w:pPr>
        <w:pStyle w:val="Caption"/>
        <w:jc w:val="center"/>
      </w:pPr>
      <w:bookmarkStart w:id="111" w:name="_Toc106818814"/>
      <w:proofErr w:type="spellStart"/>
      <w:r>
        <w:t>Hình</w:t>
      </w:r>
      <w:proofErr w:type="spellEnd"/>
      <w:r>
        <w:t xml:space="preserve">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2</w:t>
      </w:r>
      <w:r>
        <w:fldChar w:fldCharType="end"/>
      </w:r>
      <w:r>
        <w:t>.</w:t>
      </w:r>
      <w:r>
        <w:fldChar w:fldCharType="begin"/>
      </w:r>
      <w:r>
        <w:instrText xml:space="preserve"> SEQ Hình \* ARABIC \s 1 </w:instrText>
      </w:r>
      <w:r>
        <w:fldChar w:fldCharType="separate"/>
      </w:r>
      <w:r>
        <w:rPr>
          <w:noProof/>
        </w:rPr>
        <w:t>4</w:t>
      </w:r>
      <w:r>
        <w:fldChar w:fldCharType="end"/>
      </w:r>
      <w:r>
        <w:rPr>
          <w:lang w:val="en-US"/>
        </w:rPr>
        <w:t xml:space="preserve"> </w:t>
      </w:r>
      <w:proofErr w:type="spellStart"/>
      <w:r w:rsidRPr="006F46AD">
        <w:t>Postman</w:t>
      </w:r>
      <w:bookmarkEnd w:id="111"/>
      <w:proofErr w:type="spellEnd"/>
    </w:p>
    <w:p w14:paraId="42D202AD" w14:textId="4A0710AE" w:rsidR="00F835A9" w:rsidRPr="00D5653B" w:rsidRDefault="00F835A9" w:rsidP="00803EFB">
      <w:pPr>
        <w:ind w:left="2070" w:right="1123" w:firstLine="360"/>
        <w:jc w:val="both"/>
        <w:rPr>
          <w:rFonts w:asciiTheme="majorHAnsi" w:hAnsiTheme="majorHAnsi" w:cstheme="majorHAnsi"/>
          <w:lang w:val="en-US"/>
        </w:rPr>
      </w:pPr>
      <w:r w:rsidRPr="00D5653B">
        <w:rPr>
          <w:rFonts w:asciiTheme="majorHAnsi" w:hAnsiTheme="majorHAnsi" w:cstheme="majorHAnsi"/>
          <w:lang w:val="en-US"/>
        </w:rPr>
        <w:t xml:space="preserve">Postman </w:t>
      </w:r>
      <w:proofErr w:type="spellStart"/>
      <w:r w:rsidRPr="00D5653B">
        <w:rPr>
          <w:rFonts w:asciiTheme="majorHAnsi" w:hAnsiTheme="majorHAnsi" w:cstheme="majorHAnsi"/>
          <w:lang w:val="en-US"/>
        </w:rPr>
        <w:t>là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1 </w:t>
      </w:r>
      <w:proofErr w:type="spellStart"/>
      <w:r w:rsidRPr="00D5653B">
        <w:rPr>
          <w:rFonts w:asciiTheme="majorHAnsi" w:hAnsiTheme="majorHAnsi" w:cstheme="majorHAnsi"/>
          <w:lang w:val="en-US"/>
        </w:rPr>
        <w:t>ứng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dụng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REST Client, </w:t>
      </w:r>
      <w:proofErr w:type="spellStart"/>
      <w:r w:rsidRPr="00D5653B">
        <w:rPr>
          <w:rFonts w:asciiTheme="majorHAnsi" w:hAnsiTheme="majorHAnsi" w:cstheme="majorHAnsi"/>
          <w:lang w:val="en-US"/>
        </w:rPr>
        <w:t>dùng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để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thực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hiện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test, </w:t>
      </w:r>
      <w:proofErr w:type="spellStart"/>
      <w:r w:rsidRPr="00D5653B">
        <w:rPr>
          <w:rFonts w:asciiTheme="majorHAnsi" w:hAnsiTheme="majorHAnsi" w:cstheme="majorHAnsi"/>
          <w:lang w:val="en-US"/>
        </w:rPr>
        <w:t>gửi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các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request, API </w:t>
      </w:r>
      <w:proofErr w:type="spellStart"/>
      <w:r w:rsidRPr="00D5653B">
        <w:rPr>
          <w:rFonts w:asciiTheme="majorHAnsi" w:hAnsiTheme="majorHAnsi" w:cstheme="majorHAnsi"/>
          <w:lang w:val="en-US"/>
        </w:rPr>
        <w:t>mà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không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cần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sử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dụng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browser</w:t>
      </w:r>
      <w:r w:rsidR="00780BE0" w:rsidRPr="00D5653B">
        <w:rPr>
          <w:rFonts w:asciiTheme="majorHAnsi" w:hAnsiTheme="majorHAnsi" w:cstheme="majorHAnsi"/>
          <w:lang w:val="en-US"/>
        </w:rPr>
        <w:t>.</w:t>
      </w:r>
    </w:p>
    <w:p w14:paraId="095A427B" w14:textId="33078ABF" w:rsidR="00780BE0" w:rsidRPr="00D5653B" w:rsidRDefault="00780BE0" w:rsidP="00803EFB">
      <w:pPr>
        <w:ind w:left="2070" w:right="1123" w:firstLine="360"/>
        <w:jc w:val="both"/>
        <w:rPr>
          <w:rFonts w:asciiTheme="majorHAnsi" w:hAnsiTheme="majorHAnsi" w:cstheme="majorHAnsi"/>
          <w:lang w:val="en-US"/>
        </w:rPr>
      </w:pPr>
      <w:proofErr w:type="spellStart"/>
      <w:r w:rsidRPr="00D5653B">
        <w:rPr>
          <w:rFonts w:asciiTheme="majorHAnsi" w:hAnsiTheme="majorHAnsi" w:cstheme="majorHAnsi"/>
          <w:lang w:val="en-US"/>
        </w:rPr>
        <w:t>Sử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dụng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Postman, ta </w:t>
      </w:r>
      <w:proofErr w:type="spellStart"/>
      <w:r w:rsidRPr="00D5653B">
        <w:rPr>
          <w:rFonts w:asciiTheme="majorHAnsi" w:hAnsiTheme="majorHAnsi" w:cstheme="majorHAnsi"/>
          <w:lang w:val="en-US"/>
        </w:rPr>
        <w:t>có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thể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gọi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Rest API </w:t>
      </w:r>
      <w:proofErr w:type="spellStart"/>
      <w:r w:rsidRPr="00D5653B">
        <w:rPr>
          <w:rFonts w:asciiTheme="majorHAnsi" w:hAnsiTheme="majorHAnsi" w:cstheme="majorHAnsi"/>
          <w:lang w:val="en-US"/>
        </w:rPr>
        <w:t>mà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không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cần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viết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bất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kỳ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dòng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code </w:t>
      </w:r>
      <w:proofErr w:type="spellStart"/>
      <w:r w:rsidRPr="00D5653B">
        <w:rPr>
          <w:rFonts w:asciiTheme="majorHAnsi" w:hAnsiTheme="majorHAnsi" w:cstheme="majorHAnsi"/>
          <w:lang w:val="en-US"/>
        </w:rPr>
        <w:t>nào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. </w:t>
      </w:r>
    </w:p>
    <w:p w14:paraId="66B52CB7" w14:textId="69A3876D" w:rsidR="00780BE0" w:rsidRPr="00D5653B" w:rsidRDefault="00780BE0" w:rsidP="00803EFB">
      <w:pPr>
        <w:ind w:left="2070" w:right="1123" w:firstLine="360"/>
        <w:jc w:val="both"/>
        <w:rPr>
          <w:rFonts w:asciiTheme="majorHAnsi" w:hAnsiTheme="majorHAnsi" w:cstheme="majorHAnsi"/>
          <w:lang w:val="en-US"/>
        </w:rPr>
      </w:pPr>
      <w:r w:rsidRPr="00D5653B">
        <w:rPr>
          <w:rFonts w:asciiTheme="majorHAnsi" w:hAnsiTheme="majorHAnsi" w:cstheme="majorHAnsi"/>
          <w:lang w:val="en-US"/>
        </w:rPr>
        <w:t xml:space="preserve">Postman </w:t>
      </w:r>
      <w:proofErr w:type="spellStart"/>
      <w:r w:rsidRPr="00D5653B">
        <w:rPr>
          <w:rFonts w:asciiTheme="majorHAnsi" w:hAnsiTheme="majorHAnsi" w:cstheme="majorHAnsi"/>
          <w:lang w:val="en-US"/>
        </w:rPr>
        <w:t>hỗ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trợ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mọi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phương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thức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HTTP bao </w:t>
      </w:r>
      <w:proofErr w:type="spellStart"/>
      <w:r w:rsidRPr="00D5653B">
        <w:rPr>
          <w:rFonts w:asciiTheme="majorHAnsi" w:hAnsiTheme="majorHAnsi" w:cstheme="majorHAnsi"/>
          <w:lang w:val="en-US"/>
        </w:rPr>
        <w:t>gồm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: POST, PUT, DELETE, PATCH, GET,... </w:t>
      </w:r>
    </w:p>
    <w:p w14:paraId="036C480A" w14:textId="451B0518" w:rsidR="00780BE0" w:rsidRPr="00D5653B" w:rsidRDefault="00780BE0" w:rsidP="00803EFB">
      <w:pPr>
        <w:ind w:left="2070" w:right="1123" w:firstLine="360"/>
        <w:jc w:val="both"/>
        <w:rPr>
          <w:rFonts w:asciiTheme="majorHAnsi" w:hAnsiTheme="majorHAnsi" w:cstheme="majorHAnsi"/>
          <w:lang w:val="en-US"/>
        </w:rPr>
      </w:pPr>
      <w:r w:rsidRPr="00D5653B">
        <w:rPr>
          <w:rFonts w:asciiTheme="majorHAnsi" w:hAnsiTheme="majorHAnsi" w:cstheme="majorHAnsi"/>
          <w:lang w:val="en-US"/>
        </w:rPr>
        <w:t xml:space="preserve">Postman </w:t>
      </w:r>
      <w:proofErr w:type="spellStart"/>
      <w:r w:rsidRPr="00D5653B">
        <w:rPr>
          <w:rFonts w:asciiTheme="majorHAnsi" w:hAnsiTheme="majorHAnsi" w:cstheme="majorHAnsi"/>
          <w:lang w:val="en-US"/>
        </w:rPr>
        <w:t>cho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phép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lập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trình </w:t>
      </w:r>
      <w:proofErr w:type="spellStart"/>
      <w:r w:rsidRPr="00D5653B">
        <w:rPr>
          <w:rFonts w:asciiTheme="majorHAnsi" w:hAnsiTheme="majorHAnsi" w:cstheme="majorHAnsi"/>
          <w:lang w:val="en-US"/>
        </w:rPr>
        <w:t>viên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lưu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lại </w:t>
      </w:r>
      <w:proofErr w:type="spellStart"/>
      <w:r w:rsidRPr="00D5653B">
        <w:rPr>
          <w:rFonts w:asciiTheme="majorHAnsi" w:hAnsiTheme="majorHAnsi" w:cstheme="majorHAnsi"/>
          <w:lang w:val="en-US"/>
        </w:rPr>
        <w:t>lịch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sử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của </w:t>
      </w:r>
      <w:proofErr w:type="spellStart"/>
      <w:r w:rsidRPr="00D5653B">
        <w:rPr>
          <w:rFonts w:asciiTheme="majorHAnsi" w:hAnsiTheme="majorHAnsi" w:cstheme="majorHAnsi"/>
          <w:lang w:val="en-US"/>
        </w:rPr>
        <w:t>các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lần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request </w:t>
      </w:r>
      <w:proofErr w:type="spellStart"/>
      <w:r w:rsidRPr="00D5653B">
        <w:rPr>
          <w:rFonts w:asciiTheme="majorHAnsi" w:hAnsiTheme="majorHAnsi" w:cstheme="majorHAnsi"/>
          <w:lang w:val="en-US"/>
        </w:rPr>
        <w:t>nên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vô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cùng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tiện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lợi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cho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nhu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cầu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sử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dụng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lại.</w:t>
      </w:r>
    </w:p>
    <w:p w14:paraId="6A8D025D" w14:textId="5815FD7D" w:rsidR="00803EFB" w:rsidRPr="00D5653B" w:rsidRDefault="00803EFB" w:rsidP="000011EE">
      <w:pPr>
        <w:pStyle w:val="Heading3"/>
      </w:pPr>
      <w:bookmarkStart w:id="112" w:name="_Toc106804451"/>
      <w:bookmarkStart w:id="113" w:name="_Toc106811950"/>
      <w:bookmarkStart w:id="114" w:name="_Toc106818754"/>
      <w:proofErr w:type="spellStart"/>
      <w:r>
        <w:rPr>
          <w:lang w:val="en-US"/>
        </w:rPr>
        <w:t>Áp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dụng</w:t>
      </w:r>
      <w:proofErr w:type="spellEnd"/>
      <w:r>
        <w:rPr>
          <w:lang w:val="en-US"/>
        </w:rPr>
        <w:t xml:space="preserve"> Postman vào </w:t>
      </w:r>
      <w:proofErr w:type="spellStart"/>
      <w:r w:rsidRPr="005B27E4">
        <w:t>đồ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án</w:t>
      </w:r>
      <w:proofErr w:type="spellEnd"/>
      <w:r w:rsidRPr="00D5653B">
        <w:t>?</w:t>
      </w:r>
      <w:bookmarkEnd w:id="112"/>
      <w:bookmarkEnd w:id="113"/>
      <w:bookmarkEnd w:id="114"/>
    </w:p>
    <w:p w14:paraId="5937D2F4" w14:textId="1502E70E" w:rsidR="00F835A9" w:rsidRPr="00D5653B" w:rsidRDefault="00E23F62" w:rsidP="00803EFB">
      <w:pPr>
        <w:ind w:left="2070" w:right="1123" w:firstLine="360"/>
        <w:jc w:val="both"/>
        <w:rPr>
          <w:rFonts w:asciiTheme="majorHAnsi" w:hAnsiTheme="majorHAnsi" w:cstheme="majorHAnsi"/>
          <w:lang w:val="en-US"/>
        </w:rPr>
      </w:pPr>
      <w:r w:rsidRPr="00D5653B">
        <w:rPr>
          <w:rFonts w:asciiTheme="majorHAnsi" w:hAnsiTheme="majorHAnsi" w:cstheme="majorHAnsi"/>
          <w:lang w:val="en-US"/>
        </w:rPr>
        <w:t xml:space="preserve">Postman </w:t>
      </w:r>
      <w:proofErr w:type="spellStart"/>
      <w:r w:rsidRPr="00D5653B">
        <w:rPr>
          <w:rFonts w:asciiTheme="majorHAnsi" w:hAnsiTheme="majorHAnsi" w:cstheme="majorHAnsi"/>
          <w:lang w:val="en-US"/>
        </w:rPr>
        <w:t>được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sử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dụng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song </w:t>
      </w:r>
      <w:proofErr w:type="spellStart"/>
      <w:r w:rsidRPr="00D5653B">
        <w:rPr>
          <w:rFonts w:asciiTheme="majorHAnsi" w:hAnsiTheme="majorHAnsi" w:cstheme="majorHAnsi"/>
          <w:lang w:val="en-US"/>
        </w:rPr>
        <w:t>song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với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việc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lập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trình </w:t>
      </w:r>
      <w:proofErr w:type="spellStart"/>
      <w:r w:rsidRPr="00D5653B">
        <w:rPr>
          <w:rFonts w:asciiTheme="majorHAnsi" w:hAnsiTheme="majorHAnsi" w:cstheme="majorHAnsi"/>
          <w:lang w:val="en-US"/>
        </w:rPr>
        <w:t>các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APIs của </w:t>
      </w:r>
      <w:proofErr w:type="spellStart"/>
      <w:r w:rsidRPr="00D5653B">
        <w:rPr>
          <w:rFonts w:asciiTheme="majorHAnsi" w:hAnsiTheme="majorHAnsi" w:cstheme="majorHAnsi"/>
          <w:lang w:val="en-US"/>
        </w:rPr>
        <w:t>hệ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thống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, </w:t>
      </w:r>
      <w:proofErr w:type="spellStart"/>
      <w:r w:rsidRPr="00D5653B">
        <w:rPr>
          <w:rFonts w:asciiTheme="majorHAnsi" w:hAnsiTheme="majorHAnsi" w:cstheme="majorHAnsi"/>
          <w:lang w:val="en-US"/>
        </w:rPr>
        <w:t>nhằm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có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thể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kiểm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thử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được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ngay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sau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khi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lập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trình</w:t>
      </w:r>
      <w:r w:rsidR="00E46E04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E46E04" w:rsidRPr="00D5653B">
        <w:rPr>
          <w:rFonts w:asciiTheme="majorHAnsi" w:hAnsiTheme="majorHAnsi" w:cstheme="majorHAnsi"/>
          <w:lang w:val="en-US"/>
        </w:rPr>
        <w:t>mà</w:t>
      </w:r>
      <w:proofErr w:type="spellEnd"/>
      <w:r w:rsidR="00E46E04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E46E04" w:rsidRPr="00D5653B">
        <w:rPr>
          <w:rFonts w:asciiTheme="majorHAnsi" w:hAnsiTheme="majorHAnsi" w:cstheme="majorHAnsi"/>
          <w:lang w:val="en-US"/>
        </w:rPr>
        <w:t>không</w:t>
      </w:r>
      <w:proofErr w:type="spellEnd"/>
      <w:r w:rsidR="00E46E04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E46E04" w:rsidRPr="00D5653B">
        <w:rPr>
          <w:rFonts w:asciiTheme="majorHAnsi" w:hAnsiTheme="majorHAnsi" w:cstheme="majorHAnsi"/>
          <w:lang w:val="en-US"/>
        </w:rPr>
        <w:t>cần</w:t>
      </w:r>
      <w:proofErr w:type="spellEnd"/>
      <w:r w:rsidR="00E46E04" w:rsidRPr="00D5653B">
        <w:rPr>
          <w:rFonts w:asciiTheme="majorHAnsi" w:hAnsiTheme="majorHAnsi" w:cstheme="majorHAnsi"/>
          <w:lang w:val="en-US"/>
        </w:rPr>
        <w:t xml:space="preserve"> kết </w:t>
      </w:r>
      <w:proofErr w:type="spellStart"/>
      <w:r w:rsidR="00E46E04" w:rsidRPr="00D5653B">
        <w:rPr>
          <w:rFonts w:asciiTheme="majorHAnsi" w:hAnsiTheme="majorHAnsi" w:cstheme="majorHAnsi"/>
          <w:lang w:val="en-US"/>
        </w:rPr>
        <w:t>nối</w:t>
      </w:r>
      <w:proofErr w:type="spellEnd"/>
      <w:r w:rsidR="00E46E04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E46E04" w:rsidRPr="00D5653B">
        <w:rPr>
          <w:rFonts w:asciiTheme="majorHAnsi" w:hAnsiTheme="majorHAnsi" w:cstheme="majorHAnsi"/>
          <w:lang w:val="en-US"/>
        </w:rPr>
        <w:t>trước</w:t>
      </w:r>
      <w:proofErr w:type="spellEnd"/>
      <w:r w:rsidR="00E46E04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E46E04" w:rsidRPr="00D5653B">
        <w:rPr>
          <w:rFonts w:asciiTheme="majorHAnsi" w:hAnsiTheme="majorHAnsi" w:cstheme="majorHAnsi"/>
          <w:lang w:val="en-US"/>
        </w:rPr>
        <w:t>với</w:t>
      </w:r>
      <w:proofErr w:type="spellEnd"/>
      <w:r w:rsidR="00E46E04" w:rsidRPr="00D5653B">
        <w:rPr>
          <w:rFonts w:asciiTheme="majorHAnsi" w:hAnsiTheme="majorHAnsi" w:cstheme="majorHAnsi"/>
          <w:lang w:val="en-US"/>
        </w:rPr>
        <w:t xml:space="preserve"> GUI và </w:t>
      </w:r>
      <w:proofErr w:type="spellStart"/>
      <w:r w:rsidR="00E46E04" w:rsidRPr="00D5653B">
        <w:rPr>
          <w:rFonts w:asciiTheme="majorHAnsi" w:hAnsiTheme="majorHAnsi" w:cstheme="majorHAnsi"/>
          <w:lang w:val="en-US"/>
        </w:rPr>
        <w:t>thực</w:t>
      </w:r>
      <w:proofErr w:type="spellEnd"/>
      <w:r w:rsidR="00E46E04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E46E04" w:rsidRPr="00D5653B">
        <w:rPr>
          <w:rFonts w:asciiTheme="majorHAnsi" w:hAnsiTheme="majorHAnsi" w:cstheme="majorHAnsi"/>
          <w:lang w:val="en-US"/>
        </w:rPr>
        <w:t>hiện</w:t>
      </w:r>
      <w:proofErr w:type="spellEnd"/>
      <w:r w:rsidR="00E46E04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E46E04" w:rsidRPr="00D5653B">
        <w:rPr>
          <w:rFonts w:asciiTheme="majorHAnsi" w:hAnsiTheme="majorHAnsi" w:cstheme="majorHAnsi"/>
          <w:lang w:val="en-US"/>
        </w:rPr>
        <w:t>các</w:t>
      </w:r>
      <w:proofErr w:type="spellEnd"/>
      <w:r w:rsidR="00E46E04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E46E04" w:rsidRPr="00D5653B">
        <w:rPr>
          <w:rFonts w:asciiTheme="majorHAnsi" w:hAnsiTheme="majorHAnsi" w:cstheme="majorHAnsi"/>
          <w:lang w:val="en-US"/>
        </w:rPr>
        <w:t>thao</w:t>
      </w:r>
      <w:proofErr w:type="spellEnd"/>
      <w:r w:rsidR="00E46E04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E46E04" w:rsidRPr="00D5653B">
        <w:rPr>
          <w:rFonts w:asciiTheme="majorHAnsi" w:hAnsiTheme="majorHAnsi" w:cstheme="majorHAnsi"/>
          <w:lang w:val="en-US"/>
        </w:rPr>
        <w:t>tác</w:t>
      </w:r>
      <w:proofErr w:type="spellEnd"/>
      <w:r w:rsidR="00E46E04" w:rsidRPr="00D5653B">
        <w:rPr>
          <w:rFonts w:asciiTheme="majorHAnsi" w:hAnsiTheme="majorHAnsi" w:cstheme="majorHAnsi"/>
          <w:lang w:val="en-US"/>
        </w:rPr>
        <w:t>.</w:t>
      </w:r>
      <w:r w:rsidRPr="00D5653B">
        <w:rPr>
          <w:rFonts w:asciiTheme="majorHAnsi" w:hAnsiTheme="majorHAnsi" w:cstheme="majorHAnsi"/>
          <w:lang w:val="en-US"/>
        </w:rPr>
        <w:t xml:space="preserve"> </w:t>
      </w:r>
    </w:p>
    <w:p w14:paraId="06DA0316" w14:textId="7916B6AD" w:rsidR="00803EFB" w:rsidRPr="00803EFB" w:rsidRDefault="00803EFB" w:rsidP="00F634BD">
      <w:pPr>
        <w:pStyle w:val="Heading2"/>
      </w:pPr>
      <w:bookmarkStart w:id="115" w:name="_Toc106804455"/>
      <w:bookmarkStart w:id="116" w:name="_Toc106811951"/>
      <w:bookmarkStart w:id="117" w:name="_Toc106818755"/>
      <w:proofErr w:type="spellStart"/>
      <w:r w:rsidRPr="00803EFB">
        <w:t>React</w:t>
      </w:r>
      <w:proofErr w:type="spellEnd"/>
      <w:r w:rsidRPr="00803EFB">
        <w:t xml:space="preserve"> </w:t>
      </w:r>
      <w:proofErr w:type="spellStart"/>
      <w:r w:rsidRPr="00803EFB">
        <w:t>Native</w:t>
      </w:r>
      <w:bookmarkEnd w:id="115"/>
      <w:bookmarkEnd w:id="116"/>
      <w:bookmarkEnd w:id="117"/>
      <w:proofErr w:type="spellEnd"/>
    </w:p>
    <w:p w14:paraId="5B6132C8" w14:textId="77777777" w:rsidR="00685326" w:rsidRDefault="00803EFB" w:rsidP="00685326">
      <w:pPr>
        <w:keepNext/>
        <w:ind w:left="0"/>
        <w:jc w:val="center"/>
      </w:pPr>
      <w:r w:rsidRPr="00D5653B">
        <w:rPr>
          <w:rFonts w:asciiTheme="majorHAnsi" w:hAnsiTheme="majorHAnsi" w:cstheme="majorHAnsi"/>
          <w:noProof/>
          <w:lang w:val="en-US"/>
        </w:rPr>
        <w:lastRenderedPageBreak/>
        <w:drawing>
          <wp:inline distT="0" distB="0" distL="0" distR="0" wp14:anchorId="5476540D" wp14:editId="5A8362FE">
            <wp:extent cx="2867084" cy="2867084"/>
            <wp:effectExtent l="0" t="0" r="0" b="0"/>
            <wp:docPr id="4133" name="Picture 6" descr="Js, react js, logo, react, react native icon - Free downloa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0" name="Picture 6" descr="Js, react js, logo, react, react native icon - Free download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7084" cy="2867084"/>
                    </a:xfrm>
                    <a:prstGeom prst="rect">
                      <a:avLst/>
                    </a:prstGeom>
                    <a:noFill/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</a:extLst>
                  </pic:spPr>
                </pic:pic>
              </a:graphicData>
            </a:graphic>
          </wp:inline>
        </w:drawing>
      </w:r>
    </w:p>
    <w:p w14:paraId="2CAF1AD5" w14:textId="59B1478A" w:rsidR="00FA07EC" w:rsidRDefault="00685326" w:rsidP="00685326">
      <w:pPr>
        <w:pStyle w:val="Caption"/>
        <w:ind w:left="0"/>
        <w:jc w:val="center"/>
      </w:pPr>
      <w:bookmarkStart w:id="118" w:name="_Toc106818815"/>
      <w:proofErr w:type="spellStart"/>
      <w:r>
        <w:t>Hình</w:t>
      </w:r>
      <w:proofErr w:type="spellEnd"/>
      <w:r>
        <w:t xml:space="preserve">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2</w:t>
      </w:r>
      <w:r>
        <w:fldChar w:fldCharType="end"/>
      </w:r>
      <w:r>
        <w:t>.</w:t>
      </w:r>
      <w:r>
        <w:fldChar w:fldCharType="begin"/>
      </w:r>
      <w:r>
        <w:instrText xml:space="preserve"> SEQ Hình \* ARABIC \s 1 </w:instrText>
      </w:r>
      <w:r>
        <w:fldChar w:fldCharType="separate"/>
      </w:r>
      <w:r>
        <w:rPr>
          <w:noProof/>
        </w:rPr>
        <w:t>5</w:t>
      </w:r>
      <w:r>
        <w:fldChar w:fldCharType="end"/>
      </w:r>
      <w:r>
        <w:rPr>
          <w:lang w:val="en-US"/>
        </w:rPr>
        <w:t xml:space="preserve"> React Native</w:t>
      </w:r>
      <w:bookmarkEnd w:id="118"/>
    </w:p>
    <w:p w14:paraId="29478844" w14:textId="20763CCA" w:rsidR="00803EFB" w:rsidRPr="00D5653B" w:rsidRDefault="00803EFB" w:rsidP="000011EE">
      <w:pPr>
        <w:pStyle w:val="Heading3"/>
      </w:pPr>
      <w:bookmarkStart w:id="119" w:name="_Toc106804456"/>
      <w:bookmarkStart w:id="120" w:name="_Toc106811952"/>
      <w:bookmarkStart w:id="121" w:name="_Toc106818756"/>
      <w:r>
        <w:rPr>
          <w:lang w:val="en-US"/>
        </w:rPr>
        <w:t xml:space="preserve">React Native </w:t>
      </w:r>
      <w:proofErr w:type="spellStart"/>
      <w:r>
        <w:rPr>
          <w:lang w:val="en-US"/>
        </w:rPr>
        <w:t>là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gì</w:t>
      </w:r>
      <w:proofErr w:type="spellEnd"/>
      <w:r w:rsidRPr="00D5653B">
        <w:t>?</w:t>
      </w:r>
      <w:bookmarkEnd w:id="119"/>
      <w:bookmarkEnd w:id="120"/>
      <w:bookmarkEnd w:id="121"/>
    </w:p>
    <w:p w14:paraId="625E42EE" w14:textId="77777777" w:rsidR="00803EFB" w:rsidRPr="00D5653B" w:rsidRDefault="00803EFB" w:rsidP="00803EFB">
      <w:pPr>
        <w:ind w:right="1123" w:firstLine="450"/>
        <w:rPr>
          <w:rFonts w:asciiTheme="majorHAnsi" w:hAnsiTheme="majorHAnsi" w:cstheme="majorHAnsi"/>
        </w:rPr>
      </w:pPr>
      <w:proofErr w:type="spellStart"/>
      <w:r w:rsidRPr="00D5653B">
        <w:rPr>
          <w:rFonts w:asciiTheme="majorHAnsi" w:hAnsiTheme="majorHAnsi" w:cstheme="majorHAnsi"/>
        </w:rPr>
        <w:t>React</w:t>
      </w:r>
      <w:proofErr w:type="spellEnd"/>
      <w:r w:rsidRPr="00D5653B">
        <w:rPr>
          <w:rFonts w:asciiTheme="majorHAnsi" w:hAnsiTheme="majorHAnsi" w:cstheme="majorHAnsi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Native</w:t>
      </w:r>
      <w:proofErr w:type="spellEnd"/>
      <w:r w:rsidRPr="00D5653B">
        <w:rPr>
          <w:rFonts w:asciiTheme="majorHAnsi" w:hAnsiTheme="majorHAnsi" w:cstheme="majorHAnsi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là</w:t>
      </w:r>
      <w:proofErr w:type="spellEnd"/>
      <w:r w:rsidRPr="00D5653B">
        <w:rPr>
          <w:rFonts w:asciiTheme="majorHAnsi" w:hAnsiTheme="majorHAnsi" w:cstheme="majorHAnsi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một</w:t>
      </w:r>
      <w:proofErr w:type="spellEnd"/>
      <w:r w:rsidRPr="00D5653B">
        <w:rPr>
          <w:rFonts w:asciiTheme="majorHAnsi" w:hAnsiTheme="majorHAnsi" w:cstheme="majorHAnsi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framework</w:t>
      </w:r>
      <w:proofErr w:type="spellEnd"/>
      <w:r w:rsidRPr="00D5653B">
        <w:rPr>
          <w:rFonts w:asciiTheme="majorHAnsi" w:hAnsiTheme="majorHAnsi" w:cstheme="majorHAnsi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được</w:t>
      </w:r>
      <w:proofErr w:type="spellEnd"/>
      <w:r w:rsidRPr="00D5653B">
        <w:rPr>
          <w:rFonts w:asciiTheme="majorHAnsi" w:hAnsiTheme="majorHAnsi" w:cstheme="majorHAnsi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tạo</w:t>
      </w:r>
      <w:proofErr w:type="spellEnd"/>
      <w:r w:rsidRPr="00D5653B">
        <w:rPr>
          <w:rFonts w:asciiTheme="majorHAnsi" w:hAnsiTheme="majorHAnsi" w:cstheme="majorHAnsi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bởi</w:t>
      </w:r>
      <w:proofErr w:type="spellEnd"/>
      <w:r w:rsidRPr="00D5653B">
        <w:rPr>
          <w:rFonts w:asciiTheme="majorHAnsi" w:hAnsiTheme="majorHAnsi" w:cstheme="majorHAnsi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Facebook</w:t>
      </w:r>
      <w:proofErr w:type="spellEnd"/>
      <w:r w:rsidRPr="00D5653B">
        <w:rPr>
          <w:rFonts w:asciiTheme="majorHAnsi" w:hAnsiTheme="majorHAnsi" w:cstheme="majorHAnsi"/>
        </w:rPr>
        <w:t xml:space="preserve">, cho </w:t>
      </w:r>
      <w:proofErr w:type="spellStart"/>
      <w:r w:rsidRPr="00D5653B">
        <w:rPr>
          <w:rFonts w:asciiTheme="majorHAnsi" w:hAnsiTheme="majorHAnsi" w:cstheme="majorHAnsi"/>
        </w:rPr>
        <w:t>phép</w:t>
      </w:r>
      <w:proofErr w:type="spellEnd"/>
      <w:r w:rsidRPr="00D5653B">
        <w:rPr>
          <w:rFonts w:asciiTheme="majorHAnsi" w:hAnsiTheme="majorHAnsi" w:cstheme="majorHAnsi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các</w:t>
      </w:r>
      <w:proofErr w:type="spellEnd"/>
      <w:r w:rsidRPr="00D5653B">
        <w:rPr>
          <w:rFonts w:asciiTheme="majorHAnsi" w:hAnsiTheme="majorHAnsi" w:cstheme="majorHAnsi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lập</w:t>
      </w:r>
      <w:proofErr w:type="spellEnd"/>
      <w:r w:rsidRPr="00D5653B">
        <w:rPr>
          <w:rFonts w:asciiTheme="majorHAnsi" w:hAnsiTheme="majorHAnsi" w:cstheme="majorHAnsi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trình</w:t>
      </w:r>
      <w:proofErr w:type="spellEnd"/>
      <w:r w:rsidRPr="00D5653B">
        <w:rPr>
          <w:rFonts w:asciiTheme="majorHAnsi" w:hAnsiTheme="majorHAnsi" w:cstheme="majorHAnsi"/>
        </w:rPr>
        <w:t xml:space="preserve"> viên </w:t>
      </w:r>
      <w:proofErr w:type="spellStart"/>
      <w:r w:rsidRPr="00D5653B">
        <w:rPr>
          <w:rFonts w:asciiTheme="majorHAnsi" w:hAnsiTheme="majorHAnsi" w:cstheme="majorHAnsi"/>
        </w:rPr>
        <w:t>sử</w:t>
      </w:r>
      <w:proofErr w:type="spellEnd"/>
      <w:r w:rsidRPr="00D5653B">
        <w:rPr>
          <w:rFonts w:asciiTheme="majorHAnsi" w:hAnsiTheme="majorHAnsi" w:cstheme="majorHAnsi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dụng</w:t>
      </w:r>
      <w:proofErr w:type="spellEnd"/>
      <w:r w:rsidRPr="00D5653B">
        <w:rPr>
          <w:rFonts w:asciiTheme="majorHAnsi" w:hAnsiTheme="majorHAnsi" w:cstheme="majorHAnsi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JavaScript</w:t>
      </w:r>
      <w:proofErr w:type="spellEnd"/>
      <w:r w:rsidRPr="00D5653B">
        <w:rPr>
          <w:rFonts w:asciiTheme="majorHAnsi" w:hAnsiTheme="majorHAnsi" w:cstheme="majorHAnsi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để</w:t>
      </w:r>
      <w:proofErr w:type="spellEnd"/>
      <w:r w:rsidRPr="00D5653B">
        <w:rPr>
          <w:rFonts w:asciiTheme="majorHAnsi" w:hAnsiTheme="majorHAnsi" w:cstheme="majorHAnsi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làm</w:t>
      </w:r>
      <w:proofErr w:type="spellEnd"/>
      <w:r w:rsidRPr="00D5653B">
        <w:rPr>
          <w:rFonts w:asciiTheme="majorHAnsi" w:hAnsiTheme="majorHAnsi" w:cstheme="majorHAnsi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mobile</w:t>
      </w:r>
      <w:proofErr w:type="spellEnd"/>
      <w:r w:rsidRPr="00D5653B">
        <w:rPr>
          <w:rFonts w:asciiTheme="majorHAnsi" w:hAnsiTheme="majorHAnsi" w:cstheme="majorHAnsi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apps</w:t>
      </w:r>
      <w:proofErr w:type="spellEnd"/>
      <w:r w:rsidRPr="00D5653B">
        <w:rPr>
          <w:rFonts w:asciiTheme="majorHAnsi" w:hAnsiTheme="majorHAnsi" w:cstheme="majorHAnsi"/>
        </w:rPr>
        <w:t xml:space="preserve"> trên </w:t>
      </w:r>
      <w:proofErr w:type="spellStart"/>
      <w:r w:rsidRPr="00D5653B">
        <w:rPr>
          <w:rFonts w:asciiTheme="majorHAnsi" w:hAnsiTheme="majorHAnsi" w:cstheme="majorHAnsi"/>
        </w:rPr>
        <w:t>cả</w:t>
      </w:r>
      <w:proofErr w:type="spellEnd"/>
      <w:r w:rsidRPr="00D5653B">
        <w:rPr>
          <w:rFonts w:asciiTheme="majorHAnsi" w:hAnsiTheme="majorHAnsi" w:cstheme="majorHAnsi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Android</w:t>
      </w:r>
      <w:proofErr w:type="spellEnd"/>
      <w:r w:rsidRPr="00D5653B">
        <w:rPr>
          <w:rFonts w:asciiTheme="majorHAnsi" w:hAnsiTheme="majorHAnsi" w:cstheme="majorHAnsi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và</w:t>
      </w:r>
      <w:proofErr w:type="spellEnd"/>
      <w:r w:rsidRPr="00D5653B">
        <w:rPr>
          <w:rFonts w:asciiTheme="majorHAnsi" w:hAnsiTheme="majorHAnsi" w:cstheme="majorHAnsi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iOS</w:t>
      </w:r>
      <w:proofErr w:type="spellEnd"/>
      <w:r w:rsidRPr="00D5653B">
        <w:rPr>
          <w:rFonts w:asciiTheme="majorHAnsi" w:hAnsiTheme="majorHAnsi" w:cstheme="majorHAnsi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với</w:t>
      </w:r>
      <w:proofErr w:type="spellEnd"/>
      <w:r w:rsidRPr="00D5653B">
        <w:rPr>
          <w:rFonts w:asciiTheme="majorHAnsi" w:hAnsiTheme="majorHAnsi" w:cstheme="majorHAnsi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có</w:t>
      </w:r>
      <w:proofErr w:type="spellEnd"/>
      <w:r w:rsidRPr="00D5653B">
        <w:rPr>
          <w:rFonts w:asciiTheme="majorHAnsi" w:hAnsiTheme="majorHAnsi" w:cstheme="majorHAnsi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trải</w:t>
      </w:r>
      <w:proofErr w:type="spellEnd"/>
      <w:r w:rsidRPr="00D5653B">
        <w:rPr>
          <w:rFonts w:asciiTheme="majorHAnsi" w:hAnsiTheme="majorHAnsi" w:cstheme="majorHAnsi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nghiệm</w:t>
      </w:r>
      <w:proofErr w:type="spellEnd"/>
      <w:r w:rsidRPr="00D5653B">
        <w:rPr>
          <w:rFonts w:asciiTheme="majorHAnsi" w:hAnsiTheme="majorHAnsi" w:cstheme="majorHAnsi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và</w:t>
      </w:r>
      <w:proofErr w:type="spellEnd"/>
      <w:r w:rsidRPr="00D5653B">
        <w:rPr>
          <w:rFonts w:asciiTheme="majorHAnsi" w:hAnsiTheme="majorHAnsi" w:cstheme="majorHAnsi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hiệu</w:t>
      </w:r>
      <w:proofErr w:type="spellEnd"/>
      <w:r w:rsidRPr="00D5653B">
        <w:rPr>
          <w:rFonts w:asciiTheme="majorHAnsi" w:hAnsiTheme="majorHAnsi" w:cstheme="majorHAnsi"/>
        </w:rPr>
        <w:t xml:space="preserve"> năng như </w:t>
      </w:r>
      <w:proofErr w:type="spellStart"/>
      <w:r w:rsidRPr="00D5653B">
        <w:rPr>
          <w:rFonts w:asciiTheme="majorHAnsi" w:hAnsiTheme="majorHAnsi" w:cstheme="majorHAnsi"/>
        </w:rPr>
        <w:t>native</w:t>
      </w:r>
      <w:proofErr w:type="spellEnd"/>
      <w:r w:rsidRPr="00D5653B">
        <w:rPr>
          <w:rFonts w:asciiTheme="majorHAnsi" w:hAnsiTheme="majorHAnsi" w:cstheme="majorHAnsi"/>
        </w:rPr>
        <w:t xml:space="preserve">. </w:t>
      </w:r>
      <w:proofErr w:type="spellStart"/>
      <w:r w:rsidRPr="00D5653B">
        <w:rPr>
          <w:rFonts w:asciiTheme="majorHAnsi" w:hAnsiTheme="majorHAnsi" w:cstheme="majorHAnsi"/>
        </w:rPr>
        <w:t>React</w:t>
      </w:r>
      <w:proofErr w:type="spellEnd"/>
      <w:r w:rsidRPr="00D5653B">
        <w:rPr>
          <w:rFonts w:asciiTheme="majorHAnsi" w:hAnsiTheme="majorHAnsi" w:cstheme="majorHAnsi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Native</w:t>
      </w:r>
      <w:proofErr w:type="spellEnd"/>
      <w:r w:rsidRPr="00D5653B">
        <w:rPr>
          <w:rFonts w:asciiTheme="majorHAnsi" w:hAnsiTheme="majorHAnsi" w:cstheme="majorHAnsi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vượt</w:t>
      </w:r>
      <w:proofErr w:type="spellEnd"/>
      <w:r w:rsidRPr="00D5653B">
        <w:rPr>
          <w:rFonts w:asciiTheme="majorHAnsi" w:hAnsiTheme="majorHAnsi" w:cstheme="majorHAnsi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trội</w:t>
      </w:r>
      <w:proofErr w:type="spellEnd"/>
      <w:r w:rsidRPr="00D5653B">
        <w:rPr>
          <w:rFonts w:asciiTheme="majorHAnsi" w:hAnsiTheme="majorHAnsi" w:cstheme="majorHAnsi"/>
        </w:rPr>
        <w:t xml:space="preserve"> ở </w:t>
      </w:r>
      <w:proofErr w:type="spellStart"/>
      <w:r w:rsidRPr="00D5653B">
        <w:rPr>
          <w:rFonts w:asciiTheme="majorHAnsi" w:hAnsiTheme="majorHAnsi" w:cstheme="majorHAnsi"/>
        </w:rPr>
        <w:t>chỗ</w:t>
      </w:r>
      <w:proofErr w:type="spellEnd"/>
      <w:r w:rsidRPr="00D5653B">
        <w:rPr>
          <w:rFonts w:asciiTheme="majorHAnsi" w:hAnsiTheme="majorHAnsi" w:cstheme="majorHAnsi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chỉ</w:t>
      </w:r>
      <w:proofErr w:type="spellEnd"/>
      <w:r w:rsidRPr="00D5653B">
        <w:rPr>
          <w:rFonts w:asciiTheme="majorHAnsi" w:hAnsiTheme="majorHAnsi" w:cstheme="majorHAnsi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cần</w:t>
      </w:r>
      <w:proofErr w:type="spellEnd"/>
      <w:r w:rsidRPr="00D5653B">
        <w:rPr>
          <w:rFonts w:asciiTheme="majorHAnsi" w:hAnsiTheme="majorHAnsi" w:cstheme="majorHAnsi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viết</w:t>
      </w:r>
      <w:proofErr w:type="spellEnd"/>
      <w:r w:rsidRPr="00D5653B">
        <w:rPr>
          <w:rFonts w:asciiTheme="majorHAnsi" w:hAnsiTheme="majorHAnsi" w:cstheme="majorHAnsi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một</w:t>
      </w:r>
      <w:proofErr w:type="spellEnd"/>
      <w:r w:rsidRPr="00D5653B">
        <w:rPr>
          <w:rFonts w:asciiTheme="majorHAnsi" w:hAnsiTheme="majorHAnsi" w:cstheme="majorHAnsi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lần</w:t>
      </w:r>
      <w:proofErr w:type="spellEnd"/>
      <w:r w:rsidRPr="00D5653B">
        <w:rPr>
          <w:rFonts w:asciiTheme="majorHAnsi" w:hAnsiTheme="majorHAnsi" w:cstheme="majorHAnsi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là</w:t>
      </w:r>
      <w:proofErr w:type="spellEnd"/>
      <w:r w:rsidRPr="00D5653B">
        <w:rPr>
          <w:rFonts w:asciiTheme="majorHAnsi" w:hAnsiTheme="majorHAnsi" w:cstheme="majorHAnsi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có</w:t>
      </w:r>
      <w:proofErr w:type="spellEnd"/>
      <w:r w:rsidRPr="00D5653B">
        <w:rPr>
          <w:rFonts w:asciiTheme="majorHAnsi" w:hAnsiTheme="majorHAnsi" w:cstheme="majorHAnsi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thể</w:t>
      </w:r>
      <w:proofErr w:type="spellEnd"/>
      <w:r w:rsidRPr="00D5653B">
        <w:rPr>
          <w:rFonts w:asciiTheme="majorHAnsi" w:hAnsiTheme="majorHAnsi" w:cstheme="majorHAnsi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build</w:t>
      </w:r>
      <w:proofErr w:type="spellEnd"/>
      <w:r w:rsidRPr="00D5653B">
        <w:rPr>
          <w:rFonts w:asciiTheme="majorHAnsi" w:hAnsiTheme="majorHAnsi" w:cstheme="majorHAnsi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ứng</w:t>
      </w:r>
      <w:proofErr w:type="spellEnd"/>
      <w:r w:rsidRPr="00D5653B">
        <w:rPr>
          <w:rFonts w:asciiTheme="majorHAnsi" w:hAnsiTheme="majorHAnsi" w:cstheme="majorHAnsi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dụng</w:t>
      </w:r>
      <w:proofErr w:type="spellEnd"/>
      <w:r w:rsidRPr="00D5653B">
        <w:rPr>
          <w:rFonts w:asciiTheme="majorHAnsi" w:hAnsiTheme="majorHAnsi" w:cstheme="majorHAnsi"/>
        </w:rPr>
        <w:t xml:space="preserve"> cho </w:t>
      </w:r>
      <w:proofErr w:type="spellStart"/>
      <w:r w:rsidRPr="00D5653B">
        <w:rPr>
          <w:rFonts w:asciiTheme="majorHAnsi" w:hAnsiTheme="majorHAnsi" w:cstheme="majorHAnsi"/>
        </w:rPr>
        <w:t>cả</w:t>
      </w:r>
      <w:proofErr w:type="spellEnd"/>
      <w:r w:rsidRPr="00D5653B">
        <w:rPr>
          <w:rFonts w:asciiTheme="majorHAnsi" w:hAnsiTheme="majorHAnsi" w:cstheme="majorHAnsi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iOS</w:t>
      </w:r>
      <w:proofErr w:type="spellEnd"/>
      <w:r w:rsidRPr="00D5653B">
        <w:rPr>
          <w:rFonts w:asciiTheme="majorHAnsi" w:hAnsiTheme="majorHAnsi" w:cstheme="majorHAnsi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lẫn</w:t>
      </w:r>
      <w:proofErr w:type="spellEnd"/>
      <w:r w:rsidRPr="00D5653B">
        <w:rPr>
          <w:rFonts w:asciiTheme="majorHAnsi" w:hAnsiTheme="majorHAnsi" w:cstheme="majorHAnsi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Android</w:t>
      </w:r>
      <w:proofErr w:type="spellEnd"/>
      <w:r w:rsidRPr="00D5653B">
        <w:rPr>
          <w:rFonts w:asciiTheme="majorHAnsi" w:hAnsiTheme="majorHAnsi" w:cstheme="majorHAnsi"/>
        </w:rPr>
        <w:t>.</w:t>
      </w:r>
    </w:p>
    <w:p w14:paraId="553A9EE5" w14:textId="77777777" w:rsidR="00803EFB" w:rsidRPr="00D5653B" w:rsidRDefault="00803EFB" w:rsidP="00803EFB">
      <w:pPr>
        <w:ind w:right="1123" w:firstLine="450"/>
        <w:rPr>
          <w:rFonts w:asciiTheme="majorHAnsi" w:hAnsiTheme="majorHAnsi" w:cstheme="majorHAnsi"/>
        </w:rPr>
      </w:pPr>
      <w:proofErr w:type="spellStart"/>
      <w:r w:rsidRPr="00D5653B">
        <w:rPr>
          <w:rFonts w:asciiTheme="majorHAnsi" w:hAnsiTheme="majorHAnsi" w:cstheme="majorHAnsi"/>
        </w:rPr>
        <w:t>React</w:t>
      </w:r>
      <w:proofErr w:type="spellEnd"/>
      <w:r w:rsidRPr="00D5653B">
        <w:rPr>
          <w:rFonts w:asciiTheme="majorHAnsi" w:hAnsiTheme="majorHAnsi" w:cstheme="majorHAnsi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native</w:t>
      </w:r>
      <w:proofErr w:type="spellEnd"/>
      <w:r w:rsidRPr="00D5653B">
        <w:rPr>
          <w:rFonts w:asciiTheme="majorHAnsi" w:hAnsiTheme="majorHAnsi" w:cstheme="majorHAnsi"/>
        </w:rPr>
        <w:t xml:space="preserve"> cho </w:t>
      </w:r>
      <w:proofErr w:type="spellStart"/>
      <w:r w:rsidRPr="00D5653B">
        <w:rPr>
          <w:rFonts w:asciiTheme="majorHAnsi" w:hAnsiTheme="majorHAnsi" w:cstheme="majorHAnsi"/>
        </w:rPr>
        <w:t>phép</w:t>
      </w:r>
      <w:proofErr w:type="spellEnd"/>
      <w:r w:rsidRPr="00D5653B">
        <w:rPr>
          <w:rFonts w:asciiTheme="majorHAnsi" w:hAnsiTheme="majorHAnsi" w:cstheme="majorHAnsi"/>
        </w:rPr>
        <w:t xml:space="preserve"> xây </w:t>
      </w:r>
      <w:proofErr w:type="spellStart"/>
      <w:r w:rsidRPr="00D5653B">
        <w:rPr>
          <w:rFonts w:asciiTheme="majorHAnsi" w:hAnsiTheme="majorHAnsi" w:cstheme="majorHAnsi"/>
        </w:rPr>
        <w:t>dựng</w:t>
      </w:r>
      <w:proofErr w:type="spellEnd"/>
      <w:r w:rsidRPr="00D5653B">
        <w:rPr>
          <w:rFonts w:asciiTheme="majorHAnsi" w:hAnsiTheme="majorHAnsi" w:cstheme="majorHAnsi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các</w:t>
      </w:r>
      <w:proofErr w:type="spellEnd"/>
      <w:r w:rsidRPr="00D5653B">
        <w:rPr>
          <w:rFonts w:asciiTheme="majorHAnsi" w:hAnsiTheme="majorHAnsi" w:cstheme="majorHAnsi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ứng</w:t>
      </w:r>
      <w:proofErr w:type="spellEnd"/>
      <w:r w:rsidRPr="00D5653B">
        <w:rPr>
          <w:rFonts w:asciiTheme="majorHAnsi" w:hAnsiTheme="majorHAnsi" w:cstheme="majorHAnsi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dụng</w:t>
      </w:r>
      <w:proofErr w:type="spellEnd"/>
      <w:r w:rsidRPr="00D5653B">
        <w:rPr>
          <w:rFonts w:asciiTheme="majorHAnsi" w:hAnsiTheme="majorHAnsi" w:cstheme="majorHAnsi"/>
        </w:rPr>
        <w:t xml:space="preserve"> trên </w:t>
      </w:r>
      <w:proofErr w:type="spellStart"/>
      <w:r w:rsidRPr="00D5653B">
        <w:rPr>
          <w:rFonts w:asciiTheme="majorHAnsi" w:hAnsiTheme="majorHAnsi" w:cstheme="majorHAnsi"/>
        </w:rPr>
        <w:t>android</w:t>
      </w:r>
      <w:proofErr w:type="spellEnd"/>
      <w:r w:rsidRPr="00D5653B">
        <w:rPr>
          <w:rFonts w:asciiTheme="majorHAnsi" w:hAnsiTheme="majorHAnsi" w:cstheme="majorHAnsi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vs</w:t>
      </w:r>
      <w:proofErr w:type="spellEnd"/>
      <w:r w:rsidRPr="00D5653B">
        <w:rPr>
          <w:rFonts w:asciiTheme="majorHAnsi" w:hAnsiTheme="majorHAnsi" w:cstheme="majorHAnsi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ios</w:t>
      </w:r>
      <w:proofErr w:type="spellEnd"/>
      <w:r w:rsidRPr="00D5653B">
        <w:rPr>
          <w:rFonts w:asciiTheme="majorHAnsi" w:hAnsiTheme="majorHAnsi" w:cstheme="majorHAnsi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chỉ</w:t>
      </w:r>
      <w:proofErr w:type="spellEnd"/>
      <w:r w:rsidRPr="00D5653B">
        <w:rPr>
          <w:rFonts w:asciiTheme="majorHAnsi" w:hAnsiTheme="majorHAnsi" w:cstheme="majorHAnsi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với</w:t>
      </w:r>
      <w:proofErr w:type="spellEnd"/>
      <w:r w:rsidRPr="00D5653B">
        <w:rPr>
          <w:rFonts w:asciiTheme="majorHAnsi" w:hAnsiTheme="majorHAnsi" w:cstheme="majorHAnsi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một</w:t>
      </w:r>
      <w:proofErr w:type="spellEnd"/>
      <w:r w:rsidRPr="00D5653B">
        <w:rPr>
          <w:rFonts w:asciiTheme="majorHAnsi" w:hAnsiTheme="majorHAnsi" w:cstheme="majorHAnsi"/>
        </w:rPr>
        <w:t xml:space="preserve"> ngôn </w:t>
      </w:r>
      <w:proofErr w:type="spellStart"/>
      <w:r w:rsidRPr="00D5653B">
        <w:rPr>
          <w:rFonts w:asciiTheme="majorHAnsi" w:hAnsiTheme="majorHAnsi" w:cstheme="majorHAnsi"/>
        </w:rPr>
        <w:t>ngữ</w:t>
      </w:r>
      <w:proofErr w:type="spellEnd"/>
      <w:r w:rsidRPr="00D5653B">
        <w:rPr>
          <w:rFonts w:asciiTheme="majorHAnsi" w:hAnsiTheme="majorHAnsi" w:cstheme="majorHAnsi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thống</w:t>
      </w:r>
      <w:proofErr w:type="spellEnd"/>
      <w:r w:rsidRPr="00D5653B">
        <w:rPr>
          <w:rFonts w:asciiTheme="majorHAnsi" w:hAnsiTheme="majorHAnsi" w:cstheme="majorHAnsi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nhất</w:t>
      </w:r>
      <w:proofErr w:type="spellEnd"/>
      <w:r w:rsidRPr="00D5653B">
        <w:rPr>
          <w:rFonts w:asciiTheme="majorHAnsi" w:hAnsiTheme="majorHAnsi" w:cstheme="majorHAnsi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là</w:t>
      </w:r>
      <w:proofErr w:type="spellEnd"/>
      <w:r w:rsidRPr="00D5653B">
        <w:rPr>
          <w:rFonts w:asciiTheme="majorHAnsi" w:hAnsiTheme="majorHAnsi" w:cstheme="majorHAnsi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javascript</w:t>
      </w:r>
      <w:proofErr w:type="spellEnd"/>
      <w:r w:rsidRPr="00D5653B">
        <w:rPr>
          <w:rFonts w:asciiTheme="majorHAnsi" w:hAnsiTheme="majorHAnsi" w:cstheme="majorHAnsi"/>
        </w:rPr>
        <w:t xml:space="preserve"> nhưng mang </w:t>
      </w:r>
      <w:proofErr w:type="spellStart"/>
      <w:r w:rsidRPr="00D5653B">
        <w:rPr>
          <w:rFonts w:asciiTheme="majorHAnsi" w:hAnsiTheme="majorHAnsi" w:cstheme="majorHAnsi"/>
        </w:rPr>
        <w:t>lại</w:t>
      </w:r>
      <w:proofErr w:type="spellEnd"/>
      <w:r w:rsidRPr="00D5653B">
        <w:rPr>
          <w:rFonts w:asciiTheme="majorHAnsi" w:hAnsiTheme="majorHAnsi" w:cstheme="majorHAnsi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trải</w:t>
      </w:r>
      <w:proofErr w:type="spellEnd"/>
      <w:r w:rsidRPr="00D5653B">
        <w:rPr>
          <w:rFonts w:asciiTheme="majorHAnsi" w:hAnsiTheme="majorHAnsi" w:cstheme="majorHAnsi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nghiệm</w:t>
      </w:r>
      <w:proofErr w:type="spellEnd"/>
      <w:r w:rsidRPr="00D5653B">
        <w:rPr>
          <w:rFonts w:asciiTheme="majorHAnsi" w:hAnsiTheme="majorHAnsi" w:cstheme="majorHAnsi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native</w:t>
      </w:r>
      <w:proofErr w:type="spellEnd"/>
      <w:r w:rsidRPr="00D5653B">
        <w:rPr>
          <w:rFonts w:asciiTheme="majorHAnsi" w:hAnsiTheme="majorHAnsi" w:cstheme="majorHAnsi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app</w:t>
      </w:r>
      <w:proofErr w:type="spellEnd"/>
      <w:r w:rsidRPr="00D5653B">
        <w:rPr>
          <w:rFonts w:asciiTheme="majorHAnsi" w:hAnsiTheme="majorHAnsi" w:cstheme="majorHAnsi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thực</w:t>
      </w:r>
      <w:proofErr w:type="spellEnd"/>
      <w:r w:rsidRPr="00D5653B">
        <w:rPr>
          <w:rFonts w:asciiTheme="majorHAnsi" w:hAnsiTheme="majorHAnsi" w:cstheme="majorHAnsi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sự</w:t>
      </w:r>
      <w:proofErr w:type="spellEnd"/>
      <w:r w:rsidRPr="00D5653B">
        <w:rPr>
          <w:rFonts w:asciiTheme="majorHAnsi" w:hAnsiTheme="majorHAnsi" w:cstheme="majorHAnsi"/>
        </w:rPr>
        <w:t xml:space="preserve">. Không như </w:t>
      </w:r>
      <w:proofErr w:type="spellStart"/>
      <w:r w:rsidRPr="00D5653B">
        <w:rPr>
          <w:rFonts w:asciiTheme="majorHAnsi" w:hAnsiTheme="majorHAnsi" w:cstheme="majorHAnsi"/>
        </w:rPr>
        <w:t>các</w:t>
      </w:r>
      <w:proofErr w:type="spellEnd"/>
      <w:r w:rsidRPr="00D5653B">
        <w:rPr>
          <w:rFonts w:asciiTheme="majorHAnsi" w:hAnsiTheme="majorHAnsi" w:cstheme="majorHAnsi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framework</w:t>
      </w:r>
      <w:proofErr w:type="spellEnd"/>
      <w:r w:rsidRPr="00D5653B">
        <w:rPr>
          <w:rFonts w:asciiTheme="majorHAnsi" w:hAnsiTheme="majorHAnsi" w:cstheme="majorHAnsi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hybrid</w:t>
      </w:r>
      <w:proofErr w:type="spellEnd"/>
      <w:r w:rsidRPr="00D5653B">
        <w:rPr>
          <w:rFonts w:asciiTheme="majorHAnsi" w:hAnsiTheme="majorHAnsi" w:cstheme="majorHAnsi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khác</w:t>
      </w:r>
      <w:proofErr w:type="spellEnd"/>
      <w:r w:rsidRPr="00D5653B">
        <w:rPr>
          <w:rFonts w:asciiTheme="majorHAnsi" w:hAnsiTheme="majorHAnsi" w:cstheme="majorHAnsi"/>
        </w:rPr>
        <w:t xml:space="preserve"> (</w:t>
      </w:r>
      <w:proofErr w:type="spellStart"/>
      <w:r w:rsidRPr="00D5653B">
        <w:rPr>
          <w:rFonts w:asciiTheme="majorHAnsi" w:hAnsiTheme="majorHAnsi" w:cstheme="majorHAnsi"/>
        </w:rPr>
        <w:t>viết</w:t>
      </w:r>
      <w:proofErr w:type="spellEnd"/>
      <w:r w:rsidRPr="00D5653B">
        <w:rPr>
          <w:rFonts w:asciiTheme="majorHAnsi" w:hAnsiTheme="majorHAnsi" w:cstheme="majorHAnsi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một</w:t>
      </w:r>
      <w:proofErr w:type="spellEnd"/>
      <w:r w:rsidRPr="00D5653B">
        <w:rPr>
          <w:rFonts w:asciiTheme="majorHAnsi" w:hAnsiTheme="majorHAnsi" w:cstheme="majorHAnsi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lần</w:t>
      </w:r>
      <w:proofErr w:type="spellEnd"/>
      <w:r w:rsidRPr="00D5653B">
        <w:rPr>
          <w:rFonts w:asciiTheme="majorHAnsi" w:hAnsiTheme="majorHAnsi" w:cstheme="majorHAnsi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triển</w:t>
      </w:r>
      <w:proofErr w:type="spellEnd"/>
      <w:r w:rsidRPr="00D5653B">
        <w:rPr>
          <w:rFonts w:asciiTheme="majorHAnsi" w:hAnsiTheme="majorHAnsi" w:cstheme="majorHAnsi"/>
        </w:rPr>
        <w:t xml:space="preserve"> khai </w:t>
      </w:r>
      <w:proofErr w:type="spellStart"/>
      <w:r w:rsidRPr="00D5653B">
        <w:rPr>
          <w:rFonts w:asciiTheme="majorHAnsi" w:hAnsiTheme="majorHAnsi" w:cstheme="majorHAnsi"/>
        </w:rPr>
        <w:t>nhiều</w:t>
      </w:r>
      <w:proofErr w:type="spellEnd"/>
      <w:r w:rsidRPr="00D5653B">
        <w:rPr>
          <w:rFonts w:asciiTheme="majorHAnsi" w:hAnsiTheme="majorHAnsi" w:cstheme="majorHAnsi"/>
        </w:rPr>
        <w:t xml:space="preserve"> nơi), </w:t>
      </w:r>
      <w:proofErr w:type="spellStart"/>
      <w:r w:rsidRPr="00D5653B">
        <w:rPr>
          <w:rFonts w:asciiTheme="majorHAnsi" w:hAnsiTheme="majorHAnsi" w:cstheme="majorHAnsi"/>
        </w:rPr>
        <w:t>React</w:t>
      </w:r>
      <w:proofErr w:type="spellEnd"/>
      <w:r w:rsidRPr="00D5653B">
        <w:rPr>
          <w:rFonts w:asciiTheme="majorHAnsi" w:hAnsiTheme="majorHAnsi" w:cstheme="majorHAnsi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native</w:t>
      </w:r>
      <w:proofErr w:type="spellEnd"/>
      <w:r w:rsidRPr="00D5653B">
        <w:rPr>
          <w:rFonts w:asciiTheme="majorHAnsi" w:hAnsiTheme="majorHAnsi" w:cstheme="majorHAnsi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tập</w:t>
      </w:r>
      <w:proofErr w:type="spellEnd"/>
      <w:r w:rsidRPr="00D5653B">
        <w:rPr>
          <w:rFonts w:asciiTheme="majorHAnsi" w:hAnsiTheme="majorHAnsi" w:cstheme="majorHAnsi"/>
        </w:rPr>
        <w:t xml:space="preserve"> trung </w:t>
      </w:r>
      <w:proofErr w:type="spellStart"/>
      <w:r w:rsidRPr="00D5653B">
        <w:rPr>
          <w:rFonts w:asciiTheme="majorHAnsi" w:hAnsiTheme="majorHAnsi" w:cstheme="majorHAnsi"/>
        </w:rPr>
        <w:t>vào</w:t>
      </w:r>
      <w:proofErr w:type="spellEnd"/>
      <w:r w:rsidRPr="00D5653B">
        <w:rPr>
          <w:rFonts w:asciiTheme="majorHAnsi" w:hAnsiTheme="majorHAnsi" w:cstheme="majorHAnsi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việc</w:t>
      </w:r>
      <w:proofErr w:type="spellEnd"/>
      <w:r w:rsidRPr="00D5653B">
        <w:rPr>
          <w:rFonts w:asciiTheme="majorHAnsi" w:hAnsiTheme="majorHAnsi" w:cstheme="majorHAnsi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một</w:t>
      </w:r>
      <w:proofErr w:type="spellEnd"/>
      <w:r w:rsidRPr="00D5653B">
        <w:rPr>
          <w:rFonts w:asciiTheme="majorHAnsi" w:hAnsiTheme="majorHAnsi" w:cstheme="majorHAnsi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lập</w:t>
      </w:r>
      <w:proofErr w:type="spellEnd"/>
      <w:r w:rsidRPr="00D5653B">
        <w:rPr>
          <w:rFonts w:asciiTheme="majorHAnsi" w:hAnsiTheme="majorHAnsi" w:cstheme="majorHAnsi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trình</w:t>
      </w:r>
      <w:proofErr w:type="spellEnd"/>
      <w:r w:rsidRPr="00D5653B">
        <w:rPr>
          <w:rFonts w:asciiTheme="majorHAnsi" w:hAnsiTheme="majorHAnsi" w:cstheme="majorHAnsi"/>
        </w:rPr>
        <w:t xml:space="preserve"> viên </w:t>
      </w:r>
      <w:proofErr w:type="spellStart"/>
      <w:r w:rsidRPr="00D5653B">
        <w:rPr>
          <w:rFonts w:asciiTheme="majorHAnsi" w:hAnsiTheme="majorHAnsi" w:cstheme="majorHAnsi"/>
        </w:rPr>
        <w:t>làm</w:t>
      </w:r>
      <w:proofErr w:type="spellEnd"/>
      <w:r w:rsidRPr="00D5653B">
        <w:rPr>
          <w:rFonts w:asciiTheme="majorHAnsi" w:hAnsiTheme="majorHAnsi" w:cstheme="majorHAnsi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việc</w:t>
      </w:r>
      <w:proofErr w:type="spellEnd"/>
      <w:r w:rsidRPr="00D5653B">
        <w:rPr>
          <w:rFonts w:asciiTheme="majorHAnsi" w:hAnsiTheme="majorHAnsi" w:cstheme="majorHAnsi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hiệu</w:t>
      </w:r>
      <w:proofErr w:type="spellEnd"/>
      <w:r w:rsidRPr="00D5653B">
        <w:rPr>
          <w:rFonts w:asciiTheme="majorHAnsi" w:hAnsiTheme="majorHAnsi" w:cstheme="majorHAnsi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quả</w:t>
      </w:r>
      <w:proofErr w:type="spellEnd"/>
      <w:r w:rsidRPr="00D5653B">
        <w:rPr>
          <w:rFonts w:asciiTheme="majorHAnsi" w:hAnsiTheme="majorHAnsi" w:cstheme="majorHAnsi"/>
        </w:rPr>
        <w:t xml:space="preserve"> trên môi </w:t>
      </w:r>
      <w:proofErr w:type="spellStart"/>
      <w:r w:rsidRPr="00D5653B">
        <w:rPr>
          <w:rFonts w:asciiTheme="majorHAnsi" w:hAnsiTheme="majorHAnsi" w:cstheme="majorHAnsi"/>
        </w:rPr>
        <w:t>trường</w:t>
      </w:r>
      <w:proofErr w:type="spellEnd"/>
      <w:r w:rsidRPr="00D5653B">
        <w:rPr>
          <w:rFonts w:asciiTheme="majorHAnsi" w:hAnsiTheme="majorHAnsi" w:cstheme="majorHAnsi"/>
        </w:rPr>
        <w:t xml:space="preserve"> đa </w:t>
      </w:r>
      <w:proofErr w:type="spellStart"/>
      <w:r w:rsidRPr="00D5653B">
        <w:rPr>
          <w:rFonts w:asciiTheme="majorHAnsi" w:hAnsiTheme="majorHAnsi" w:cstheme="majorHAnsi"/>
        </w:rPr>
        <w:t>nền</w:t>
      </w:r>
      <w:proofErr w:type="spellEnd"/>
      <w:r w:rsidRPr="00D5653B">
        <w:rPr>
          <w:rFonts w:asciiTheme="majorHAnsi" w:hAnsiTheme="majorHAnsi" w:cstheme="majorHAnsi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tảng</w:t>
      </w:r>
      <w:proofErr w:type="spellEnd"/>
      <w:r w:rsidRPr="00D5653B">
        <w:rPr>
          <w:rFonts w:asciiTheme="majorHAnsi" w:hAnsiTheme="majorHAnsi" w:cstheme="majorHAnsi"/>
        </w:rPr>
        <w:t xml:space="preserve"> như </w:t>
      </w:r>
      <w:proofErr w:type="spellStart"/>
      <w:r w:rsidRPr="00D5653B">
        <w:rPr>
          <w:rFonts w:asciiTheme="majorHAnsi" w:hAnsiTheme="majorHAnsi" w:cstheme="majorHAnsi"/>
        </w:rPr>
        <w:t>thế</w:t>
      </w:r>
      <w:proofErr w:type="spellEnd"/>
      <w:r w:rsidRPr="00D5653B">
        <w:rPr>
          <w:rFonts w:asciiTheme="majorHAnsi" w:hAnsiTheme="majorHAnsi" w:cstheme="majorHAnsi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nào</w:t>
      </w:r>
      <w:proofErr w:type="spellEnd"/>
    </w:p>
    <w:p w14:paraId="2B25678B" w14:textId="124DEE01" w:rsidR="00803EFB" w:rsidRPr="00D5653B" w:rsidRDefault="00803EFB" w:rsidP="000011EE">
      <w:pPr>
        <w:pStyle w:val="Heading3"/>
      </w:pPr>
      <w:bookmarkStart w:id="122" w:name="_Toc106804457"/>
      <w:bookmarkStart w:id="123" w:name="_Toc106811953"/>
      <w:bookmarkStart w:id="124" w:name="_Toc106818757"/>
      <w:proofErr w:type="spellStart"/>
      <w:r>
        <w:rPr>
          <w:lang w:val="en-US"/>
        </w:rPr>
        <w:t>Sử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dụng</w:t>
      </w:r>
      <w:proofErr w:type="spellEnd"/>
      <w:r>
        <w:rPr>
          <w:lang w:val="en-US"/>
        </w:rPr>
        <w:t xml:space="preserve"> </w:t>
      </w:r>
      <w:r w:rsidR="00F634BD">
        <w:rPr>
          <w:lang w:val="en-US"/>
        </w:rPr>
        <w:t xml:space="preserve">React Native </w:t>
      </w:r>
      <w:proofErr w:type="spellStart"/>
      <w:r>
        <w:rPr>
          <w:lang w:val="en-US"/>
        </w:rPr>
        <w:t>trong</w:t>
      </w:r>
      <w:proofErr w:type="spellEnd"/>
      <w:r>
        <w:rPr>
          <w:lang w:val="en-US"/>
        </w:rPr>
        <w:t xml:space="preserve"> Đồ </w:t>
      </w:r>
      <w:proofErr w:type="spellStart"/>
      <w:r w:rsidRPr="00F634BD">
        <w:t>án</w:t>
      </w:r>
      <w:proofErr w:type="spellEnd"/>
      <w:r w:rsidRPr="00D5653B">
        <w:t>?</w:t>
      </w:r>
      <w:bookmarkEnd w:id="122"/>
      <w:bookmarkEnd w:id="123"/>
      <w:bookmarkEnd w:id="124"/>
    </w:p>
    <w:p w14:paraId="0E197EC6" w14:textId="7363EF08" w:rsidR="00803EFB" w:rsidRPr="00D5653B" w:rsidRDefault="00803EFB" w:rsidP="00803EFB">
      <w:pPr>
        <w:ind w:right="1123" w:firstLine="450"/>
        <w:rPr>
          <w:rFonts w:asciiTheme="majorHAnsi" w:hAnsiTheme="majorHAnsi" w:cstheme="majorHAnsi"/>
          <w:lang w:val="en-US"/>
        </w:rPr>
      </w:pPr>
      <w:r w:rsidRPr="00D5653B">
        <w:rPr>
          <w:rFonts w:asciiTheme="majorHAnsi" w:hAnsiTheme="majorHAnsi" w:cstheme="majorHAnsi"/>
          <w:lang w:val="en-US"/>
        </w:rPr>
        <w:t xml:space="preserve">React native </w:t>
      </w:r>
      <w:proofErr w:type="spellStart"/>
      <w:r w:rsidRPr="00D5653B">
        <w:rPr>
          <w:rFonts w:asciiTheme="majorHAnsi" w:hAnsiTheme="majorHAnsi" w:cstheme="majorHAnsi"/>
          <w:lang w:val="en-US"/>
        </w:rPr>
        <w:t>có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những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ưu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điểm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tuyệt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vời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trong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việc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xây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dựng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app </w:t>
      </w:r>
      <w:proofErr w:type="spellStart"/>
      <w:r w:rsidRPr="00D5653B">
        <w:rPr>
          <w:rFonts w:asciiTheme="majorHAnsi" w:hAnsiTheme="majorHAnsi" w:cstheme="majorHAnsi"/>
          <w:lang w:val="en-US"/>
        </w:rPr>
        <w:t>như</w:t>
      </w:r>
      <w:proofErr w:type="spellEnd"/>
      <w:r w:rsidRPr="00D5653B">
        <w:rPr>
          <w:rFonts w:asciiTheme="majorHAnsi" w:hAnsiTheme="majorHAnsi" w:cstheme="majorHAnsi"/>
          <w:lang w:val="en-US"/>
        </w:rPr>
        <w:t>:</w:t>
      </w:r>
    </w:p>
    <w:p w14:paraId="03212350" w14:textId="5BD60848" w:rsidR="00803EFB" w:rsidRPr="00D5653B" w:rsidRDefault="00803EFB" w:rsidP="00803EFB">
      <w:pPr>
        <w:ind w:right="1123" w:firstLine="450"/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lang w:val="en-US"/>
        </w:rPr>
        <w:t>-</w:t>
      </w:r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Khả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năng </w:t>
      </w:r>
      <w:proofErr w:type="spellStart"/>
      <w:r w:rsidRPr="00D5653B">
        <w:rPr>
          <w:rFonts w:asciiTheme="majorHAnsi" w:hAnsiTheme="majorHAnsi" w:cstheme="majorHAnsi"/>
          <w:lang w:val="en-US"/>
        </w:rPr>
        <w:t>tái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sử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dụng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code và </w:t>
      </w:r>
      <w:proofErr w:type="spellStart"/>
      <w:r w:rsidRPr="00D5653B">
        <w:rPr>
          <w:rFonts w:asciiTheme="majorHAnsi" w:hAnsiTheme="majorHAnsi" w:cstheme="majorHAnsi"/>
          <w:lang w:val="en-US"/>
        </w:rPr>
        <w:t>các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components </w:t>
      </w:r>
      <w:proofErr w:type="spellStart"/>
      <w:r w:rsidRPr="00D5653B">
        <w:rPr>
          <w:rFonts w:asciiTheme="majorHAnsi" w:hAnsiTheme="majorHAnsi" w:cstheme="majorHAnsi"/>
          <w:lang w:val="en-US"/>
        </w:rPr>
        <w:t>đã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được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phát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triển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sẵn</w:t>
      </w:r>
      <w:proofErr w:type="spellEnd"/>
      <w:r w:rsidRPr="00D5653B">
        <w:rPr>
          <w:rFonts w:asciiTheme="majorHAnsi" w:hAnsiTheme="majorHAnsi" w:cstheme="majorHAnsi"/>
          <w:lang w:val="en-US"/>
        </w:rPr>
        <w:t>.</w:t>
      </w:r>
    </w:p>
    <w:p w14:paraId="29545C13" w14:textId="02C4A49C" w:rsidR="00803EFB" w:rsidRPr="00D5653B" w:rsidRDefault="00803EFB" w:rsidP="00803EFB">
      <w:pPr>
        <w:ind w:right="1123" w:firstLine="450"/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lang w:val="en-US"/>
        </w:rPr>
        <w:t>-</w:t>
      </w:r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Có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một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cộng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đồng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developers </w:t>
      </w:r>
      <w:proofErr w:type="spellStart"/>
      <w:r w:rsidRPr="00D5653B">
        <w:rPr>
          <w:rFonts w:asciiTheme="majorHAnsi" w:hAnsiTheme="majorHAnsi" w:cstheme="majorHAnsi"/>
          <w:lang w:val="en-US"/>
        </w:rPr>
        <w:t>hùng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hậu</w:t>
      </w:r>
      <w:proofErr w:type="spellEnd"/>
      <w:r w:rsidRPr="00D5653B">
        <w:rPr>
          <w:rFonts w:asciiTheme="majorHAnsi" w:hAnsiTheme="majorHAnsi" w:cstheme="majorHAnsi"/>
          <w:lang w:val="en-US"/>
        </w:rPr>
        <w:t>.</w:t>
      </w:r>
    </w:p>
    <w:p w14:paraId="245D1E99" w14:textId="05FADE5D" w:rsidR="00803EFB" w:rsidRPr="00D5653B" w:rsidRDefault="00803EFB" w:rsidP="00803EFB">
      <w:pPr>
        <w:ind w:right="1123" w:firstLine="450"/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lang w:val="en-US"/>
        </w:rPr>
        <w:t>-</w:t>
      </w:r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Sự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tuyệt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vời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của Live and Hot reloading. (</w:t>
      </w:r>
      <w:proofErr w:type="spellStart"/>
      <w:r w:rsidRPr="00D5653B">
        <w:rPr>
          <w:rFonts w:asciiTheme="majorHAnsi" w:hAnsiTheme="majorHAnsi" w:cstheme="majorHAnsi"/>
          <w:lang w:val="en-US"/>
        </w:rPr>
        <w:t>Bạn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sẽ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tiết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kiệm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được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cả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một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đống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thời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gian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nhìn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xcode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build và running app của </w:t>
      </w:r>
      <w:proofErr w:type="spellStart"/>
      <w:r w:rsidRPr="00D5653B">
        <w:rPr>
          <w:rFonts w:asciiTheme="majorHAnsi" w:hAnsiTheme="majorHAnsi" w:cstheme="majorHAnsi"/>
          <w:lang w:val="en-US"/>
        </w:rPr>
        <w:t>bạn</w:t>
      </w:r>
      <w:proofErr w:type="spellEnd"/>
      <w:r w:rsidRPr="00D5653B">
        <w:rPr>
          <w:rFonts w:asciiTheme="majorHAnsi" w:hAnsiTheme="majorHAnsi" w:cstheme="majorHAnsi"/>
          <w:lang w:val="en-US"/>
        </w:rPr>
        <w:t>)</w:t>
      </w:r>
    </w:p>
    <w:p w14:paraId="5B6A9E6F" w14:textId="3D5CFA15" w:rsidR="00BA5F52" w:rsidRPr="00803EFB" w:rsidRDefault="00803EFB" w:rsidP="00803EFB">
      <w:pPr>
        <w:ind w:right="1123" w:firstLine="450"/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lang w:val="en-US"/>
        </w:rPr>
        <w:t>-</w:t>
      </w:r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Tiết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kiệm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effort </w:t>
      </w:r>
      <w:proofErr w:type="spellStart"/>
      <w:r w:rsidRPr="00D5653B">
        <w:rPr>
          <w:rFonts w:asciiTheme="majorHAnsi" w:hAnsiTheme="majorHAnsi" w:cstheme="majorHAnsi"/>
          <w:lang w:val="en-US"/>
        </w:rPr>
        <w:t>khi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có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thể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code 1 </w:t>
      </w:r>
      <w:proofErr w:type="spellStart"/>
      <w:r w:rsidRPr="00D5653B">
        <w:rPr>
          <w:rFonts w:asciiTheme="majorHAnsi" w:hAnsiTheme="majorHAnsi" w:cstheme="majorHAnsi"/>
          <w:lang w:val="en-US"/>
        </w:rPr>
        <w:t>mà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có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thể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run </w:t>
      </w:r>
      <w:proofErr w:type="spellStart"/>
      <w:r w:rsidRPr="00D5653B">
        <w:rPr>
          <w:rFonts w:asciiTheme="majorHAnsi" w:hAnsiTheme="majorHAnsi" w:cstheme="majorHAnsi"/>
          <w:lang w:val="en-US"/>
        </w:rPr>
        <w:t>cho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cả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ios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và </w:t>
      </w:r>
      <w:r w:rsidRPr="00D5653B">
        <w:rPr>
          <w:rFonts w:asciiTheme="majorHAnsi" w:hAnsiTheme="majorHAnsi" w:cstheme="majorHAnsi"/>
          <w:lang w:val="en-US"/>
        </w:rPr>
        <w:lastRenderedPageBreak/>
        <w:t>android.</w:t>
      </w:r>
    </w:p>
    <w:p w14:paraId="26C5974A" w14:textId="0993C660" w:rsidR="00803EFB" w:rsidRPr="00803EFB" w:rsidRDefault="00803EFB" w:rsidP="00F634BD">
      <w:pPr>
        <w:pStyle w:val="Heading2"/>
      </w:pPr>
      <w:bookmarkStart w:id="125" w:name="_Toc106804458"/>
      <w:bookmarkStart w:id="126" w:name="_Toc106811954"/>
      <w:bookmarkStart w:id="127" w:name="_Toc106818758"/>
      <w:proofErr w:type="spellStart"/>
      <w:r w:rsidRPr="00803EFB">
        <w:t>NodeJS</w:t>
      </w:r>
      <w:bookmarkEnd w:id="125"/>
      <w:bookmarkEnd w:id="126"/>
      <w:bookmarkEnd w:id="127"/>
      <w:proofErr w:type="spellEnd"/>
    </w:p>
    <w:p w14:paraId="5700EB26" w14:textId="77777777" w:rsidR="00685326" w:rsidRDefault="00C6130A" w:rsidP="00471765">
      <w:pPr>
        <w:keepNext/>
        <w:ind w:left="720" w:right="1123" w:firstLine="720"/>
        <w:jc w:val="center"/>
      </w:pPr>
      <w:r w:rsidRPr="00D5653B">
        <w:rPr>
          <w:rFonts w:asciiTheme="majorHAnsi" w:hAnsiTheme="majorHAnsi" w:cstheme="majorHAnsi"/>
          <w:noProof/>
          <w:lang w:val="en-US"/>
        </w:rPr>
        <w:drawing>
          <wp:inline distT="0" distB="0" distL="0" distR="0" wp14:anchorId="784D8B95" wp14:editId="51F0C817">
            <wp:extent cx="2943225" cy="2875063"/>
            <wp:effectExtent l="0" t="0" r="0" b="1905"/>
            <wp:docPr id="3076" name="Picture 4" descr="salt.tikicdn.com/cache/400x400/ts/product/6f/5b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6" name="Picture 4" descr="salt.tikicdn.com/cache/400x400/ts/product/6f/5b...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9712" cy="2881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5AE6FFD" w14:textId="2D6793D3" w:rsidR="00FA07EC" w:rsidRDefault="00685326" w:rsidP="005F4135">
      <w:pPr>
        <w:pStyle w:val="Caption"/>
        <w:ind w:left="0"/>
        <w:jc w:val="center"/>
      </w:pPr>
      <w:bookmarkStart w:id="128" w:name="_Toc106818816"/>
      <w:proofErr w:type="spellStart"/>
      <w:r>
        <w:t>Hình</w:t>
      </w:r>
      <w:proofErr w:type="spellEnd"/>
      <w:r>
        <w:t xml:space="preserve">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2</w:t>
      </w:r>
      <w:r>
        <w:fldChar w:fldCharType="end"/>
      </w:r>
      <w:r>
        <w:t>.</w:t>
      </w:r>
      <w:r>
        <w:fldChar w:fldCharType="begin"/>
      </w:r>
      <w:r>
        <w:instrText xml:space="preserve"> SEQ Hình \* ARABIC \s 1 </w:instrText>
      </w:r>
      <w:r>
        <w:fldChar w:fldCharType="separate"/>
      </w:r>
      <w:r>
        <w:rPr>
          <w:noProof/>
        </w:rPr>
        <w:t>6</w:t>
      </w:r>
      <w:r>
        <w:fldChar w:fldCharType="end"/>
      </w:r>
      <w:r>
        <w:rPr>
          <w:lang w:val="en-US"/>
        </w:rPr>
        <w:t xml:space="preserve"> NodeJS</w:t>
      </w:r>
      <w:bookmarkEnd w:id="128"/>
    </w:p>
    <w:p w14:paraId="37BE7DEA" w14:textId="61508797" w:rsidR="00803EFB" w:rsidRPr="00D5653B" w:rsidRDefault="005715C4" w:rsidP="000011EE">
      <w:pPr>
        <w:pStyle w:val="Heading3"/>
      </w:pPr>
      <w:bookmarkStart w:id="129" w:name="_Toc106804459"/>
      <w:bookmarkStart w:id="130" w:name="_Toc106811955"/>
      <w:bookmarkStart w:id="131" w:name="_Toc106818759"/>
      <w:r>
        <w:rPr>
          <w:lang w:val="en-US"/>
        </w:rPr>
        <w:t>NodeJS</w:t>
      </w:r>
      <w:r w:rsidR="00803EFB">
        <w:rPr>
          <w:lang w:val="en-US"/>
        </w:rPr>
        <w:t xml:space="preserve"> </w:t>
      </w:r>
      <w:proofErr w:type="spellStart"/>
      <w:r w:rsidR="00803EFB">
        <w:rPr>
          <w:lang w:val="en-US"/>
        </w:rPr>
        <w:t>là</w:t>
      </w:r>
      <w:proofErr w:type="spellEnd"/>
      <w:r w:rsidR="00803EFB">
        <w:rPr>
          <w:lang w:val="en-US"/>
        </w:rPr>
        <w:t xml:space="preserve"> </w:t>
      </w:r>
      <w:proofErr w:type="spellStart"/>
      <w:r w:rsidR="00803EFB">
        <w:rPr>
          <w:lang w:val="en-US"/>
        </w:rPr>
        <w:t>gì</w:t>
      </w:r>
      <w:proofErr w:type="spellEnd"/>
      <w:r w:rsidR="00803EFB" w:rsidRPr="00D5653B">
        <w:t>?</w:t>
      </w:r>
      <w:bookmarkEnd w:id="129"/>
      <w:bookmarkEnd w:id="130"/>
      <w:bookmarkEnd w:id="131"/>
    </w:p>
    <w:p w14:paraId="0B171092" w14:textId="77777777" w:rsidR="00C6130A" w:rsidRPr="00D5653B" w:rsidRDefault="00C6130A" w:rsidP="00803EFB">
      <w:pPr>
        <w:ind w:right="1123" w:firstLine="450"/>
        <w:rPr>
          <w:rFonts w:asciiTheme="majorHAnsi" w:hAnsiTheme="majorHAnsi" w:cstheme="majorHAnsi"/>
          <w:lang w:val="en-US"/>
        </w:rPr>
      </w:pPr>
      <w:r w:rsidRPr="00D5653B">
        <w:rPr>
          <w:rFonts w:asciiTheme="majorHAnsi" w:hAnsiTheme="majorHAnsi" w:cstheme="majorHAnsi"/>
          <w:lang w:val="en-US"/>
        </w:rPr>
        <w:t xml:space="preserve">NodeJS </w:t>
      </w:r>
      <w:proofErr w:type="spellStart"/>
      <w:r w:rsidRPr="00D5653B">
        <w:rPr>
          <w:rFonts w:asciiTheme="majorHAnsi" w:hAnsiTheme="majorHAnsi" w:cstheme="majorHAnsi"/>
          <w:lang w:val="en-US"/>
        </w:rPr>
        <w:t>là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một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mã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nguồn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được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xây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dựng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dựa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trên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nền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tảng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Javascript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V8 Engine, </w:t>
      </w:r>
      <w:proofErr w:type="spellStart"/>
      <w:r w:rsidRPr="00D5653B">
        <w:rPr>
          <w:rFonts w:asciiTheme="majorHAnsi" w:hAnsiTheme="majorHAnsi" w:cstheme="majorHAnsi"/>
          <w:lang w:val="en-US"/>
        </w:rPr>
        <w:t>nó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được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sử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dụng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để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xây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dựng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các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ứng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dụng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web </w:t>
      </w:r>
      <w:proofErr w:type="spellStart"/>
      <w:r w:rsidRPr="00D5653B">
        <w:rPr>
          <w:rFonts w:asciiTheme="majorHAnsi" w:hAnsiTheme="majorHAnsi" w:cstheme="majorHAnsi"/>
          <w:lang w:val="en-US"/>
        </w:rPr>
        <w:t>như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các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trang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video clip, </w:t>
      </w:r>
      <w:proofErr w:type="spellStart"/>
      <w:r w:rsidRPr="00D5653B">
        <w:rPr>
          <w:rFonts w:asciiTheme="majorHAnsi" w:hAnsiTheme="majorHAnsi" w:cstheme="majorHAnsi"/>
          <w:lang w:val="en-US"/>
        </w:rPr>
        <w:t>các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forum và </w:t>
      </w:r>
      <w:proofErr w:type="spellStart"/>
      <w:r w:rsidRPr="00D5653B">
        <w:rPr>
          <w:rFonts w:asciiTheme="majorHAnsi" w:hAnsiTheme="majorHAnsi" w:cstheme="majorHAnsi"/>
          <w:lang w:val="en-US"/>
        </w:rPr>
        <w:t>đặc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biệt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là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trang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mạng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xã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hội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phạm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vi </w:t>
      </w:r>
      <w:proofErr w:type="spellStart"/>
      <w:r w:rsidRPr="00D5653B">
        <w:rPr>
          <w:rFonts w:asciiTheme="majorHAnsi" w:hAnsiTheme="majorHAnsi" w:cstheme="majorHAnsi"/>
          <w:lang w:val="en-US"/>
        </w:rPr>
        <w:t>hẹp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. NodeJS </w:t>
      </w:r>
      <w:proofErr w:type="spellStart"/>
      <w:r w:rsidRPr="00D5653B">
        <w:rPr>
          <w:rFonts w:asciiTheme="majorHAnsi" w:hAnsiTheme="majorHAnsi" w:cstheme="majorHAnsi"/>
          <w:lang w:val="en-US"/>
        </w:rPr>
        <w:t>là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một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mã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nguồn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mở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được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sử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dụng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rộng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bởi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hàng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ngàn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lập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trình </w:t>
      </w:r>
      <w:proofErr w:type="spellStart"/>
      <w:r w:rsidRPr="00D5653B">
        <w:rPr>
          <w:rFonts w:asciiTheme="majorHAnsi" w:hAnsiTheme="majorHAnsi" w:cstheme="majorHAnsi"/>
          <w:lang w:val="en-US"/>
        </w:rPr>
        <w:t>viên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trên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toàn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thế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giới</w:t>
      </w:r>
      <w:proofErr w:type="spellEnd"/>
      <w:r w:rsidRPr="00D5653B">
        <w:rPr>
          <w:rFonts w:asciiTheme="majorHAnsi" w:hAnsiTheme="majorHAnsi" w:cstheme="majorHAnsi"/>
          <w:lang w:val="en-US"/>
        </w:rPr>
        <w:t>.</w:t>
      </w:r>
    </w:p>
    <w:p w14:paraId="0EE3560F" w14:textId="77777777" w:rsidR="00C6130A" w:rsidRPr="00D5653B" w:rsidRDefault="00C6130A" w:rsidP="00803EFB">
      <w:pPr>
        <w:ind w:right="1123" w:firstLine="450"/>
        <w:rPr>
          <w:rFonts w:asciiTheme="majorHAnsi" w:hAnsiTheme="majorHAnsi" w:cstheme="majorHAnsi"/>
          <w:lang w:val="en-US"/>
        </w:rPr>
      </w:pPr>
      <w:r w:rsidRPr="00D5653B">
        <w:rPr>
          <w:rFonts w:asciiTheme="majorHAnsi" w:hAnsiTheme="majorHAnsi" w:cstheme="majorHAnsi"/>
          <w:lang w:val="en-US"/>
        </w:rPr>
        <w:t xml:space="preserve">NodeJS </w:t>
      </w:r>
      <w:proofErr w:type="spellStart"/>
      <w:r w:rsidRPr="00D5653B">
        <w:rPr>
          <w:rFonts w:asciiTheme="majorHAnsi" w:hAnsiTheme="majorHAnsi" w:cstheme="majorHAnsi"/>
          <w:lang w:val="en-US"/>
        </w:rPr>
        <w:t>có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thể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chạy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trên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nhiều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nền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tảng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hệ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điều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hành </w:t>
      </w:r>
      <w:proofErr w:type="spellStart"/>
      <w:r w:rsidRPr="00D5653B">
        <w:rPr>
          <w:rFonts w:asciiTheme="majorHAnsi" w:hAnsiTheme="majorHAnsi" w:cstheme="majorHAnsi"/>
          <w:lang w:val="en-US"/>
        </w:rPr>
        <w:t>khác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nhau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từ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WIndow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cho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tới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Linux, OS X </w:t>
      </w:r>
      <w:proofErr w:type="spellStart"/>
      <w:r w:rsidRPr="00D5653B">
        <w:rPr>
          <w:rFonts w:asciiTheme="majorHAnsi" w:hAnsiTheme="majorHAnsi" w:cstheme="majorHAnsi"/>
          <w:lang w:val="en-US"/>
        </w:rPr>
        <w:t>nên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đó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cũng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là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một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lợi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thế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. NodeJS </w:t>
      </w:r>
      <w:proofErr w:type="spellStart"/>
      <w:r w:rsidRPr="00D5653B">
        <w:rPr>
          <w:rFonts w:asciiTheme="majorHAnsi" w:hAnsiTheme="majorHAnsi" w:cstheme="majorHAnsi"/>
          <w:lang w:val="en-US"/>
        </w:rPr>
        <w:t>cung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cấp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các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thư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viện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phong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phú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ở </w:t>
      </w:r>
      <w:proofErr w:type="spellStart"/>
      <w:r w:rsidRPr="00D5653B">
        <w:rPr>
          <w:rFonts w:asciiTheme="majorHAnsi" w:hAnsiTheme="majorHAnsi" w:cstheme="majorHAnsi"/>
          <w:lang w:val="en-US"/>
        </w:rPr>
        <w:t>dạng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Javascript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Module </w:t>
      </w:r>
      <w:proofErr w:type="spellStart"/>
      <w:r w:rsidRPr="00D5653B">
        <w:rPr>
          <w:rFonts w:asciiTheme="majorHAnsi" w:hAnsiTheme="majorHAnsi" w:cstheme="majorHAnsi"/>
          <w:lang w:val="en-US"/>
        </w:rPr>
        <w:t>khác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nhau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giúp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đơn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giản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hóa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việc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lập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trình và </w:t>
      </w:r>
      <w:proofErr w:type="spellStart"/>
      <w:r w:rsidRPr="00D5653B">
        <w:rPr>
          <w:rFonts w:asciiTheme="majorHAnsi" w:hAnsiTheme="majorHAnsi" w:cstheme="majorHAnsi"/>
          <w:lang w:val="en-US"/>
        </w:rPr>
        <w:t>giảm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thời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gian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ở </w:t>
      </w:r>
      <w:proofErr w:type="spellStart"/>
      <w:r w:rsidRPr="00D5653B">
        <w:rPr>
          <w:rFonts w:asciiTheme="majorHAnsi" w:hAnsiTheme="majorHAnsi" w:cstheme="majorHAnsi"/>
          <w:lang w:val="en-US"/>
        </w:rPr>
        <w:t>mức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thấp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nhất</w:t>
      </w:r>
      <w:proofErr w:type="spellEnd"/>
      <w:r w:rsidRPr="00D5653B">
        <w:rPr>
          <w:rFonts w:asciiTheme="majorHAnsi" w:hAnsiTheme="majorHAnsi" w:cstheme="majorHAnsi"/>
          <w:lang w:val="en-US"/>
        </w:rPr>
        <w:t>.</w:t>
      </w:r>
    </w:p>
    <w:p w14:paraId="13B0872A" w14:textId="47D23F5B" w:rsidR="00803EFB" w:rsidRPr="00D5653B" w:rsidRDefault="00803EFB" w:rsidP="000011EE">
      <w:pPr>
        <w:pStyle w:val="Heading3"/>
      </w:pPr>
      <w:bookmarkStart w:id="132" w:name="_Toc106804460"/>
      <w:bookmarkStart w:id="133" w:name="_Toc106811956"/>
      <w:bookmarkStart w:id="134" w:name="_Toc106818760"/>
      <w:proofErr w:type="spellStart"/>
      <w:r>
        <w:rPr>
          <w:lang w:val="en-US"/>
        </w:rPr>
        <w:t>Sử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dụng</w:t>
      </w:r>
      <w:proofErr w:type="spellEnd"/>
      <w:r>
        <w:rPr>
          <w:lang w:val="en-US"/>
        </w:rPr>
        <w:t xml:space="preserve"> NodeJS </w:t>
      </w:r>
      <w:proofErr w:type="spellStart"/>
      <w:r>
        <w:rPr>
          <w:lang w:val="en-US"/>
        </w:rPr>
        <w:t>trong</w:t>
      </w:r>
      <w:proofErr w:type="spellEnd"/>
      <w:r>
        <w:rPr>
          <w:lang w:val="en-US"/>
        </w:rPr>
        <w:t xml:space="preserve"> Đồ </w:t>
      </w:r>
      <w:proofErr w:type="spellStart"/>
      <w:r>
        <w:rPr>
          <w:lang w:val="en-US"/>
        </w:rPr>
        <w:t>án</w:t>
      </w:r>
      <w:proofErr w:type="spellEnd"/>
      <w:r w:rsidRPr="00D5653B">
        <w:t>?</w:t>
      </w:r>
      <w:bookmarkEnd w:id="132"/>
      <w:bookmarkEnd w:id="133"/>
      <w:bookmarkEnd w:id="134"/>
    </w:p>
    <w:p w14:paraId="56FA179E" w14:textId="71D86F18" w:rsidR="00C6130A" w:rsidRPr="00D5653B" w:rsidRDefault="00C6130A" w:rsidP="00803EFB">
      <w:pPr>
        <w:ind w:right="1123" w:firstLine="450"/>
        <w:rPr>
          <w:rFonts w:asciiTheme="majorHAnsi" w:hAnsiTheme="majorHAnsi" w:cstheme="majorHAnsi"/>
          <w:lang w:val="en-US"/>
        </w:rPr>
      </w:pPr>
      <w:proofErr w:type="spellStart"/>
      <w:r w:rsidRPr="00D5653B">
        <w:rPr>
          <w:rFonts w:asciiTheme="majorHAnsi" w:hAnsiTheme="majorHAnsi" w:cstheme="majorHAnsi"/>
          <w:b/>
          <w:lang w:val="en-US"/>
        </w:rPr>
        <w:t>Bất</w:t>
      </w:r>
      <w:proofErr w:type="spellEnd"/>
      <w:r w:rsidRPr="00D5653B">
        <w:rPr>
          <w:rFonts w:asciiTheme="majorHAnsi" w:hAnsiTheme="majorHAnsi" w:cstheme="majorHAnsi"/>
          <w:b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b/>
          <w:lang w:val="en-US"/>
        </w:rPr>
        <w:t>đồng</w:t>
      </w:r>
      <w:proofErr w:type="spellEnd"/>
      <w:r w:rsidRPr="00D5653B">
        <w:rPr>
          <w:rFonts w:asciiTheme="majorHAnsi" w:hAnsiTheme="majorHAnsi" w:cstheme="majorHAnsi"/>
          <w:b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b/>
          <w:lang w:val="en-US"/>
        </w:rPr>
        <w:t>bộ</w:t>
      </w:r>
      <w:proofErr w:type="spellEnd"/>
      <w:r w:rsidRPr="00D5653B">
        <w:rPr>
          <w:rFonts w:asciiTheme="majorHAnsi" w:hAnsiTheme="majorHAnsi" w:cstheme="majorHAnsi"/>
          <w:b/>
          <w:lang w:val="en-US"/>
        </w:rPr>
        <w:t xml:space="preserve"> và </w:t>
      </w:r>
      <w:proofErr w:type="spellStart"/>
      <w:r w:rsidRPr="00D5653B">
        <w:rPr>
          <w:rFonts w:asciiTheme="majorHAnsi" w:hAnsiTheme="majorHAnsi" w:cstheme="majorHAnsi"/>
          <w:b/>
          <w:lang w:val="en-US"/>
        </w:rPr>
        <w:t>phát</w:t>
      </w:r>
      <w:proofErr w:type="spellEnd"/>
      <w:r w:rsidRPr="00D5653B">
        <w:rPr>
          <w:rFonts w:asciiTheme="majorHAnsi" w:hAnsiTheme="majorHAnsi" w:cstheme="majorHAnsi"/>
          <w:b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b/>
          <w:lang w:val="en-US"/>
        </w:rPr>
        <w:t>sinh</w:t>
      </w:r>
      <w:proofErr w:type="spellEnd"/>
      <w:r w:rsidRPr="00D5653B">
        <w:rPr>
          <w:rFonts w:asciiTheme="majorHAnsi" w:hAnsiTheme="majorHAnsi" w:cstheme="majorHAnsi"/>
          <w:b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b/>
          <w:lang w:val="en-US"/>
        </w:rPr>
        <w:t>sự</w:t>
      </w:r>
      <w:proofErr w:type="spellEnd"/>
      <w:r w:rsidRPr="00D5653B">
        <w:rPr>
          <w:rFonts w:asciiTheme="majorHAnsi" w:hAnsiTheme="majorHAnsi" w:cstheme="majorHAnsi"/>
          <w:b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b/>
          <w:lang w:val="en-US"/>
        </w:rPr>
        <w:t>kiện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(Non-blocking and Event Driven): </w:t>
      </w:r>
      <w:proofErr w:type="spellStart"/>
      <w:r w:rsidRPr="00D5653B">
        <w:rPr>
          <w:rFonts w:asciiTheme="majorHAnsi" w:hAnsiTheme="majorHAnsi" w:cstheme="majorHAnsi"/>
          <w:lang w:val="en-US"/>
        </w:rPr>
        <w:t>Tất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các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các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APIs của </w:t>
      </w:r>
      <w:proofErr w:type="spellStart"/>
      <w:r w:rsidRPr="00D5653B">
        <w:rPr>
          <w:rFonts w:asciiTheme="majorHAnsi" w:hAnsiTheme="majorHAnsi" w:cstheme="majorHAnsi"/>
          <w:lang w:val="en-US"/>
        </w:rPr>
        <w:t>thư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viện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Node.js </w:t>
      </w:r>
      <w:proofErr w:type="spellStart"/>
      <w:r w:rsidRPr="00D5653B">
        <w:rPr>
          <w:rFonts w:asciiTheme="majorHAnsi" w:hAnsiTheme="majorHAnsi" w:cstheme="majorHAnsi"/>
          <w:lang w:val="en-US"/>
        </w:rPr>
        <w:t>đều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bất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đồng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bộ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(non-blocking), NodeJS </w:t>
      </w:r>
      <w:proofErr w:type="spellStart"/>
      <w:r w:rsidRPr="00D5653B">
        <w:rPr>
          <w:rFonts w:asciiTheme="majorHAnsi" w:hAnsiTheme="majorHAnsi" w:cstheme="majorHAnsi"/>
          <w:lang w:val="en-US"/>
        </w:rPr>
        <w:t>không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cần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đợi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một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API </w:t>
      </w:r>
      <w:proofErr w:type="spellStart"/>
      <w:r w:rsidRPr="00D5653B">
        <w:rPr>
          <w:rFonts w:asciiTheme="majorHAnsi" w:hAnsiTheme="majorHAnsi" w:cstheme="majorHAnsi"/>
          <w:lang w:val="en-US"/>
        </w:rPr>
        <w:t>trả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về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dữ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liệu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. Server </w:t>
      </w:r>
      <w:proofErr w:type="spellStart"/>
      <w:r w:rsidRPr="00D5653B">
        <w:rPr>
          <w:rFonts w:asciiTheme="majorHAnsi" w:hAnsiTheme="majorHAnsi" w:cstheme="majorHAnsi"/>
          <w:lang w:val="en-US"/>
        </w:rPr>
        <w:t>chuyển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sang </w:t>
      </w:r>
      <w:proofErr w:type="spellStart"/>
      <w:r w:rsidRPr="00D5653B">
        <w:rPr>
          <w:rFonts w:asciiTheme="majorHAnsi" w:hAnsiTheme="majorHAnsi" w:cstheme="majorHAnsi"/>
          <w:lang w:val="en-US"/>
        </w:rPr>
        <w:t>một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API </w:t>
      </w:r>
      <w:proofErr w:type="spellStart"/>
      <w:r w:rsidRPr="00D5653B">
        <w:rPr>
          <w:rFonts w:asciiTheme="majorHAnsi" w:hAnsiTheme="majorHAnsi" w:cstheme="majorHAnsi"/>
          <w:lang w:val="en-US"/>
        </w:rPr>
        <w:t>khác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sau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khi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gọi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nó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và </w:t>
      </w:r>
      <w:proofErr w:type="spellStart"/>
      <w:r w:rsidRPr="00D5653B">
        <w:rPr>
          <w:rFonts w:asciiTheme="majorHAnsi" w:hAnsiTheme="majorHAnsi" w:cstheme="majorHAnsi"/>
          <w:lang w:val="en-US"/>
        </w:rPr>
        <w:t>có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cơ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chế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riêng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để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gửi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thông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báo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và </w:t>
      </w:r>
      <w:proofErr w:type="spellStart"/>
      <w:r w:rsidRPr="00D5653B">
        <w:rPr>
          <w:rFonts w:asciiTheme="majorHAnsi" w:hAnsiTheme="majorHAnsi" w:cstheme="majorHAnsi"/>
          <w:lang w:val="en-US"/>
        </w:rPr>
        <w:t>nhận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phản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hồi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về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các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hoạt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động của Node.js và API </w:t>
      </w:r>
      <w:proofErr w:type="spellStart"/>
      <w:r w:rsidRPr="00D5653B">
        <w:rPr>
          <w:rFonts w:asciiTheme="majorHAnsi" w:hAnsiTheme="majorHAnsi" w:cstheme="majorHAnsi"/>
          <w:lang w:val="en-US"/>
        </w:rPr>
        <w:t>đã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gọi</w:t>
      </w:r>
      <w:proofErr w:type="spellEnd"/>
      <w:r w:rsidRPr="00D5653B">
        <w:rPr>
          <w:rFonts w:asciiTheme="majorHAnsi" w:hAnsiTheme="majorHAnsi" w:cstheme="majorHAnsi"/>
          <w:lang w:val="en-US"/>
        </w:rPr>
        <w:t>.</w:t>
      </w:r>
    </w:p>
    <w:p w14:paraId="78A81C3F" w14:textId="56C74956" w:rsidR="00C6130A" w:rsidRPr="00D5653B" w:rsidRDefault="00C6130A" w:rsidP="00803EFB">
      <w:pPr>
        <w:ind w:right="1123" w:firstLine="450"/>
        <w:rPr>
          <w:rFonts w:asciiTheme="majorHAnsi" w:hAnsiTheme="majorHAnsi" w:cstheme="majorHAnsi"/>
          <w:lang w:val="en-US"/>
        </w:rPr>
      </w:pPr>
      <w:proofErr w:type="spellStart"/>
      <w:r w:rsidRPr="00D5653B">
        <w:rPr>
          <w:rFonts w:asciiTheme="majorHAnsi" w:hAnsiTheme="majorHAnsi" w:cstheme="majorHAnsi"/>
          <w:b/>
          <w:lang w:val="en-US"/>
        </w:rPr>
        <w:t>Tốc</w:t>
      </w:r>
      <w:proofErr w:type="spellEnd"/>
      <w:r w:rsidRPr="00D5653B">
        <w:rPr>
          <w:rFonts w:asciiTheme="majorHAnsi" w:hAnsiTheme="majorHAnsi" w:cstheme="majorHAnsi"/>
          <w:b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b/>
          <w:lang w:val="en-US"/>
        </w:rPr>
        <w:t>độ</w:t>
      </w:r>
      <w:proofErr w:type="spellEnd"/>
      <w:r w:rsidRPr="00D5653B">
        <w:rPr>
          <w:rFonts w:asciiTheme="majorHAnsi" w:hAnsiTheme="majorHAnsi" w:cstheme="majorHAnsi"/>
          <w:b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b/>
          <w:lang w:val="en-US"/>
        </w:rPr>
        <w:t>nhanh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:  Phần core </w:t>
      </w:r>
      <w:proofErr w:type="spellStart"/>
      <w:r w:rsidRPr="00D5653B">
        <w:rPr>
          <w:rFonts w:asciiTheme="majorHAnsi" w:hAnsiTheme="majorHAnsi" w:cstheme="majorHAnsi"/>
          <w:lang w:val="en-US"/>
        </w:rPr>
        <w:t>phía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dưới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được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viết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gần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như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toàn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bộ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bằng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r w:rsidRPr="00D5653B">
        <w:rPr>
          <w:rFonts w:asciiTheme="majorHAnsi" w:hAnsiTheme="majorHAnsi" w:cstheme="majorHAnsi"/>
          <w:lang w:val="en-US"/>
        </w:rPr>
        <w:lastRenderedPageBreak/>
        <w:t xml:space="preserve">C++ kết </w:t>
      </w:r>
      <w:proofErr w:type="spellStart"/>
      <w:r w:rsidRPr="00D5653B">
        <w:rPr>
          <w:rFonts w:asciiTheme="majorHAnsi" w:hAnsiTheme="majorHAnsi" w:cstheme="majorHAnsi"/>
          <w:lang w:val="en-US"/>
        </w:rPr>
        <w:t>hợp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Chrome V8 Engine </w:t>
      </w:r>
      <w:proofErr w:type="spellStart"/>
      <w:r w:rsidRPr="00D5653B">
        <w:rPr>
          <w:rFonts w:asciiTheme="majorHAnsi" w:hAnsiTheme="majorHAnsi" w:cstheme="majorHAnsi"/>
          <w:lang w:val="en-US"/>
        </w:rPr>
        <w:t>nên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tốc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độ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xử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lý </w:t>
      </w:r>
      <w:proofErr w:type="spellStart"/>
      <w:r w:rsidRPr="00D5653B">
        <w:rPr>
          <w:rFonts w:asciiTheme="majorHAnsi" w:hAnsiTheme="majorHAnsi" w:cstheme="majorHAnsi"/>
          <w:lang w:val="en-US"/>
        </w:rPr>
        <w:t>công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việc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của Node.js </w:t>
      </w:r>
      <w:proofErr w:type="spellStart"/>
      <w:r w:rsidRPr="00D5653B">
        <w:rPr>
          <w:rFonts w:asciiTheme="majorHAnsi" w:hAnsiTheme="majorHAnsi" w:cstheme="majorHAnsi"/>
          <w:lang w:val="en-US"/>
        </w:rPr>
        <w:t>cực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nhanh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, </w:t>
      </w:r>
      <w:proofErr w:type="spellStart"/>
      <w:r w:rsidRPr="00D5653B">
        <w:rPr>
          <w:rFonts w:asciiTheme="majorHAnsi" w:hAnsiTheme="majorHAnsi" w:cstheme="majorHAnsi"/>
          <w:lang w:val="en-US"/>
        </w:rPr>
        <w:t>nhưng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vẫn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đảm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bảo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được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tính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chuẩn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xác</w:t>
      </w:r>
      <w:proofErr w:type="spellEnd"/>
      <w:r w:rsidRPr="00D5653B">
        <w:rPr>
          <w:rFonts w:asciiTheme="majorHAnsi" w:hAnsiTheme="majorHAnsi" w:cstheme="majorHAnsi"/>
          <w:lang w:val="en-US"/>
        </w:rPr>
        <w:t>.</w:t>
      </w:r>
    </w:p>
    <w:p w14:paraId="64508243" w14:textId="48619A8A" w:rsidR="00C6130A" w:rsidRPr="00D5653B" w:rsidRDefault="00C6130A" w:rsidP="00803EFB">
      <w:pPr>
        <w:ind w:right="1123" w:firstLine="450"/>
        <w:rPr>
          <w:rFonts w:asciiTheme="majorHAnsi" w:hAnsiTheme="majorHAnsi" w:cstheme="majorHAnsi"/>
          <w:lang w:val="en-US"/>
        </w:rPr>
      </w:pPr>
      <w:proofErr w:type="spellStart"/>
      <w:r w:rsidRPr="00D5653B">
        <w:rPr>
          <w:rFonts w:asciiTheme="majorHAnsi" w:hAnsiTheme="majorHAnsi" w:cstheme="majorHAnsi"/>
          <w:b/>
          <w:lang w:val="en-US"/>
        </w:rPr>
        <w:t>Đơn</w:t>
      </w:r>
      <w:proofErr w:type="spellEnd"/>
      <w:r w:rsidRPr="00D5653B">
        <w:rPr>
          <w:rFonts w:asciiTheme="majorHAnsi" w:hAnsiTheme="majorHAnsi" w:cstheme="majorHAnsi"/>
          <w:b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b/>
          <w:lang w:val="en-US"/>
        </w:rPr>
        <w:t>giản</w:t>
      </w:r>
      <w:proofErr w:type="spellEnd"/>
      <w:r w:rsidRPr="00D5653B">
        <w:rPr>
          <w:rFonts w:asciiTheme="majorHAnsi" w:hAnsiTheme="majorHAnsi" w:cstheme="majorHAnsi"/>
          <w:b/>
          <w:lang w:val="en-US"/>
        </w:rPr>
        <w:t xml:space="preserve"> – </w:t>
      </w:r>
      <w:proofErr w:type="spellStart"/>
      <w:r w:rsidRPr="00D5653B">
        <w:rPr>
          <w:rFonts w:asciiTheme="majorHAnsi" w:hAnsiTheme="majorHAnsi" w:cstheme="majorHAnsi"/>
          <w:b/>
          <w:lang w:val="en-US"/>
        </w:rPr>
        <w:t>Hiệu</w:t>
      </w:r>
      <w:proofErr w:type="spellEnd"/>
      <w:r w:rsidRPr="00D5653B">
        <w:rPr>
          <w:rFonts w:asciiTheme="majorHAnsi" w:hAnsiTheme="majorHAnsi" w:cstheme="majorHAnsi"/>
          <w:b/>
          <w:lang w:val="en-US"/>
        </w:rPr>
        <w:t xml:space="preserve"> năng </w:t>
      </w:r>
      <w:proofErr w:type="spellStart"/>
      <w:r w:rsidRPr="00D5653B">
        <w:rPr>
          <w:rFonts w:asciiTheme="majorHAnsi" w:hAnsiTheme="majorHAnsi" w:cstheme="majorHAnsi"/>
          <w:b/>
          <w:lang w:val="en-US"/>
        </w:rPr>
        <w:t>cao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: Node.js </w:t>
      </w:r>
      <w:proofErr w:type="spellStart"/>
      <w:r w:rsidRPr="00D5653B">
        <w:rPr>
          <w:rFonts w:asciiTheme="majorHAnsi" w:hAnsiTheme="majorHAnsi" w:cstheme="majorHAnsi"/>
          <w:lang w:val="en-US"/>
        </w:rPr>
        <w:t>sử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dụng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một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mô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hình </w:t>
      </w:r>
      <w:proofErr w:type="spellStart"/>
      <w:r w:rsidRPr="00D5653B">
        <w:rPr>
          <w:rFonts w:asciiTheme="majorHAnsi" w:hAnsiTheme="majorHAnsi" w:cstheme="majorHAnsi"/>
          <w:lang w:val="en-US"/>
        </w:rPr>
        <w:t>luồng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đơn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luồng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(single thread) và </w:t>
      </w:r>
      <w:proofErr w:type="spellStart"/>
      <w:r w:rsidRPr="00D5653B">
        <w:rPr>
          <w:rFonts w:asciiTheme="majorHAnsi" w:hAnsiTheme="majorHAnsi" w:cstheme="majorHAnsi"/>
          <w:lang w:val="en-US"/>
        </w:rPr>
        <w:t>các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sự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kiện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lặp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(event-loop). </w:t>
      </w:r>
      <w:proofErr w:type="spellStart"/>
      <w:r w:rsidRPr="00D5653B">
        <w:rPr>
          <w:rFonts w:asciiTheme="majorHAnsi" w:hAnsiTheme="majorHAnsi" w:cstheme="majorHAnsi"/>
          <w:lang w:val="en-US"/>
        </w:rPr>
        <w:t>Cơ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chế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sự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kiện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cho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phép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phía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Server </w:t>
      </w:r>
      <w:proofErr w:type="spellStart"/>
      <w:r w:rsidRPr="00D5653B">
        <w:rPr>
          <w:rFonts w:asciiTheme="majorHAnsi" w:hAnsiTheme="majorHAnsi" w:cstheme="majorHAnsi"/>
          <w:lang w:val="en-US"/>
        </w:rPr>
        <w:t>trả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về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phản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hồi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theo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non-blocking, </w:t>
      </w:r>
      <w:proofErr w:type="spellStart"/>
      <w:r w:rsidRPr="00D5653B">
        <w:rPr>
          <w:rFonts w:asciiTheme="majorHAnsi" w:hAnsiTheme="majorHAnsi" w:cstheme="majorHAnsi"/>
          <w:lang w:val="en-US"/>
        </w:rPr>
        <w:t>đồng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thời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tăng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hiệu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quả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sử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dụng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. </w:t>
      </w:r>
      <w:proofErr w:type="spellStart"/>
      <w:r w:rsidRPr="00D5653B">
        <w:rPr>
          <w:rFonts w:asciiTheme="majorHAnsi" w:hAnsiTheme="majorHAnsi" w:cstheme="majorHAnsi"/>
          <w:lang w:val="en-US"/>
        </w:rPr>
        <w:t>Các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luồng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đơn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cung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cấp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dịch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vụ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cho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nhiều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request </w:t>
      </w:r>
      <w:proofErr w:type="spellStart"/>
      <w:r w:rsidRPr="00D5653B">
        <w:rPr>
          <w:rFonts w:asciiTheme="majorHAnsi" w:hAnsiTheme="majorHAnsi" w:cstheme="majorHAnsi"/>
          <w:lang w:val="en-US"/>
        </w:rPr>
        <w:t>hơn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hẳn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Server </w:t>
      </w:r>
      <w:proofErr w:type="spellStart"/>
      <w:r w:rsidRPr="00D5653B">
        <w:rPr>
          <w:rFonts w:asciiTheme="majorHAnsi" w:hAnsiTheme="majorHAnsi" w:cstheme="majorHAnsi"/>
          <w:lang w:val="en-US"/>
        </w:rPr>
        <w:t>truyền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thống</w:t>
      </w:r>
      <w:proofErr w:type="spellEnd"/>
      <w:r w:rsidRPr="00D5653B">
        <w:rPr>
          <w:rFonts w:asciiTheme="majorHAnsi" w:hAnsiTheme="majorHAnsi" w:cstheme="majorHAnsi"/>
          <w:lang w:val="en-US"/>
        </w:rPr>
        <w:t>.</w:t>
      </w:r>
    </w:p>
    <w:p w14:paraId="7FA23B66" w14:textId="038C667F" w:rsidR="00C6130A" w:rsidRPr="00D5653B" w:rsidRDefault="00C6130A" w:rsidP="00803EFB">
      <w:pPr>
        <w:ind w:right="1123" w:firstLine="450"/>
        <w:rPr>
          <w:rFonts w:asciiTheme="majorHAnsi" w:hAnsiTheme="majorHAnsi" w:cstheme="majorHAnsi"/>
          <w:lang w:val="en-US"/>
        </w:rPr>
      </w:pPr>
      <w:proofErr w:type="spellStart"/>
      <w:r w:rsidRPr="00D5653B">
        <w:rPr>
          <w:rFonts w:asciiTheme="majorHAnsi" w:hAnsiTheme="majorHAnsi" w:cstheme="majorHAnsi"/>
          <w:b/>
          <w:lang w:val="en-US"/>
        </w:rPr>
        <w:t>Không</w:t>
      </w:r>
      <w:proofErr w:type="spellEnd"/>
      <w:r w:rsidRPr="00D5653B">
        <w:rPr>
          <w:rFonts w:asciiTheme="majorHAnsi" w:hAnsiTheme="majorHAnsi" w:cstheme="majorHAnsi"/>
          <w:b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b/>
          <w:lang w:val="en-US"/>
        </w:rPr>
        <w:t>lưu</w:t>
      </w:r>
      <w:proofErr w:type="spellEnd"/>
      <w:r w:rsidRPr="00D5653B">
        <w:rPr>
          <w:rFonts w:asciiTheme="majorHAnsi" w:hAnsiTheme="majorHAnsi" w:cstheme="majorHAnsi"/>
          <w:b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b/>
          <w:lang w:val="en-US"/>
        </w:rPr>
        <w:t>bộ</w:t>
      </w:r>
      <w:proofErr w:type="spellEnd"/>
      <w:r w:rsidRPr="00D5653B">
        <w:rPr>
          <w:rFonts w:asciiTheme="majorHAnsi" w:hAnsiTheme="majorHAnsi" w:cstheme="majorHAnsi"/>
          <w:b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b/>
          <w:lang w:val="en-US"/>
        </w:rPr>
        <w:t>nhớ</w:t>
      </w:r>
      <w:proofErr w:type="spellEnd"/>
      <w:r w:rsidRPr="00D5653B">
        <w:rPr>
          <w:rFonts w:asciiTheme="majorHAnsi" w:hAnsiTheme="majorHAnsi" w:cstheme="majorHAnsi"/>
          <w:b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b/>
          <w:lang w:val="en-US"/>
        </w:rPr>
        <w:t>đệm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(</w:t>
      </w:r>
      <w:proofErr w:type="spellStart"/>
      <w:r w:rsidRPr="00D5653B">
        <w:rPr>
          <w:rFonts w:asciiTheme="majorHAnsi" w:hAnsiTheme="majorHAnsi" w:cstheme="majorHAnsi"/>
          <w:lang w:val="en-US"/>
        </w:rPr>
        <w:t>non buffer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): </w:t>
      </w:r>
      <w:proofErr w:type="spellStart"/>
      <w:r w:rsidRPr="00D5653B">
        <w:rPr>
          <w:rFonts w:asciiTheme="majorHAnsi" w:hAnsiTheme="majorHAnsi" w:cstheme="majorHAnsi"/>
          <w:lang w:val="en-US"/>
        </w:rPr>
        <w:t>Nền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tảng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Node.js </w:t>
      </w:r>
      <w:proofErr w:type="spellStart"/>
      <w:r w:rsidRPr="00D5653B">
        <w:rPr>
          <w:rFonts w:asciiTheme="majorHAnsi" w:hAnsiTheme="majorHAnsi" w:cstheme="majorHAnsi"/>
          <w:lang w:val="en-US"/>
        </w:rPr>
        <w:t>không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có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vùng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nhớ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đệm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, </w:t>
      </w:r>
      <w:proofErr w:type="spellStart"/>
      <w:r w:rsidRPr="00D5653B">
        <w:rPr>
          <w:rFonts w:asciiTheme="majorHAnsi" w:hAnsiTheme="majorHAnsi" w:cstheme="majorHAnsi"/>
          <w:lang w:val="en-US"/>
        </w:rPr>
        <w:t>tức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không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cung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cấp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khả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năng </w:t>
      </w:r>
      <w:proofErr w:type="spellStart"/>
      <w:r w:rsidRPr="00D5653B">
        <w:rPr>
          <w:rFonts w:asciiTheme="majorHAnsi" w:hAnsiTheme="majorHAnsi" w:cstheme="majorHAnsi"/>
          <w:lang w:val="en-US"/>
        </w:rPr>
        <w:t>lưu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trữ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dữ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liệu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buffer.</w:t>
      </w:r>
    </w:p>
    <w:p w14:paraId="5B4D6A03" w14:textId="629DB8FA" w:rsidR="00803EFB" w:rsidRPr="00803EFB" w:rsidRDefault="00803EFB" w:rsidP="00F634BD">
      <w:pPr>
        <w:pStyle w:val="Heading2"/>
      </w:pPr>
      <w:bookmarkStart w:id="135" w:name="_Toc106804464"/>
      <w:bookmarkStart w:id="136" w:name="_Toc106811957"/>
      <w:bookmarkStart w:id="137" w:name="_Toc106818761"/>
      <w:proofErr w:type="spellStart"/>
      <w:r w:rsidRPr="00803EFB">
        <w:t>Visual</w:t>
      </w:r>
      <w:proofErr w:type="spellEnd"/>
      <w:r w:rsidRPr="00803EFB">
        <w:t xml:space="preserve"> </w:t>
      </w:r>
      <w:proofErr w:type="spellStart"/>
      <w:r w:rsidRPr="00803EFB">
        <w:t>Studio</w:t>
      </w:r>
      <w:proofErr w:type="spellEnd"/>
      <w:r w:rsidRPr="00803EFB">
        <w:t xml:space="preserve"> </w:t>
      </w:r>
      <w:proofErr w:type="spellStart"/>
      <w:r w:rsidRPr="00803EFB">
        <w:t>Code</w:t>
      </w:r>
      <w:bookmarkEnd w:id="135"/>
      <w:bookmarkEnd w:id="136"/>
      <w:bookmarkEnd w:id="137"/>
      <w:proofErr w:type="spellEnd"/>
    </w:p>
    <w:p w14:paraId="22817234" w14:textId="77777777" w:rsidR="006939F3" w:rsidRDefault="00C6130A" w:rsidP="006939F3">
      <w:pPr>
        <w:keepNext/>
        <w:ind w:left="1411" w:right="1123" w:firstLine="1379"/>
      </w:pPr>
      <w:r w:rsidRPr="00D5653B">
        <w:rPr>
          <w:rFonts w:asciiTheme="majorHAnsi" w:hAnsiTheme="majorHAnsi" w:cstheme="majorHAnsi"/>
          <w:noProof/>
          <w:lang w:val="en-US"/>
        </w:rPr>
        <w:drawing>
          <wp:inline distT="0" distB="0" distL="0" distR="0" wp14:anchorId="3F9A2FBD" wp14:editId="192628F3">
            <wp:extent cx="3471429" cy="1971675"/>
            <wp:effectExtent l="0" t="0" r="0" b="0"/>
            <wp:docPr id="19" name="Picture 19" descr="Visual Studio Code là gì? Lợi thế từ việc sử dụng Visual Studio Code - Blog  | Got It A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Visual Studio Code là gì? Lợi thế từ việc sử dụng Visual Studio Code - Blog  | Got It AI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8276" cy="19755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31AF82" w14:textId="0322E94F" w:rsidR="00FA07EC" w:rsidRDefault="006939F3" w:rsidP="006939F3">
      <w:pPr>
        <w:pStyle w:val="Caption"/>
        <w:ind w:left="0"/>
        <w:jc w:val="center"/>
      </w:pPr>
      <w:bookmarkStart w:id="138" w:name="_Toc106818817"/>
      <w:proofErr w:type="spellStart"/>
      <w:r>
        <w:t>Hình</w:t>
      </w:r>
      <w:proofErr w:type="spellEnd"/>
      <w:r>
        <w:t xml:space="preserve"> </w:t>
      </w:r>
      <w:r w:rsidR="00A74379">
        <w:fldChar w:fldCharType="begin"/>
      </w:r>
      <w:r w:rsidR="00A74379">
        <w:instrText xml:space="preserve"> STYLEREF 1 \s </w:instrText>
      </w:r>
      <w:r w:rsidR="00A74379">
        <w:fldChar w:fldCharType="separate"/>
      </w:r>
      <w:r w:rsidR="00A74379">
        <w:rPr>
          <w:noProof/>
        </w:rPr>
        <w:t>2</w:t>
      </w:r>
      <w:r w:rsidR="00A74379">
        <w:fldChar w:fldCharType="end"/>
      </w:r>
      <w:r w:rsidR="00A74379">
        <w:t>.</w:t>
      </w:r>
      <w:r w:rsidR="00A74379">
        <w:fldChar w:fldCharType="begin"/>
      </w:r>
      <w:r w:rsidR="00A74379">
        <w:instrText xml:space="preserve"> SEQ Hình \* ARABIC \s 1 </w:instrText>
      </w:r>
      <w:r w:rsidR="00A74379">
        <w:fldChar w:fldCharType="separate"/>
      </w:r>
      <w:r w:rsidR="00A74379">
        <w:rPr>
          <w:noProof/>
        </w:rPr>
        <w:t>7</w:t>
      </w:r>
      <w:r w:rsidR="00A74379">
        <w:fldChar w:fldCharType="end"/>
      </w:r>
      <w:r>
        <w:rPr>
          <w:lang w:val="en-US"/>
        </w:rPr>
        <w:t xml:space="preserve"> </w:t>
      </w:r>
      <w:proofErr w:type="spellStart"/>
      <w:r w:rsidRPr="00F24524">
        <w:t>Visual</w:t>
      </w:r>
      <w:proofErr w:type="spellEnd"/>
      <w:r w:rsidRPr="00F24524">
        <w:t xml:space="preserve"> </w:t>
      </w:r>
      <w:proofErr w:type="spellStart"/>
      <w:r w:rsidRPr="00F24524">
        <w:t>Studio</w:t>
      </w:r>
      <w:proofErr w:type="spellEnd"/>
      <w:r w:rsidRPr="00F24524">
        <w:t xml:space="preserve"> </w:t>
      </w:r>
      <w:proofErr w:type="spellStart"/>
      <w:r w:rsidRPr="00F24524">
        <w:t>Code</w:t>
      </w:r>
      <w:bookmarkEnd w:id="138"/>
      <w:proofErr w:type="spellEnd"/>
    </w:p>
    <w:p w14:paraId="458A2654" w14:textId="36F4B10C" w:rsidR="00711E0C" w:rsidRDefault="00FA07EC" w:rsidP="00B05C0A">
      <w:pPr>
        <w:pStyle w:val="Caption"/>
        <w:ind w:left="0"/>
        <w:jc w:val="center"/>
      </w:pPr>
      <w:bookmarkStart w:id="139" w:name="_Toc106804001"/>
      <w:r>
        <w:rPr>
          <w:lang w:val="en-US"/>
        </w:rPr>
        <w:t xml:space="preserve"> </w:t>
      </w:r>
      <w:bookmarkEnd w:id="139"/>
    </w:p>
    <w:p w14:paraId="2AAAF834" w14:textId="6224B1F1" w:rsidR="00803EFB" w:rsidRPr="00D5653B" w:rsidRDefault="00803EFB" w:rsidP="000011EE">
      <w:pPr>
        <w:pStyle w:val="Heading3"/>
      </w:pPr>
      <w:bookmarkStart w:id="140" w:name="_Toc106804465"/>
      <w:bookmarkStart w:id="141" w:name="_Toc106811958"/>
      <w:bookmarkStart w:id="142" w:name="_Toc106818762"/>
      <w:r>
        <w:rPr>
          <w:lang w:val="en-US"/>
        </w:rPr>
        <w:t xml:space="preserve">Visual </w:t>
      </w:r>
      <w:proofErr w:type="spellStart"/>
      <w:r w:rsidRPr="00F634BD">
        <w:t>Studio</w:t>
      </w:r>
      <w:proofErr w:type="spellEnd"/>
      <w:r>
        <w:rPr>
          <w:lang w:val="en-US"/>
        </w:rPr>
        <w:t xml:space="preserve"> Code </w:t>
      </w:r>
      <w:proofErr w:type="spellStart"/>
      <w:r>
        <w:rPr>
          <w:lang w:val="en-US"/>
        </w:rPr>
        <w:t>là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gì</w:t>
      </w:r>
      <w:proofErr w:type="spellEnd"/>
      <w:r w:rsidRPr="00D5653B">
        <w:t>?</w:t>
      </w:r>
      <w:bookmarkEnd w:id="140"/>
      <w:bookmarkEnd w:id="141"/>
      <w:bookmarkEnd w:id="142"/>
    </w:p>
    <w:p w14:paraId="14193314" w14:textId="77777777" w:rsidR="00C6130A" w:rsidRPr="00D5653B" w:rsidRDefault="00C6130A" w:rsidP="00B9073F">
      <w:pPr>
        <w:ind w:right="1123" w:firstLine="450"/>
        <w:jc w:val="both"/>
        <w:rPr>
          <w:rFonts w:asciiTheme="majorHAnsi" w:hAnsiTheme="majorHAnsi" w:cstheme="majorHAnsi"/>
          <w:lang w:val="en-US"/>
        </w:rPr>
      </w:pPr>
      <w:r w:rsidRPr="00D5653B">
        <w:rPr>
          <w:rFonts w:asciiTheme="majorHAnsi" w:hAnsiTheme="majorHAnsi" w:cstheme="majorHAnsi"/>
          <w:lang w:val="en-US"/>
        </w:rPr>
        <w:t xml:space="preserve">Visual Studio Code </w:t>
      </w:r>
      <w:proofErr w:type="spellStart"/>
      <w:r w:rsidRPr="00D5653B">
        <w:rPr>
          <w:rFonts w:asciiTheme="majorHAnsi" w:hAnsiTheme="majorHAnsi" w:cstheme="majorHAnsi"/>
          <w:lang w:val="en-US"/>
        </w:rPr>
        <w:t>là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một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trình </w:t>
      </w:r>
      <w:proofErr w:type="spellStart"/>
      <w:r w:rsidRPr="00D5653B">
        <w:rPr>
          <w:rFonts w:asciiTheme="majorHAnsi" w:hAnsiTheme="majorHAnsi" w:cstheme="majorHAnsi"/>
          <w:lang w:val="en-US"/>
        </w:rPr>
        <w:t>soạn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thảo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mã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nguồn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được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phát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triển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bởi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Microsoft </w:t>
      </w:r>
      <w:proofErr w:type="spellStart"/>
      <w:r w:rsidRPr="00D5653B">
        <w:rPr>
          <w:rFonts w:asciiTheme="majorHAnsi" w:hAnsiTheme="majorHAnsi" w:cstheme="majorHAnsi"/>
          <w:lang w:val="en-US"/>
        </w:rPr>
        <w:t>dành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cho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Windows, Linux và macOS. </w:t>
      </w:r>
      <w:proofErr w:type="spellStart"/>
      <w:r w:rsidRPr="00D5653B">
        <w:rPr>
          <w:rFonts w:asciiTheme="majorHAnsi" w:hAnsiTheme="majorHAnsi" w:cstheme="majorHAnsi"/>
          <w:lang w:val="en-US"/>
        </w:rPr>
        <w:t>Nó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hỗ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trợ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chức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năng debug, </w:t>
      </w:r>
      <w:proofErr w:type="spellStart"/>
      <w:r w:rsidRPr="00D5653B">
        <w:rPr>
          <w:rFonts w:asciiTheme="majorHAnsi" w:hAnsiTheme="majorHAnsi" w:cstheme="majorHAnsi"/>
          <w:lang w:val="en-US"/>
        </w:rPr>
        <w:t>đi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kèm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với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Git, </w:t>
      </w:r>
      <w:proofErr w:type="spellStart"/>
      <w:r w:rsidRPr="00D5653B">
        <w:rPr>
          <w:rFonts w:asciiTheme="majorHAnsi" w:hAnsiTheme="majorHAnsi" w:cstheme="majorHAnsi"/>
          <w:lang w:val="en-US"/>
        </w:rPr>
        <w:t>có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chức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năng </w:t>
      </w:r>
      <w:proofErr w:type="spellStart"/>
      <w:r w:rsidRPr="00D5653B">
        <w:rPr>
          <w:rFonts w:asciiTheme="majorHAnsi" w:hAnsiTheme="majorHAnsi" w:cstheme="majorHAnsi"/>
          <w:lang w:val="en-US"/>
        </w:rPr>
        <w:t>nổi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bật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cú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pháp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(syntax highlighting), </w:t>
      </w:r>
      <w:proofErr w:type="spellStart"/>
      <w:r w:rsidRPr="00D5653B">
        <w:rPr>
          <w:rFonts w:asciiTheme="majorHAnsi" w:hAnsiTheme="majorHAnsi" w:cstheme="majorHAnsi"/>
          <w:lang w:val="en-US"/>
        </w:rPr>
        <w:t>tự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hoàn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thành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mã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thông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minh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, snippets, và </w:t>
      </w:r>
      <w:proofErr w:type="spellStart"/>
      <w:r w:rsidRPr="00D5653B">
        <w:rPr>
          <w:rFonts w:asciiTheme="majorHAnsi" w:hAnsiTheme="majorHAnsi" w:cstheme="majorHAnsi"/>
          <w:lang w:val="en-US"/>
        </w:rPr>
        <w:t>cải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tiến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mã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nguồn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. </w:t>
      </w:r>
      <w:proofErr w:type="spellStart"/>
      <w:r w:rsidRPr="00D5653B">
        <w:rPr>
          <w:rFonts w:asciiTheme="majorHAnsi" w:hAnsiTheme="majorHAnsi" w:cstheme="majorHAnsi"/>
          <w:lang w:val="en-US"/>
        </w:rPr>
        <w:t>Nó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cũng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cho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phép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tùy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chỉnh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, do </w:t>
      </w:r>
      <w:proofErr w:type="spellStart"/>
      <w:r w:rsidRPr="00D5653B">
        <w:rPr>
          <w:rFonts w:asciiTheme="majorHAnsi" w:hAnsiTheme="majorHAnsi" w:cstheme="majorHAnsi"/>
          <w:lang w:val="en-US"/>
        </w:rPr>
        <w:t>đó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, </w:t>
      </w:r>
      <w:proofErr w:type="spellStart"/>
      <w:r w:rsidRPr="00D5653B">
        <w:rPr>
          <w:rFonts w:asciiTheme="majorHAnsi" w:hAnsiTheme="majorHAnsi" w:cstheme="majorHAnsi"/>
          <w:lang w:val="en-US"/>
        </w:rPr>
        <w:t>người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dùng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có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thể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thay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đổi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theme, </w:t>
      </w:r>
      <w:proofErr w:type="spellStart"/>
      <w:r w:rsidRPr="00D5653B">
        <w:rPr>
          <w:rFonts w:asciiTheme="majorHAnsi" w:hAnsiTheme="majorHAnsi" w:cstheme="majorHAnsi"/>
          <w:lang w:val="en-US"/>
        </w:rPr>
        <w:t>phím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tắt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, và </w:t>
      </w:r>
      <w:proofErr w:type="spellStart"/>
      <w:r w:rsidRPr="00D5653B">
        <w:rPr>
          <w:rFonts w:asciiTheme="majorHAnsi" w:hAnsiTheme="majorHAnsi" w:cstheme="majorHAnsi"/>
          <w:lang w:val="en-US"/>
        </w:rPr>
        <w:t>các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tùy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chọn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khác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. </w:t>
      </w:r>
      <w:proofErr w:type="spellStart"/>
      <w:r w:rsidRPr="00D5653B">
        <w:rPr>
          <w:rFonts w:asciiTheme="majorHAnsi" w:hAnsiTheme="majorHAnsi" w:cstheme="majorHAnsi"/>
          <w:lang w:val="en-US"/>
        </w:rPr>
        <w:t>Nó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miễn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phí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và </w:t>
      </w:r>
      <w:proofErr w:type="spellStart"/>
      <w:r w:rsidRPr="00D5653B">
        <w:rPr>
          <w:rFonts w:asciiTheme="majorHAnsi" w:hAnsiTheme="majorHAnsi" w:cstheme="majorHAnsi"/>
          <w:lang w:val="en-US"/>
        </w:rPr>
        <w:t>là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phần mềm </w:t>
      </w:r>
      <w:proofErr w:type="spellStart"/>
      <w:r w:rsidRPr="00D5653B">
        <w:rPr>
          <w:rFonts w:asciiTheme="majorHAnsi" w:hAnsiTheme="majorHAnsi" w:cstheme="majorHAnsi"/>
          <w:lang w:val="en-US"/>
        </w:rPr>
        <w:t>mã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nguồn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mở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theo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giấy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phép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MIT, </w:t>
      </w:r>
      <w:proofErr w:type="spellStart"/>
      <w:r w:rsidRPr="00D5653B">
        <w:rPr>
          <w:rFonts w:asciiTheme="majorHAnsi" w:hAnsiTheme="majorHAnsi" w:cstheme="majorHAnsi"/>
          <w:lang w:val="en-US"/>
        </w:rPr>
        <w:t>mặc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dù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bản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phát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hành của Microsoft </w:t>
      </w:r>
      <w:proofErr w:type="spellStart"/>
      <w:r w:rsidRPr="00D5653B">
        <w:rPr>
          <w:rFonts w:asciiTheme="majorHAnsi" w:hAnsiTheme="majorHAnsi" w:cstheme="majorHAnsi"/>
          <w:lang w:val="en-US"/>
        </w:rPr>
        <w:t>là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theo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giấy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phép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phần mềm </w:t>
      </w:r>
      <w:proofErr w:type="spellStart"/>
      <w:r w:rsidRPr="00D5653B">
        <w:rPr>
          <w:rFonts w:asciiTheme="majorHAnsi" w:hAnsiTheme="majorHAnsi" w:cstheme="majorHAnsi"/>
          <w:lang w:val="en-US"/>
        </w:rPr>
        <w:t>miễn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phí</w:t>
      </w:r>
      <w:proofErr w:type="spellEnd"/>
      <w:r w:rsidRPr="00D5653B">
        <w:rPr>
          <w:rFonts w:asciiTheme="majorHAnsi" w:hAnsiTheme="majorHAnsi" w:cstheme="majorHAnsi"/>
          <w:lang w:val="en-US"/>
        </w:rPr>
        <w:t>.</w:t>
      </w:r>
    </w:p>
    <w:p w14:paraId="25C94B94" w14:textId="202BD46F" w:rsidR="00C6130A" w:rsidRPr="00D5653B" w:rsidRDefault="00C6130A" w:rsidP="00B9073F">
      <w:pPr>
        <w:ind w:right="1123" w:firstLine="450"/>
        <w:jc w:val="both"/>
        <w:rPr>
          <w:rFonts w:asciiTheme="majorHAnsi" w:hAnsiTheme="majorHAnsi" w:cstheme="majorHAnsi"/>
          <w:lang w:val="en-US"/>
        </w:rPr>
      </w:pPr>
      <w:r w:rsidRPr="00D5653B">
        <w:rPr>
          <w:rFonts w:asciiTheme="majorHAnsi" w:hAnsiTheme="majorHAnsi" w:cstheme="majorHAnsi"/>
          <w:lang w:val="en-US"/>
        </w:rPr>
        <w:t xml:space="preserve">Visual Studio Code </w:t>
      </w:r>
      <w:proofErr w:type="spellStart"/>
      <w:r w:rsidRPr="00D5653B">
        <w:rPr>
          <w:rFonts w:asciiTheme="majorHAnsi" w:hAnsiTheme="majorHAnsi" w:cstheme="majorHAnsi"/>
          <w:lang w:val="en-US"/>
        </w:rPr>
        <w:t>được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dựa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trên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Electron, </w:t>
      </w:r>
      <w:proofErr w:type="spellStart"/>
      <w:r w:rsidRPr="00D5653B">
        <w:rPr>
          <w:rFonts w:asciiTheme="majorHAnsi" w:hAnsiTheme="majorHAnsi" w:cstheme="majorHAnsi"/>
          <w:lang w:val="en-US"/>
        </w:rPr>
        <w:t>một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nền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tảng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được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sử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dụng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để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triển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khai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các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ứng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dụng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Node.js </w:t>
      </w:r>
      <w:proofErr w:type="spellStart"/>
      <w:r w:rsidRPr="00D5653B">
        <w:rPr>
          <w:rFonts w:asciiTheme="majorHAnsi" w:hAnsiTheme="majorHAnsi" w:cstheme="majorHAnsi"/>
          <w:lang w:val="en-US"/>
        </w:rPr>
        <w:t>máy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tính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cá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nhân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chạy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trên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động </w:t>
      </w:r>
      <w:proofErr w:type="spellStart"/>
      <w:r w:rsidRPr="00D5653B">
        <w:rPr>
          <w:rFonts w:asciiTheme="majorHAnsi" w:hAnsiTheme="majorHAnsi" w:cstheme="majorHAnsi"/>
          <w:lang w:val="en-US"/>
        </w:rPr>
        <w:t>cơ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bố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trí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Blink. </w:t>
      </w:r>
      <w:proofErr w:type="spellStart"/>
      <w:r w:rsidRPr="00D5653B">
        <w:rPr>
          <w:rFonts w:asciiTheme="majorHAnsi" w:hAnsiTheme="majorHAnsi" w:cstheme="majorHAnsi"/>
          <w:lang w:val="en-US"/>
        </w:rPr>
        <w:t>Mặc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dù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nó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sử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dụng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nền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tảng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Electron </w:t>
      </w:r>
      <w:proofErr w:type="spellStart"/>
      <w:r w:rsidRPr="00D5653B">
        <w:rPr>
          <w:rFonts w:asciiTheme="majorHAnsi" w:hAnsiTheme="majorHAnsi" w:cstheme="majorHAnsi"/>
          <w:lang w:val="en-US"/>
        </w:rPr>
        <w:t>nhưng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phần mềm </w:t>
      </w:r>
      <w:proofErr w:type="spellStart"/>
      <w:r w:rsidRPr="00D5653B">
        <w:rPr>
          <w:rFonts w:asciiTheme="majorHAnsi" w:hAnsiTheme="majorHAnsi" w:cstheme="majorHAnsi"/>
          <w:lang w:val="en-US"/>
        </w:rPr>
        <w:t>này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không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lastRenderedPageBreak/>
        <w:t>phải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là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một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bản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khác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của Atom, </w:t>
      </w:r>
      <w:proofErr w:type="spellStart"/>
      <w:r w:rsidRPr="00D5653B">
        <w:rPr>
          <w:rFonts w:asciiTheme="majorHAnsi" w:hAnsiTheme="majorHAnsi" w:cstheme="majorHAnsi"/>
          <w:lang w:val="en-US"/>
        </w:rPr>
        <w:t>nó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thực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ra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được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dựa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trên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trình </w:t>
      </w:r>
      <w:proofErr w:type="spellStart"/>
      <w:r w:rsidRPr="00D5653B">
        <w:rPr>
          <w:rFonts w:asciiTheme="majorHAnsi" w:hAnsiTheme="majorHAnsi" w:cstheme="majorHAnsi"/>
          <w:lang w:val="en-US"/>
        </w:rPr>
        <w:t>biên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tập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của Visual Studio Online (</w:t>
      </w:r>
      <w:proofErr w:type="spellStart"/>
      <w:r w:rsidRPr="00D5653B">
        <w:rPr>
          <w:rFonts w:asciiTheme="majorHAnsi" w:hAnsiTheme="majorHAnsi" w:cstheme="majorHAnsi"/>
          <w:lang w:val="en-US"/>
        </w:rPr>
        <w:t>tên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mã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là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"Monaco").</w:t>
      </w:r>
    </w:p>
    <w:p w14:paraId="366520EB" w14:textId="77777777" w:rsidR="00C6130A" w:rsidRPr="00D5653B" w:rsidRDefault="00C6130A" w:rsidP="00B9073F">
      <w:pPr>
        <w:ind w:right="1123" w:firstLine="450"/>
        <w:jc w:val="both"/>
        <w:rPr>
          <w:rFonts w:asciiTheme="majorHAnsi" w:hAnsiTheme="majorHAnsi" w:cstheme="majorHAnsi"/>
          <w:lang w:val="en-US"/>
        </w:rPr>
      </w:pPr>
      <w:proofErr w:type="spellStart"/>
      <w:r w:rsidRPr="00D5653B">
        <w:rPr>
          <w:rFonts w:asciiTheme="majorHAnsi" w:hAnsiTheme="majorHAnsi" w:cstheme="majorHAnsi"/>
          <w:lang w:val="en-US"/>
        </w:rPr>
        <w:t>Trong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cuộc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khảo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sát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vào </w:t>
      </w:r>
      <w:proofErr w:type="spellStart"/>
      <w:r w:rsidRPr="00D5653B">
        <w:rPr>
          <w:rFonts w:asciiTheme="majorHAnsi" w:hAnsiTheme="majorHAnsi" w:cstheme="majorHAnsi"/>
          <w:lang w:val="en-US"/>
        </w:rPr>
        <w:t>năm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2018 </w:t>
      </w:r>
      <w:proofErr w:type="spellStart"/>
      <w:r w:rsidRPr="00D5653B">
        <w:rPr>
          <w:rFonts w:asciiTheme="majorHAnsi" w:hAnsiTheme="majorHAnsi" w:cstheme="majorHAnsi"/>
          <w:lang w:val="en-US"/>
        </w:rPr>
        <w:t>trên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Stack Overflow, Visual Studio Code </w:t>
      </w:r>
      <w:proofErr w:type="spellStart"/>
      <w:r w:rsidRPr="00D5653B">
        <w:rPr>
          <w:rFonts w:asciiTheme="majorHAnsi" w:hAnsiTheme="majorHAnsi" w:cstheme="majorHAnsi"/>
          <w:lang w:val="en-US"/>
        </w:rPr>
        <w:t>được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xếp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hạng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là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trình </w:t>
      </w:r>
      <w:proofErr w:type="spellStart"/>
      <w:r w:rsidRPr="00D5653B">
        <w:rPr>
          <w:rFonts w:asciiTheme="majorHAnsi" w:hAnsiTheme="majorHAnsi" w:cstheme="majorHAnsi"/>
          <w:lang w:val="en-US"/>
        </w:rPr>
        <w:t>biên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tập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mã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phổ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biến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nhất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, </w:t>
      </w:r>
      <w:proofErr w:type="spellStart"/>
      <w:r w:rsidRPr="00D5653B">
        <w:rPr>
          <w:rFonts w:asciiTheme="majorHAnsi" w:hAnsiTheme="majorHAnsi" w:cstheme="majorHAnsi"/>
          <w:lang w:val="en-US"/>
        </w:rPr>
        <w:t>với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34.9% của 75398 </w:t>
      </w:r>
      <w:proofErr w:type="spellStart"/>
      <w:r w:rsidRPr="00D5653B">
        <w:rPr>
          <w:rFonts w:asciiTheme="majorHAnsi" w:hAnsiTheme="majorHAnsi" w:cstheme="majorHAnsi"/>
          <w:lang w:val="en-US"/>
        </w:rPr>
        <w:t>người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trả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lời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tuyên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bố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sử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dụng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nó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. </w:t>
      </w:r>
    </w:p>
    <w:p w14:paraId="5371E287" w14:textId="3221FC36" w:rsidR="00803EFB" w:rsidRPr="00D5653B" w:rsidRDefault="00803EFB" w:rsidP="000011EE">
      <w:pPr>
        <w:pStyle w:val="Heading3"/>
      </w:pPr>
      <w:bookmarkStart w:id="143" w:name="_Toc106804466"/>
      <w:bookmarkStart w:id="144" w:name="_Toc106811959"/>
      <w:bookmarkStart w:id="145" w:name="_Toc106818763"/>
      <w:proofErr w:type="spellStart"/>
      <w:r>
        <w:rPr>
          <w:lang w:val="en-US"/>
        </w:rPr>
        <w:t>Tính</w:t>
      </w:r>
      <w:proofErr w:type="spellEnd"/>
      <w:r>
        <w:rPr>
          <w:lang w:val="en-US"/>
        </w:rPr>
        <w:t xml:space="preserve"> năng của Visual Studio</w:t>
      </w:r>
      <w:r w:rsidRPr="00D5653B">
        <w:t>?</w:t>
      </w:r>
      <w:bookmarkEnd w:id="143"/>
      <w:bookmarkEnd w:id="144"/>
      <w:bookmarkEnd w:id="145"/>
    </w:p>
    <w:p w14:paraId="58C45C91" w14:textId="77777777" w:rsidR="00C6130A" w:rsidRPr="00D5653B" w:rsidRDefault="00C6130A" w:rsidP="00B9073F">
      <w:pPr>
        <w:ind w:right="1123" w:firstLine="450"/>
        <w:jc w:val="both"/>
        <w:rPr>
          <w:rFonts w:asciiTheme="majorHAnsi" w:hAnsiTheme="majorHAnsi" w:cstheme="majorHAnsi"/>
          <w:b/>
          <w:lang w:val="en-US"/>
        </w:rPr>
      </w:pPr>
      <w:proofErr w:type="spellStart"/>
      <w:r w:rsidRPr="00D5653B">
        <w:rPr>
          <w:rFonts w:asciiTheme="majorHAnsi" w:hAnsiTheme="majorHAnsi" w:cstheme="majorHAnsi"/>
          <w:b/>
          <w:lang w:val="en-US"/>
        </w:rPr>
        <w:t>Hỗ</w:t>
      </w:r>
      <w:proofErr w:type="spellEnd"/>
      <w:r w:rsidRPr="00D5653B">
        <w:rPr>
          <w:rFonts w:asciiTheme="majorHAnsi" w:hAnsiTheme="majorHAnsi" w:cstheme="majorHAnsi"/>
          <w:b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b/>
          <w:lang w:val="en-US"/>
        </w:rPr>
        <w:t>trợ</w:t>
      </w:r>
      <w:proofErr w:type="spellEnd"/>
      <w:r w:rsidRPr="00D5653B">
        <w:rPr>
          <w:rFonts w:asciiTheme="majorHAnsi" w:hAnsiTheme="majorHAnsi" w:cstheme="majorHAnsi"/>
          <w:b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b/>
          <w:lang w:val="en-US"/>
        </w:rPr>
        <w:t>nhiều</w:t>
      </w:r>
      <w:proofErr w:type="spellEnd"/>
      <w:r w:rsidRPr="00D5653B">
        <w:rPr>
          <w:rFonts w:asciiTheme="majorHAnsi" w:hAnsiTheme="majorHAnsi" w:cstheme="majorHAnsi"/>
          <w:b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b/>
          <w:lang w:val="en-US"/>
        </w:rPr>
        <w:t>ngôn</w:t>
      </w:r>
      <w:proofErr w:type="spellEnd"/>
      <w:r w:rsidRPr="00D5653B">
        <w:rPr>
          <w:rFonts w:asciiTheme="majorHAnsi" w:hAnsiTheme="majorHAnsi" w:cstheme="majorHAnsi"/>
          <w:b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b/>
          <w:lang w:val="en-US"/>
        </w:rPr>
        <w:t>ngữ</w:t>
      </w:r>
      <w:proofErr w:type="spellEnd"/>
      <w:r w:rsidRPr="00D5653B">
        <w:rPr>
          <w:rFonts w:asciiTheme="majorHAnsi" w:hAnsiTheme="majorHAnsi" w:cstheme="majorHAnsi"/>
          <w:b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b/>
          <w:lang w:val="en-US"/>
        </w:rPr>
        <w:t>lập</w:t>
      </w:r>
      <w:proofErr w:type="spellEnd"/>
      <w:r w:rsidRPr="00D5653B">
        <w:rPr>
          <w:rFonts w:asciiTheme="majorHAnsi" w:hAnsiTheme="majorHAnsi" w:cstheme="majorHAnsi"/>
          <w:b/>
          <w:lang w:val="en-US"/>
        </w:rPr>
        <w:t xml:space="preserve"> trình: </w:t>
      </w:r>
      <w:r w:rsidRPr="00D5653B">
        <w:rPr>
          <w:rFonts w:asciiTheme="majorHAnsi" w:hAnsiTheme="majorHAnsi" w:cstheme="majorHAnsi"/>
          <w:lang w:val="en-US"/>
        </w:rPr>
        <w:t xml:space="preserve">Visual Studio Code </w:t>
      </w:r>
      <w:proofErr w:type="spellStart"/>
      <w:r w:rsidRPr="00D5653B">
        <w:rPr>
          <w:rFonts w:asciiTheme="majorHAnsi" w:hAnsiTheme="majorHAnsi" w:cstheme="majorHAnsi"/>
          <w:lang w:val="en-US"/>
        </w:rPr>
        <w:t>hỗ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trợ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nhiều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ngôn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ngữ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lập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trình </w:t>
      </w:r>
      <w:proofErr w:type="spellStart"/>
      <w:r w:rsidRPr="00D5653B">
        <w:rPr>
          <w:rFonts w:asciiTheme="majorHAnsi" w:hAnsiTheme="majorHAnsi" w:cstheme="majorHAnsi"/>
          <w:lang w:val="en-US"/>
        </w:rPr>
        <w:t>như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C/C++, C#, F#, Visual Basic, HTML, CSS, JavaScript, … </w:t>
      </w:r>
      <w:proofErr w:type="spellStart"/>
      <w:r w:rsidRPr="00D5653B">
        <w:rPr>
          <w:rFonts w:asciiTheme="majorHAnsi" w:hAnsiTheme="majorHAnsi" w:cstheme="majorHAnsi"/>
          <w:lang w:val="en-US"/>
        </w:rPr>
        <w:t>Vì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vậy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, </w:t>
      </w:r>
      <w:proofErr w:type="spellStart"/>
      <w:r w:rsidRPr="00D5653B">
        <w:rPr>
          <w:rFonts w:asciiTheme="majorHAnsi" w:hAnsiTheme="majorHAnsi" w:cstheme="majorHAnsi"/>
          <w:lang w:val="en-US"/>
        </w:rPr>
        <w:t>nó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dễ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dàng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phát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hiện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và </w:t>
      </w:r>
      <w:proofErr w:type="spellStart"/>
      <w:r w:rsidRPr="00D5653B">
        <w:rPr>
          <w:rFonts w:asciiTheme="majorHAnsi" w:hAnsiTheme="majorHAnsi" w:cstheme="majorHAnsi"/>
          <w:lang w:val="en-US"/>
        </w:rPr>
        <w:t>đưa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ra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thông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báo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nếu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chương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chương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trình </w:t>
      </w:r>
      <w:proofErr w:type="spellStart"/>
      <w:r w:rsidRPr="00D5653B">
        <w:rPr>
          <w:rFonts w:asciiTheme="majorHAnsi" w:hAnsiTheme="majorHAnsi" w:cstheme="majorHAnsi"/>
          <w:lang w:val="en-US"/>
        </w:rPr>
        <w:t>có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lỗi</w:t>
      </w:r>
      <w:proofErr w:type="spellEnd"/>
      <w:r w:rsidRPr="00D5653B">
        <w:rPr>
          <w:rFonts w:asciiTheme="majorHAnsi" w:hAnsiTheme="majorHAnsi" w:cstheme="majorHAnsi"/>
          <w:lang w:val="en-US"/>
        </w:rPr>
        <w:t>.</w:t>
      </w:r>
    </w:p>
    <w:p w14:paraId="00201EA4" w14:textId="77777777" w:rsidR="00C6130A" w:rsidRPr="00D5653B" w:rsidRDefault="00C6130A" w:rsidP="00B9073F">
      <w:pPr>
        <w:ind w:right="1123" w:firstLine="450"/>
        <w:jc w:val="both"/>
        <w:rPr>
          <w:rFonts w:asciiTheme="majorHAnsi" w:hAnsiTheme="majorHAnsi" w:cstheme="majorHAnsi"/>
          <w:b/>
          <w:lang w:val="en-US"/>
        </w:rPr>
      </w:pPr>
      <w:proofErr w:type="spellStart"/>
      <w:r w:rsidRPr="00D5653B">
        <w:rPr>
          <w:rFonts w:asciiTheme="majorHAnsi" w:hAnsiTheme="majorHAnsi" w:cstheme="majorHAnsi"/>
          <w:b/>
          <w:lang w:val="en-US"/>
        </w:rPr>
        <w:t>Hỗ</w:t>
      </w:r>
      <w:proofErr w:type="spellEnd"/>
      <w:r w:rsidRPr="00D5653B">
        <w:rPr>
          <w:rFonts w:asciiTheme="majorHAnsi" w:hAnsiTheme="majorHAnsi" w:cstheme="majorHAnsi"/>
          <w:b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b/>
          <w:lang w:val="en-US"/>
        </w:rPr>
        <w:t>trợ</w:t>
      </w:r>
      <w:proofErr w:type="spellEnd"/>
      <w:r w:rsidRPr="00D5653B">
        <w:rPr>
          <w:rFonts w:asciiTheme="majorHAnsi" w:hAnsiTheme="majorHAnsi" w:cstheme="majorHAnsi"/>
          <w:b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b/>
          <w:lang w:val="en-US"/>
        </w:rPr>
        <w:t>đa</w:t>
      </w:r>
      <w:proofErr w:type="spellEnd"/>
      <w:r w:rsidRPr="00D5653B">
        <w:rPr>
          <w:rFonts w:asciiTheme="majorHAnsi" w:hAnsiTheme="majorHAnsi" w:cstheme="majorHAnsi"/>
          <w:b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b/>
          <w:lang w:val="en-US"/>
        </w:rPr>
        <w:t>nền</w:t>
      </w:r>
      <w:proofErr w:type="spellEnd"/>
      <w:r w:rsidRPr="00D5653B">
        <w:rPr>
          <w:rFonts w:asciiTheme="majorHAnsi" w:hAnsiTheme="majorHAnsi" w:cstheme="majorHAnsi"/>
          <w:b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b/>
          <w:lang w:val="en-US"/>
        </w:rPr>
        <w:t>tảng</w:t>
      </w:r>
      <w:proofErr w:type="spellEnd"/>
      <w:r w:rsidRPr="00D5653B">
        <w:rPr>
          <w:rFonts w:asciiTheme="majorHAnsi" w:hAnsiTheme="majorHAnsi" w:cstheme="majorHAnsi"/>
          <w:b/>
          <w:lang w:val="en-US"/>
        </w:rPr>
        <w:t xml:space="preserve">: </w:t>
      </w:r>
      <w:proofErr w:type="spellStart"/>
      <w:r w:rsidRPr="00D5653B">
        <w:rPr>
          <w:rFonts w:asciiTheme="majorHAnsi" w:hAnsiTheme="majorHAnsi" w:cstheme="majorHAnsi"/>
          <w:lang w:val="en-US"/>
        </w:rPr>
        <w:t>Các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trình </w:t>
      </w:r>
      <w:proofErr w:type="spellStart"/>
      <w:r w:rsidRPr="00D5653B">
        <w:rPr>
          <w:rFonts w:asciiTheme="majorHAnsi" w:hAnsiTheme="majorHAnsi" w:cstheme="majorHAnsi"/>
          <w:lang w:val="en-US"/>
        </w:rPr>
        <w:t>viết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code </w:t>
      </w:r>
      <w:proofErr w:type="spellStart"/>
      <w:r w:rsidRPr="00D5653B">
        <w:rPr>
          <w:rFonts w:asciiTheme="majorHAnsi" w:hAnsiTheme="majorHAnsi" w:cstheme="majorHAnsi"/>
          <w:lang w:val="en-US"/>
        </w:rPr>
        <w:t>thông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thường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chỉ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được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sử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dụng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hoặc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cho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Windows </w:t>
      </w:r>
      <w:proofErr w:type="spellStart"/>
      <w:r w:rsidRPr="00D5653B">
        <w:rPr>
          <w:rFonts w:asciiTheme="majorHAnsi" w:hAnsiTheme="majorHAnsi" w:cstheme="majorHAnsi"/>
          <w:lang w:val="en-US"/>
        </w:rPr>
        <w:t>hoặc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Linux </w:t>
      </w:r>
      <w:proofErr w:type="spellStart"/>
      <w:r w:rsidRPr="00D5653B">
        <w:rPr>
          <w:rFonts w:asciiTheme="majorHAnsi" w:hAnsiTheme="majorHAnsi" w:cstheme="majorHAnsi"/>
          <w:lang w:val="en-US"/>
        </w:rPr>
        <w:t>hoặc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Mac Systems. </w:t>
      </w:r>
      <w:proofErr w:type="spellStart"/>
      <w:r w:rsidRPr="00D5653B">
        <w:rPr>
          <w:rFonts w:asciiTheme="majorHAnsi" w:hAnsiTheme="majorHAnsi" w:cstheme="majorHAnsi"/>
          <w:lang w:val="en-US"/>
        </w:rPr>
        <w:t>Nhưng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Visual Studio Code </w:t>
      </w:r>
      <w:proofErr w:type="spellStart"/>
      <w:r w:rsidRPr="00D5653B">
        <w:rPr>
          <w:rFonts w:asciiTheme="majorHAnsi" w:hAnsiTheme="majorHAnsi" w:cstheme="majorHAnsi"/>
          <w:lang w:val="en-US"/>
        </w:rPr>
        <w:t>có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thể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hoạt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động </w:t>
      </w:r>
      <w:proofErr w:type="spellStart"/>
      <w:r w:rsidRPr="00D5653B">
        <w:rPr>
          <w:rFonts w:asciiTheme="majorHAnsi" w:hAnsiTheme="majorHAnsi" w:cstheme="majorHAnsi"/>
          <w:lang w:val="en-US"/>
        </w:rPr>
        <w:t>tốt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trên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cả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ba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nền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tảng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trên</w:t>
      </w:r>
      <w:proofErr w:type="spellEnd"/>
      <w:r w:rsidRPr="00D5653B">
        <w:rPr>
          <w:rFonts w:asciiTheme="majorHAnsi" w:hAnsiTheme="majorHAnsi" w:cstheme="majorHAnsi"/>
          <w:lang w:val="en-US"/>
        </w:rPr>
        <w:t>.</w:t>
      </w:r>
    </w:p>
    <w:p w14:paraId="6B4425A2" w14:textId="77777777" w:rsidR="00C6130A" w:rsidRPr="00D5653B" w:rsidRDefault="00C6130A" w:rsidP="00B9073F">
      <w:pPr>
        <w:ind w:right="1123" w:firstLine="450"/>
        <w:jc w:val="both"/>
        <w:rPr>
          <w:rFonts w:asciiTheme="majorHAnsi" w:hAnsiTheme="majorHAnsi" w:cstheme="majorHAnsi"/>
          <w:b/>
          <w:lang w:val="en-US"/>
        </w:rPr>
      </w:pPr>
      <w:proofErr w:type="spellStart"/>
      <w:r w:rsidRPr="00D5653B">
        <w:rPr>
          <w:rFonts w:asciiTheme="majorHAnsi" w:hAnsiTheme="majorHAnsi" w:cstheme="majorHAnsi"/>
          <w:b/>
          <w:lang w:val="en-US"/>
        </w:rPr>
        <w:t>Cung</w:t>
      </w:r>
      <w:proofErr w:type="spellEnd"/>
      <w:r w:rsidRPr="00D5653B">
        <w:rPr>
          <w:rFonts w:asciiTheme="majorHAnsi" w:hAnsiTheme="majorHAnsi" w:cstheme="majorHAnsi"/>
          <w:b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b/>
          <w:lang w:val="en-US"/>
        </w:rPr>
        <w:t>cấp</w:t>
      </w:r>
      <w:proofErr w:type="spellEnd"/>
      <w:r w:rsidRPr="00D5653B">
        <w:rPr>
          <w:rFonts w:asciiTheme="majorHAnsi" w:hAnsiTheme="majorHAnsi" w:cstheme="majorHAnsi"/>
          <w:b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b/>
          <w:lang w:val="en-US"/>
        </w:rPr>
        <w:t>kho</w:t>
      </w:r>
      <w:proofErr w:type="spellEnd"/>
      <w:r w:rsidRPr="00D5653B">
        <w:rPr>
          <w:rFonts w:asciiTheme="majorHAnsi" w:hAnsiTheme="majorHAnsi" w:cstheme="majorHAnsi"/>
          <w:b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b/>
          <w:lang w:val="en-US"/>
        </w:rPr>
        <w:t>tiện</w:t>
      </w:r>
      <w:proofErr w:type="spellEnd"/>
      <w:r w:rsidRPr="00D5653B">
        <w:rPr>
          <w:rFonts w:asciiTheme="majorHAnsi" w:hAnsiTheme="majorHAnsi" w:cstheme="majorHAnsi"/>
          <w:b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b/>
          <w:lang w:val="en-US"/>
        </w:rPr>
        <w:t>ích</w:t>
      </w:r>
      <w:proofErr w:type="spellEnd"/>
      <w:r w:rsidRPr="00D5653B">
        <w:rPr>
          <w:rFonts w:asciiTheme="majorHAnsi" w:hAnsiTheme="majorHAnsi" w:cstheme="majorHAnsi"/>
          <w:b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b/>
          <w:lang w:val="en-US"/>
        </w:rPr>
        <w:t>mở</w:t>
      </w:r>
      <w:proofErr w:type="spellEnd"/>
      <w:r w:rsidRPr="00D5653B">
        <w:rPr>
          <w:rFonts w:asciiTheme="majorHAnsi" w:hAnsiTheme="majorHAnsi" w:cstheme="majorHAnsi"/>
          <w:b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b/>
          <w:lang w:val="en-US"/>
        </w:rPr>
        <w:t>rộng</w:t>
      </w:r>
      <w:proofErr w:type="spellEnd"/>
      <w:r w:rsidRPr="00D5653B">
        <w:rPr>
          <w:rFonts w:asciiTheme="majorHAnsi" w:hAnsiTheme="majorHAnsi" w:cstheme="majorHAnsi"/>
          <w:b/>
          <w:lang w:val="en-US"/>
        </w:rPr>
        <w:t xml:space="preserve">: </w:t>
      </w:r>
      <w:proofErr w:type="spellStart"/>
      <w:r w:rsidRPr="00D5653B">
        <w:rPr>
          <w:rFonts w:asciiTheme="majorHAnsi" w:hAnsiTheme="majorHAnsi" w:cstheme="majorHAnsi"/>
          <w:lang w:val="en-US"/>
        </w:rPr>
        <w:t>Trong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trường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hợp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lập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trình </w:t>
      </w:r>
      <w:proofErr w:type="spellStart"/>
      <w:r w:rsidRPr="00D5653B">
        <w:rPr>
          <w:rFonts w:asciiTheme="majorHAnsi" w:hAnsiTheme="majorHAnsi" w:cstheme="majorHAnsi"/>
          <w:lang w:val="en-US"/>
        </w:rPr>
        <w:t>viên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muốn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sử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dụng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một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ngôn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ngữ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lập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trình </w:t>
      </w:r>
      <w:proofErr w:type="spellStart"/>
      <w:r w:rsidRPr="00D5653B">
        <w:rPr>
          <w:rFonts w:asciiTheme="majorHAnsi" w:hAnsiTheme="majorHAnsi" w:cstheme="majorHAnsi"/>
          <w:lang w:val="en-US"/>
        </w:rPr>
        <w:t>không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nằm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trong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số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các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ngôn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ngữ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Visual Studio </w:t>
      </w:r>
      <w:proofErr w:type="spellStart"/>
      <w:r w:rsidRPr="00D5653B">
        <w:rPr>
          <w:rFonts w:asciiTheme="majorHAnsi" w:hAnsiTheme="majorHAnsi" w:cstheme="majorHAnsi"/>
          <w:lang w:val="en-US"/>
        </w:rPr>
        <w:t>hỗ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trợ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, </w:t>
      </w:r>
      <w:proofErr w:type="spellStart"/>
      <w:r w:rsidRPr="00D5653B">
        <w:rPr>
          <w:rFonts w:asciiTheme="majorHAnsi" w:hAnsiTheme="majorHAnsi" w:cstheme="majorHAnsi"/>
          <w:lang w:val="en-US"/>
        </w:rPr>
        <w:t>họ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có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thể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tải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xuống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tiện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ích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mở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rộng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. </w:t>
      </w:r>
      <w:proofErr w:type="spellStart"/>
      <w:r w:rsidRPr="00D5653B">
        <w:rPr>
          <w:rFonts w:asciiTheme="majorHAnsi" w:hAnsiTheme="majorHAnsi" w:cstheme="majorHAnsi"/>
          <w:lang w:val="en-US"/>
        </w:rPr>
        <w:t>Điều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này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vẫn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sẽ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không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làm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giảm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hiệu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năng của phần mềm, </w:t>
      </w:r>
      <w:proofErr w:type="spellStart"/>
      <w:r w:rsidRPr="00D5653B">
        <w:rPr>
          <w:rFonts w:asciiTheme="majorHAnsi" w:hAnsiTheme="majorHAnsi" w:cstheme="majorHAnsi"/>
          <w:lang w:val="en-US"/>
        </w:rPr>
        <w:t>bởi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vì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phần </w:t>
      </w:r>
      <w:proofErr w:type="spellStart"/>
      <w:r w:rsidRPr="00D5653B">
        <w:rPr>
          <w:rFonts w:asciiTheme="majorHAnsi" w:hAnsiTheme="majorHAnsi" w:cstheme="majorHAnsi"/>
          <w:lang w:val="en-US"/>
        </w:rPr>
        <w:t>mở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rộng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này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hoạt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động </w:t>
      </w:r>
      <w:proofErr w:type="spellStart"/>
      <w:r w:rsidRPr="00D5653B">
        <w:rPr>
          <w:rFonts w:asciiTheme="majorHAnsi" w:hAnsiTheme="majorHAnsi" w:cstheme="majorHAnsi"/>
          <w:lang w:val="en-US"/>
        </w:rPr>
        <w:t>như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một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chương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trình </w:t>
      </w:r>
      <w:proofErr w:type="spellStart"/>
      <w:r w:rsidRPr="00D5653B">
        <w:rPr>
          <w:rFonts w:asciiTheme="majorHAnsi" w:hAnsiTheme="majorHAnsi" w:cstheme="majorHAnsi"/>
          <w:lang w:val="en-US"/>
        </w:rPr>
        <w:t>độc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lập</w:t>
      </w:r>
      <w:proofErr w:type="spellEnd"/>
      <w:r w:rsidRPr="00D5653B">
        <w:rPr>
          <w:rFonts w:asciiTheme="majorHAnsi" w:hAnsiTheme="majorHAnsi" w:cstheme="majorHAnsi"/>
          <w:lang w:val="en-US"/>
        </w:rPr>
        <w:t>.</w:t>
      </w:r>
    </w:p>
    <w:p w14:paraId="3064B090" w14:textId="77777777" w:rsidR="00C6130A" w:rsidRPr="00D5653B" w:rsidRDefault="00C6130A" w:rsidP="00B9073F">
      <w:pPr>
        <w:ind w:right="1123" w:firstLine="450"/>
        <w:jc w:val="both"/>
        <w:rPr>
          <w:rFonts w:asciiTheme="majorHAnsi" w:hAnsiTheme="majorHAnsi" w:cstheme="majorHAnsi"/>
          <w:lang w:val="en-US"/>
        </w:rPr>
      </w:pPr>
      <w:r w:rsidRPr="00D5653B">
        <w:rPr>
          <w:rFonts w:asciiTheme="majorHAnsi" w:hAnsiTheme="majorHAnsi" w:cstheme="majorHAnsi"/>
          <w:b/>
          <w:lang w:val="en-US"/>
        </w:rPr>
        <w:t xml:space="preserve">Kho </w:t>
      </w:r>
      <w:proofErr w:type="spellStart"/>
      <w:r w:rsidRPr="00D5653B">
        <w:rPr>
          <w:rFonts w:asciiTheme="majorHAnsi" w:hAnsiTheme="majorHAnsi" w:cstheme="majorHAnsi"/>
          <w:b/>
          <w:lang w:val="en-US"/>
        </w:rPr>
        <w:t>lưu</w:t>
      </w:r>
      <w:proofErr w:type="spellEnd"/>
      <w:r w:rsidRPr="00D5653B">
        <w:rPr>
          <w:rFonts w:asciiTheme="majorHAnsi" w:hAnsiTheme="majorHAnsi" w:cstheme="majorHAnsi"/>
          <w:b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b/>
          <w:lang w:val="en-US"/>
        </w:rPr>
        <w:t>trữ</w:t>
      </w:r>
      <w:proofErr w:type="spellEnd"/>
      <w:r w:rsidRPr="00D5653B">
        <w:rPr>
          <w:rFonts w:asciiTheme="majorHAnsi" w:hAnsiTheme="majorHAnsi" w:cstheme="majorHAnsi"/>
          <w:b/>
          <w:lang w:val="en-US"/>
        </w:rPr>
        <w:t xml:space="preserve"> an </w:t>
      </w:r>
      <w:proofErr w:type="spellStart"/>
      <w:r w:rsidRPr="00D5653B">
        <w:rPr>
          <w:rFonts w:asciiTheme="majorHAnsi" w:hAnsiTheme="majorHAnsi" w:cstheme="majorHAnsi"/>
          <w:b/>
          <w:lang w:val="en-US"/>
        </w:rPr>
        <w:t>toàn</w:t>
      </w:r>
      <w:proofErr w:type="spellEnd"/>
      <w:r w:rsidRPr="00D5653B">
        <w:rPr>
          <w:rFonts w:asciiTheme="majorHAnsi" w:hAnsiTheme="majorHAnsi" w:cstheme="majorHAnsi"/>
          <w:b/>
          <w:lang w:val="en-US"/>
        </w:rPr>
        <w:t xml:space="preserve"> : </w:t>
      </w:r>
      <w:proofErr w:type="spellStart"/>
      <w:r w:rsidRPr="00D5653B">
        <w:rPr>
          <w:rFonts w:asciiTheme="majorHAnsi" w:hAnsiTheme="majorHAnsi" w:cstheme="majorHAnsi"/>
          <w:lang w:val="en-US"/>
        </w:rPr>
        <w:t>Đi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kèm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với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sự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phát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triển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của </w:t>
      </w:r>
      <w:proofErr w:type="spellStart"/>
      <w:r w:rsidRPr="00D5653B">
        <w:rPr>
          <w:rFonts w:asciiTheme="majorHAnsi" w:hAnsiTheme="majorHAnsi" w:cstheme="majorHAnsi"/>
          <w:lang w:val="en-US"/>
        </w:rPr>
        <w:t>lập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trình </w:t>
      </w:r>
      <w:proofErr w:type="spellStart"/>
      <w:r w:rsidRPr="00D5653B">
        <w:rPr>
          <w:rFonts w:asciiTheme="majorHAnsi" w:hAnsiTheme="majorHAnsi" w:cstheme="majorHAnsi"/>
          <w:lang w:val="en-US"/>
        </w:rPr>
        <w:t>là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nhu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cầu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về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lưu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trữ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an </w:t>
      </w:r>
      <w:proofErr w:type="spellStart"/>
      <w:r w:rsidRPr="00D5653B">
        <w:rPr>
          <w:rFonts w:asciiTheme="majorHAnsi" w:hAnsiTheme="majorHAnsi" w:cstheme="majorHAnsi"/>
          <w:lang w:val="en-US"/>
        </w:rPr>
        <w:t>toàn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. </w:t>
      </w:r>
      <w:proofErr w:type="spellStart"/>
      <w:r w:rsidRPr="00D5653B">
        <w:rPr>
          <w:rFonts w:asciiTheme="majorHAnsi" w:hAnsiTheme="majorHAnsi" w:cstheme="majorHAnsi"/>
          <w:lang w:val="en-US"/>
        </w:rPr>
        <w:t>Với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Visual Studio Code, </w:t>
      </w:r>
      <w:proofErr w:type="spellStart"/>
      <w:r w:rsidRPr="00D5653B">
        <w:rPr>
          <w:rFonts w:asciiTheme="majorHAnsi" w:hAnsiTheme="majorHAnsi" w:cstheme="majorHAnsi"/>
          <w:lang w:val="en-US"/>
        </w:rPr>
        <w:t>người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dùng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có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thể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hoàn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toàn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yên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tâm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vì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nó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dễ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dàng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kết </w:t>
      </w:r>
      <w:proofErr w:type="spellStart"/>
      <w:r w:rsidRPr="00D5653B">
        <w:rPr>
          <w:rFonts w:asciiTheme="majorHAnsi" w:hAnsiTheme="majorHAnsi" w:cstheme="majorHAnsi"/>
          <w:lang w:val="en-US"/>
        </w:rPr>
        <w:t>nối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với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Git </w:t>
      </w:r>
      <w:proofErr w:type="spellStart"/>
      <w:r w:rsidRPr="00D5653B">
        <w:rPr>
          <w:rFonts w:asciiTheme="majorHAnsi" w:hAnsiTheme="majorHAnsi" w:cstheme="majorHAnsi"/>
          <w:lang w:val="en-US"/>
        </w:rPr>
        <w:t>hoặc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bất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kỳ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kho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lưu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trữ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hiện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có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nào</w:t>
      </w:r>
      <w:proofErr w:type="spellEnd"/>
      <w:r w:rsidRPr="00D5653B">
        <w:rPr>
          <w:rFonts w:asciiTheme="majorHAnsi" w:hAnsiTheme="majorHAnsi" w:cstheme="majorHAnsi"/>
          <w:lang w:val="en-US"/>
        </w:rPr>
        <w:t>.</w:t>
      </w:r>
    </w:p>
    <w:p w14:paraId="21D65E27" w14:textId="77777777" w:rsidR="00C6130A" w:rsidRPr="00D5653B" w:rsidRDefault="00C6130A" w:rsidP="00B9073F">
      <w:pPr>
        <w:ind w:right="1123" w:firstLine="450"/>
        <w:jc w:val="both"/>
        <w:rPr>
          <w:rFonts w:asciiTheme="majorHAnsi" w:hAnsiTheme="majorHAnsi" w:cstheme="majorHAnsi"/>
          <w:b/>
          <w:lang w:val="en-US"/>
        </w:rPr>
      </w:pPr>
      <w:proofErr w:type="spellStart"/>
      <w:r w:rsidRPr="00D5653B">
        <w:rPr>
          <w:rFonts w:asciiTheme="majorHAnsi" w:hAnsiTheme="majorHAnsi" w:cstheme="majorHAnsi"/>
          <w:b/>
          <w:lang w:val="en-US"/>
        </w:rPr>
        <w:t>Hỗ</w:t>
      </w:r>
      <w:proofErr w:type="spellEnd"/>
      <w:r w:rsidRPr="00D5653B">
        <w:rPr>
          <w:rFonts w:asciiTheme="majorHAnsi" w:hAnsiTheme="majorHAnsi" w:cstheme="majorHAnsi"/>
          <w:b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b/>
          <w:lang w:val="en-US"/>
        </w:rPr>
        <w:t>trợ</w:t>
      </w:r>
      <w:proofErr w:type="spellEnd"/>
      <w:r w:rsidRPr="00D5653B">
        <w:rPr>
          <w:rFonts w:asciiTheme="majorHAnsi" w:hAnsiTheme="majorHAnsi" w:cstheme="majorHAnsi"/>
          <w:b/>
          <w:lang w:val="en-US"/>
        </w:rPr>
        <w:t xml:space="preserve"> web : </w:t>
      </w:r>
      <w:r w:rsidRPr="00D5653B">
        <w:rPr>
          <w:rFonts w:asciiTheme="majorHAnsi" w:hAnsiTheme="majorHAnsi" w:cstheme="majorHAnsi"/>
          <w:lang w:val="en-US"/>
        </w:rPr>
        <w:t xml:space="preserve">Visual Studio Code </w:t>
      </w:r>
      <w:proofErr w:type="spellStart"/>
      <w:r w:rsidRPr="00D5653B">
        <w:rPr>
          <w:rFonts w:asciiTheme="majorHAnsi" w:hAnsiTheme="majorHAnsi" w:cstheme="majorHAnsi"/>
          <w:lang w:val="en-US"/>
        </w:rPr>
        <w:t>hỗ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trợ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nhiều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ứng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dụng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web. </w:t>
      </w:r>
      <w:proofErr w:type="spellStart"/>
      <w:r w:rsidRPr="00D5653B">
        <w:rPr>
          <w:rFonts w:asciiTheme="majorHAnsi" w:hAnsiTheme="majorHAnsi" w:cstheme="majorHAnsi"/>
          <w:lang w:val="en-US"/>
        </w:rPr>
        <w:t>Ngoài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ra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, </w:t>
      </w:r>
      <w:proofErr w:type="spellStart"/>
      <w:r w:rsidRPr="00D5653B">
        <w:rPr>
          <w:rFonts w:asciiTheme="majorHAnsi" w:hAnsiTheme="majorHAnsi" w:cstheme="majorHAnsi"/>
          <w:lang w:val="en-US"/>
        </w:rPr>
        <w:t>nó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cũng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có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một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trình </w:t>
      </w:r>
      <w:proofErr w:type="spellStart"/>
      <w:r w:rsidRPr="00D5653B">
        <w:rPr>
          <w:rFonts w:asciiTheme="majorHAnsi" w:hAnsiTheme="majorHAnsi" w:cstheme="majorHAnsi"/>
          <w:lang w:val="en-US"/>
        </w:rPr>
        <w:t>soạn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thảo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và </w:t>
      </w:r>
      <w:proofErr w:type="spellStart"/>
      <w:r w:rsidRPr="00D5653B">
        <w:rPr>
          <w:rFonts w:asciiTheme="majorHAnsi" w:hAnsiTheme="majorHAnsi" w:cstheme="majorHAnsi"/>
          <w:lang w:val="en-US"/>
        </w:rPr>
        <w:t>thiết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kế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website.</w:t>
      </w:r>
    </w:p>
    <w:p w14:paraId="37E6CFD7" w14:textId="77777777" w:rsidR="00C6130A" w:rsidRPr="00D5653B" w:rsidRDefault="00C6130A" w:rsidP="00B9073F">
      <w:pPr>
        <w:ind w:right="1123" w:firstLine="450"/>
        <w:jc w:val="both"/>
        <w:rPr>
          <w:rFonts w:asciiTheme="majorHAnsi" w:hAnsiTheme="majorHAnsi" w:cstheme="majorHAnsi"/>
          <w:b/>
          <w:lang w:val="en-US"/>
        </w:rPr>
      </w:pPr>
      <w:proofErr w:type="spellStart"/>
      <w:r w:rsidRPr="00D5653B">
        <w:rPr>
          <w:rFonts w:asciiTheme="majorHAnsi" w:hAnsiTheme="majorHAnsi" w:cstheme="majorHAnsi"/>
          <w:b/>
          <w:lang w:val="en-US"/>
        </w:rPr>
        <w:t>Lưu</w:t>
      </w:r>
      <w:proofErr w:type="spellEnd"/>
      <w:r w:rsidRPr="00D5653B">
        <w:rPr>
          <w:rFonts w:asciiTheme="majorHAnsi" w:hAnsiTheme="majorHAnsi" w:cstheme="majorHAnsi"/>
          <w:b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b/>
          <w:lang w:val="en-US"/>
        </w:rPr>
        <w:t>trữ</w:t>
      </w:r>
      <w:proofErr w:type="spellEnd"/>
      <w:r w:rsidRPr="00D5653B">
        <w:rPr>
          <w:rFonts w:asciiTheme="majorHAnsi" w:hAnsiTheme="majorHAnsi" w:cstheme="majorHAnsi"/>
          <w:b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b/>
          <w:lang w:val="en-US"/>
        </w:rPr>
        <w:t>dữ</w:t>
      </w:r>
      <w:proofErr w:type="spellEnd"/>
      <w:r w:rsidRPr="00D5653B">
        <w:rPr>
          <w:rFonts w:asciiTheme="majorHAnsi" w:hAnsiTheme="majorHAnsi" w:cstheme="majorHAnsi"/>
          <w:b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b/>
          <w:lang w:val="en-US"/>
        </w:rPr>
        <w:t>liệu</w:t>
      </w:r>
      <w:proofErr w:type="spellEnd"/>
      <w:r w:rsidRPr="00D5653B">
        <w:rPr>
          <w:rFonts w:asciiTheme="majorHAnsi" w:hAnsiTheme="majorHAnsi" w:cstheme="majorHAnsi"/>
          <w:b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b/>
          <w:lang w:val="en-US"/>
        </w:rPr>
        <w:t>dạng</w:t>
      </w:r>
      <w:proofErr w:type="spellEnd"/>
      <w:r w:rsidRPr="00D5653B">
        <w:rPr>
          <w:rFonts w:asciiTheme="majorHAnsi" w:hAnsiTheme="majorHAnsi" w:cstheme="majorHAnsi"/>
          <w:b/>
          <w:lang w:val="en-US"/>
        </w:rPr>
        <w:t xml:space="preserve"> phân </w:t>
      </w:r>
      <w:proofErr w:type="spellStart"/>
      <w:r w:rsidRPr="00D5653B">
        <w:rPr>
          <w:rFonts w:asciiTheme="majorHAnsi" w:hAnsiTheme="majorHAnsi" w:cstheme="majorHAnsi"/>
          <w:b/>
          <w:lang w:val="en-US"/>
        </w:rPr>
        <w:t>cấp</w:t>
      </w:r>
      <w:proofErr w:type="spellEnd"/>
      <w:r w:rsidRPr="00D5653B">
        <w:rPr>
          <w:rFonts w:asciiTheme="majorHAnsi" w:hAnsiTheme="majorHAnsi" w:cstheme="majorHAnsi"/>
          <w:b/>
          <w:lang w:val="en-US"/>
        </w:rPr>
        <w:t xml:space="preserve"> : </w:t>
      </w:r>
      <w:r w:rsidRPr="00D5653B">
        <w:rPr>
          <w:rFonts w:asciiTheme="majorHAnsi" w:hAnsiTheme="majorHAnsi" w:cstheme="majorHAnsi"/>
          <w:lang w:val="en-US"/>
        </w:rPr>
        <w:t xml:space="preserve">Phần </w:t>
      </w:r>
      <w:proofErr w:type="spellStart"/>
      <w:r w:rsidRPr="00D5653B">
        <w:rPr>
          <w:rFonts w:asciiTheme="majorHAnsi" w:hAnsiTheme="majorHAnsi" w:cstheme="majorHAnsi"/>
          <w:lang w:val="en-US"/>
        </w:rPr>
        <w:t>lớn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tệp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lưu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trữ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đoạn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mã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đều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được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đặt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trong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các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thư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mục </w:t>
      </w:r>
      <w:proofErr w:type="spellStart"/>
      <w:r w:rsidRPr="00D5653B">
        <w:rPr>
          <w:rFonts w:asciiTheme="majorHAnsi" w:hAnsiTheme="majorHAnsi" w:cstheme="majorHAnsi"/>
          <w:lang w:val="en-US"/>
        </w:rPr>
        <w:t>tương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tự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nhau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. </w:t>
      </w:r>
      <w:proofErr w:type="spellStart"/>
      <w:r w:rsidRPr="00D5653B">
        <w:rPr>
          <w:rFonts w:asciiTheme="majorHAnsi" w:hAnsiTheme="majorHAnsi" w:cstheme="majorHAnsi"/>
          <w:lang w:val="en-US"/>
        </w:rPr>
        <w:t>Ngoài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ra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, Visual Studio Code </w:t>
      </w:r>
      <w:proofErr w:type="spellStart"/>
      <w:r w:rsidRPr="00D5653B">
        <w:rPr>
          <w:rFonts w:asciiTheme="majorHAnsi" w:hAnsiTheme="majorHAnsi" w:cstheme="majorHAnsi"/>
          <w:lang w:val="en-US"/>
        </w:rPr>
        <w:t>còn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cung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cấp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các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thư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mục </w:t>
      </w:r>
      <w:proofErr w:type="spellStart"/>
      <w:r w:rsidRPr="00D5653B">
        <w:rPr>
          <w:rFonts w:asciiTheme="majorHAnsi" w:hAnsiTheme="majorHAnsi" w:cstheme="majorHAnsi"/>
          <w:lang w:val="en-US"/>
        </w:rPr>
        <w:t>cho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một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số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tệp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đặc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biệt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quan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trọng</w:t>
      </w:r>
      <w:proofErr w:type="spellEnd"/>
      <w:r w:rsidRPr="00D5653B">
        <w:rPr>
          <w:rFonts w:asciiTheme="majorHAnsi" w:hAnsiTheme="majorHAnsi" w:cstheme="majorHAnsi"/>
          <w:lang w:val="en-US"/>
        </w:rPr>
        <w:t>.</w:t>
      </w:r>
    </w:p>
    <w:p w14:paraId="2CC0447F" w14:textId="77777777" w:rsidR="00C6130A" w:rsidRPr="00D5653B" w:rsidRDefault="00C6130A" w:rsidP="00B9073F">
      <w:pPr>
        <w:ind w:right="1123" w:firstLine="450"/>
        <w:jc w:val="both"/>
        <w:rPr>
          <w:rFonts w:asciiTheme="majorHAnsi" w:hAnsiTheme="majorHAnsi" w:cstheme="majorHAnsi"/>
          <w:b/>
          <w:lang w:val="en-US"/>
        </w:rPr>
      </w:pPr>
      <w:proofErr w:type="spellStart"/>
      <w:r w:rsidRPr="00D5653B">
        <w:rPr>
          <w:rFonts w:asciiTheme="majorHAnsi" w:hAnsiTheme="majorHAnsi" w:cstheme="majorHAnsi"/>
          <w:b/>
          <w:lang w:val="en-US"/>
        </w:rPr>
        <w:t>Hỗ</w:t>
      </w:r>
      <w:proofErr w:type="spellEnd"/>
      <w:r w:rsidRPr="00D5653B">
        <w:rPr>
          <w:rFonts w:asciiTheme="majorHAnsi" w:hAnsiTheme="majorHAnsi" w:cstheme="majorHAnsi"/>
          <w:b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b/>
          <w:lang w:val="en-US"/>
        </w:rPr>
        <w:t>trợ</w:t>
      </w:r>
      <w:proofErr w:type="spellEnd"/>
      <w:r w:rsidRPr="00D5653B">
        <w:rPr>
          <w:rFonts w:asciiTheme="majorHAnsi" w:hAnsiTheme="majorHAnsi" w:cstheme="majorHAnsi"/>
          <w:b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b/>
          <w:lang w:val="en-US"/>
        </w:rPr>
        <w:t>viết</w:t>
      </w:r>
      <w:proofErr w:type="spellEnd"/>
      <w:r w:rsidRPr="00D5653B">
        <w:rPr>
          <w:rFonts w:asciiTheme="majorHAnsi" w:hAnsiTheme="majorHAnsi" w:cstheme="majorHAnsi"/>
          <w:b/>
          <w:lang w:val="en-US"/>
        </w:rPr>
        <w:t xml:space="preserve"> Code : </w:t>
      </w:r>
      <w:proofErr w:type="spellStart"/>
      <w:r w:rsidRPr="00D5653B">
        <w:rPr>
          <w:rFonts w:asciiTheme="majorHAnsi" w:hAnsiTheme="majorHAnsi" w:cstheme="majorHAnsi"/>
          <w:lang w:val="en-US"/>
        </w:rPr>
        <w:t>Một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số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đoạn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code </w:t>
      </w:r>
      <w:proofErr w:type="spellStart"/>
      <w:r w:rsidRPr="00D5653B">
        <w:rPr>
          <w:rFonts w:asciiTheme="majorHAnsi" w:hAnsiTheme="majorHAnsi" w:cstheme="majorHAnsi"/>
          <w:lang w:val="en-US"/>
        </w:rPr>
        <w:t>có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thể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thay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đổi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chút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ít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để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thuận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tiện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cho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người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dùng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. Visual Studio Code </w:t>
      </w:r>
      <w:proofErr w:type="spellStart"/>
      <w:r w:rsidRPr="00D5653B">
        <w:rPr>
          <w:rFonts w:asciiTheme="majorHAnsi" w:hAnsiTheme="majorHAnsi" w:cstheme="majorHAnsi"/>
          <w:lang w:val="en-US"/>
        </w:rPr>
        <w:t>sẽ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đề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xuất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cho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lập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trình </w:t>
      </w:r>
      <w:proofErr w:type="spellStart"/>
      <w:r w:rsidRPr="00D5653B">
        <w:rPr>
          <w:rFonts w:asciiTheme="majorHAnsi" w:hAnsiTheme="majorHAnsi" w:cstheme="majorHAnsi"/>
          <w:lang w:val="en-US"/>
        </w:rPr>
        <w:t>viên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các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tùy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chọn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thay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thế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nếu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có</w:t>
      </w:r>
      <w:proofErr w:type="spellEnd"/>
      <w:r w:rsidRPr="00D5653B">
        <w:rPr>
          <w:rFonts w:asciiTheme="majorHAnsi" w:hAnsiTheme="majorHAnsi" w:cstheme="majorHAnsi"/>
          <w:lang w:val="en-US"/>
        </w:rPr>
        <w:t>.</w:t>
      </w:r>
    </w:p>
    <w:p w14:paraId="67108A5C" w14:textId="77777777" w:rsidR="00C6130A" w:rsidRPr="00D5653B" w:rsidRDefault="00C6130A" w:rsidP="00B9073F">
      <w:pPr>
        <w:ind w:right="1123" w:firstLine="450"/>
        <w:jc w:val="both"/>
        <w:rPr>
          <w:rFonts w:asciiTheme="majorHAnsi" w:hAnsiTheme="majorHAnsi" w:cstheme="majorHAnsi"/>
          <w:lang w:val="en-US"/>
        </w:rPr>
      </w:pPr>
      <w:proofErr w:type="spellStart"/>
      <w:r w:rsidRPr="00D5653B">
        <w:rPr>
          <w:rFonts w:asciiTheme="majorHAnsi" w:hAnsiTheme="majorHAnsi" w:cstheme="majorHAnsi"/>
          <w:b/>
          <w:lang w:val="en-US"/>
        </w:rPr>
        <w:lastRenderedPageBreak/>
        <w:t>Hỗ</w:t>
      </w:r>
      <w:proofErr w:type="spellEnd"/>
      <w:r w:rsidRPr="00D5653B">
        <w:rPr>
          <w:rFonts w:asciiTheme="majorHAnsi" w:hAnsiTheme="majorHAnsi" w:cstheme="majorHAnsi"/>
          <w:b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b/>
          <w:lang w:val="en-US"/>
        </w:rPr>
        <w:t>trợ</w:t>
      </w:r>
      <w:proofErr w:type="spellEnd"/>
      <w:r w:rsidRPr="00D5653B">
        <w:rPr>
          <w:rFonts w:asciiTheme="majorHAnsi" w:hAnsiTheme="majorHAnsi" w:cstheme="majorHAnsi"/>
          <w:b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b/>
          <w:lang w:val="en-US"/>
        </w:rPr>
        <w:t>thiết</w:t>
      </w:r>
      <w:proofErr w:type="spellEnd"/>
      <w:r w:rsidRPr="00D5653B">
        <w:rPr>
          <w:rFonts w:asciiTheme="majorHAnsi" w:hAnsiTheme="majorHAnsi" w:cstheme="majorHAnsi"/>
          <w:b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b/>
          <w:lang w:val="en-US"/>
        </w:rPr>
        <w:t>bị</w:t>
      </w:r>
      <w:proofErr w:type="spellEnd"/>
      <w:r w:rsidRPr="00D5653B">
        <w:rPr>
          <w:rFonts w:asciiTheme="majorHAnsi" w:hAnsiTheme="majorHAnsi" w:cstheme="majorHAnsi"/>
          <w:b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b/>
          <w:lang w:val="en-US"/>
        </w:rPr>
        <w:t>đầu</w:t>
      </w:r>
      <w:proofErr w:type="spellEnd"/>
      <w:r w:rsidRPr="00D5653B">
        <w:rPr>
          <w:rFonts w:asciiTheme="majorHAnsi" w:hAnsiTheme="majorHAnsi" w:cstheme="majorHAnsi"/>
          <w:b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b/>
          <w:lang w:val="en-US"/>
        </w:rPr>
        <w:t>cuối</w:t>
      </w:r>
      <w:proofErr w:type="spellEnd"/>
      <w:r w:rsidRPr="00D5653B">
        <w:rPr>
          <w:rFonts w:asciiTheme="majorHAnsi" w:hAnsiTheme="majorHAnsi" w:cstheme="majorHAnsi"/>
          <w:b/>
          <w:lang w:val="en-US"/>
        </w:rPr>
        <w:t xml:space="preserve"> : </w:t>
      </w:r>
      <w:r w:rsidRPr="00D5653B">
        <w:rPr>
          <w:rFonts w:asciiTheme="majorHAnsi" w:hAnsiTheme="majorHAnsi" w:cstheme="majorHAnsi"/>
          <w:lang w:val="en-US"/>
        </w:rPr>
        <w:t xml:space="preserve">Visual Studio Code </w:t>
      </w:r>
      <w:proofErr w:type="spellStart"/>
      <w:r w:rsidRPr="00D5653B">
        <w:rPr>
          <w:rFonts w:asciiTheme="majorHAnsi" w:hAnsiTheme="majorHAnsi" w:cstheme="majorHAnsi"/>
          <w:lang w:val="en-US"/>
        </w:rPr>
        <w:t>có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tích </w:t>
      </w:r>
      <w:proofErr w:type="spellStart"/>
      <w:r w:rsidRPr="00D5653B">
        <w:rPr>
          <w:rFonts w:asciiTheme="majorHAnsi" w:hAnsiTheme="majorHAnsi" w:cstheme="majorHAnsi"/>
          <w:lang w:val="en-US"/>
        </w:rPr>
        <w:t>hợp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thiết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bị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đầu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cuối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, </w:t>
      </w:r>
      <w:proofErr w:type="spellStart"/>
      <w:r w:rsidRPr="00D5653B">
        <w:rPr>
          <w:rFonts w:asciiTheme="majorHAnsi" w:hAnsiTheme="majorHAnsi" w:cstheme="majorHAnsi"/>
          <w:lang w:val="en-US"/>
        </w:rPr>
        <w:t>giúp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người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dùng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khỏi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phải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chuyển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đổi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giữa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hai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màn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hình </w:t>
      </w:r>
      <w:proofErr w:type="spellStart"/>
      <w:r w:rsidRPr="00D5653B">
        <w:rPr>
          <w:rFonts w:asciiTheme="majorHAnsi" w:hAnsiTheme="majorHAnsi" w:cstheme="majorHAnsi"/>
          <w:lang w:val="en-US"/>
        </w:rPr>
        <w:t>hoặc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trở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về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thư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mục </w:t>
      </w:r>
      <w:proofErr w:type="spellStart"/>
      <w:r w:rsidRPr="00D5653B">
        <w:rPr>
          <w:rFonts w:asciiTheme="majorHAnsi" w:hAnsiTheme="majorHAnsi" w:cstheme="majorHAnsi"/>
          <w:lang w:val="en-US"/>
        </w:rPr>
        <w:t>gốc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khi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thực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hiện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các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thao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tác</w:t>
      </w:r>
      <w:proofErr w:type="spellEnd"/>
      <w:r w:rsidRPr="00D5653B">
        <w:rPr>
          <w:rFonts w:asciiTheme="majorHAnsi" w:hAnsiTheme="majorHAnsi" w:cstheme="majorHAnsi"/>
          <w:lang w:val="en-US"/>
        </w:rPr>
        <w:t>.</w:t>
      </w:r>
    </w:p>
    <w:p w14:paraId="0098DD8B" w14:textId="069412C6" w:rsidR="00C6130A" w:rsidRPr="00D5653B" w:rsidRDefault="00C6130A" w:rsidP="00B9073F">
      <w:pPr>
        <w:ind w:right="1123" w:firstLine="450"/>
        <w:jc w:val="both"/>
        <w:rPr>
          <w:rFonts w:asciiTheme="majorHAnsi" w:hAnsiTheme="majorHAnsi" w:cstheme="majorHAnsi"/>
          <w:b/>
          <w:lang w:val="en-US"/>
        </w:rPr>
      </w:pPr>
      <w:proofErr w:type="spellStart"/>
      <w:r w:rsidRPr="00D5653B">
        <w:rPr>
          <w:rFonts w:asciiTheme="majorHAnsi" w:hAnsiTheme="majorHAnsi" w:cstheme="majorHAnsi"/>
          <w:b/>
          <w:lang w:val="en-US"/>
        </w:rPr>
        <w:t>Màn</w:t>
      </w:r>
      <w:proofErr w:type="spellEnd"/>
      <w:r w:rsidRPr="00D5653B">
        <w:rPr>
          <w:rFonts w:asciiTheme="majorHAnsi" w:hAnsiTheme="majorHAnsi" w:cstheme="majorHAnsi"/>
          <w:b/>
          <w:lang w:val="en-US"/>
        </w:rPr>
        <w:t xml:space="preserve"> hình </w:t>
      </w:r>
      <w:proofErr w:type="spellStart"/>
      <w:r w:rsidRPr="00D5653B">
        <w:rPr>
          <w:rFonts w:asciiTheme="majorHAnsi" w:hAnsiTheme="majorHAnsi" w:cstheme="majorHAnsi"/>
          <w:b/>
          <w:lang w:val="en-US"/>
        </w:rPr>
        <w:t>đa</w:t>
      </w:r>
      <w:proofErr w:type="spellEnd"/>
      <w:r w:rsidRPr="00D5653B">
        <w:rPr>
          <w:rFonts w:asciiTheme="majorHAnsi" w:hAnsiTheme="majorHAnsi" w:cstheme="majorHAnsi"/>
          <w:b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b/>
          <w:lang w:val="en-US"/>
        </w:rPr>
        <w:t>nhiệm</w:t>
      </w:r>
      <w:proofErr w:type="spellEnd"/>
      <w:r w:rsidRPr="00D5653B">
        <w:rPr>
          <w:rFonts w:asciiTheme="majorHAnsi" w:hAnsiTheme="majorHAnsi" w:cstheme="majorHAnsi"/>
          <w:b/>
          <w:lang w:val="en-US"/>
        </w:rPr>
        <w:t xml:space="preserve">: </w:t>
      </w:r>
      <w:proofErr w:type="spellStart"/>
      <w:r w:rsidRPr="00D5653B">
        <w:rPr>
          <w:rFonts w:asciiTheme="majorHAnsi" w:hAnsiTheme="majorHAnsi" w:cstheme="majorHAnsi"/>
          <w:lang w:val="en-US"/>
        </w:rPr>
        <w:t>Người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dùng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Visual Studio Code </w:t>
      </w:r>
      <w:proofErr w:type="spellStart"/>
      <w:r w:rsidRPr="00D5653B">
        <w:rPr>
          <w:rFonts w:asciiTheme="majorHAnsi" w:hAnsiTheme="majorHAnsi" w:cstheme="majorHAnsi"/>
          <w:lang w:val="en-US"/>
        </w:rPr>
        <w:t>có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thể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mở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cùng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lúc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nhiều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tệp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tin và </w:t>
      </w:r>
      <w:proofErr w:type="spellStart"/>
      <w:r w:rsidRPr="00D5653B">
        <w:rPr>
          <w:rFonts w:asciiTheme="majorHAnsi" w:hAnsiTheme="majorHAnsi" w:cstheme="majorHAnsi"/>
          <w:lang w:val="en-US"/>
        </w:rPr>
        <w:t>thư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mục – </w:t>
      </w:r>
      <w:proofErr w:type="spellStart"/>
      <w:r w:rsidRPr="00D5653B">
        <w:rPr>
          <w:rFonts w:asciiTheme="majorHAnsi" w:hAnsiTheme="majorHAnsi" w:cstheme="majorHAnsi"/>
          <w:lang w:val="en-US"/>
        </w:rPr>
        <w:t>mặc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dù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chúng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không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hề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liên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quan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với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nhau</w:t>
      </w:r>
      <w:proofErr w:type="spellEnd"/>
      <w:r w:rsidRPr="00D5653B">
        <w:rPr>
          <w:rFonts w:asciiTheme="majorHAnsi" w:hAnsiTheme="majorHAnsi" w:cstheme="majorHAnsi"/>
          <w:lang w:val="en-US"/>
        </w:rPr>
        <w:t>.</w:t>
      </w:r>
    </w:p>
    <w:p w14:paraId="2484EA0F" w14:textId="79A0F5D7" w:rsidR="00C6130A" w:rsidRPr="00D5653B" w:rsidRDefault="00C6130A" w:rsidP="00B9073F">
      <w:pPr>
        <w:ind w:right="1123" w:firstLine="450"/>
        <w:jc w:val="both"/>
        <w:rPr>
          <w:rFonts w:asciiTheme="majorHAnsi" w:hAnsiTheme="majorHAnsi" w:cstheme="majorHAnsi"/>
          <w:lang w:val="en-US"/>
        </w:rPr>
      </w:pPr>
      <w:proofErr w:type="spellStart"/>
      <w:r w:rsidRPr="00D5653B">
        <w:rPr>
          <w:rFonts w:asciiTheme="majorHAnsi" w:hAnsiTheme="majorHAnsi" w:cstheme="majorHAnsi"/>
          <w:b/>
          <w:lang w:val="en-US"/>
        </w:rPr>
        <w:t>Intellisense</w:t>
      </w:r>
      <w:proofErr w:type="spellEnd"/>
      <w:r w:rsidRPr="00D5653B">
        <w:rPr>
          <w:rFonts w:asciiTheme="majorHAnsi" w:hAnsiTheme="majorHAnsi" w:cstheme="majorHAnsi"/>
          <w:b/>
          <w:lang w:val="en-US"/>
        </w:rPr>
        <w:t xml:space="preserve">: </w:t>
      </w:r>
      <w:proofErr w:type="spellStart"/>
      <w:r w:rsidRPr="00D5653B">
        <w:rPr>
          <w:rFonts w:asciiTheme="majorHAnsi" w:hAnsiTheme="majorHAnsi" w:cstheme="majorHAnsi"/>
          <w:lang w:val="en-US"/>
        </w:rPr>
        <w:t>Hầu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hết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các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trình </w:t>
      </w:r>
      <w:proofErr w:type="spellStart"/>
      <w:r w:rsidRPr="00D5653B">
        <w:rPr>
          <w:rFonts w:asciiTheme="majorHAnsi" w:hAnsiTheme="majorHAnsi" w:cstheme="majorHAnsi"/>
          <w:lang w:val="en-US"/>
        </w:rPr>
        <w:t>viết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mã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đều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có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tính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năng </w:t>
      </w:r>
      <w:proofErr w:type="spellStart"/>
      <w:r w:rsidRPr="00D5653B">
        <w:rPr>
          <w:rFonts w:asciiTheme="majorHAnsi" w:hAnsiTheme="majorHAnsi" w:cstheme="majorHAnsi"/>
          <w:lang w:val="en-US"/>
        </w:rPr>
        <w:t>nhắc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mã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Intellisense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, </w:t>
      </w:r>
      <w:proofErr w:type="spellStart"/>
      <w:r w:rsidRPr="00D5653B">
        <w:rPr>
          <w:rFonts w:asciiTheme="majorHAnsi" w:hAnsiTheme="majorHAnsi" w:cstheme="majorHAnsi"/>
          <w:lang w:val="en-US"/>
        </w:rPr>
        <w:t>nhưng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ít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chương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trình </w:t>
      </w:r>
      <w:proofErr w:type="spellStart"/>
      <w:r w:rsidRPr="00D5653B">
        <w:rPr>
          <w:rFonts w:asciiTheme="majorHAnsi" w:hAnsiTheme="majorHAnsi" w:cstheme="majorHAnsi"/>
          <w:lang w:val="en-US"/>
        </w:rPr>
        <w:t>nào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chuyên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nghiệp </w:t>
      </w:r>
      <w:proofErr w:type="spellStart"/>
      <w:r w:rsidRPr="00D5653B">
        <w:rPr>
          <w:rFonts w:asciiTheme="majorHAnsi" w:hAnsiTheme="majorHAnsi" w:cstheme="majorHAnsi"/>
          <w:lang w:val="en-US"/>
        </w:rPr>
        <w:t>bằng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Visual Studio Code. </w:t>
      </w:r>
      <w:proofErr w:type="spellStart"/>
      <w:r w:rsidRPr="00D5653B">
        <w:rPr>
          <w:rFonts w:asciiTheme="majorHAnsi" w:hAnsiTheme="majorHAnsi" w:cstheme="majorHAnsi"/>
          <w:lang w:val="en-US"/>
        </w:rPr>
        <w:t>Nó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có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thể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phát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hiện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nếu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bất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kỳ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đoạn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mã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nào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không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đầy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đủ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. </w:t>
      </w:r>
      <w:proofErr w:type="spellStart"/>
      <w:r w:rsidRPr="00D5653B">
        <w:rPr>
          <w:rFonts w:asciiTheme="majorHAnsi" w:hAnsiTheme="majorHAnsi" w:cstheme="majorHAnsi"/>
          <w:lang w:val="en-US"/>
        </w:rPr>
        <w:t>Thậm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chí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, </w:t>
      </w:r>
      <w:proofErr w:type="spellStart"/>
      <w:r w:rsidRPr="00D5653B">
        <w:rPr>
          <w:rFonts w:asciiTheme="majorHAnsi" w:hAnsiTheme="majorHAnsi" w:cstheme="majorHAnsi"/>
          <w:lang w:val="en-US"/>
        </w:rPr>
        <w:t>khi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lập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trình </w:t>
      </w:r>
      <w:proofErr w:type="spellStart"/>
      <w:r w:rsidRPr="00D5653B">
        <w:rPr>
          <w:rFonts w:asciiTheme="majorHAnsi" w:hAnsiTheme="majorHAnsi" w:cstheme="majorHAnsi"/>
          <w:lang w:val="en-US"/>
        </w:rPr>
        <w:t>viên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quên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không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khai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báo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biến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, </w:t>
      </w:r>
      <w:proofErr w:type="spellStart"/>
      <w:r w:rsidRPr="00D5653B">
        <w:rPr>
          <w:rFonts w:asciiTheme="majorHAnsi" w:hAnsiTheme="majorHAnsi" w:cstheme="majorHAnsi"/>
          <w:lang w:val="en-US"/>
        </w:rPr>
        <w:t>Intellisense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sẽ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tự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động </w:t>
      </w:r>
      <w:proofErr w:type="spellStart"/>
      <w:r w:rsidRPr="00D5653B">
        <w:rPr>
          <w:rFonts w:asciiTheme="majorHAnsi" w:hAnsiTheme="majorHAnsi" w:cstheme="majorHAnsi"/>
          <w:lang w:val="en-US"/>
        </w:rPr>
        <w:t>giúp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họ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bổ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sung </w:t>
      </w:r>
      <w:proofErr w:type="spellStart"/>
      <w:r w:rsidRPr="00D5653B">
        <w:rPr>
          <w:rFonts w:asciiTheme="majorHAnsi" w:hAnsiTheme="majorHAnsi" w:cstheme="majorHAnsi"/>
          <w:lang w:val="en-US"/>
        </w:rPr>
        <w:t>các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cú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pháp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còn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thiếu</w:t>
      </w:r>
      <w:proofErr w:type="spellEnd"/>
      <w:r w:rsidRPr="00D5653B">
        <w:rPr>
          <w:rFonts w:asciiTheme="majorHAnsi" w:hAnsiTheme="majorHAnsi" w:cstheme="majorHAnsi"/>
          <w:lang w:val="en-US"/>
        </w:rPr>
        <w:t>.</w:t>
      </w:r>
    </w:p>
    <w:p w14:paraId="1A13FB1B" w14:textId="2F0436FD" w:rsidR="00C6130A" w:rsidRPr="00D5653B" w:rsidRDefault="00C6130A" w:rsidP="00B9073F">
      <w:pPr>
        <w:ind w:right="1123" w:firstLine="450"/>
        <w:jc w:val="both"/>
        <w:rPr>
          <w:rFonts w:asciiTheme="majorHAnsi" w:hAnsiTheme="majorHAnsi" w:cstheme="majorHAnsi"/>
          <w:lang w:val="en-US"/>
        </w:rPr>
      </w:pPr>
      <w:proofErr w:type="spellStart"/>
      <w:r w:rsidRPr="00D5653B">
        <w:rPr>
          <w:rFonts w:asciiTheme="majorHAnsi" w:hAnsiTheme="majorHAnsi" w:cstheme="majorHAnsi"/>
          <w:b/>
          <w:lang w:val="en-US"/>
        </w:rPr>
        <w:t>Hỗ</w:t>
      </w:r>
      <w:proofErr w:type="spellEnd"/>
      <w:r w:rsidRPr="00D5653B">
        <w:rPr>
          <w:rFonts w:asciiTheme="majorHAnsi" w:hAnsiTheme="majorHAnsi" w:cstheme="majorHAnsi"/>
          <w:b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b/>
          <w:lang w:val="en-US"/>
        </w:rPr>
        <w:t>trợ</w:t>
      </w:r>
      <w:proofErr w:type="spellEnd"/>
      <w:r w:rsidRPr="00D5653B">
        <w:rPr>
          <w:rFonts w:asciiTheme="majorHAnsi" w:hAnsiTheme="majorHAnsi" w:cstheme="majorHAnsi"/>
          <w:b/>
          <w:lang w:val="en-US"/>
        </w:rPr>
        <w:t xml:space="preserve"> Git: </w:t>
      </w:r>
      <w:r w:rsidRPr="00D5653B">
        <w:rPr>
          <w:rFonts w:asciiTheme="majorHAnsi" w:hAnsiTheme="majorHAnsi" w:cstheme="majorHAnsi"/>
          <w:lang w:val="en-US"/>
        </w:rPr>
        <w:t xml:space="preserve">Visual Studio Code </w:t>
      </w:r>
      <w:proofErr w:type="spellStart"/>
      <w:r w:rsidRPr="00D5653B">
        <w:rPr>
          <w:rFonts w:asciiTheme="majorHAnsi" w:hAnsiTheme="majorHAnsi" w:cstheme="majorHAnsi"/>
          <w:lang w:val="en-US"/>
        </w:rPr>
        <w:t>hỗ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trợ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kéo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hoặc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sao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chép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mã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trực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tiếp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từ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GitHub. </w:t>
      </w:r>
      <w:proofErr w:type="spellStart"/>
      <w:r w:rsidRPr="00D5653B">
        <w:rPr>
          <w:rFonts w:asciiTheme="majorHAnsi" w:hAnsiTheme="majorHAnsi" w:cstheme="majorHAnsi"/>
          <w:lang w:val="en-US"/>
        </w:rPr>
        <w:t>Mã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này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sau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đó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có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thể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được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thay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đổi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và </w:t>
      </w:r>
      <w:proofErr w:type="spellStart"/>
      <w:r w:rsidRPr="00D5653B">
        <w:rPr>
          <w:rFonts w:asciiTheme="majorHAnsi" w:hAnsiTheme="majorHAnsi" w:cstheme="majorHAnsi"/>
          <w:lang w:val="en-US"/>
        </w:rPr>
        <w:t>lưu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lại </w:t>
      </w:r>
      <w:proofErr w:type="spellStart"/>
      <w:r w:rsidRPr="00D5653B">
        <w:rPr>
          <w:rFonts w:asciiTheme="majorHAnsi" w:hAnsiTheme="majorHAnsi" w:cstheme="majorHAnsi"/>
          <w:lang w:val="en-US"/>
        </w:rPr>
        <w:t>trên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phần mềm.</w:t>
      </w:r>
    </w:p>
    <w:p w14:paraId="443A752D" w14:textId="09AE67B1" w:rsidR="00DA5223" w:rsidRDefault="00C6130A" w:rsidP="00B9073F">
      <w:pPr>
        <w:ind w:right="1123" w:firstLine="450"/>
        <w:jc w:val="both"/>
        <w:rPr>
          <w:rFonts w:asciiTheme="majorHAnsi" w:hAnsiTheme="majorHAnsi" w:cstheme="majorHAnsi"/>
          <w:lang w:val="en-US"/>
        </w:rPr>
      </w:pPr>
      <w:proofErr w:type="spellStart"/>
      <w:r w:rsidRPr="00D5653B">
        <w:rPr>
          <w:rFonts w:asciiTheme="majorHAnsi" w:hAnsiTheme="majorHAnsi" w:cstheme="majorHAnsi"/>
          <w:b/>
          <w:lang w:val="en-US"/>
        </w:rPr>
        <w:t>Bình</w:t>
      </w:r>
      <w:proofErr w:type="spellEnd"/>
      <w:r w:rsidRPr="00D5653B">
        <w:rPr>
          <w:rFonts w:asciiTheme="majorHAnsi" w:hAnsiTheme="majorHAnsi" w:cstheme="majorHAnsi"/>
          <w:b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b/>
          <w:lang w:val="en-US"/>
        </w:rPr>
        <w:t>luận</w:t>
      </w:r>
      <w:proofErr w:type="spellEnd"/>
      <w:r w:rsidRPr="00D5653B">
        <w:rPr>
          <w:rFonts w:asciiTheme="majorHAnsi" w:hAnsiTheme="majorHAnsi" w:cstheme="majorHAnsi"/>
          <w:b/>
          <w:lang w:val="en-US"/>
        </w:rPr>
        <w:t xml:space="preserve">: </w:t>
      </w:r>
      <w:proofErr w:type="spellStart"/>
      <w:r w:rsidRPr="00D5653B">
        <w:rPr>
          <w:rFonts w:asciiTheme="majorHAnsi" w:hAnsiTheme="majorHAnsi" w:cstheme="majorHAnsi"/>
          <w:lang w:val="en-US"/>
        </w:rPr>
        <w:t>Việc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để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lại </w:t>
      </w:r>
      <w:proofErr w:type="spellStart"/>
      <w:r w:rsidRPr="00D5653B">
        <w:rPr>
          <w:rFonts w:asciiTheme="majorHAnsi" w:hAnsiTheme="majorHAnsi" w:cstheme="majorHAnsi"/>
          <w:lang w:val="en-US"/>
        </w:rPr>
        <w:t>nhận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xét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giúp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người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dùng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dễ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dàng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nhớ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công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việc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cần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hoàn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thành</w:t>
      </w:r>
      <w:proofErr w:type="spellEnd"/>
      <w:r w:rsidRPr="00D5653B">
        <w:rPr>
          <w:rFonts w:asciiTheme="majorHAnsi" w:hAnsiTheme="majorHAnsi" w:cstheme="majorHAnsi"/>
          <w:lang w:val="en-US"/>
        </w:rPr>
        <w:t>.</w:t>
      </w:r>
    </w:p>
    <w:p w14:paraId="2607F80B" w14:textId="5D307FD6" w:rsidR="00A10C90" w:rsidRDefault="00A10C90" w:rsidP="00F634BD">
      <w:pPr>
        <w:pStyle w:val="Heading2"/>
      </w:pPr>
      <w:bookmarkStart w:id="146" w:name="_Toc106804467"/>
      <w:bookmarkStart w:id="147" w:name="_Toc106811960"/>
      <w:bookmarkStart w:id="148" w:name="_Toc106818764"/>
      <w:proofErr w:type="spellStart"/>
      <w:r>
        <w:t>Recombee</w:t>
      </w:r>
      <w:bookmarkEnd w:id="146"/>
      <w:bookmarkEnd w:id="147"/>
      <w:bookmarkEnd w:id="148"/>
      <w:proofErr w:type="spellEnd"/>
    </w:p>
    <w:p w14:paraId="7AD59D26" w14:textId="77777777" w:rsidR="00A74379" w:rsidRDefault="00A10C90" w:rsidP="00A74379">
      <w:pPr>
        <w:keepNext/>
        <w:ind w:left="0"/>
        <w:jc w:val="center"/>
      </w:pPr>
      <w:r>
        <w:rPr>
          <w:noProof/>
          <w:lang w:val="en-US"/>
        </w:rPr>
        <w:drawing>
          <wp:inline distT="0" distB="0" distL="0" distR="0" wp14:anchorId="27FCC372" wp14:editId="3A4EFEF6">
            <wp:extent cx="2314575" cy="2314575"/>
            <wp:effectExtent l="0" t="0" r="0" b="0"/>
            <wp:docPr id="16" name="Picture 16" descr="Trending stories published on Recombee blog – Medi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Trending stories published on Recombee blog – Medium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4575" cy="2314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8155A1" w14:textId="75C54A31" w:rsidR="00A10C90" w:rsidRDefault="00A74379" w:rsidP="00A74379">
      <w:pPr>
        <w:pStyle w:val="Caption"/>
        <w:ind w:left="0"/>
        <w:jc w:val="center"/>
      </w:pPr>
      <w:bookmarkStart w:id="149" w:name="_Toc106818818"/>
      <w:proofErr w:type="spellStart"/>
      <w:r>
        <w:t>Hình</w:t>
      </w:r>
      <w:proofErr w:type="spellEnd"/>
      <w:r>
        <w:t xml:space="preserve">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2</w:t>
      </w:r>
      <w:r>
        <w:fldChar w:fldCharType="end"/>
      </w:r>
      <w:r>
        <w:t>.</w:t>
      </w:r>
      <w:r>
        <w:fldChar w:fldCharType="begin"/>
      </w:r>
      <w:r>
        <w:instrText xml:space="preserve"> SEQ Hình \* ARABIC \s 1 </w:instrText>
      </w:r>
      <w:r>
        <w:fldChar w:fldCharType="separate"/>
      </w:r>
      <w:r>
        <w:rPr>
          <w:noProof/>
        </w:rPr>
        <w:t>8</w:t>
      </w:r>
      <w:r>
        <w:fldChar w:fldCharType="end"/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Recombee</w:t>
      </w:r>
      <w:bookmarkEnd w:id="149"/>
      <w:proofErr w:type="spellEnd"/>
    </w:p>
    <w:p w14:paraId="0885E59C" w14:textId="7DCE1C17" w:rsidR="00A10C90" w:rsidRPr="00D5653B" w:rsidRDefault="00A10C90" w:rsidP="000011EE">
      <w:pPr>
        <w:pStyle w:val="Heading3"/>
      </w:pPr>
      <w:bookmarkStart w:id="150" w:name="_Toc106804468"/>
      <w:bookmarkStart w:id="151" w:name="_Toc106811961"/>
      <w:bookmarkStart w:id="152" w:name="_Toc106818765"/>
      <w:proofErr w:type="spellStart"/>
      <w:r>
        <w:rPr>
          <w:lang w:val="vi-VN"/>
        </w:rPr>
        <w:t>Recombee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là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gì</w:t>
      </w:r>
      <w:proofErr w:type="spellEnd"/>
      <w:r w:rsidRPr="00D5653B">
        <w:t>?</w:t>
      </w:r>
      <w:bookmarkEnd w:id="150"/>
      <w:bookmarkEnd w:id="151"/>
      <w:bookmarkEnd w:id="152"/>
    </w:p>
    <w:p w14:paraId="02CCA3CE" w14:textId="3AD109A2" w:rsidR="00A10C90" w:rsidRPr="00B9073F" w:rsidRDefault="00B9073F" w:rsidP="00B9073F">
      <w:pPr>
        <w:ind w:right="1123" w:firstLine="450"/>
        <w:jc w:val="both"/>
        <w:rPr>
          <w:rFonts w:asciiTheme="majorHAnsi" w:hAnsiTheme="majorHAnsi" w:cstheme="majorHAnsi"/>
          <w:lang w:val="vi-VN"/>
        </w:rPr>
      </w:pPr>
      <w:proofErr w:type="spellStart"/>
      <w:r w:rsidRPr="00B9073F">
        <w:rPr>
          <w:rFonts w:asciiTheme="majorHAnsi" w:hAnsiTheme="majorHAnsi" w:cstheme="majorHAnsi"/>
          <w:lang w:val="en-US"/>
        </w:rPr>
        <w:t>Recombee</w:t>
      </w:r>
      <w:proofErr w:type="spellEnd"/>
      <w:r w:rsidRPr="00B9073F">
        <w:rPr>
          <w:rFonts w:asciiTheme="majorHAnsi" w:hAnsiTheme="majorHAnsi" w:cstheme="majorHAnsi"/>
          <w:lang w:val="en-US"/>
        </w:rPr>
        <w:t xml:space="preserve"> </w:t>
      </w:r>
      <w:proofErr w:type="spellStart"/>
      <w:r>
        <w:rPr>
          <w:rFonts w:asciiTheme="majorHAnsi" w:hAnsiTheme="majorHAnsi" w:cstheme="majorHAnsi"/>
          <w:lang w:val="vi-VN"/>
        </w:rPr>
        <w:t>là</w:t>
      </w:r>
      <w:proofErr w:type="spellEnd"/>
      <w:r>
        <w:rPr>
          <w:rFonts w:asciiTheme="majorHAnsi" w:hAnsiTheme="majorHAnsi" w:cstheme="majorHAnsi"/>
          <w:lang w:val="vi-VN"/>
        </w:rPr>
        <w:t xml:space="preserve"> </w:t>
      </w:r>
      <w:proofErr w:type="spellStart"/>
      <w:r>
        <w:rPr>
          <w:rFonts w:asciiTheme="majorHAnsi" w:hAnsiTheme="majorHAnsi" w:cstheme="majorHAnsi"/>
          <w:lang w:val="vi-VN"/>
        </w:rPr>
        <w:t>một</w:t>
      </w:r>
      <w:proofErr w:type="spellEnd"/>
      <w:r>
        <w:rPr>
          <w:rFonts w:asciiTheme="majorHAnsi" w:hAnsiTheme="majorHAnsi" w:cstheme="majorHAnsi"/>
          <w:lang w:val="vi-VN"/>
        </w:rPr>
        <w:t xml:space="preserve"> công </w:t>
      </w:r>
      <w:proofErr w:type="spellStart"/>
      <w:r>
        <w:rPr>
          <w:rFonts w:asciiTheme="majorHAnsi" w:hAnsiTheme="majorHAnsi" w:cstheme="majorHAnsi"/>
          <w:lang w:val="vi-VN"/>
        </w:rPr>
        <w:t>cụ</w:t>
      </w:r>
      <w:proofErr w:type="spellEnd"/>
      <w:r>
        <w:rPr>
          <w:rFonts w:asciiTheme="majorHAnsi" w:hAnsiTheme="majorHAnsi" w:cstheme="majorHAnsi"/>
          <w:lang w:val="vi-VN"/>
        </w:rPr>
        <w:t xml:space="preserve"> </w:t>
      </w:r>
      <w:proofErr w:type="spellStart"/>
      <w:r>
        <w:rPr>
          <w:rFonts w:asciiTheme="majorHAnsi" w:hAnsiTheme="majorHAnsi" w:cstheme="majorHAnsi"/>
          <w:lang w:val="vi-VN"/>
        </w:rPr>
        <w:t>đề</w:t>
      </w:r>
      <w:proofErr w:type="spellEnd"/>
      <w:r>
        <w:rPr>
          <w:rFonts w:asciiTheme="majorHAnsi" w:hAnsiTheme="majorHAnsi" w:cstheme="majorHAnsi"/>
          <w:lang w:val="vi-VN"/>
        </w:rPr>
        <w:t xml:space="preserve"> </w:t>
      </w:r>
      <w:proofErr w:type="spellStart"/>
      <w:r>
        <w:rPr>
          <w:rFonts w:asciiTheme="majorHAnsi" w:hAnsiTheme="majorHAnsi" w:cstheme="majorHAnsi"/>
          <w:lang w:val="vi-VN"/>
        </w:rPr>
        <w:t>xuất</w:t>
      </w:r>
      <w:proofErr w:type="spellEnd"/>
      <w:r>
        <w:rPr>
          <w:rFonts w:asciiTheme="majorHAnsi" w:hAnsiTheme="majorHAnsi" w:cstheme="majorHAnsi"/>
          <w:lang w:val="vi-VN"/>
        </w:rPr>
        <w:t xml:space="preserve"> </w:t>
      </w:r>
      <w:proofErr w:type="spellStart"/>
      <w:r>
        <w:rPr>
          <w:rFonts w:asciiTheme="majorHAnsi" w:hAnsiTheme="majorHAnsi" w:cstheme="majorHAnsi"/>
          <w:lang w:val="vi-VN"/>
        </w:rPr>
        <w:t>Khuyến</w:t>
      </w:r>
      <w:proofErr w:type="spellEnd"/>
      <w:r>
        <w:rPr>
          <w:rFonts w:asciiTheme="majorHAnsi" w:hAnsiTheme="majorHAnsi" w:cstheme="majorHAnsi"/>
          <w:lang w:val="vi-VN"/>
        </w:rPr>
        <w:t xml:space="preserve"> </w:t>
      </w:r>
      <w:proofErr w:type="spellStart"/>
      <w:r>
        <w:rPr>
          <w:rFonts w:asciiTheme="majorHAnsi" w:hAnsiTheme="majorHAnsi" w:cstheme="majorHAnsi"/>
          <w:lang w:val="vi-VN"/>
        </w:rPr>
        <w:t>nghị</w:t>
      </w:r>
      <w:proofErr w:type="spellEnd"/>
      <w:r>
        <w:rPr>
          <w:rFonts w:asciiTheme="majorHAnsi" w:hAnsiTheme="majorHAnsi" w:cstheme="majorHAnsi"/>
          <w:lang w:val="vi-VN"/>
        </w:rPr>
        <w:t xml:space="preserve"> </w:t>
      </w:r>
      <w:proofErr w:type="spellStart"/>
      <w:r>
        <w:rPr>
          <w:rFonts w:asciiTheme="majorHAnsi" w:hAnsiTheme="majorHAnsi" w:cstheme="majorHAnsi"/>
          <w:lang w:val="vi-VN"/>
        </w:rPr>
        <w:t>người</w:t>
      </w:r>
      <w:proofErr w:type="spellEnd"/>
      <w:r>
        <w:rPr>
          <w:rFonts w:asciiTheme="majorHAnsi" w:hAnsiTheme="majorHAnsi" w:cstheme="majorHAnsi"/>
          <w:lang w:val="vi-VN"/>
        </w:rPr>
        <w:t xml:space="preserve"> </w:t>
      </w:r>
      <w:proofErr w:type="spellStart"/>
      <w:r>
        <w:rPr>
          <w:rFonts w:asciiTheme="majorHAnsi" w:hAnsiTheme="majorHAnsi" w:cstheme="majorHAnsi"/>
          <w:lang w:val="vi-VN"/>
        </w:rPr>
        <w:t>dùng</w:t>
      </w:r>
      <w:proofErr w:type="spellEnd"/>
      <w:r>
        <w:rPr>
          <w:rFonts w:asciiTheme="majorHAnsi" w:hAnsiTheme="majorHAnsi" w:cstheme="majorHAnsi"/>
          <w:lang w:val="vi-VN"/>
        </w:rPr>
        <w:t xml:space="preserve"> </w:t>
      </w:r>
      <w:proofErr w:type="spellStart"/>
      <w:r w:rsidRPr="00B9073F">
        <w:rPr>
          <w:rFonts w:asciiTheme="majorHAnsi" w:hAnsiTheme="majorHAnsi" w:cstheme="majorHAnsi"/>
          <w:lang w:val="vi-VN"/>
        </w:rPr>
        <w:t>với</w:t>
      </w:r>
      <w:proofErr w:type="spellEnd"/>
      <w:r w:rsidRPr="00B9073F">
        <w:rPr>
          <w:rFonts w:asciiTheme="majorHAnsi" w:hAnsiTheme="majorHAnsi" w:cstheme="majorHAnsi"/>
          <w:lang w:val="vi-VN"/>
        </w:rPr>
        <w:t xml:space="preserve"> </w:t>
      </w:r>
      <w:proofErr w:type="spellStart"/>
      <w:r w:rsidRPr="00B9073F">
        <w:rPr>
          <w:rFonts w:asciiTheme="majorHAnsi" w:hAnsiTheme="majorHAnsi" w:cstheme="majorHAnsi"/>
          <w:lang w:val="vi-VN"/>
        </w:rPr>
        <w:t>khả</w:t>
      </w:r>
      <w:proofErr w:type="spellEnd"/>
      <w:r w:rsidRPr="00B9073F">
        <w:rPr>
          <w:rFonts w:asciiTheme="majorHAnsi" w:hAnsiTheme="majorHAnsi" w:cstheme="majorHAnsi"/>
          <w:lang w:val="vi-VN"/>
        </w:rPr>
        <w:t xml:space="preserve"> năng </w:t>
      </w:r>
      <w:proofErr w:type="spellStart"/>
      <w:r w:rsidRPr="00B9073F">
        <w:rPr>
          <w:rFonts w:asciiTheme="majorHAnsi" w:hAnsiTheme="majorHAnsi" w:cstheme="majorHAnsi"/>
          <w:lang w:val="vi-VN"/>
        </w:rPr>
        <w:t>tích</w:t>
      </w:r>
      <w:proofErr w:type="spellEnd"/>
      <w:r w:rsidRPr="00B9073F">
        <w:rPr>
          <w:rFonts w:asciiTheme="majorHAnsi" w:hAnsiTheme="majorHAnsi" w:cstheme="majorHAnsi"/>
          <w:lang w:val="vi-VN"/>
        </w:rPr>
        <w:t xml:space="preserve"> </w:t>
      </w:r>
      <w:proofErr w:type="spellStart"/>
      <w:r w:rsidRPr="00B9073F">
        <w:rPr>
          <w:rFonts w:asciiTheme="majorHAnsi" w:hAnsiTheme="majorHAnsi" w:cstheme="majorHAnsi"/>
          <w:lang w:val="vi-VN"/>
        </w:rPr>
        <w:t>hợp</w:t>
      </w:r>
      <w:proofErr w:type="spellEnd"/>
      <w:r w:rsidRPr="00B9073F">
        <w:rPr>
          <w:rFonts w:asciiTheme="majorHAnsi" w:hAnsiTheme="majorHAnsi" w:cstheme="majorHAnsi"/>
          <w:lang w:val="vi-VN"/>
        </w:rPr>
        <w:t xml:space="preserve"> </w:t>
      </w:r>
      <w:proofErr w:type="spellStart"/>
      <w:r w:rsidRPr="00B9073F">
        <w:rPr>
          <w:rFonts w:asciiTheme="majorHAnsi" w:hAnsiTheme="majorHAnsi" w:cstheme="majorHAnsi"/>
          <w:lang w:val="vi-VN"/>
        </w:rPr>
        <w:t>dễ</w:t>
      </w:r>
      <w:proofErr w:type="spellEnd"/>
      <w:r w:rsidRPr="00B9073F">
        <w:rPr>
          <w:rFonts w:asciiTheme="majorHAnsi" w:hAnsiTheme="majorHAnsi" w:cstheme="majorHAnsi"/>
          <w:lang w:val="vi-VN"/>
        </w:rPr>
        <w:t xml:space="preserve"> </w:t>
      </w:r>
      <w:proofErr w:type="spellStart"/>
      <w:r w:rsidRPr="00B9073F">
        <w:rPr>
          <w:rFonts w:asciiTheme="majorHAnsi" w:hAnsiTheme="majorHAnsi" w:cstheme="majorHAnsi"/>
          <w:lang w:val="vi-VN"/>
        </w:rPr>
        <w:t>dàng</w:t>
      </w:r>
      <w:proofErr w:type="spellEnd"/>
      <w:r w:rsidRPr="00B9073F">
        <w:rPr>
          <w:rFonts w:asciiTheme="majorHAnsi" w:hAnsiTheme="majorHAnsi" w:cstheme="majorHAnsi"/>
          <w:lang w:val="vi-VN"/>
        </w:rPr>
        <w:t xml:space="preserve"> </w:t>
      </w:r>
      <w:proofErr w:type="spellStart"/>
      <w:r w:rsidRPr="00B9073F">
        <w:rPr>
          <w:rFonts w:asciiTheme="majorHAnsi" w:hAnsiTheme="majorHAnsi" w:cstheme="majorHAnsi"/>
          <w:lang w:val="vi-VN"/>
        </w:rPr>
        <w:t>và</w:t>
      </w:r>
      <w:proofErr w:type="spellEnd"/>
      <w:r w:rsidRPr="00B9073F">
        <w:rPr>
          <w:rFonts w:asciiTheme="majorHAnsi" w:hAnsiTheme="majorHAnsi" w:cstheme="majorHAnsi"/>
          <w:lang w:val="vi-VN"/>
        </w:rPr>
        <w:t xml:space="preserve"> giao </w:t>
      </w:r>
      <w:proofErr w:type="spellStart"/>
      <w:r w:rsidRPr="00B9073F">
        <w:rPr>
          <w:rFonts w:asciiTheme="majorHAnsi" w:hAnsiTheme="majorHAnsi" w:cstheme="majorHAnsi"/>
          <w:lang w:val="vi-VN"/>
        </w:rPr>
        <w:t>d</w:t>
      </w:r>
      <w:r>
        <w:rPr>
          <w:rFonts w:asciiTheme="majorHAnsi" w:hAnsiTheme="majorHAnsi" w:cstheme="majorHAnsi"/>
          <w:lang w:val="vi-VN"/>
        </w:rPr>
        <w:t>iện</w:t>
      </w:r>
      <w:proofErr w:type="spellEnd"/>
      <w:r>
        <w:rPr>
          <w:rFonts w:asciiTheme="majorHAnsi" w:hAnsiTheme="majorHAnsi" w:cstheme="majorHAnsi"/>
          <w:lang w:val="vi-VN"/>
        </w:rPr>
        <w:t xml:space="preserve"> </w:t>
      </w:r>
      <w:proofErr w:type="spellStart"/>
      <w:r>
        <w:rPr>
          <w:rFonts w:asciiTheme="majorHAnsi" w:hAnsiTheme="majorHAnsi" w:cstheme="majorHAnsi"/>
          <w:lang w:val="vi-VN"/>
        </w:rPr>
        <w:t>người</w:t>
      </w:r>
      <w:proofErr w:type="spellEnd"/>
      <w:r>
        <w:rPr>
          <w:rFonts w:asciiTheme="majorHAnsi" w:hAnsiTheme="majorHAnsi" w:cstheme="majorHAnsi"/>
          <w:lang w:val="vi-VN"/>
        </w:rPr>
        <w:t xml:space="preserve"> </w:t>
      </w:r>
      <w:proofErr w:type="spellStart"/>
      <w:r>
        <w:rPr>
          <w:rFonts w:asciiTheme="majorHAnsi" w:hAnsiTheme="majorHAnsi" w:cstheme="majorHAnsi"/>
          <w:lang w:val="vi-VN"/>
        </w:rPr>
        <w:t>dùng</w:t>
      </w:r>
      <w:proofErr w:type="spellEnd"/>
      <w:r>
        <w:rPr>
          <w:rFonts w:asciiTheme="majorHAnsi" w:hAnsiTheme="majorHAnsi" w:cstheme="majorHAnsi"/>
          <w:lang w:val="vi-VN"/>
        </w:rPr>
        <w:t xml:space="preserve"> </w:t>
      </w:r>
      <w:proofErr w:type="spellStart"/>
      <w:r>
        <w:rPr>
          <w:rFonts w:asciiTheme="majorHAnsi" w:hAnsiTheme="majorHAnsi" w:cstheme="majorHAnsi"/>
          <w:lang w:val="vi-VN"/>
        </w:rPr>
        <w:t>quản</w:t>
      </w:r>
      <w:proofErr w:type="spellEnd"/>
      <w:r>
        <w:rPr>
          <w:rFonts w:asciiTheme="majorHAnsi" w:hAnsiTheme="majorHAnsi" w:cstheme="majorHAnsi"/>
          <w:lang w:val="vi-VN"/>
        </w:rPr>
        <w:t xml:space="preserve"> </w:t>
      </w:r>
      <w:proofErr w:type="spellStart"/>
      <w:r>
        <w:rPr>
          <w:rFonts w:asciiTheme="majorHAnsi" w:hAnsiTheme="majorHAnsi" w:cstheme="majorHAnsi"/>
          <w:lang w:val="vi-VN"/>
        </w:rPr>
        <w:t>trị</w:t>
      </w:r>
      <w:proofErr w:type="spellEnd"/>
      <w:r>
        <w:rPr>
          <w:rFonts w:asciiTheme="majorHAnsi" w:hAnsiTheme="majorHAnsi" w:cstheme="majorHAnsi"/>
          <w:lang w:val="vi-VN"/>
        </w:rPr>
        <w:t xml:space="preserve"> </w:t>
      </w:r>
      <w:proofErr w:type="spellStart"/>
      <w:r>
        <w:rPr>
          <w:rFonts w:asciiTheme="majorHAnsi" w:hAnsiTheme="majorHAnsi" w:cstheme="majorHAnsi"/>
          <w:lang w:val="vi-VN"/>
        </w:rPr>
        <w:t>mạnh</w:t>
      </w:r>
      <w:proofErr w:type="spellEnd"/>
      <w:r>
        <w:rPr>
          <w:rFonts w:asciiTheme="majorHAnsi" w:hAnsiTheme="majorHAnsi" w:cstheme="majorHAnsi"/>
          <w:lang w:val="vi-VN"/>
        </w:rPr>
        <w:t xml:space="preserve"> </w:t>
      </w:r>
      <w:proofErr w:type="spellStart"/>
      <w:r>
        <w:rPr>
          <w:rFonts w:asciiTheme="majorHAnsi" w:hAnsiTheme="majorHAnsi" w:cstheme="majorHAnsi"/>
          <w:lang w:val="vi-VN"/>
        </w:rPr>
        <w:t>mẽ</w:t>
      </w:r>
      <w:proofErr w:type="spellEnd"/>
      <w:r w:rsidRPr="00B9073F">
        <w:rPr>
          <w:rFonts w:asciiTheme="majorHAnsi" w:hAnsiTheme="majorHAnsi" w:cstheme="majorHAnsi"/>
          <w:lang w:val="en-US"/>
        </w:rPr>
        <w:t>.</w:t>
      </w:r>
      <w:r>
        <w:rPr>
          <w:rFonts w:asciiTheme="majorHAnsi" w:hAnsiTheme="majorHAnsi" w:cstheme="majorHAnsi"/>
          <w:lang w:val="vi-VN"/>
        </w:rPr>
        <w:t xml:space="preserve"> Đây </w:t>
      </w:r>
      <w:proofErr w:type="spellStart"/>
      <w:r>
        <w:rPr>
          <w:rFonts w:asciiTheme="majorHAnsi" w:hAnsiTheme="majorHAnsi" w:cstheme="majorHAnsi"/>
          <w:lang w:val="vi-VN"/>
        </w:rPr>
        <w:t>l</w:t>
      </w:r>
      <w:r w:rsidRPr="00B9073F">
        <w:rPr>
          <w:rFonts w:asciiTheme="majorHAnsi" w:hAnsiTheme="majorHAnsi" w:cstheme="majorHAnsi"/>
          <w:lang w:val="vi-VN"/>
        </w:rPr>
        <w:t>à</w:t>
      </w:r>
      <w:proofErr w:type="spellEnd"/>
      <w:r w:rsidRPr="00B9073F">
        <w:rPr>
          <w:rFonts w:asciiTheme="majorHAnsi" w:hAnsiTheme="majorHAnsi" w:cstheme="majorHAnsi"/>
          <w:lang w:val="vi-VN"/>
        </w:rPr>
        <w:t xml:space="preserve"> </w:t>
      </w:r>
      <w:proofErr w:type="spellStart"/>
      <w:r w:rsidRPr="00B9073F">
        <w:rPr>
          <w:rFonts w:asciiTheme="majorHAnsi" w:hAnsiTheme="majorHAnsi" w:cstheme="majorHAnsi"/>
          <w:lang w:val="vi-VN"/>
        </w:rPr>
        <w:t>một</w:t>
      </w:r>
      <w:proofErr w:type="spellEnd"/>
      <w:r w:rsidRPr="00B9073F">
        <w:rPr>
          <w:rFonts w:asciiTheme="majorHAnsi" w:hAnsiTheme="majorHAnsi" w:cstheme="majorHAnsi"/>
          <w:lang w:val="vi-VN"/>
        </w:rPr>
        <w:t xml:space="preserve"> </w:t>
      </w:r>
      <w:proofErr w:type="spellStart"/>
      <w:r w:rsidRPr="00B9073F">
        <w:rPr>
          <w:rFonts w:asciiTheme="majorHAnsi" w:hAnsiTheme="majorHAnsi" w:cstheme="majorHAnsi"/>
          <w:lang w:val="vi-VN"/>
        </w:rPr>
        <w:t>giải</w:t>
      </w:r>
      <w:proofErr w:type="spellEnd"/>
      <w:r w:rsidRPr="00B9073F">
        <w:rPr>
          <w:rFonts w:asciiTheme="majorHAnsi" w:hAnsiTheme="majorHAnsi" w:cstheme="majorHAnsi"/>
          <w:lang w:val="vi-VN"/>
        </w:rPr>
        <w:t xml:space="preserve"> </w:t>
      </w:r>
      <w:proofErr w:type="spellStart"/>
      <w:r w:rsidRPr="00B9073F">
        <w:rPr>
          <w:rFonts w:asciiTheme="majorHAnsi" w:hAnsiTheme="majorHAnsi" w:cstheme="majorHAnsi"/>
          <w:lang w:val="vi-VN"/>
        </w:rPr>
        <w:t>pháp</w:t>
      </w:r>
      <w:proofErr w:type="spellEnd"/>
      <w:r w:rsidRPr="00B9073F">
        <w:rPr>
          <w:rFonts w:asciiTheme="majorHAnsi" w:hAnsiTheme="majorHAnsi" w:cstheme="majorHAnsi"/>
          <w:lang w:val="vi-VN"/>
        </w:rPr>
        <w:t xml:space="preserve"> SAAS </w:t>
      </w:r>
      <w:proofErr w:type="spellStart"/>
      <w:r w:rsidRPr="00B9073F">
        <w:rPr>
          <w:rFonts w:asciiTheme="majorHAnsi" w:hAnsiTheme="majorHAnsi" w:cstheme="majorHAnsi"/>
          <w:lang w:val="vi-VN"/>
        </w:rPr>
        <w:t>và</w:t>
      </w:r>
      <w:proofErr w:type="spellEnd"/>
      <w:r w:rsidRPr="00B9073F">
        <w:rPr>
          <w:rFonts w:asciiTheme="majorHAnsi" w:hAnsiTheme="majorHAnsi" w:cstheme="majorHAnsi"/>
          <w:lang w:val="vi-VN"/>
        </w:rPr>
        <w:t xml:space="preserve"> </w:t>
      </w:r>
      <w:proofErr w:type="spellStart"/>
      <w:r w:rsidRPr="00B9073F">
        <w:rPr>
          <w:rFonts w:asciiTheme="majorHAnsi" w:hAnsiTheme="majorHAnsi" w:cstheme="majorHAnsi"/>
          <w:lang w:val="vi-VN"/>
        </w:rPr>
        <w:t>nó</w:t>
      </w:r>
      <w:proofErr w:type="spellEnd"/>
      <w:r w:rsidRPr="00B9073F">
        <w:rPr>
          <w:rFonts w:asciiTheme="majorHAnsi" w:hAnsiTheme="majorHAnsi" w:cstheme="majorHAnsi"/>
          <w:lang w:val="vi-VN"/>
        </w:rPr>
        <w:t xml:space="preserve"> cung </w:t>
      </w:r>
      <w:proofErr w:type="spellStart"/>
      <w:r w:rsidRPr="00B9073F">
        <w:rPr>
          <w:rFonts w:asciiTheme="majorHAnsi" w:hAnsiTheme="majorHAnsi" w:cstheme="majorHAnsi"/>
          <w:lang w:val="vi-VN"/>
        </w:rPr>
        <w:t>cấp</w:t>
      </w:r>
      <w:proofErr w:type="spellEnd"/>
      <w:r w:rsidRPr="00B9073F">
        <w:rPr>
          <w:rFonts w:asciiTheme="majorHAnsi" w:hAnsiTheme="majorHAnsi" w:cstheme="majorHAnsi"/>
          <w:lang w:val="vi-VN"/>
        </w:rPr>
        <w:t xml:space="preserve"> </w:t>
      </w:r>
      <w:proofErr w:type="spellStart"/>
      <w:r w:rsidRPr="00B9073F">
        <w:rPr>
          <w:rFonts w:asciiTheme="majorHAnsi" w:hAnsiTheme="majorHAnsi" w:cstheme="majorHAnsi"/>
          <w:lang w:val="vi-VN"/>
        </w:rPr>
        <w:t>các</w:t>
      </w:r>
      <w:proofErr w:type="spellEnd"/>
      <w:r w:rsidRPr="00B9073F">
        <w:rPr>
          <w:rFonts w:asciiTheme="majorHAnsi" w:hAnsiTheme="majorHAnsi" w:cstheme="majorHAnsi"/>
          <w:lang w:val="vi-VN"/>
        </w:rPr>
        <w:t xml:space="preserve"> </w:t>
      </w:r>
      <w:proofErr w:type="spellStart"/>
      <w:r w:rsidRPr="00B9073F">
        <w:rPr>
          <w:rFonts w:asciiTheme="majorHAnsi" w:hAnsiTheme="majorHAnsi" w:cstheme="majorHAnsi"/>
          <w:lang w:val="vi-VN"/>
        </w:rPr>
        <w:t>đề</w:t>
      </w:r>
      <w:proofErr w:type="spellEnd"/>
      <w:r w:rsidRPr="00B9073F">
        <w:rPr>
          <w:rFonts w:asciiTheme="majorHAnsi" w:hAnsiTheme="majorHAnsi" w:cstheme="majorHAnsi"/>
          <w:lang w:val="vi-VN"/>
        </w:rPr>
        <w:t xml:space="preserve"> </w:t>
      </w:r>
      <w:proofErr w:type="spellStart"/>
      <w:r w:rsidRPr="00B9073F">
        <w:rPr>
          <w:rFonts w:asciiTheme="majorHAnsi" w:hAnsiTheme="majorHAnsi" w:cstheme="majorHAnsi"/>
          <w:lang w:val="vi-VN"/>
        </w:rPr>
        <w:t>xuất</w:t>
      </w:r>
      <w:proofErr w:type="spellEnd"/>
      <w:r w:rsidRPr="00B9073F">
        <w:rPr>
          <w:rFonts w:asciiTheme="majorHAnsi" w:hAnsiTheme="majorHAnsi" w:cstheme="majorHAnsi"/>
          <w:lang w:val="vi-VN"/>
        </w:rPr>
        <w:t xml:space="preserve"> thông qua API </w:t>
      </w:r>
      <w:proofErr w:type="spellStart"/>
      <w:r w:rsidRPr="00B9073F">
        <w:rPr>
          <w:rFonts w:asciiTheme="majorHAnsi" w:hAnsiTheme="majorHAnsi" w:cstheme="majorHAnsi"/>
          <w:lang w:val="vi-VN"/>
        </w:rPr>
        <w:t>real-time</w:t>
      </w:r>
      <w:proofErr w:type="spellEnd"/>
      <w:r w:rsidRPr="00B9073F">
        <w:rPr>
          <w:rFonts w:asciiTheme="majorHAnsi" w:hAnsiTheme="majorHAnsi" w:cstheme="majorHAnsi"/>
          <w:lang w:val="vi-VN"/>
        </w:rPr>
        <w:t xml:space="preserve"> </w:t>
      </w:r>
      <w:proofErr w:type="spellStart"/>
      <w:r w:rsidRPr="00B9073F">
        <w:rPr>
          <w:rFonts w:asciiTheme="majorHAnsi" w:hAnsiTheme="majorHAnsi" w:cstheme="majorHAnsi"/>
          <w:lang w:val="vi-VN"/>
        </w:rPr>
        <w:t>trực</w:t>
      </w:r>
      <w:proofErr w:type="spellEnd"/>
      <w:r w:rsidRPr="00B9073F">
        <w:rPr>
          <w:rFonts w:asciiTheme="majorHAnsi" w:hAnsiTheme="majorHAnsi" w:cstheme="majorHAnsi"/>
          <w:lang w:val="vi-VN"/>
        </w:rPr>
        <w:t xml:space="preserve"> quan. </w:t>
      </w:r>
      <w:proofErr w:type="spellStart"/>
      <w:r w:rsidRPr="00B9073F">
        <w:rPr>
          <w:rFonts w:asciiTheme="majorHAnsi" w:hAnsiTheme="majorHAnsi" w:cstheme="majorHAnsi"/>
          <w:lang w:val="vi-VN"/>
        </w:rPr>
        <w:t>Recombee</w:t>
      </w:r>
      <w:proofErr w:type="spellEnd"/>
      <w:r w:rsidRPr="00B9073F">
        <w:rPr>
          <w:rFonts w:asciiTheme="majorHAnsi" w:hAnsiTheme="majorHAnsi" w:cstheme="majorHAnsi"/>
          <w:lang w:val="vi-VN"/>
        </w:rPr>
        <w:t xml:space="preserve"> </w:t>
      </w:r>
      <w:proofErr w:type="spellStart"/>
      <w:r w:rsidRPr="00B9073F">
        <w:rPr>
          <w:rFonts w:asciiTheme="majorHAnsi" w:hAnsiTheme="majorHAnsi" w:cstheme="majorHAnsi"/>
          <w:lang w:val="vi-VN"/>
        </w:rPr>
        <w:t>sử</w:t>
      </w:r>
      <w:proofErr w:type="spellEnd"/>
      <w:r w:rsidRPr="00B9073F">
        <w:rPr>
          <w:rFonts w:asciiTheme="majorHAnsi" w:hAnsiTheme="majorHAnsi" w:cstheme="majorHAnsi"/>
          <w:lang w:val="vi-VN"/>
        </w:rPr>
        <w:t xml:space="preserve"> </w:t>
      </w:r>
      <w:proofErr w:type="spellStart"/>
      <w:r w:rsidRPr="00B9073F">
        <w:rPr>
          <w:rFonts w:asciiTheme="majorHAnsi" w:hAnsiTheme="majorHAnsi" w:cstheme="majorHAnsi"/>
          <w:lang w:val="vi-VN"/>
        </w:rPr>
        <w:t>dụng</w:t>
      </w:r>
      <w:proofErr w:type="spellEnd"/>
      <w:r w:rsidRPr="00B9073F">
        <w:rPr>
          <w:rFonts w:asciiTheme="majorHAnsi" w:hAnsiTheme="majorHAnsi" w:cstheme="majorHAnsi"/>
          <w:lang w:val="vi-VN"/>
        </w:rPr>
        <w:t xml:space="preserve"> khai </w:t>
      </w:r>
      <w:proofErr w:type="spellStart"/>
      <w:r w:rsidRPr="00B9073F">
        <w:rPr>
          <w:rFonts w:asciiTheme="majorHAnsi" w:hAnsiTheme="majorHAnsi" w:cstheme="majorHAnsi"/>
          <w:lang w:val="vi-VN"/>
        </w:rPr>
        <w:t>thác</w:t>
      </w:r>
      <w:proofErr w:type="spellEnd"/>
      <w:r w:rsidRPr="00B9073F">
        <w:rPr>
          <w:rFonts w:asciiTheme="majorHAnsi" w:hAnsiTheme="majorHAnsi" w:cstheme="majorHAnsi"/>
          <w:lang w:val="vi-VN"/>
        </w:rPr>
        <w:t xml:space="preserve"> </w:t>
      </w:r>
      <w:proofErr w:type="spellStart"/>
      <w:r w:rsidRPr="00B9073F">
        <w:rPr>
          <w:rFonts w:asciiTheme="majorHAnsi" w:hAnsiTheme="majorHAnsi" w:cstheme="majorHAnsi"/>
          <w:lang w:val="vi-VN"/>
        </w:rPr>
        <w:t>records</w:t>
      </w:r>
      <w:proofErr w:type="spellEnd"/>
      <w:r w:rsidRPr="00B9073F">
        <w:rPr>
          <w:rFonts w:asciiTheme="majorHAnsi" w:hAnsiTheme="majorHAnsi" w:cstheme="majorHAnsi"/>
          <w:lang w:val="vi-VN"/>
        </w:rPr>
        <w:t xml:space="preserve"> </w:t>
      </w:r>
      <w:proofErr w:type="spellStart"/>
      <w:r w:rsidRPr="00B9073F">
        <w:rPr>
          <w:rFonts w:asciiTheme="majorHAnsi" w:hAnsiTheme="majorHAnsi" w:cstheme="majorHAnsi"/>
          <w:lang w:val="vi-VN"/>
        </w:rPr>
        <w:t>mining</w:t>
      </w:r>
      <w:proofErr w:type="spellEnd"/>
      <w:r w:rsidRPr="00B9073F">
        <w:rPr>
          <w:rFonts w:asciiTheme="majorHAnsi" w:hAnsiTheme="majorHAnsi" w:cstheme="majorHAnsi"/>
          <w:lang w:val="vi-VN"/>
        </w:rPr>
        <w:t xml:space="preserve">, ngôn </w:t>
      </w:r>
      <w:proofErr w:type="spellStart"/>
      <w:r w:rsidRPr="00B9073F">
        <w:rPr>
          <w:rFonts w:asciiTheme="majorHAnsi" w:hAnsiTheme="majorHAnsi" w:cstheme="majorHAnsi"/>
          <w:lang w:val="vi-VN"/>
        </w:rPr>
        <w:t>ngữ</w:t>
      </w:r>
      <w:proofErr w:type="spellEnd"/>
      <w:r w:rsidRPr="00B9073F">
        <w:rPr>
          <w:rFonts w:asciiTheme="majorHAnsi" w:hAnsiTheme="majorHAnsi" w:cstheme="majorHAnsi"/>
          <w:lang w:val="vi-VN"/>
        </w:rPr>
        <w:t xml:space="preserve"> câu </w:t>
      </w:r>
      <w:proofErr w:type="spellStart"/>
      <w:r w:rsidRPr="00B9073F">
        <w:rPr>
          <w:rFonts w:asciiTheme="majorHAnsi" w:hAnsiTheme="majorHAnsi" w:cstheme="majorHAnsi"/>
          <w:lang w:val="vi-VN"/>
        </w:rPr>
        <w:t>hỏi</w:t>
      </w:r>
      <w:proofErr w:type="spellEnd"/>
      <w:r w:rsidRPr="00B9073F">
        <w:rPr>
          <w:rFonts w:asciiTheme="majorHAnsi" w:hAnsiTheme="majorHAnsi" w:cstheme="majorHAnsi"/>
          <w:lang w:val="vi-VN"/>
        </w:rPr>
        <w:t xml:space="preserve"> </w:t>
      </w:r>
      <w:proofErr w:type="spellStart"/>
      <w:r w:rsidRPr="00B9073F">
        <w:rPr>
          <w:rFonts w:asciiTheme="majorHAnsi" w:hAnsiTheme="majorHAnsi" w:cstheme="majorHAnsi"/>
          <w:lang w:val="vi-VN"/>
        </w:rPr>
        <w:t>và</w:t>
      </w:r>
      <w:proofErr w:type="spellEnd"/>
      <w:r w:rsidRPr="00B9073F">
        <w:rPr>
          <w:rFonts w:asciiTheme="majorHAnsi" w:hAnsiTheme="majorHAnsi" w:cstheme="majorHAnsi"/>
          <w:lang w:val="vi-VN"/>
        </w:rPr>
        <w:t xml:space="preserve"> </w:t>
      </w:r>
      <w:proofErr w:type="spellStart"/>
      <w:r w:rsidRPr="00B9073F">
        <w:rPr>
          <w:rFonts w:asciiTheme="majorHAnsi" w:hAnsiTheme="majorHAnsi" w:cstheme="majorHAnsi"/>
          <w:lang w:val="vi-VN"/>
        </w:rPr>
        <w:t>các</w:t>
      </w:r>
      <w:proofErr w:type="spellEnd"/>
      <w:r w:rsidRPr="00B9073F">
        <w:rPr>
          <w:rFonts w:asciiTheme="majorHAnsi" w:hAnsiTheme="majorHAnsi" w:cstheme="majorHAnsi"/>
          <w:lang w:val="vi-VN"/>
        </w:rPr>
        <w:t xml:space="preserve"> </w:t>
      </w:r>
      <w:proofErr w:type="spellStart"/>
      <w:r w:rsidRPr="00B9073F">
        <w:rPr>
          <w:rFonts w:asciiTheme="majorHAnsi" w:hAnsiTheme="majorHAnsi" w:cstheme="majorHAnsi"/>
          <w:lang w:val="vi-VN"/>
        </w:rPr>
        <w:t>thuật</w:t>
      </w:r>
      <w:proofErr w:type="spellEnd"/>
      <w:r w:rsidRPr="00B9073F">
        <w:rPr>
          <w:rFonts w:asciiTheme="majorHAnsi" w:hAnsiTheme="majorHAnsi" w:cstheme="majorHAnsi"/>
          <w:lang w:val="vi-VN"/>
        </w:rPr>
        <w:t xml:space="preserve"> </w:t>
      </w:r>
      <w:proofErr w:type="spellStart"/>
      <w:r w:rsidRPr="00B9073F">
        <w:rPr>
          <w:rFonts w:asciiTheme="majorHAnsi" w:hAnsiTheme="majorHAnsi" w:cstheme="majorHAnsi"/>
          <w:lang w:val="vi-VN"/>
        </w:rPr>
        <w:t>toán</w:t>
      </w:r>
      <w:proofErr w:type="spellEnd"/>
      <w:r w:rsidRPr="00B9073F">
        <w:rPr>
          <w:rFonts w:asciiTheme="majorHAnsi" w:hAnsiTheme="majorHAnsi" w:cstheme="majorHAnsi"/>
          <w:lang w:val="vi-VN"/>
        </w:rPr>
        <w:t xml:space="preserve"> </w:t>
      </w:r>
      <w:proofErr w:type="spellStart"/>
      <w:r w:rsidRPr="00B9073F">
        <w:rPr>
          <w:rFonts w:asciiTheme="majorHAnsi" w:hAnsiTheme="majorHAnsi" w:cstheme="majorHAnsi"/>
          <w:lang w:val="vi-VN"/>
        </w:rPr>
        <w:t>machine</w:t>
      </w:r>
      <w:proofErr w:type="spellEnd"/>
      <w:r w:rsidRPr="00B9073F">
        <w:rPr>
          <w:rFonts w:asciiTheme="majorHAnsi" w:hAnsiTheme="majorHAnsi" w:cstheme="majorHAnsi"/>
          <w:lang w:val="vi-VN"/>
        </w:rPr>
        <w:t xml:space="preserve"> </w:t>
      </w:r>
      <w:proofErr w:type="spellStart"/>
      <w:r w:rsidRPr="00B9073F">
        <w:rPr>
          <w:rFonts w:asciiTheme="majorHAnsi" w:hAnsiTheme="majorHAnsi" w:cstheme="majorHAnsi"/>
          <w:lang w:val="vi-VN"/>
        </w:rPr>
        <w:t>learning</w:t>
      </w:r>
      <w:proofErr w:type="spellEnd"/>
      <w:r w:rsidRPr="00B9073F">
        <w:rPr>
          <w:rFonts w:asciiTheme="majorHAnsi" w:hAnsiTheme="majorHAnsi" w:cstheme="majorHAnsi"/>
          <w:lang w:val="vi-VN"/>
        </w:rPr>
        <w:t xml:space="preserve"> (</w:t>
      </w:r>
      <w:proofErr w:type="spellStart"/>
      <w:r w:rsidRPr="00B9073F">
        <w:rPr>
          <w:rFonts w:asciiTheme="majorHAnsi" w:hAnsiTheme="majorHAnsi" w:cstheme="majorHAnsi"/>
          <w:lang w:val="vi-VN"/>
        </w:rPr>
        <w:t>ví</w:t>
      </w:r>
      <w:proofErr w:type="spellEnd"/>
      <w:r w:rsidRPr="00B9073F">
        <w:rPr>
          <w:rFonts w:asciiTheme="majorHAnsi" w:hAnsiTheme="majorHAnsi" w:cstheme="majorHAnsi"/>
          <w:lang w:val="vi-VN"/>
        </w:rPr>
        <w:t xml:space="preserve"> </w:t>
      </w:r>
      <w:proofErr w:type="spellStart"/>
      <w:r w:rsidRPr="00B9073F">
        <w:rPr>
          <w:rFonts w:asciiTheme="majorHAnsi" w:hAnsiTheme="majorHAnsi" w:cstheme="majorHAnsi"/>
          <w:lang w:val="vi-VN"/>
        </w:rPr>
        <w:t>dụ</w:t>
      </w:r>
      <w:proofErr w:type="spellEnd"/>
      <w:r w:rsidRPr="00B9073F">
        <w:rPr>
          <w:rFonts w:asciiTheme="majorHAnsi" w:hAnsiTheme="majorHAnsi" w:cstheme="majorHAnsi"/>
          <w:lang w:val="vi-VN"/>
        </w:rPr>
        <w:t xml:space="preserve"> như tư </w:t>
      </w:r>
      <w:proofErr w:type="spellStart"/>
      <w:r w:rsidRPr="00B9073F">
        <w:rPr>
          <w:rFonts w:asciiTheme="majorHAnsi" w:hAnsiTheme="majorHAnsi" w:cstheme="majorHAnsi"/>
          <w:lang w:val="vi-VN"/>
        </w:rPr>
        <w:t>vấn</w:t>
      </w:r>
      <w:proofErr w:type="spellEnd"/>
      <w:r w:rsidRPr="00B9073F">
        <w:rPr>
          <w:rFonts w:asciiTheme="majorHAnsi" w:hAnsiTheme="majorHAnsi" w:cstheme="majorHAnsi"/>
          <w:lang w:val="vi-VN"/>
        </w:rPr>
        <w:t xml:space="preserve"> </w:t>
      </w:r>
      <w:proofErr w:type="spellStart"/>
      <w:r w:rsidRPr="00B9073F">
        <w:rPr>
          <w:rFonts w:asciiTheme="majorHAnsi" w:hAnsiTheme="majorHAnsi" w:cstheme="majorHAnsi"/>
          <w:lang w:val="vi-VN"/>
        </w:rPr>
        <w:t>dựa</w:t>
      </w:r>
      <w:proofErr w:type="spellEnd"/>
      <w:r w:rsidRPr="00B9073F">
        <w:rPr>
          <w:rFonts w:asciiTheme="majorHAnsi" w:hAnsiTheme="majorHAnsi" w:cstheme="majorHAnsi"/>
          <w:lang w:val="vi-VN"/>
        </w:rPr>
        <w:t xml:space="preserve"> trên </w:t>
      </w:r>
      <w:proofErr w:type="spellStart"/>
      <w:r w:rsidRPr="00B9073F">
        <w:rPr>
          <w:rFonts w:asciiTheme="majorHAnsi" w:hAnsiTheme="majorHAnsi" w:cstheme="majorHAnsi"/>
          <w:lang w:val="vi-VN"/>
        </w:rPr>
        <w:t>nội</w:t>
      </w:r>
      <w:proofErr w:type="spellEnd"/>
      <w:r w:rsidRPr="00B9073F">
        <w:rPr>
          <w:rFonts w:asciiTheme="majorHAnsi" w:hAnsiTheme="majorHAnsi" w:cstheme="majorHAnsi"/>
          <w:lang w:val="vi-VN"/>
        </w:rPr>
        <w:t xml:space="preserve"> dung) </w:t>
      </w:r>
      <w:r w:rsidRPr="00B9073F">
        <w:rPr>
          <w:rFonts w:asciiTheme="majorHAnsi" w:hAnsiTheme="majorHAnsi" w:cstheme="majorHAnsi"/>
          <w:lang w:val="vi-VN"/>
        </w:rPr>
        <w:lastRenderedPageBreak/>
        <w:t xml:space="preserve">thông qua API </w:t>
      </w:r>
      <w:proofErr w:type="spellStart"/>
      <w:r w:rsidRPr="00B9073F">
        <w:rPr>
          <w:rFonts w:asciiTheme="majorHAnsi" w:hAnsiTheme="majorHAnsi" w:cstheme="majorHAnsi"/>
          <w:lang w:val="vi-VN"/>
        </w:rPr>
        <w:t>RESTful</w:t>
      </w:r>
      <w:proofErr w:type="spellEnd"/>
      <w:r w:rsidRPr="00B9073F">
        <w:rPr>
          <w:rFonts w:asciiTheme="majorHAnsi" w:hAnsiTheme="majorHAnsi" w:cstheme="majorHAnsi"/>
          <w:lang w:val="vi-VN"/>
        </w:rPr>
        <w:t xml:space="preserve">. Quan </w:t>
      </w:r>
      <w:proofErr w:type="spellStart"/>
      <w:r w:rsidRPr="00B9073F">
        <w:rPr>
          <w:rFonts w:asciiTheme="majorHAnsi" w:hAnsiTheme="majorHAnsi" w:cstheme="majorHAnsi"/>
          <w:lang w:val="vi-VN"/>
        </w:rPr>
        <w:t>trọng</w:t>
      </w:r>
      <w:proofErr w:type="spellEnd"/>
      <w:r w:rsidRPr="00B9073F">
        <w:rPr>
          <w:rFonts w:asciiTheme="majorHAnsi" w:hAnsiTheme="majorHAnsi" w:cstheme="majorHAnsi"/>
          <w:lang w:val="vi-VN"/>
        </w:rPr>
        <w:t xml:space="preserve"> </w:t>
      </w:r>
      <w:proofErr w:type="spellStart"/>
      <w:r w:rsidRPr="00B9073F">
        <w:rPr>
          <w:rFonts w:asciiTheme="majorHAnsi" w:hAnsiTheme="majorHAnsi" w:cstheme="majorHAnsi"/>
          <w:lang w:val="vi-VN"/>
        </w:rPr>
        <w:t>nhất</w:t>
      </w:r>
      <w:proofErr w:type="spellEnd"/>
      <w:r w:rsidRPr="00B9073F">
        <w:rPr>
          <w:rFonts w:asciiTheme="majorHAnsi" w:hAnsiTheme="majorHAnsi" w:cstheme="majorHAnsi"/>
          <w:lang w:val="vi-VN"/>
        </w:rPr>
        <w:t xml:space="preserve"> </w:t>
      </w:r>
      <w:proofErr w:type="spellStart"/>
      <w:r w:rsidRPr="00B9073F">
        <w:rPr>
          <w:rFonts w:asciiTheme="majorHAnsi" w:hAnsiTheme="majorHAnsi" w:cstheme="majorHAnsi"/>
          <w:lang w:val="vi-VN"/>
        </w:rPr>
        <w:t>là</w:t>
      </w:r>
      <w:proofErr w:type="spellEnd"/>
      <w:r w:rsidRPr="00B9073F">
        <w:rPr>
          <w:rFonts w:asciiTheme="majorHAnsi" w:hAnsiTheme="majorHAnsi" w:cstheme="majorHAnsi"/>
          <w:lang w:val="vi-VN"/>
        </w:rPr>
        <w:t xml:space="preserve"> API </w:t>
      </w:r>
      <w:proofErr w:type="spellStart"/>
      <w:r w:rsidRPr="00B9073F">
        <w:rPr>
          <w:rFonts w:asciiTheme="majorHAnsi" w:hAnsiTheme="majorHAnsi" w:cstheme="majorHAnsi"/>
          <w:lang w:val="vi-VN"/>
        </w:rPr>
        <w:t>Documentation</w:t>
      </w:r>
      <w:proofErr w:type="spellEnd"/>
      <w:r w:rsidRPr="00B9073F">
        <w:rPr>
          <w:rFonts w:asciiTheme="majorHAnsi" w:hAnsiTheme="majorHAnsi" w:cstheme="majorHAnsi"/>
          <w:lang w:val="vi-VN"/>
        </w:rPr>
        <w:t xml:space="preserve"> </w:t>
      </w:r>
      <w:proofErr w:type="spellStart"/>
      <w:r w:rsidRPr="00B9073F">
        <w:rPr>
          <w:rFonts w:asciiTheme="majorHAnsi" w:hAnsiTheme="majorHAnsi" w:cstheme="majorHAnsi"/>
          <w:lang w:val="vi-VN"/>
        </w:rPr>
        <w:t>rất</w:t>
      </w:r>
      <w:proofErr w:type="spellEnd"/>
      <w:r w:rsidRPr="00B9073F">
        <w:rPr>
          <w:rFonts w:asciiTheme="majorHAnsi" w:hAnsiTheme="majorHAnsi" w:cstheme="majorHAnsi"/>
          <w:lang w:val="vi-VN"/>
        </w:rPr>
        <w:t xml:space="preserve"> thân </w:t>
      </w:r>
      <w:proofErr w:type="spellStart"/>
      <w:r w:rsidRPr="00B9073F">
        <w:rPr>
          <w:rFonts w:asciiTheme="majorHAnsi" w:hAnsiTheme="majorHAnsi" w:cstheme="majorHAnsi"/>
          <w:lang w:val="vi-VN"/>
        </w:rPr>
        <w:t>thiện</w:t>
      </w:r>
      <w:proofErr w:type="spellEnd"/>
      <w:r w:rsidRPr="00B9073F">
        <w:rPr>
          <w:rFonts w:asciiTheme="majorHAnsi" w:hAnsiTheme="majorHAnsi" w:cstheme="majorHAnsi"/>
          <w:lang w:val="vi-VN"/>
        </w:rPr>
        <w:t xml:space="preserve"> </w:t>
      </w:r>
      <w:proofErr w:type="spellStart"/>
      <w:r w:rsidRPr="00B9073F">
        <w:rPr>
          <w:rFonts w:asciiTheme="majorHAnsi" w:hAnsiTheme="majorHAnsi" w:cstheme="majorHAnsi"/>
          <w:lang w:val="vi-VN"/>
        </w:rPr>
        <w:t>và</w:t>
      </w:r>
      <w:proofErr w:type="spellEnd"/>
      <w:r w:rsidRPr="00B9073F">
        <w:rPr>
          <w:rFonts w:asciiTheme="majorHAnsi" w:hAnsiTheme="majorHAnsi" w:cstheme="majorHAnsi"/>
          <w:lang w:val="vi-VN"/>
        </w:rPr>
        <w:t xml:space="preserve"> </w:t>
      </w:r>
      <w:proofErr w:type="spellStart"/>
      <w:r w:rsidRPr="00B9073F">
        <w:rPr>
          <w:rFonts w:asciiTheme="majorHAnsi" w:hAnsiTheme="majorHAnsi" w:cstheme="majorHAnsi"/>
          <w:lang w:val="vi-VN"/>
        </w:rPr>
        <w:t>sử</w:t>
      </w:r>
      <w:proofErr w:type="spellEnd"/>
      <w:r w:rsidRPr="00B9073F">
        <w:rPr>
          <w:rFonts w:asciiTheme="majorHAnsi" w:hAnsiTheme="majorHAnsi" w:cstheme="majorHAnsi"/>
          <w:lang w:val="vi-VN"/>
        </w:rPr>
        <w:t xml:space="preserve"> </w:t>
      </w:r>
      <w:proofErr w:type="spellStart"/>
      <w:r w:rsidRPr="00B9073F">
        <w:rPr>
          <w:rFonts w:asciiTheme="majorHAnsi" w:hAnsiTheme="majorHAnsi" w:cstheme="majorHAnsi"/>
          <w:lang w:val="vi-VN"/>
        </w:rPr>
        <w:t>dụng</w:t>
      </w:r>
      <w:proofErr w:type="spellEnd"/>
      <w:r w:rsidRPr="00B9073F">
        <w:rPr>
          <w:rFonts w:asciiTheme="majorHAnsi" w:hAnsiTheme="majorHAnsi" w:cstheme="majorHAnsi"/>
          <w:lang w:val="vi-VN"/>
        </w:rPr>
        <w:t xml:space="preserve"> </w:t>
      </w:r>
      <w:proofErr w:type="spellStart"/>
      <w:r w:rsidRPr="00B9073F">
        <w:rPr>
          <w:rFonts w:asciiTheme="majorHAnsi" w:hAnsiTheme="majorHAnsi" w:cstheme="majorHAnsi"/>
          <w:lang w:val="vi-VN"/>
        </w:rPr>
        <w:t>nó</w:t>
      </w:r>
      <w:proofErr w:type="spellEnd"/>
      <w:r w:rsidRPr="00B9073F">
        <w:rPr>
          <w:rFonts w:asciiTheme="majorHAnsi" w:hAnsiTheme="majorHAnsi" w:cstheme="majorHAnsi"/>
          <w:lang w:val="vi-VN"/>
        </w:rPr>
        <w:t xml:space="preserve"> trong công </w:t>
      </w:r>
      <w:proofErr w:type="spellStart"/>
      <w:r w:rsidRPr="00B9073F">
        <w:rPr>
          <w:rFonts w:asciiTheme="majorHAnsi" w:hAnsiTheme="majorHAnsi" w:cstheme="majorHAnsi"/>
          <w:lang w:val="vi-VN"/>
        </w:rPr>
        <w:t>việc</w:t>
      </w:r>
      <w:proofErr w:type="spellEnd"/>
      <w:r w:rsidRPr="00B9073F">
        <w:rPr>
          <w:rFonts w:asciiTheme="majorHAnsi" w:hAnsiTheme="majorHAnsi" w:cstheme="majorHAnsi"/>
          <w:lang w:val="vi-VN"/>
        </w:rPr>
        <w:t xml:space="preserve"> </w:t>
      </w:r>
      <w:proofErr w:type="spellStart"/>
      <w:r w:rsidRPr="00B9073F">
        <w:rPr>
          <w:rFonts w:asciiTheme="majorHAnsi" w:hAnsiTheme="majorHAnsi" w:cstheme="majorHAnsi"/>
          <w:lang w:val="vi-VN"/>
        </w:rPr>
        <w:t>rất</w:t>
      </w:r>
      <w:proofErr w:type="spellEnd"/>
      <w:r w:rsidRPr="00B9073F">
        <w:rPr>
          <w:rFonts w:asciiTheme="majorHAnsi" w:hAnsiTheme="majorHAnsi" w:cstheme="majorHAnsi"/>
          <w:lang w:val="vi-VN"/>
        </w:rPr>
        <w:t xml:space="preserve"> </w:t>
      </w:r>
      <w:proofErr w:type="spellStart"/>
      <w:r w:rsidRPr="00B9073F">
        <w:rPr>
          <w:rFonts w:asciiTheme="majorHAnsi" w:hAnsiTheme="majorHAnsi" w:cstheme="majorHAnsi"/>
          <w:lang w:val="vi-VN"/>
        </w:rPr>
        <w:t>thoải</w:t>
      </w:r>
      <w:proofErr w:type="spellEnd"/>
      <w:r w:rsidRPr="00B9073F">
        <w:rPr>
          <w:rFonts w:asciiTheme="majorHAnsi" w:hAnsiTheme="majorHAnsi" w:cstheme="majorHAnsi"/>
          <w:lang w:val="vi-VN"/>
        </w:rPr>
        <w:t xml:space="preserve"> </w:t>
      </w:r>
      <w:proofErr w:type="spellStart"/>
      <w:r w:rsidRPr="00B9073F">
        <w:rPr>
          <w:rFonts w:asciiTheme="majorHAnsi" w:hAnsiTheme="majorHAnsi" w:cstheme="majorHAnsi"/>
          <w:lang w:val="vi-VN"/>
        </w:rPr>
        <w:t>mái</w:t>
      </w:r>
      <w:proofErr w:type="spellEnd"/>
      <w:r w:rsidRPr="00B9073F">
        <w:rPr>
          <w:rFonts w:asciiTheme="majorHAnsi" w:hAnsiTheme="majorHAnsi" w:cstheme="majorHAnsi"/>
          <w:lang w:val="vi-VN"/>
        </w:rPr>
        <w:t>.</w:t>
      </w:r>
    </w:p>
    <w:p w14:paraId="642D9DFD" w14:textId="502BFB0D" w:rsidR="00B9073F" w:rsidRPr="00B9073F" w:rsidRDefault="00B9073F" w:rsidP="00B9073F">
      <w:pPr>
        <w:ind w:right="1123" w:firstLine="450"/>
        <w:jc w:val="both"/>
        <w:rPr>
          <w:rFonts w:asciiTheme="majorHAnsi" w:hAnsiTheme="majorHAnsi" w:cstheme="majorHAnsi"/>
          <w:lang w:val="vi-VN"/>
        </w:rPr>
      </w:pPr>
      <w:r w:rsidRPr="00B9073F">
        <w:rPr>
          <w:rFonts w:asciiTheme="majorHAnsi" w:hAnsiTheme="majorHAnsi" w:cstheme="majorHAnsi"/>
          <w:lang w:val="vi-VN"/>
        </w:rPr>
        <w:t xml:space="preserve">Công </w:t>
      </w:r>
      <w:proofErr w:type="spellStart"/>
      <w:r w:rsidRPr="00B9073F">
        <w:rPr>
          <w:rFonts w:asciiTheme="majorHAnsi" w:hAnsiTheme="majorHAnsi" w:cstheme="majorHAnsi"/>
          <w:lang w:val="vi-VN"/>
        </w:rPr>
        <w:t>cụ</w:t>
      </w:r>
      <w:proofErr w:type="spellEnd"/>
      <w:r w:rsidRPr="00B9073F">
        <w:rPr>
          <w:rFonts w:asciiTheme="majorHAnsi" w:hAnsiTheme="majorHAnsi" w:cstheme="majorHAnsi"/>
          <w:lang w:val="vi-VN"/>
        </w:rPr>
        <w:t xml:space="preserve"> </w:t>
      </w:r>
      <w:proofErr w:type="spellStart"/>
      <w:r w:rsidRPr="00B9073F">
        <w:rPr>
          <w:rFonts w:asciiTheme="majorHAnsi" w:hAnsiTheme="majorHAnsi" w:cstheme="majorHAnsi"/>
          <w:lang w:val="vi-VN"/>
        </w:rPr>
        <w:t>đề</w:t>
      </w:r>
      <w:proofErr w:type="spellEnd"/>
      <w:r w:rsidRPr="00B9073F">
        <w:rPr>
          <w:rFonts w:asciiTheme="majorHAnsi" w:hAnsiTheme="majorHAnsi" w:cstheme="majorHAnsi"/>
          <w:lang w:val="vi-VN"/>
        </w:rPr>
        <w:t xml:space="preserve"> </w:t>
      </w:r>
      <w:proofErr w:type="spellStart"/>
      <w:r w:rsidRPr="00B9073F">
        <w:rPr>
          <w:rFonts w:asciiTheme="majorHAnsi" w:hAnsiTheme="majorHAnsi" w:cstheme="majorHAnsi"/>
          <w:lang w:val="vi-VN"/>
        </w:rPr>
        <w:t>xuất</w:t>
      </w:r>
      <w:proofErr w:type="spellEnd"/>
      <w:r w:rsidRPr="00B9073F">
        <w:rPr>
          <w:rFonts w:asciiTheme="majorHAnsi" w:hAnsiTheme="majorHAnsi" w:cstheme="majorHAnsi"/>
          <w:lang w:val="vi-VN"/>
        </w:rPr>
        <w:t xml:space="preserve"> </w:t>
      </w:r>
      <w:proofErr w:type="spellStart"/>
      <w:r w:rsidRPr="00B9073F">
        <w:rPr>
          <w:rFonts w:asciiTheme="majorHAnsi" w:hAnsiTheme="majorHAnsi" w:cstheme="majorHAnsi"/>
          <w:lang w:val="vi-VN"/>
        </w:rPr>
        <w:t>Recombee</w:t>
      </w:r>
      <w:proofErr w:type="spellEnd"/>
      <w:r w:rsidRPr="00B9073F">
        <w:rPr>
          <w:rFonts w:asciiTheme="majorHAnsi" w:hAnsiTheme="majorHAnsi" w:cstheme="majorHAnsi"/>
          <w:lang w:val="vi-VN"/>
        </w:rPr>
        <w:t xml:space="preserve"> </w:t>
      </w:r>
      <w:proofErr w:type="spellStart"/>
      <w:r w:rsidRPr="00B9073F">
        <w:rPr>
          <w:rFonts w:asciiTheme="majorHAnsi" w:hAnsiTheme="majorHAnsi" w:cstheme="majorHAnsi"/>
          <w:lang w:val="vi-VN"/>
        </w:rPr>
        <w:t>có</w:t>
      </w:r>
      <w:proofErr w:type="spellEnd"/>
      <w:r w:rsidRPr="00B9073F">
        <w:rPr>
          <w:rFonts w:asciiTheme="majorHAnsi" w:hAnsiTheme="majorHAnsi" w:cstheme="majorHAnsi"/>
          <w:lang w:val="vi-VN"/>
        </w:rPr>
        <w:t xml:space="preserve"> </w:t>
      </w:r>
      <w:proofErr w:type="spellStart"/>
      <w:r w:rsidRPr="00B9073F">
        <w:rPr>
          <w:rFonts w:asciiTheme="majorHAnsi" w:hAnsiTheme="majorHAnsi" w:cstheme="majorHAnsi"/>
          <w:lang w:val="vi-VN"/>
        </w:rPr>
        <w:t>thể</w:t>
      </w:r>
      <w:proofErr w:type="spellEnd"/>
      <w:r w:rsidRPr="00B9073F">
        <w:rPr>
          <w:rFonts w:asciiTheme="majorHAnsi" w:hAnsiTheme="majorHAnsi" w:cstheme="majorHAnsi"/>
          <w:lang w:val="vi-VN"/>
        </w:rPr>
        <w:t xml:space="preserve"> </w:t>
      </w:r>
      <w:proofErr w:type="spellStart"/>
      <w:r w:rsidRPr="00B9073F">
        <w:rPr>
          <w:rFonts w:asciiTheme="majorHAnsi" w:hAnsiTheme="majorHAnsi" w:cstheme="majorHAnsi"/>
          <w:lang w:val="vi-VN"/>
        </w:rPr>
        <w:t>được</w:t>
      </w:r>
      <w:proofErr w:type="spellEnd"/>
      <w:r w:rsidRPr="00B9073F">
        <w:rPr>
          <w:rFonts w:asciiTheme="majorHAnsi" w:hAnsiTheme="majorHAnsi" w:cstheme="majorHAnsi"/>
          <w:lang w:val="vi-VN"/>
        </w:rPr>
        <w:t xml:space="preserve"> </w:t>
      </w:r>
      <w:proofErr w:type="spellStart"/>
      <w:r w:rsidRPr="00B9073F">
        <w:rPr>
          <w:rFonts w:asciiTheme="majorHAnsi" w:hAnsiTheme="majorHAnsi" w:cstheme="majorHAnsi"/>
          <w:lang w:val="vi-VN"/>
        </w:rPr>
        <w:t>áp</w:t>
      </w:r>
      <w:proofErr w:type="spellEnd"/>
      <w:r w:rsidRPr="00B9073F">
        <w:rPr>
          <w:rFonts w:asciiTheme="majorHAnsi" w:hAnsiTheme="majorHAnsi" w:cstheme="majorHAnsi"/>
          <w:lang w:val="vi-VN"/>
        </w:rPr>
        <w:t xml:space="preserve"> </w:t>
      </w:r>
      <w:proofErr w:type="spellStart"/>
      <w:r w:rsidRPr="00B9073F">
        <w:rPr>
          <w:rFonts w:asciiTheme="majorHAnsi" w:hAnsiTheme="majorHAnsi" w:cstheme="majorHAnsi"/>
          <w:lang w:val="vi-VN"/>
        </w:rPr>
        <w:t>dụng</w:t>
      </w:r>
      <w:proofErr w:type="spellEnd"/>
      <w:r w:rsidRPr="00B9073F">
        <w:rPr>
          <w:rFonts w:asciiTheme="majorHAnsi" w:hAnsiTheme="majorHAnsi" w:cstheme="majorHAnsi"/>
          <w:lang w:val="vi-VN"/>
        </w:rPr>
        <w:t xml:space="preserve"> cho </w:t>
      </w:r>
      <w:proofErr w:type="spellStart"/>
      <w:r w:rsidRPr="00B9073F">
        <w:rPr>
          <w:rFonts w:asciiTheme="majorHAnsi" w:hAnsiTheme="majorHAnsi" w:cstheme="majorHAnsi"/>
          <w:lang w:val="vi-VN"/>
        </w:rPr>
        <w:t>bất</w:t>
      </w:r>
      <w:proofErr w:type="spellEnd"/>
      <w:r w:rsidRPr="00B9073F">
        <w:rPr>
          <w:rFonts w:asciiTheme="majorHAnsi" w:hAnsiTheme="majorHAnsi" w:cstheme="majorHAnsi"/>
          <w:lang w:val="vi-VN"/>
        </w:rPr>
        <w:t xml:space="preserve"> </w:t>
      </w:r>
      <w:proofErr w:type="spellStart"/>
      <w:r w:rsidRPr="00B9073F">
        <w:rPr>
          <w:rFonts w:asciiTheme="majorHAnsi" w:hAnsiTheme="majorHAnsi" w:cstheme="majorHAnsi"/>
          <w:lang w:val="vi-VN"/>
        </w:rPr>
        <w:t>kỳ</w:t>
      </w:r>
      <w:proofErr w:type="spellEnd"/>
      <w:r w:rsidRPr="00B9073F">
        <w:rPr>
          <w:rFonts w:asciiTheme="majorHAnsi" w:hAnsiTheme="majorHAnsi" w:cstheme="majorHAnsi"/>
          <w:lang w:val="vi-VN"/>
        </w:rPr>
        <w:t xml:space="preserve"> </w:t>
      </w:r>
      <w:proofErr w:type="spellStart"/>
      <w:r w:rsidRPr="00B9073F">
        <w:rPr>
          <w:rFonts w:asciiTheme="majorHAnsi" w:hAnsiTheme="majorHAnsi" w:cstheme="majorHAnsi"/>
          <w:lang w:val="vi-VN"/>
        </w:rPr>
        <w:t>miền</w:t>
      </w:r>
      <w:proofErr w:type="spellEnd"/>
      <w:r w:rsidRPr="00B9073F">
        <w:rPr>
          <w:rFonts w:asciiTheme="majorHAnsi" w:hAnsiTheme="majorHAnsi" w:cstheme="majorHAnsi"/>
          <w:lang w:val="vi-VN"/>
        </w:rPr>
        <w:t xml:space="preserve"> </w:t>
      </w:r>
      <w:proofErr w:type="spellStart"/>
      <w:r w:rsidRPr="00B9073F">
        <w:rPr>
          <w:rFonts w:asciiTheme="majorHAnsi" w:hAnsiTheme="majorHAnsi" w:cstheme="majorHAnsi"/>
          <w:lang w:val="vi-VN"/>
        </w:rPr>
        <w:t>nào</w:t>
      </w:r>
      <w:proofErr w:type="spellEnd"/>
      <w:r w:rsidRPr="00B9073F">
        <w:rPr>
          <w:rFonts w:asciiTheme="majorHAnsi" w:hAnsiTheme="majorHAnsi" w:cstheme="majorHAnsi"/>
          <w:lang w:val="vi-VN"/>
        </w:rPr>
        <w:t xml:space="preserve"> </w:t>
      </w:r>
      <w:proofErr w:type="spellStart"/>
      <w:r w:rsidRPr="00B9073F">
        <w:rPr>
          <w:rFonts w:asciiTheme="majorHAnsi" w:hAnsiTheme="majorHAnsi" w:cstheme="majorHAnsi"/>
          <w:lang w:val="vi-VN"/>
        </w:rPr>
        <w:t>có</w:t>
      </w:r>
      <w:proofErr w:type="spellEnd"/>
      <w:r w:rsidRPr="00B9073F">
        <w:rPr>
          <w:rFonts w:asciiTheme="majorHAnsi" w:hAnsiTheme="majorHAnsi" w:cstheme="majorHAnsi"/>
          <w:lang w:val="vi-VN"/>
        </w:rPr>
        <w:t xml:space="preserve"> danh </w:t>
      </w:r>
      <w:proofErr w:type="spellStart"/>
      <w:r w:rsidRPr="00B9073F">
        <w:rPr>
          <w:rFonts w:asciiTheme="majorHAnsi" w:hAnsiTheme="majorHAnsi" w:cstheme="majorHAnsi"/>
          <w:lang w:val="vi-VN"/>
        </w:rPr>
        <w:t>mục</w:t>
      </w:r>
      <w:proofErr w:type="spellEnd"/>
      <w:r w:rsidRPr="00B9073F">
        <w:rPr>
          <w:rFonts w:asciiTheme="majorHAnsi" w:hAnsiTheme="majorHAnsi" w:cstheme="majorHAnsi"/>
          <w:lang w:val="vi-VN"/>
        </w:rPr>
        <w:t xml:space="preserve"> </w:t>
      </w:r>
      <w:proofErr w:type="spellStart"/>
      <w:r w:rsidRPr="00B9073F">
        <w:rPr>
          <w:rFonts w:asciiTheme="majorHAnsi" w:hAnsiTheme="majorHAnsi" w:cstheme="majorHAnsi"/>
          <w:lang w:val="vi-VN"/>
        </w:rPr>
        <w:t>các</w:t>
      </w:r>
      <w:proofErr w:type="spellEnd"/>
      <w:r w:rsidRPr="00B9073F">
        <w:rPr>
          <w:rFonts w:asciiTheme="majorHAnsi" w:hAnsiTheme="majorHAnsi" w:cstheme="majorHAnsi"/>
          <w:lang w:val="vi-VN"/>
        </w:rPr>
        <w:t xml:space="preserve"> </w:t>
      </w:r>
      <w:proofErr w:type="spellStart"/>
      <w:r w:rsidRPr="00B9073F">
        <w:rPr>
          <w:rFonts w:asciiTheme="majorHAnsi" w:hAnsiTheme="majorHAnsi" w:cstheme="majorHAnsi"/>
          <w:lang w:val="vi-VN"/>
        </w:rPr>
        <w:t>mặt</w:t>
      </w:r>
      <w:proofErr w:type="spellEnd"/>
      <w:r w:rsidRPr="00B9073F">
        <w:rPr>
          <w:rFonts w:asciiTheme="majorHAnsi" w:hAnsiTheme="majorHAnsi" w:cstheme="majorHAnsi"/>
          <w:lang w:val="vi-VN"/>
        </w:rPr>
        <w:t xml:space="preserve"> </w:t>
      </w:r>
      <w:proofErr w:type="spellStart"/>
      <w:r w:rsidRPr="00B9073F">
        <w:rPr>
          <w:rFonts w:asciiTheme="majorHAnsi" w:hAnsiTheme="majorHAnsi" w:cstheme="majorHAnsi"/>
          <w:lang w:val="vi-VN"/>
        </w:rPr>
        <w:t>hàng</w:t>
      </w:r>
      <w:proofErr w:type="spellEnd"/>
      <w:r w:rsidRPr="00B9073F">
        <w:rPr>
          <w:rFonts w:asciiTheme="majorHAnsi" w:hAnsiTheme="majorHAnsi" w:cstheme="majorHAnsi"/>
          <w:lang w:val="vi-VN"/>
        </w:rPr>
        <w:t xml:space="preserve"> </w:t>
      </w:r>
      <w:proofErr w:type="spellStart"/>
      <w:r w:rsidRPr="00B9073F">
        <w:rPr>
          <w:rFonts w:asciiTheme="majorHAnsi" w:hAnsiTheme="majorHAnsi" w:cstheme="majorHAnsi"/>
          <w:lang w:val="vi-VN"/>
        </w:rPr>
        <w:t>và</w:t>
      </w:r>
      <w:proofErr w:type="spellEnd"/>
      <w:r w:rsidRPr="00B9073F">
        <w:rPr>
          <w:rFonts w:asciiTheme="majorHAnsi" w:hAnsiTheme="majorHAnsi" w:cstheme="majorHAnsi"/>
          <w:lang w:val="vi-VN"/>
        </w:rPr>
        <w:t xml:space="preserve"> </w:t>
      </w:r>
      <w:proofErr w:type="spellStart"/>
      <w:r w:rsidRPr="00B9073F">
        <w:rPr>
          <w:rFonts w:asciiTheme="majorHAnsi" w:hAnsiTheme="majorHAnsi" w:cstheme="majorHAnsi"/>
          <w:lang w:val="vi-VN"/>
        </w:rPr>
        <w:t>được</w:t>
      </w:r>
      <w:proofErr w:type="spellEnd"/>
      <w:r w:rsidRPr="00B9073F">
        <w:rPr>
          <w:rFonts w:asciiTheme="majorHAnsi" w:hAnsiTheme="majorHAnsi" w:cstheme="majorHAnsi"/>
          <w:lang w:val="vi-VN"/>
        </w:rPr>
        <w:t xml:space="preserve"> tương </w:t>
      </w:r>
      <w:proofErr w:type="spellStart"/>
      <w:r w:rsidRPr="00B9073F">
        <w:rPr>
          <w:rFonts w:asciiTheme="majorHAnsi" w:hAnsiTheme="majorHAnsi" w:cstheme="majorHAnsi"/>
          <w:lang w:val="vi-VN"/>
        </w:rPr>
        <w:t>tác</w:t>
      </w:r>
      <w:proofErr w:type="spellEnd"/>
      <w:r w:rsidRPr="00B9073F">
        <w:rPr>
          <w:rFonts w:asciiTheme="majorHAnsi" w:hAnsiTheme="majorHAnsi" w:cstheme="majorHAnsi"/>
          <w:lang w:val="vi-VN"/>
        </w:rPr>
        <w:t xml:space="preserve"> </w:t>
      </w:r>
      <w:proofErr w:type="spellStart"/>
      <w:r w:rsidRPr="00B9073F">
        <w:rPr>
          <w:rFonts w:asciiTheme="majorHAnsi" w:hAnsiTheme="majorHAnsi" w:cstheme="majorHAnsi"/>
          <w:lang w:val="vi-VN"/>
        </w:rPr>
        <w:t>bởi</w:t>
      </w:r>
      <w:proofErr w:type="spellEnd"/>
      <w:r w:rsidRPr="00B9073F">
        <w:rPr>
          <w:rFonts w:asciiTheme="majorHAnsi" w:hAnsiTheme="majorHAnsi" w:cstheme="majorHAnsi"/>
          <w:lang w:val="vi-VN"/>
        </w:rPr>
        <w:t xml:space="preserve"> </w:t>
      </w:r>
      <w:proofErr w:type="spellStart"/>
      <w:r w:rsidRPr="00B9073F">
        <w:rPr>
          <w:rFonts w:asciiTheme="majorHAnsi" w:hAnsiTheme="majorHAnsi" w:cstheme="majorHAnsi"/>
          <w:lang w:val="vi-VN"/>
        </w:rPr>
        <w:t>một</w:t>
      </w:r>
      <w:proofErr w:type="spellEnd"/>
      <w:r w:rsidRPr="00B9073F">
        <w:rPr>
          <w:rFonts w:asciiTheme="majorHAnsi" w:hAnsiTheme="majorHAnsi" w:cstheme="majorHAnsi"/>
          <w:lang w:val="vi-VN"/>
        </w:rPr>
        <w:t xml:space="preserve"> </w:t>
      </w:r>
      <w:proofErr w:type="spellStart"/>
      <w:r w:rsidRPr="00B9073F">
        <w:rPr>
          <w:rFonts w:asciiTheme="majorHAnsi" w:hAnsiTheme="majorHAnsi" w:cstheme="majorHAnsi"/>
          <w:lang w:val="vi-VN"/>
        </w:rPr>
        <w:t>số</w:t>
      </w:r>
      <w:proofErr w:type="spellEnd"/>
      <w:r w:rsidRPr="00B9073F">
        <w:rPr>
          <w:rFonts w:asciiTheme="majorHAnsi" w:hAnsiTheme="majorHAnsi" w:cstheme="majorHAnsi"/>
          <w:lang w:val="vi-VN"/>
        </w:rPr>
        <w:t xml:space="preserve"> </w:t>
      </w:r>
      <w:proofErr w:type="spellStart"/>
      <w:r w:rsidRPr="00B9073F">
        <w:rPr>
          <w:rFonts w:asciiTheme="majorHAnsi" w:hAnsiTheme="majorHAnsi" w:cstheme="majorHAnsi"/>
          <w:lang w:val="vi-VN"/>
        </w:rPr>
        <w:t>lượng</w:t>
      </w:r>
      <w:proofErr w:type="spellEnd"/>
      <w:r w:rsidRPr="00B9073F">
        <w:rPr>
          <w:rFonts w:asciiTheme="majorHAnsi" w:hAnsiTheme="majorHAnsi" w:cstheme="majorHAnsi"/>
          <w:lang w:val="vi-VN"/>
        </w:rPr>
        <w:t xml:space="preserve"> </w:t>
      </w:r>
      <w:proofErr w:type="spellStart"/>
      <w:r w:rsidRPr="00B9073F">
        <w:rPr>
          <w:rFonts w:asciiTheme="majorHAnsi" w:hAnsiTheme="majorHAnsi" w:cstheme="majorHAnsi"/>
          <w:lang w:val="vi-VN"/>
        </w:rPr>
        <w:t>lớn</w:t>
      </w:r>
      <w:proofErr w:type="spellEnd"/>
      <w:r w:rsidRPr="00B9073F">
        <w:rPr>
          <w:rFonts w:asciiTheme="majorHAnsi" w:hAnsiTheme="majorHAnsi" w:cstheme="majorHAnsi"/>
          <w:lang w:val="vi-VN"/>
        </w:rPr>
        <w:t xml:space="preserve"> </w:t>
      </w:r>
      <w:proofErr w:type="spellStart"/>
      <w:r w:rsidRPr="00B9073F">
        <w:rPr>
          <w:rFonts w:asciiTheme="majorHAnsi" w:hAnsiTheme="majorHAnsi" w:cstheme="majorHAnsi"/>
          <w:lang w:val="vi-VN"/>
        </w:rPr>
        <w:t>người</w:t>
      </w:r>
      <w:proofErr w:type="spellEnd"/>
      <w:r w:rsidRPr="00B9073F">
        <w:rPr>
          <w:rFonts w:asciiTheme="majorHAnsi" w:hAnsiTheme="majorHAnsi" w:cstheme="majorHAnsi"/>
          <w:lang w:val="vi-VN"/>
        </w:rPr>
        <w:t xml:space="preserve"> </w:t>
      </w:r>
      <w:proofErr w:type="spellStart"/>
      <w:r w:rsidRPr="00B9073F">
        <w:rPr>
          <w:rFonts w:asciiTheme="majorHAnsi" w:hAnsiTheme="majorHAnsi" w:cstheme="majorHAnsi"/>
          <w:lang w:val="vi-VN"/>
        </w:rPr>
        <w:t>dùng</w:t>
      </w:r>
      <w:proofErr w:type="spellEnd"/>
      <w:r w:rsidRPr="00B9073F">
        <w:rPr>
          <w:rFonts w:asciiTheme="majorHAnsi" w:hAnsiTheme="majorHAnsi" w:cstheme="majorHAnsi"/>
          <w:lang w:val="vi-VN"/>
        </w:rPr>
        <w:t xml:space="preserve">. </w:t>
      </w:r>
      <w:proofErr w:type="spellStart"/>
      <w:r w:rsidRPr="00B9073F">
        <w:rPr>
          <w:rFonts w:asciiTheme="majorHAnsi" w:hAnsiTheme="majorHAnsi" w:cstheme="majorHAnsi"/>
          <w:lang w:val="vi-VN"/>
        </w:rPr>
        <w:t>Có</w:t>
      </w:r>
      <w:proofErr w:type="spellEnd"/>
      <w:r w:rsidRPr="00B9073F">
        <w:rPr>
          <w:rFonts w:asciiTheme="majorHAnsi" w:hAnsiTheme="majorHAnsi" w:cstheme="majorHAnsi"/>
          <w:lang w:val="vi-VN"/>
        </w:rPr>
        <w:t xml:space="preserve"> </w:t>
      </w:r>
      <w:proofErr w:type="spellStart"/>
      <w:r w:rsidRPr="00B9073F">
        <w:rPr>
          <w:rFonts w:asciiTheme="majorHAnsi" w:hAnsiTheme="majorHAnsi" w:cstheme="majorHAnsi"/>
          <w:lang w:val="vi-VN"/>
        </w:rPr>
        <w:t>thể</w:t>
      </w:r>
      <w:proofErr w:type="spellEnd"/>
      <w:r w:rsidRPr="00B9073F">
        <w:rPr>
          <w:rFonts w:asciiTheme="majorHAnsi" w:hAnsiTheme="majorHAnsi" w:cstheme="majorHAnsi"/>
          <w:lang w:val="vi-VN"/>
        </w:rPr>
        <w:t xml:space="preserve"> </w:t>
      </w:r>
      <w:proofErr w:type="spellStart"/>
      <w:r w:rsidRPr="00B9073F">
        <w:rPr>
          <w:rFonts w:asciiTheme="majorHAnsi" w:hAnsiTheme="majorHAnsi" w:cstheme="majorHAnsi"/>
          <w:lang w:val="vi-VN"/>
        </w:rPr>
        <w:t>áp</w:t>
      </w:r>
      <w:proofErr w:type="spellEnd"/>
      <w:r w:rsidRPr="00B9073F">
        <w:rPr>
          <w:rFonts w:asciiTheme="majorHAnsi" w:hAnsiTheme="majorHAnsi" w:cstheme="majorHAnsi"/>
          <w:lang w:val="vi-VN"/>
        </w:rPr>
        <w:t xml:space="preserve"> </w:t>
      </w:r>
      <w:proofErr w:type="spellStart"/>
      <w:r w:rsidRPr="00B9073F">
        <w:rPr>
          <w:rFonts w:asciiTheme="majorHAnsi" w:hAnsiTheme="majorHAnsi" w:cstheme="majorHAnsi"/>
          <w:lang w:val="vi-VN"/>
        </w:rPr>
        <w:t>dụng</w:t>
      </w:r>
      <w:proofErr w:type="spellEnd"/>
      <w:r w:rsidRPr="00B9073F">
        <w:rPr>
          <w:rFonts w:asciiTheme="majorHAnsi" w:hAnsiTheme="majorHAnsi" w:cstheme="majorHAnsi"/>
          <w:lang w:val="vi-VN"/>
        </w:rPr>
        <w:t xml:space="preserve"> cho </w:t>
      </w:r>
      <w:proofErr w:type="spellStart"/>
      <w:r w:rsidRPr="00B9073F">
        <w:rPr>
          <w:rFonts w:asciiTheme="majorHAnsi" w:hAnsiTheme="majorHAnsi" w:cstheme="majorHAnsi"/>
          <w:lang w:val="vi-VN"/>
        </w:rPr>
        <w:t>các</w:t>
      </w:r>
      <w:proofErr w:type="spellEnd"/>
      <w:r w:rsidRPr="00B9073F">
        <w:rPr>
          <w:rFonts w:asciiTheme="majorHAnsi" w:hAnsiTheme="majorHAnsi" w:cstheme="majorHAnsi"/>
          <w:lang w:val="vi-VN"/>
        </w:rPr>
        <w:t xml:space="preserve"> </w:t>
      </w:r>
      <w:proofErr w:type="spellStart"/>
      <w:r w:rsidRPr="00B9073F">
        <w:rPr>
          <w:rFonts w:asciiTheme="majorHAnsi" w:hAnsiTheme="majorHAnsi" w:cstheme="majorHAnsi"/>
          <w:lang w:val="vi-VN"/>
        </w:rPr>
        <w:t>ứng</w:t>
      </w:r>
      <w:proofErr w:type="spellEnd"/>
      <w:r w:rsidRPr="00B9073F">
        <w:rPr>
          <w:rFonts w:asciiTheme="majorHAnsi" w:hAnsiTheme="majorHAnsi" w:cstheme="majorHAnsi"/>
          <w:lang w:val="vi-VN"/>
        </w:rPr>
        <w:t xml:space="preserve"> </w:t>
      </w:r>
      <w:proofErr w:type="spellStart"/>
      <w:r w:rsidRPr="00B9073F">
        <w:rPr>
          <w:rFonts w:asciiTheme="majorHAnsi" w:hAnsiTheme="majorHAnsi" w:cstheme="majorHAnsi"/>
          <w:lang w:val="vi-VN"/>
        </w:rPr>
        <w:t>dụng</w:t>
      </w:r>
      <w:proofErr w:type="spellEnd"/>
      <w:r w:rsidRPr="00B9073F">
        <w:rPr>
          <w:rFonts w:asciiTheme="majorHAnsi" w:hAnsiTheme="majorHAnsi" w:cstheme="majorHAnsi"/>
          <w:lang w:val="vi-VN"/>
        </w:rPr>
        <w:t xml:space="preserve"> </w:t>
      </w:r>
      <w:proofErr w:type="spellStart"/>
      <w:r w:rsidRPr="00B9073F">
        <w:rPr>
          <w:rFonts w:asciiTheme="majorHAnsi" w:hAnsiTheme="majorHAnsi" w:cstheme="majorHAnsi"/>
          <w:lang w:val="vi-VN"/>
        </w:rPr>
        <w:t>web</w:t>
      </w:r>
      <w:proofErr w:type="spellEnd"/>
      <w:r w:rsidRPr="00B9073F">
        <w:rPr>
          <w:rFonts w:asciiTheme="majorHAnsi" w:hAnsiTheme="majorHAnsi" w:cstheme="majorHAnsi"/>
          <w:lang w:val="vi-VN"/>
        </w:rPr>
        <w:t xml:space="preserve"> </w:t>
      </w:r>
      <w:proofErr w:type="spellStart"/>
      <w:r w:rsidRPr="00B9073F">
        <w:rPr>
          <w:rFonts w:asciiTheme="majorHAnsi" w:hAnsiTheme="majorHAnsi" w:cstheme="majorHAnsi"/>
          <w:lang w:val="vi-VN"/>
        </w:rPr>
        <w:t>và</w:t>
      </w:r>
      <w:proofErr w:type="spellEnd"/>
      <w:r w:rsidRPr="00B9073F">
        <w:rPr>
          <w:rFonts w:asciiTheme="majorHAnsi" w:hAnsiTheme="majorHAnsi" w:cstheme="majorHAnsi"/>
          <w:lang w:val="vi-VN"/>
        </w:rPr>
        <w:t xml:space="preserve"> </w:t>
      </w:r>
      <w:proofErr w:type="spellStart"/>
      <w:r w:rsidRPr="00B9073F">
        <w:rPr>
          <w:rFonts w:asciiTheme="majorHAnsi" w:hAnsiTheme="majorHAnsi" w:cstheme="majorHAnsi"/>
          <w:lang w:val="vi-VN"/>
        </w:rPr>
        <w:t>thiết</w:t>
      </w:r>
      <w:proofErr w:type="spellEnd"/>
      <w:r w:rsidRPr="00B9073F">
        <w:rPr>
          <w:rFonts w:asciiTheme="majorHAnsi" w:hAnsiTheme="majorHAnsi" w:cstheme="majorHAnsi"/>
          <w:lang w:val="vi-VN"/>
        </w:rPr>
        <w:t xml:space="preserve"> </w:t>
      </w:r>
      <w:proofErr w:type="spellStart"/>
      <w:r w:rsidRPr="00B9073F">
        <w:rPr>
          <w:rFonts w:asciiTheme="majorHAnsi" w:hAnsiTheme="majorHAnsi" w:cstheme="majorHAnsi"/>
          <w:lang w:val="vi-VN"/>
        </w:rPr>
        <w:t>bị</w:t>
      </w:r>
      <w:proofErr w:type="spellEnd"/>
      <w:r w:rsidRPr="00B9073F">
        <w:rPr>
          <w:rFonts w:asciiTheme="majorHAnsi" w:hAnsiTheme="majorHAnsi" w:cstheme="majorHAnsi"/>
          <w:lang w:val="vi-VN"/>
        </w:rPr>
        <w:t xml:space="preserve"> di </w:t>
      </w:r>
      <w:proofErr w:type="spellStart"/>
      <w:r w:rsidRPr="00B9073F">
        <w:rPr>
          <w:rFonts w:asciiTheme="majorHAnsi" w:hAnsiTheme="majorHAnsi" w:cstheme="majorHAnsi"/>
          <w:lang w:val="vi-VN"/>
        </w:rPr>
        <w:t>động</w:t>
      </w:r>
      <w:proofErr w:type="spellEnd"/>
      <w:r w:rsidRPr="00B9073F">
        <w:rPr>
          <w:rFonts w:asciiTheme="majorHAnsi" w:hAnsiTheme="majorHAnsi" w:cstheme="majorHAnsi"/>
          <w:lang w:val="vi-VN"/>
        </w:rPr>
        <w:t xml:space="preserve">, </w:t>
      </w:r>
      <w:proofErr w:type="spellStart"/>
      <w:r>
        <w:rPr>
          <w:rFonts w:asciiTheme="majorHAnsi" w:hAnsiTheme="majorHAnsi" w:cstheme="majorHAnsi"/>
          <w:lang w:val="vi-VN"/>
        </w:rPr>
        <w:t>R</w:t>
      </w:r>
      <w:r w:rsidRPr="00B9073F">
        <w:rPr>
          <w:rFonts w:asciiTheme="majorHAnsi" w:hAnsiTheme="majorHAnsi" w:cstheme="majorHAnsi"/>
          <w:lang w:val="vi-VN"/>
        </w:rPr>
        <w:t>ecombee</w:t>
      </w:r>
      <w:proofErr w:type="spellEnd"/>
      <w:r w:rsidRPr="00B9073F">
        <w:rPr>
          <w:rFonts w:asciiTheme="majorHAnsi" w:hAnsiTheme="majorHAnsi" w:cstheme="majorHAnsi"/>
          <w:lang w:val="vi-VN"/>
        </w:rPr>
        <w:t xml:space="preserve"> </w:t>
      </w:r>
      <w:proofErr w:type="spellStart"/>
      <w:r w:rsidRPr="00B9073F">
        <w:rPr>
          <w:rFonts w:asciiTheme="majorHAnsi" w:hAnsiTheme="majorHAnsi" w:cstheme="majorHAnsi"/>
          <w:lang w:val="vi-VN"/>
        </w:rPr>
        <w:t>cải</w:t>
      </w:r>
      <w:proofErr w:type="spellEnd"/>
      <w:r w:rsidRPr="00B9073F">
        <w:rPr>
          <w:rFonts w:asciiTheme="majorHAnsi" w:hAnsiTheme="majorHAnsi" w:cstheme="majorHAnsi"/>
          <w:lang w:val="vi-VN"/>
        </w:rPr>
        <w:t xml:space="preserve"> </w:t>
      </w:r>
      <w:proofErr w:type="spellStart"/>
      <w:r w:rsidRPr="00B9073F">
        <w:rPr>
          <w:rFonts w:asciiTheme="majorHAnsi" w:hAnsiTheme="majorHAnsi" w:cstheme="majorHAnsi"/>
          <w:lang w:val="vi-VN"/>
        </w:rPr>
        <w:t>thiện</w:t>
      </w:r>
      <w:proofErr w:type="spellEnd"/>
      <w:r w:rsidRPr="00B9073F">
        <w:rPr>
          <w:rFonts w:asciiTheme="majorHAnsi" w:hAnsiTheme="majorHAnsi" w:cstheme="majorHAnsi"/>
          <w:lang w:val="vi-VN"/>
        </w:rPr>
        <w:t xml:space="preserve"> </w:t>
      </w:r>
      <w:proofErr w:type="spellStart"/>
      <w:r w:rsidRPr="00B9073F">
        <w:rPr>
          <w:rFonts w:asciiTheme="majorHAnsi" w:hAnsiTheme="majorHAnsi" w:cstheme="majorHAnsi"/>
          <w:lang w:val="vi-VN"/>
        </w:rPr>
        <w:t>trải</w:t>
      </w:r>
      <w:proofErr w:type="spellEnd"/>
      <w:r w:rsidRPr="00B9073F">
        <w:rPr>
          <w:rFonts w:asciiTheme="majorHAnsi" w:hAnsiTheme="majorHAnsi" w:cstheme="majorHAnsi"/>
          <w:lang w:val="vi-VN"/>
        </w:rPr>
        <w:t xml:space="preserve"> </w:t>
      </w:r>
      <w:proofErr w:type="spellStart"/>
      <w:r w:rsidRPr="00B9073F">
        <w:rPr>
          <w:rFonts w:asciiTheme="majorHAnsi" w:hAnsiTheme="majorHAnsi" w:cstheme="majorHAnsi"/>
          <w:lang w:val="vi-VN"/>
        </w:rPr>
        <w:t>nghiệm</w:t>
      </w:r>
      <w:proofErr w:type="spellEnd"/>
      <w:r w:rsidRPr="00B9073F">
        <w:rPr>
          <w:rFonts w:asciiTheme="majorHAnsi" w:hAnsiTheme="majorHAnsi" w:cstheme="majorHAnsi"/>
          <w:lang w:val="vi-VN"/>
        </w:rPr>
        <w:t xml:space="preserve"> </w:t>
      </w:r>
      <w:proofErr w:type="spellStart"/>
      <w:r w:rsidRPr="00B9073F">
        <w:rPr>
          <w:rFonts w:asciiTheme="majorHAnsi" w:hAnsiTheme="majorHAnsi" w:cstheme="majorHAnsi"/>
          <w:lang w:val="vi-VN"/>
        </w:rPr>
        <w:t>người</w:t>
      </w:r>
      <w:proofErr w:type="spellEnd"/>
      <w:r w:rsidRPr="00B9073F">
        <w:rPr>
          <w:rFonts w:asciiTheme="majorHAnsi" w:hAnsiTheme="majorHAnsi" w:cstheme="majorHAnsi"/>
          <w:lang w:val="vi-VN"/>
        </w:rPr>
        <w:t xml:space="preserve"> </w:t>
      </w:r>
      <w:proofErr w:type="spellStart"/>
      <w:r w:rsidRPr="00B9073F">
        <w:rPr>
          <w:rFonts w:asciiTheme="majorHAnsi" w:hAnsiTheme="majorHAnsi" w:cstheme="majorHAnsi"/>
          <w:lang w:val="vi-VN"/>
        </w:rPr>
        <w:t>dùng</w:t>
      </w:r>
      <w:proofErr w:type="spellEnd"/>
      <w:r w:rsidRPr="00B9073F">
        <w:rPr>
          <w:rFonts w:asciiTheme="majorHAnsi" w:hAnsiTheme="majorHAnsi" w:cstheme="majorHAnsi"/>
          <w:lang w:val="vi-VN"/>
        </w:rPr>
        <w:t xml:space="preserve"> </w:t>
      </w:r>
      <w:proofErr w:type="spellStart"/>
      <w:r w:rsidRPr="00B9073F">
        <w:rPr>
          <w:rFonts w:asciiTheme="majorHAnsi" w:hAnsiTheme="majorHAnsi" w:cstheme="majorHAnsi"/>
          <w:lang w:val="vi-VN"/>
        </w:rPr>
        <w:t>bằng</w:t>
      </w:r>
      <w:proofErr w:type="spellEnd"/>
      <w:r w:rsidRPr="00B9073F">
        <w:rPr>
          <w:rFonts w:asciiTheme="majorHAnsi" w:hAnsiTheme="majorHAnsi" w:cstheme="majorHAnsi"/>
          <w:lang w:val="vi-VN"/>
        </w:rPr>
        <w:t xml:space="preserve"> </w:t>
      </w:r>
      <w:proofErr w:type="spellStart"/>
      <w:r w:rsidRPr="00B9073F">
        <w:rPr>
          <w:rFonts w:asciiTheme="majorHAnsi" w:hAnsiTheme="majorHAnsi" w:cstheme="majorHAnsi"/>
          <w:lang w:val="vi-VN"/>
        </w:rPr>
        <w:t>cách</w:t>
      </w:r>
      <w:proofErr w:type="spellEnd"/>
      <w:r w:rsidRPr="00B9073F">
        <w:rPr>
          <w:rFonts w:asciiTheme="majorHAnsi" w:hAnsiTheme="majorHAnsi" w:cstheme="majorHAnsi"/>
          <w:lang w:val="vi-VN"/>
        </w:rPr>
        <w:t xml:space="preserve"> </w:t>
      </w:r>
      <w:proofErr w:type="spellStart"/>
      <w:r w:rsidRPr="00B9073F">
        <w:rPr>
          <w:rFonts w:asciiTheme="majorHAnsi" w:hAnsiTheme="majorHAnsi" w:cstheme="majorHAnsi"/>
          <w:lang w:val="vi-VN"/>
        </w:rPr>
        <w:t>hiển</w:t>
      </w:r>
      <w:proofErr w:type="spellEnd"/>
      <w:r w:rsidRPr="00B9073F">
        <w:rPr>
          <w:rFonts w:asciiTheme="majorHAnsi" w:hAnsiTheme="majorHAnsi" w:cstheme="majorHAnsi"/>
          <w:lang w:val="vi-VN"/>
        </w:rPr>
        <w:t xml:space="preserve"> </w:t>
      </w:r>
      <w:proofErr w:type="spellStart"/>
      <w:r w:rsidRPr="00B9073F">
        <w:rPr>
          <w:rFonts w:asciiTheme="majorHAnsi" w:hAnsiTheme="majorHAnsi" w:cstheme="majorHAnsi"/>
          <w:lang w:val="vi-VN"/>
        </w:rPr>
        <w:t>thị</w:t>
      </w:r>
      <w:proofErr w:type="spellEnd"/>
      <w:r w:rsidRPr="00B9073F">
        <w:rPr>
          <w:rFonts w:asciiTheme="majorHAnsi" w:hAnsiTheme="majorHAnsi" w:cstheme="majorHAnsi"/>
          <w:lang w:val="vi-VN"/>
        </w:rPr>
        <w:t xml:space="preserve"> </w:t>
      </w:r>
      <w:proofErr w:type="spellStart"/>
      <w:r w:rsidRPr="00B9073F">
        <w:rPr>
          <w:rFonts w:asciiTheme="majorHAnsi" w:hAnsiTheme="majorHAnsi" w:cstheme="majorHAnsi"/>
          <w:lang w:val="vi-VN"/>
        </w:rPr>
        <w:t>nội</w:t>
      </w:r>
      <w:proofErr w:type="spellEnd"/>
      <w:r w:rsidRPr="00B9073F">
        <w:rPr>
          <w:rFonts w:asciiTheme="majorHAnsi" w:hAnsiTheme="majorHAnsi" w:cstheme="majorHAnsi"/>
          <w:lang w:val="vi-VN"/>
        </w:rPr>
        <w:t xml:space="preserve"> dung </w:t>
      </w:r>
      <w:proofErr w:type="spellStart"/>
      <w:r w:rsidRPr="00B9073F">
        <w:rPr>
          <w:rFonts w:asciiTheme="majorHAnsi" w:hAnsiTheme="majorHAnsi" w:cstheme="majorHAnsi"/>
          <w:lang w:val="vi-VN"/>
        </w:rPr>
        <w:t>phù</w:t>
      </w:r>
      <w:proofErr w:type="spellEnd"/>
      <w:r w:rsidRPr="00B9073F">
        <w:rPr>
          <w:rFonts w:asciiTheme="majorHAnsi" w:hAnsiTheme="majorHAnsi" w:cstheme="majorHAnsi"/>
          <w:lang w:val="vi-VN"/>
        </w:rPr>
        <w:t xml:space="preserve"> </w:t>
      </w:r>
      <w:proofErr w:type="spellStart"/>
      <w:r w:rsidRPr="00B9073F">
        <w:rPr>
          <w:rFonts w:asciiTheme="majorHAnsi" w:hAnsiTheme="majorHAnsi" w:cstheme="majorHAnsi"/>
          <w:lang w:val="vi-VN"/>
        </w:rPr>
        <w:t>hợp</w:t>
      </w:r>
      <w:proofErr w:type="spellEnd"/>
      <w:r w:rsidRPr="00B9073F">
        <w:rPr>
          <w:rFonts w:asciiTheme="majorHAnsi" w:hAnsiTheme="majorHAnsi" w:cstheme="majorHAnsi"/>
          <w:lang w:val="vi-VN"/>
        </w:rPr>
        <w:t xml:space="preserve"> </w:t>
      </w:r>
      <w:proofErr w:type="spellStart"/>
      <w:r w:rsidRPr="00B9073F">
        <w:rPr>
          <w:rFonts w:asciiTheme="majorHAnsi" w:hAnsiTheme="majorHAnsi" w:cstheme="majorHAnsi"/>
          <w:lang w:val="vi-VN"/>
        </w:rPr>
        <w:t>nhất</w:t>
      </w:r>
      <w:proofErr w:type="spellEnd"/>
      <w:r w:rsidRPr="00B9073F">
        <w:rPr>
          <w:rFonts w:asciiTheme="majorHAnsi" w:hAnsiTheme="majorHAnsi" w:cstheme="majorHAnsi"/>
          <w:lang w:val="vi-VN"/>
        </w:rPr>
        <w:t xml:space="preserve"> cho </w:t>
      </w:r>
      <w:proofErr w:type="spellStart"/>
      <w:r w:rsidRPr="00B9073F">
        <w:rPr>
          <w:rFonts w:asciiTheme="majorHAnsi" w:hAnsiTheme="majorHAnsi" w:cstheme="majorHAnsi"/>
          <w:lang w:val="vi-VN"/>
        </w:rPr>
        <w:t>người</w:t>
      </w:r>
      <w:proofErr w:type="spellEnd"/>
      <w:r w:rsidRPr="00B9073F">
        <w:rPr>
          <w:rFonts w:asciiTheme="majorHAnsi" w:hAnsiTheme="majorHAnsi" w:cstheme="majorHAnsi"/>
          <w:lang w:val="vi-VN"/>
        </w:rPr>
        <w:t xml:space="preserve"> </w:t>
      </w:r>
      <w:proofErr w:type="spellStart"/>
      <w:r w:rsidRPr="00B9073F">
        <w:rPr>
          <w:rFonts w:asciiTheme="majorHAnsi" w:hAnsiTheme="majorHAnsi" w:cstheme="majorHAnsi"/>
          <w:lang w:val="vi-VN"/>
        </w:rPr>
        <w:t>dùng</w:t>
      </w:r>
      <w:proofErr w:type="spellEnd"/>
      <w:r w:rsidRPr="00B9073F">
        <w:rPr>
          <w:rFonts w:asciiTheme="majorHAnsi" w:hAnsiTheme="majorHAnsi" w:cstheme="majorHAnsi"/>
          <w:lang w:val="vi-VN"/>
        </w:rPr>
        <w:t xml:space="preserve"> </w:t>
      </w:r>
      <w:proofErr w:type="spellStart"/>
      <w:r w:rsidRPr="00B9073F">
        <w:rPr>
          <w:rFonts w:asciiTheme="majorHAnsi" w:hAnsiTheme="majorHAnsi" w:cstheme="majorHAnsi"/>
          <w:lang w:val="vi-VN"/>
        </w:rPr>
        <w:t>cá</w:t>
      </w:r>
      <w:proofErr w:type="spellEnd"/>
      <w:r w:rsidRPr="00B9073F">
        <w:rPr>
          <w:rFonts w:asciiTheme="majorHAnsi" w:hAnsiTheme="majorHAnsi" w:cstheme="majorHAnsi"/>
          <w:lang w:val="vi-VN"/>
        </w:rPr>
        <w:t xml:space="preserve"> nhân.</w:t>
      </w:r>
    </w:p>
    <w:p w14:paraId="647B26AE" w14:textId="327B13AF" w:rsidR="00A10C90" w:rsidRPr="00D5653B" w:rsidRDefault="00A10C90" w:rsidP="000011EE">
      <w:pPr>
        <w:pStyle w:val="Heading3"/>
      </w:pPr>
      <w:bookmarkStart w:id="153" w:name="_Toc106804469"/>
      <w:bookmarkStart w:id="154" w:name="_Toc106811962"/>
      <w:bookmarkStart w:id="155" w:name="_Toc106818766"/>
      <w:proofErr w:type="spellStart"/>
      <w:r>
        <w:rPr>
          <w:lang w:val="en-US"/>
        </w:rPr>
        <w:t>Tính</w:t>
      </w:r>
      <w:proofErr w:type="spellEnd"/>
      <w:r>
        <w:rPr>
          <w:lang w:val="en-US"/>
        </w:rPr>
        <w:t xml:space="preserve"> năng của </w:t>
      </w:r>
      <w:proofErr w:type="spellStart"/>
      <w:r>
        <w:rPr>
          <w:lang w:val="vi-VN"/>
        </w:rPr>
        <w:t>Recombee</w:t>
      </w:r>
      <w:proofErr w:type="spellEnd"/>
      <w:r w:rsidRPr="00D5653B">
        <w:t>?</w:t>
      </w:r>
      <w:bookmarkEnd w:id="153"/>
      <w:bookmarkEnd w:id="154"/>
      <w:bookmarkEnd w:id="155"/>
    </w:p>
    <w:p w14:paraId="6387BBCC" w14:textId="0A58DAC5" w:rsidR="00A10C90" w:rsidRPr="00FE2B77" w:rsidRDefault="00B9073F" w:rsidP="00B9073F">
      <w:pPr>
        <w:ind w:right="1123" w:firstLine="450"/>
        <w:jc w:val="both"/>
        <w:rPr>
          <w:rFonts w:asciiTheme="majorHAnsi" w:hAnsiTheme="majorHAnsi" w:cstheme="majorHAnsi"/>
          <w:lang w:val="vi-VN"/>
        </w:rPr>
      </w:pPr>
      <w:proofErr w:type="spellStart"/>
      <w:r>
        <w:rPr>
          <w:rFonts w:asciiTheme="majorHAnsi" w:hAnsiTheme="majorHAnsi" w:cstheme="majorHAnsi"/>
          <w:b/>
          <w:lang w:val="vi-VN"/>
        </w:rPr>
        <w:t>Hệ</w:t>
      </w:r>
      <w:proofErr w:type="spellEnd"/>
      <w:r>
        <w:rPr>
          <w:rFonts w:asciiTheme="majorHAnsi" w:hAnsiTheme="majorHAnsi" w:cstheme="majorHAnsi"/>
          <w:b/>
          <w:lang w:val="vi-VN"/>
        </w:rPr>
        <w:t xml:space="preserve"> </w:t>
      </w:r>
      <w:proofErr w:type="spellStart"/>
      <w:r>
        <w:rPr>
          <w:rFonts w:asciiTheme="majorHAnsi" w:hAnsiTheme="majorHAnsi" w:cstheme="majorHAnsi"/>
          <w:b/>
          <w:lang w:val="vi-VN"/>
        </w:rPr>
        <w:t>thống</w:t>
      </w:r>
      <w:proofErr w:type="spellEnd"/>
      <w:r>
        <w:rPr>
          <w:rFonts w:asciiTheme="majorHAnsi" w:hAnsiTheme="majorHAnsi" w:cstheme="majorHAnsi"/>
          <w:b/>
          <w:lang w:val="vi-VN"/>
        </w:rPr>
        <w:t xml:space="preserve"> </w:t>
      </w:r>
      <w:proofErr w:type="spellStart"/>
      <w:r>
        <w:rPr>
          <w:rFonts w:asciiTheme="majorHAnsi" w:hAnsiTheme="majorHAnsi" w:cstheme="majorHAnsi"/>
          <w:b/>
          <w:lang w:val="vi-VN"/>
        </w:rPr>
        <w:t>khuyến</w:t>
      </w:r>
      <w:proofErr w:type="spellEnd"/>
      <w:r>
        <w:rPr>
          <w:rFonts w:asciiTheme="majorHAnsi" w:hAnsiTheme="majorHAnsi" w:cstheme="majorHAnsi"/>
          <w:b/>
          <w:lang w:val="vi-VN"/>
        </w:rPr>
        <w:t xml:space="preserve"> </w:t>
      </w:r>
      <w:proofErr w:type="spellStart"/>
      <w:r>
        <w:rPr>
          <w:rFonts w:asciiTheme="majorHAnsi" w:hAnsiTheme="majorHAnsi" w:cstheme="majorHAnsi"/>
          <w:b/>
          <w:lang w:val="vi-VN"/>
        </w:rPr>
        <w:t>nghị</w:t>
      </w:r>
      <w:proofErr w:type="spellEnd"/>
      <w:r>
        <w:rPr>
          <w:rFonts w:asciiTheme="majorHAnsi" w:hAnsiTheme="majorHAnsi" w:cstheme="majorHAnsi"/>
          <w:b/>
          <w:lang w:val="vi-VN"/>
        </w:rPr>
        <w:t xml:space="preserve"> Cung </w:t>
      </w:r>
      <w:proofErr w:type="spellStart"/>
      <w:r>
        <w:rPr>
          <w:rFonts w:asciiTheme="majorHAnsi" w:hAnsiTheme="majorHAnsi" w:cstheme="majorHAnsi"/>
          <w:b/>
          <w:lang w:val="vi-VN"/>
        </w:rPr>
        <w:t>cấp</w:t>
      </w:r>
      <w:proofErr w:type="spellEnd"/>
      <w:r>
        <w:rPr>
          <w:rFonts w:asciiTheme="majorHAnsi" w:hAnsiTheme="majorHAnsi" w:cstheme="majorHAnsi"/>
          <w:b/>
          <w:lang w:val="vi-VN"/>
        </w:rPr>
        <w:t xml:space="preserve"> </w:t>
      </w:r>
      <w:proofErr w:type="spellStart"/>
      <w:r>
        <w:rPr>
          <w:rFonts w:asciiTheme="majorHAnsi" w:hAnsiTheme="majorHAnsi" w:cstheme="majorHAnsi"/>
          <w:b/>
          <w:lang w:val="vi-VN"/>
        </w:rPr>
        <w:t>các</w:t>
      </w:r>
      <w:proofErr w:type="spellEnd"/>
      <w:r>
        <w:rPr>
          <w:rFonts w:asciiTheme="majorHAnsi" w:hAnsiTheme="majorHAnsi" w:cstheme="majorHAnsi"/>
          <w:b/>
          <w:lang w:val="vi-VN"/>
        </w:rPr>
        <w:t xml:space="preserve"> </w:t>
      </w:r>
      <w:proofErr w:type="spellStart"/>
      <w:r>
        <w:rPr>
          <w:rFonts w:asciiTheme="majorHAnsi" w:hAnsiTheme="majorHAnsi" w:cstheme="majorHAnsi"/>
          <w:b/>
          <w:lang w:val="vi-VN"/>
        </w:rPr>
        <w:t>khuyến</w:t>
      </w:r>
      <w:proofErr w:type="spellEnd"/>
      <w:r>
        <w:rPr>
          <w:rFonts w:asciiTheme="majorHAnsi" w:hAnsiTheme="majorHAnsi" w:cstheme="majorHAnsi"/>
          <w:b/>
          <w:lang w:val="vi-VN"/>
        </w:rPr>
        <w:t xml:space="preserve"> </w:t>
      </w:r>
      <w:proofErr w:type="spellStart"/>
      <w:r>
        <w:rPr>
          <w:rFonts w:asciiTheme="majorHAnsi" w:hAnsiTheme="majorHAnsi" w:cstheme="majorHAnsi"/>
          <w:b/>
          <w:lang w:val="vi-VN"/>
        </w:rPr>
        <w:t>nghị</w:t>
      </w:r>
      <w:proofErr w:type="spellEnd"/>
      <w:r w:rsidR="00A10C90" w:rsidRPr="00D5653B">
        <w:rPr>
          <w:rFonts w:asciiTheme="majorHAnsi" w:hAnsiTheme="majorHAnsi" w:cstheme="majorHAnsi"/>
          <w:b/>
          <w:lang w:val="en-US"/>
        </w:rPr>
        <w:t>:</w:t>
      </w:r>
      <w:r>
        <w:rPr>
          <w:rFonts w:asciiTheme="majorHAnsi" w:hAnsiTheme="majorHAnsi" w:cstheme="majorHAnsi"/>
          <w:b/>
          <w:lang w:val="vi-VN"/>
        </w:rPr>
        <w:t xml:space="preserve"> </w:t>
      </w:r>
      <w:proofErr w:type="spellStart"/>
      <w:r>
        <w:rPr>
          <w:rFonts w:asciiTheme="majorHAnsi" w:hAnsiTheme="majorHAnsi" w:cstheme="majorHAnsi"/>
          <w:lang w:val="vi-VN"/>
        </w:rPr>
        <w:t>Recombee</w:t>
      </w:r>
      <w:proofErr w:type="spellEnd"/>
      <w:r>
        <w:rPr>
          <w:rFonts w:asciiTheme="majorHAnsi" w:hAnsiTheme="majorHAnsi" w:cstheme="majorHAnsi"/>
          <w:lang w:val="vi-VN"/>
        </w:rPr>
        <w:t xml:space="preserve"> </w:t>
      </w:r>
      <w:proofErr w:type="spellStart"/>
      <w:r>
        <w:rPr>
          <w:rFonts w:asciiTheme="majorHAnsi" w:hAnsiTheme="majorHAnsi" w:cstheme="majorHAnsi"/>
          <w:lang w:val="vi-VN"/>
        </w:rPr>
        <w:t>hỗ</w:t>
      </w:r>
      <w:proofErr w:type="spellEnd"/>
      <w:r>
        <w:rPr>
          <w:rFonts w:asciiTheme="majorHAnsi" w:hAnsiTheme="majorHAnsi" w:cstheme="majorHAnsi"/>
          <w:lang w:val="vi-VN"/>
        </w:rPr>
        <w:t xml:space="preserve"> </w:t>
      </w:r>
      <w:proofErr w:type="spellStart"/>
      <w:r>
        <w:rPr>
          <w:rFonts w:asciiTheme="majorHAnsi" w:hAnsiTheme="majorHAnsi" w:cstheme="majorHAnsi"/>
          <w:lang w:val="vi-VN"/>
        </w:rPr>
        <w:t>trợ</w:t>
      </w:r>
      <w:proofErr w:type="spellEnd"/>
      <w:r>
        <w:rPr>
          <w:rFonts w:asciiTheme="majorHAnsi" w:hAnsiTheme="majorHAnsi" w:cstheme="majorHAnsi"/>
          <w:lang w:val="vi-VN"/>
        </w:rPr>
        <w:t xml:space="preserve"> </w:t>
      </w:r>
      <w:proofErr w:type="spellStart"/>
      <w:r>
        <w:rPr>
          <w:rFonts w:asciiTheme="majorHAnsi" w:hAnsiTheme="majorHAnsi" w:cstheme="majorHAnsi"/>
          <w:lang w:val="vi-VN"/>
        </w:rPr>
        <w:t>hệ</w:t>
      </w:r>
      <w:proofErr w:type="spellEnd"/>
      <w:r>
        <w:rPr>
          <w:rFonts w:asciiTheme="majorHAnsi" w:hAnsiTheme="majorHAnsi" w:cstheme="majorHAnsi"/>
          <w:lang w:val="vi-VN"/>
        </w:rPr>
        <w:t xml:space="preserve"> </w:t>
      </w:r>
      <w:proofErr w:type="spellStart"/>
      <w:r>
        <w:rPr>
          <w:rFonts w:asciiTheme="majorHAnsi" w:hAnsiTheme="majorHAnsi" w:cstheme="majorHAnsi"/>
          <w:lang w:val="vi-VN"/>
        </w:rPr>
        <w:t>thống</w:t>
      </w:r>
      <w:proofErr w:type="spellEnd"/>
      <w:r>
        <w:rPr>
          <w:rFonts w:asciiTheme="majorHAnsi" w:hAnsiTheme="majorHAnsi" w:cstheme="majorHAnsi"/>
          <w:lang w:val="vi-VN"/>
        </w:rPr>
        <w:t xml:space="preserve"> </w:t>
      </w:r>
      <w:proofErr w:type="spellStart"/>
      <w:r>
        <w:rPr>
          <w:rFonts w:asciiTheme="majorHAnsi" w:hAnsiTheme="majorHAnsi" w:cstheme="majorHAnsi"/>
          <w:lang w:val="vi-VN"/>
        </w:rPr>
        <w:t>khuyến</w:t>
      </w:r>
      <w:proofErr w:type="spellEnd"/>
      <w:r>
        <w:rPr>
          <w:rFonts w:asciiTheme="majorHAnsi" w:hAnsiTheme="majorHAnsi" w:cstheme="majorHAnsi"/>
          <w:lang w:val="vi-VN"/>
        </w:rPr>
        <w:t xml:space="preserve"> </w:t>
      </w:r>
      <w:proofErr w:type="spellStart"/>
      <w:r>
        <w:rPr>
          <w:rFonts w:asciiTheme="majorHAnsi" w:hAnsiTheme="majorHAnsi" w:cstheme="majorHAnsi"/>
          <w:lang w:val="vi-VN"/>
        </w:rPr>
        <w:t>nghị</w:t>
      </w:r>
      <w:proofErr w:type="spellEnd"/>
      <w:r>
        <w:rPr>
          <w:rFonts w:asciiTheme="majorHAnsi" w:hAnsiTheme="majorHAnsi" w:cstheme="majorHAnsi"/>
          <w:lang w:val="vi-VN"/>
        </w:rPr>
        <w:t xml:space="preserve"> </w:t>
      </w:r>
      <w:proofErr w:type="spellStart"/>
      <w:r>
        <w:rPr>
          <w:rFonts w:asciiTheme="majorHAnsi" w:hAnsiTheme="majorHAnsi" w:cstheme="majorHAnsi"/>
          <w:lang w:val="vi-VN"/>
        </w:rPr>
        <w:t>sản</w:t>
      </w:r>
      <w:proofErr w:type="spellEnd"/>
      <w:r>
        <w:rPr>
          <w:rFonts w:asciiTheme="majorHAnsi" w:hAnsiTheme="majorHAnsi" w:cstheme="majorHAnsi"/>
          <w:lang w:val="vi-VN"/>
        </w:rPr>
        <w:t xml:space="preserve"> </w:t>
      </w:r>
      <w:proofErr w:type="spellStart"/>
      <w:r>
        <w:rPr>
          <w:rFonts w:asciiTheme="majorHAnsi" w:hAnsiTheme="majorHAnsi" w:cstheme="majorHAnsi"/>
          <w:lang w:val="vi-VN"/>
        </w:rPr>
        <w:t>phẩm</w:t>
      </w:r>
      <w:proofErr w:type="spellEnd"/>
      <w:r>
        <w:rPr>
          <w:rFonts w:asciiTheme="majorHAnsi" w:hAnsiTheme="majorHAnsi" w:cstheme="majorHAnsi"/>
          <w:lang w:val="vi-VN"/>
        </w:rPr>
        <w:t xml:space="preserve"> tiên </w:t>
      </w:r>
      <w:proofErr w:type="spellStart"/>
      <w:r>
        <w:rPr>
          <w:rFonts w:asciiTheme="majorHAnsi" w:hAnsiTheme="majorHAnsi" w:cstheme="majorHAnsi"/>
          <w:lang w:val="vi-VN"/>
        </w:rPr>
        <w:t>tiến</w:t>
      </w:r>
      <w:proofErr w:type="spellEnd"/>
      <w:r w:rsidR="00FE2B77">
        <w:rPr>
          <w:rFonts w:asciiTheme="majorHAnsi" w:hAnsiTheme="majorHAnsi" w:cstheme="majorHAnsi"/>
          <w:lang w:val="vi-VN"/>
        </w:rPr>
        <w:t xml:space="preserve"> </w:t>
      </w:r>
      <w:proofErr w:type="spellStart"/>
      <w:r w:rsidR="00FE2B77">
        <w:rPr>
          <w:rFonts w:asciiTheme="majorHAnsi" w:hAnsiTheme="majorHAnsi" w:cstheme="majorHAnsi"/>
          <w:lang w:val="vi-VN"/>
        </w:rPr>
        <w:t>nhất</w:t>
      </w:r>
      <w:proofErr w:type="spellEnd"/>
      <w:r w:rsidR="00FE2B77">
        <w:rPr>
          <w:rFonts w:asciiTheme="majorHAnsi" w:hAnsiTheme="majorHAnsi" w:cstheme="majorHAnsi"/>
          <w:lang w:val="vi-VN"/>
        </w:rPr>
        <w:t xml:space="preserve"> do </w:t>
      </w:r>
      <w:proofErr w:type="spellStart"/>
      <w:r w:rsidR="00FE2B77" w:rsidRPr="00FE2B77">
        <w:rPr>
          <w:rFonts w:asciiTheme="majorHAnsi" w:hAnsiTheme="majorHAnsi" w:cstheme="majorHAnsi"/>
          <w:lang w:val="vi-VN"/>
        </w:rPr>
        <w:t>do</w:t>
      </w:r>
      <w:proofErr w:type="spellEnd"/>
      <w:r w:rsidR="00FE2B77" w:rsidRPr="00FE2B77">
        <w:rPr>
          <w:rFonts w:asciiTheme="majorHAnsi" w:hAnsiTheme="majorHAnsi" w:cstheme="majorHAnsi"/>
          <w:lang w:val="vi-VN"/>
        </w:rPr>
        <w:t xml:space="preserve"> </w:t>
      </w:r>
      <w:proofErr w:type="spellStart"/>
      <w:r w:rsidR="00FE2B77" w:rsidRPr="00FE2B77">
        <w:rPr>
          <w:rFonts w:asciiTheme="majorHAnsi" w:hAnsiTheme="majorHAnsi" w:cstheme="majorHAnsi"/>
          <w:lang w:val="vi-VN"/>
        </w:rPr>
        <w:t>các</w:t>
      </w:r>
      <w:proofErr w:type="spellEnd"/>
      <w:r w:rsidR="00FE2B77" w:rsidRPr="00FE2B77">
        <w:rPr>
          <w:rFonts w:asciiTheme="majorHAnsi" w:hAnsiTheme="majorHAnsi" w:cstheme="majorHAnsi"/>
          <w:lang w:val="vi-VN"/>
        </w:rPr>
        <w:t xml:space="preserve"> </w:t>
      </w:r>
      <w:proofErr w:type="spellStart"/>
      <w:r w:rsidR="00FE2B77" w:rsidRPr="00FE2B77">
        <w:rPr>
          <w:rFonts w:asciiTheme="majorHAnsi" w:hAnsiTheme="majorHAnsi" w:cstheme="majorHAnsi"/>
          <w:lang w:val="vi-VN"/>
        </w:rPr>
        <w:t>nhà</w:t>
      </w:r>
      <w:proofErr w:type="spellEnd"/>
      <w:r w:rsidR="00FE2B77" w:rsidRPr="00FE2B77">
        <w:rPr>
          <w:rFonts w:asciiTheme="majorHAnsi" w:hAnsiTheme="majorHAnsi" w:cstheme="majorHAnsi"/>
          <w:lang w:val="vi-VN"/>
        </w:rPr>
        <w:t xml:space="preserve"> khoa </w:t>
      </w:r>
      <w:proofErr w:type="spellStart"/>
      <w:r w:rsidR="00FE2B77" w:rsidRPr="00FE2B77">
        <w:rPr>
          <w:rFonts w:asciiTheme="majorHAnsi" w:hAnsiTheme="majorHAnsi" w:cstheme="majorHAnsi"/>
          <w:lang w:val="vi-VN"/>
        </w:rPr>
        <w:t>học</w:t>
      </w:r>
      <w:proofErr w:type="spellEnd"/>
      <w:r w:rsidR="00FE2B77" w:rsidRPr="00FE2B77">
        <w:rPr>
          <w:rFonts w:asciiTheme="majorHAnsi" w:hAnsiTheme="majorHAnsi" w:cstheme="majorHAnsi"/>
          <w:lang w:val="vi-VN"/>
        </w:rPr>
        <w:t xml:space="preserve"> </w:t>
      </w:r>
      <w:proofErr w:type="spellStart"/>
      <w:r w:rsidR="00FE2B77" w:rsidRPr="00FE2B77">
        <w:rPr>
          <w:rFonts w:asciiTheme="majorHAnsi" w:hAnsiTheme="majorHAnsi" w:cstheme="majorHAnsi"/>
          <w:lang w:val="vi-VN"/>
        </w:rPr>
        <w:t>dữ</w:t>
      </w:r>
      <w:proofErr w:type="spellEnd"/>
      <w:r w:rsidR="00FE2B77" w:rsidRPr="00FE2B77">
        <w:rPr>
          <w:rFonts w:asciiTheme="majorHAnsi" w:hAnsiTheme="majorHAnsi" w:cstheme="majorHAnsi"/>
          <w:lang w:val="vi-VN"/>
        </w:rPr>
        <w:t xml:space="preserve"> </w:t>
      </w:r>
      <w:proofErr w:type="spellStart"/>
      <w:r w:rsidR="00FE2B77" w:rsidRPr="00FE2B77">
        <w:rPr>
          <w:rFonts w:asciiTheme="majorHAnsi" w:hAnsiTheme="majorHAnsi" w:cstheme="majorHAnsi"/>
          <w:lang w:val="vi-VN"/>
        </w:rPr>
        <w:t>liệu</w:t>
      </w:r>
      <w:proofErr w:type="spellEnd"/>
      <w:r w:rsidR="00FE2B77" w:rsidRPr="00FE2B77">
        <w:rPr>
          <w:rFonts w:asciiTheme="majorHAnsi" w:hAnsiTheme="majorHAnsi" w:cstheme="majorHAnsi"/>
          <w:lang w:val="vi-VN"/>
        </w:rPr>
        <w:t xml:space="preserve"> </w:t>
      </w:r>
      <w:proofErr w:type="spellStart"/>
      <w:r w:rsidR="00FE2B77" w:rsidRPr="00FE2B77">
        <w:rPr>
          <w:rFonts w:asciiTheme="majorHAnsi" w:hAnsiTheme="majorHAnsi" w:cstheme="majorHAnsi"/>
          <w:lang w:val="vi-VN"/>
        </w:rPr>
        <w:t>điều</w:t>
      </w:r>
      <w:proofErr w:type="spellEnd"/>
      <w:r w:rsidR="00FE2B77" w:rsidRPr="00FE2B77">
        <w:rPr>
          <w:rFonts w:asciiTheme="majorHAnsi" w:hAnsiTheme="majorHAnsi" w:cstheme="majorHAnsi"/>
          <w:lang w:val="vi-VN"/>
        </w:rPr>
        <w:t xml:space="preserve"> </w:t>
      </w:r>
      <w:proofErr w:type="spellStart"/>
      <w:r w:rsidR="00FE2B77" w:rsidRPr="00FE2B77">
        <w:rPr>
          <w:rFonts w:asciiTheme="majorHAnsi" w:hAnsiTheme="majorHAnsi" w:cstheme="majorHAnsi"/>
          <w:lang w:val="vi-VN"/>
        </w:rPr>
        <w:t>ch</w:t>
      </w:r>
      <w:r w:rsidR="00FE2B77">
        <w:rPr>
          <w:rFonts w:asciiTheme="majorHAnsi" w:hAnsiTheme="majorHAnsi" w:cstheme="majorHAnsi"/>
          <w:lang w:val="vi-VN"/>
        </w:rPr>
        <w:t>ỉnh</w:t>
      </w:r>
      <w:proofErr w:type="spellEnd"/>
      <w:r w:rsidR="00A10C90" w:rsidRPr="00D5653B">
        <w:rPr>
          <w:rFonts w:asciiTheme="majorHAnsi" w:hAnsiTheme="majorHAnsi" w:cstheme="majorHAnsi"/>
          <w:lang w:val="en-US"/>
        </w:rPr>
        <w:t>.</w:t>
      </w:r>
      <w:r w:rsidR="00FE2B77">
        <w:rPr>
          <w:rFonts w:asciiTheme="majorHAnsi" w:hAnsiTheme="majorHAnsi" w:cstheme="majorHAnsi"/>
          <w:lang w:val="vi-VN"/>
        </w:rPr>
        <w:t xml:space="preserve"> Thay </w:t>
      </w:r>
      <w:proofErr w:type="spellStart"/>
      <w:r w:rsidR="00FE2B77">
        <w:rPr>
          <w:rFonts w:asciiTheme="majorHAnsi" w:hAnsiTheme="majorHAnsi" w:cstheme="majorHAnsi"/>
          <w:lang w:val="vi-VN"/>
        </w:rPr>
        <w:t>vì</w:t>
      </w:r>
      <w:proofErr w:type="spellEnd"/>
      <w:r w:rsidR="00FE2B77">
        <w:rPr>
          <w:rFonts w:asciiTheme="majorHAnsi" w:hAnsiTheme="majorHAnsi" w:cstheme="majorHAnsi"/>
          <w:lang w:val="vi-VN"/>
        </w:rPr>
        <w:t xml:space="preserve"> </w:t>
      </w:r>
      <w:proofErr w:type="spellStart"/>
      <w:r w:rsidR="00FE2B77" w:rsidRPr="00FE2B77">
        <w:rPr>
          <w:rFonts w:asciiTheme="majorHAnsi" w:hAnsiTheme="majorHAnsi" w:cstheme="majorHAnsi"/>
          <w:lang w:val="vi-VN"/>
        </w:rPr>
        <w:t>lãng</w:t>
      </w:r>
      <w:proofErr w:type="spellEnd"/>
      <w:r w:rsidR="00FE2B77" w:rsidRPr="00FE2B77">
        <w:rPr>
          <w:rFonts w:asciiTheme="majorHAnsi" w:hAnsiTheme="majorHAnsi" w:cstheme="majorHAnsi"/>
          <w:lang w:val="vi-VN"/>
        </w:rPr>
        <w:t xml:space="preserve"> </w:t>
      </w:r>
      <w:proofErr w:type="spellStart"/>
      <w:r w:rsidR="00FE2B77" w:rsidRPr="00FE2B77">
        <w:rPr>
          <w:rFonts w:asciiTheme="majorHAnsi" w:hAnsiTheme="majorHAnsi" w:cstheme="majorHAnsi"/>
          <w:lang w:val="vi-VN"/>
        </w:rPr>
        <w:t>phí</w:t>
      </w:r>
      <w:proofErr w:type="spellEnd"/>
      <w:r w:rsidR="00FE2B77" w:rsidRPr="00FE2B77">
        <w:rPr>
          <w:rFonts w:asciiTheme="majorHAnsi" w:hAnsiTheme="majorHAnsi" w:cstheme="majorHAnsi"/>
          <w:lang w:val="vi-VN"/>
        </w:rPr>
        <w:t xml:space="preserve"> </w:t>
      </w:r>
      <w:proofErr w:type="spellStart"/>
      <w:r w:rsidR="00FE2B77" w:rsidRPr="00FE2B77">
        <w:rPr>
          <w:rFonts w:asciiTheme="majorHAnsi" w:hAnsiTheme="majorHAnsi" w:cstheme="majorHAnsi"/>
          <w:lang w:val="vi-VN"/>
        </w:rPr>
        <w:t>thời</w:t>
      </w:r>
      <w:proofErr w:type="spellEnd"/>
      <w:r w:rsidR="00FE2B77" w:rsidRPr="00FE2B77">
        <w:rPr>
          <w:rFonts w:asciiTheme="majorHAnsi" w:hAnsiTheme="majorHAnsi" w:cstheme="majorHAnsi"/>
          <w:lang w:val="vi-VN"/>
        </w:rPr>
        <w:t xml:space="preserve"> gian </w:t>
      </w:r>
      <w:proofErr w:type="spellStart"/>
      <w:r w:rsidR="00FE2B77" w:rsidRPr="00FE2B77">
        <w:rPr>
          <w:rFonts w:asciiTheme="majorHAnsi" w:hAnsiTheme="majorHAnsi" w:cstheme="majorHAnsi"/>
          <w:lang w:val="vi-VN"/>
        </w:rPr>
        <w:t>và</w:t>
      </w:r>
      <w:proofErr w:type="spellEnd"/>
      <w:r w:rsidR="00FE2B77" w:rsidRPr="00FE2B77">
        <w:rPr>
          <w:rFonts w:asciiTheme="majorHAnsi" w:hAnsiTheme="majorHAnsi" w:cstheme="majorHAnsi"/>
          <w:lang w:val="vi-VN"/>
        </w:rPr>
        <w:t xml:space="preserve"> </w:t>
      </w:r>
      <w:proofErr w:type="spellStart"/>
      <w:r w:rsidR="00FE2B77" w:rsidRPr="00FE2B77">
        <w:rPr>
          <w:rFonts w:asciiTheme="majorHAnsi" w:hAnsiTheme="majorHAnsi" w:cstheme="majorHAnsi"/>
          <w:lang w:val="vi-VN"/>
        </w:rPr>
        <w:t>tiền</w:t>
      </w:r>
      <w:proofErr w:type="spellEnd"/>
      <w:r w:rsidR="00FE2B77" w:rsidRPr="00FE2B77">
        <w:rPr>
          <w:rFonts w:asciiTheme="majorHAnsi" w:hAnsiTheme="majorHAnsi" w:cstheme="majorHAnsi"/>
          <w:lang w:val="vi-VN"/>
        </w:rPr>
        <w:t xml:space="preserve"> </w:t>
      </w:r>
      <w:proofErr w:type="spellStart"/>
      <w:r w:rsidR="00FE2B77" w:rsidRPr="00FE2B77">
        <w:rPr>
          <w:rFonts w:asciiTheme="majorHAnsi" w:hAnsiTheme="majorHAnsi" w:cstheme="majorHAnsi"/>
          <w:lang w:val="vi-VN"/>
        </w:rPr>
        <w:t>bạc</w:t>
      </w:r>
      <w:proofErr w:type="spellEnd"/>
      <w:r w:rsidR="00FE2B77" w:rsidRPr="00FE2B77">
        <w:rPr>
          <w:rFonts w:asciiTheme="majorHAnsi" w:hAnsiTheme="majorHAnsi" w:cstheme="majorHAnsi"/>
          <w:lang w:val="vi-VN"/>
        </w:rPr>
        <w:t xml:space="preserve"> </w:t>
      </w:r>
      <w:proofErr w:type="spellStart"/>
      <w:r w:rsidR="00FE2B77" w:rsidRPr="00FE2B77">
        <w:rPr>
          <w:rFonts w:asciiTheme="majorHAnsi" w:hAnsiTheme="majorHAnsi" w:cstheme="majorHAnsi"/>
          <w:lang w:val="vi-VN"/>
        </w:rPr>
        <w:t>vào</w:t>
      </w:r>
      <w:proofErr w:type="spellEnd"/>
      <w:r w:rsidR="00FE2B77" w:rsidRPr="00FE2B77">
        <w:rPr>
          <w:rFonts w:asciiTheme="majorHAnsi" w:hAnsiTheme="majorHAnsi" w:cstheme="majorHAnsi"/>
          <w:lang w:val="vi-VN"/>
        </w:rPr>
        <w:t xml:space="preserve"> </w:t>
      </w:r>
      <w:proofErr w:type="spellStart"/>
      <w:r w:rsidR="00FE2B77" w:rsidRPr="00FE2B77">
        <w:rPr>
          <w:rFonts w:asciiTheme="majorHAnsi" w:hAnsiTheme="majorHAnsi" w:cstheme="majorHAnsi"/>
          <w:lang w:val="vi-VN"/>
        </w:rPr>
        <w:t>việc</w:t>
      </w:r>
      <w:proofErr w:type="spellEnd"/>
      <w:r w:rsidR="00FE2B77" w:rsidRPr="00FE2B77">
        <w:rPr>
          <w:rFonts w:asciiTheme="majorHAnsi" w:hAnsiTheme="majorHAnsi" w:cstheme="majorHAnsi"/>
          <w:lang w:val="vi-VN"/>
        </w:rPr>
        <w:t xml:space="preserve"> </w:t>
      </w:r>
      <w:proofErr w:type="spellStart"/>
      <w:r w:rsidR="00FE2B77" w:rsidRPr="00FE2B77">
        <w:rPr>
          <w:rFonts w:asciiTheme="majorHAnsi" w:hAnsiTheme="majorHAnsi" w:cstheme="majorHAnsi"/>
          <w:lang w:val="vi-VN"/>
        </w:rPr>
        <w:t>phát</w:t>
      </w:r>
      <w:proofErr w:type="spellEnd"/>
      <w:r w:rsidR="00FE2B77" w:rsidRPr="00FE2B77">
        <w:rPr>
          <w:rFonts w:asciiTheme="majorHAnsi" w:hAnsiTheme="majorHAnsi" w:cstheme="majorHAnsi"/>
          <w:lang w:val="vi-VN"/>
        </w:rPr>
        <w:t xml:space="preserve"> </w:t>
      </w:r>
      <w:proofErr w:type="spellStart"/>
      <w:r w:rsidR="00FE2B77" w:rsidRPr="00FE2B77">
        <w:rPr>
          <w:rFonts w:asciiTheme="majorHAnsi" w:hAnsiTheme="majorHAnsi" w:cstheme="majorHAnsi"/>
          <w:lang w:val="vi-VN"/>
        </w:rPr>
        <w:t>triển</w:t>
      </w:r>
      <w:proofErr w:type="spellEnd"/>
      <w:r w:rsidR="00FE2B77" w:rsidRPr="00FE2B77">
        <w:rPr>
          <w:rFonts w:asciiTheme="majorHAnsi" w:hAnsiTheme="majorHAnsi" w:cstheme="majorHAnsi"/>
          <w:lang w:val="vi-VN"/>
        </w:rPr>
        <w:t xml:space="preserve"> </w:t>
      </w:r>
      <w:proofErr w:type="spellStart"/>
      <w:r w:rsidR="00FE2B77" w:rsidRPr="00FE2B77">
        <w:rPr>
          <w:rFonts w:asciiTheme="majorHAnsi" w:hAnsiTheme="majorHAnsi" w:cstheme="majorHAnsi"/>
          <w:lang w:val="vi-VN"/>
        </w:rPr>
        <w:t>hệ</w:t>
      </w:r>
      <w:proofErr w:type="spellEnd"/>
      <w:r w:rsidR="00FE2B77" w:rsidRPr="00FE2B77">
        <w:rPr>
          <w:rFonts w:asciiTheme="majorHAnsi" w:hAnsiTheme="majorHAnsi" w:cstheme="majorHAnsi"/>
          <w:lang w:val="vi-VN"/>
        </w:rPr>
        <w:t xml:space="preserve"> </w:t>
      </w:r>
      <w:proofErr w:type="spellStart"/>
      <w:r w:rsidR="00FE2B77" w:rsidRPr="00FE2B77">
        <w:rPr>
          <w:rFonts w:asciiTheme="majorHAnsi" w:hAnsiTheme="majorHAnsi" w:cstheme="majorHAnsi"/>
          <w:lang w:val="vi-VN"/>
        </w:rPr>
        <w:t>thống</w:t>
      </w:r>
      <w:proofErr w:type="spellEnd"/>
      <w:r w:rsidR="00FE2B77" w:rsidRPr="00FE2B77">
        <w:rPr>
          <w:rFonts w:asciiTheme="majorHAnsi" w:hAnsiTheme="majorHAnsi" w:cstheme="majorHAnsi"/>
          <w:lang w:val="vi-VN"/>
        </w:rPr>
        <w:t xml:space="preserve"> </w:t>
      </w:r>
      <w:proofErr w:type="spellStart"/>
      <w:r w:rsidR="00FE2B77" w:rsidRPr="00FE2B77">
        <w:rPr>
          <w:rFonts w:asciiTheme="majorHAnsi" w:hAnsiTheme="majorHAnsi" w:cstheme="majorHAnsi"/>
          <w:lang w:val="vi-VN"/>
        </w:rPr>
        <w:t>khuyến</w:t>
      </w:r>
      <w:proofErr w:type="spellEnd"/>
      <w:r w:rsidR="00FE2B77" w:rsidRPr="00FE2B77">
        <w:rPr>
          <w:rFonts w:asciiTheme="majorHAnsi" w:hAnsiTheme="majorHAnsi" w:cstheme="majorHAnsi"/>
          <w:lang w:val="vi-VN"/>
        </w:rPr>
        <w:t xml:space="preserve"> </w:t>
      </w:r>
      <w:proofErr w:type="spellStart"/>
      <w:r w:rsidR="00FE2B77" w:rsidRPr="00FE2B77">
        <w:rPr>
          <w:rFonts w:asciiTheme="majorHAnsi" w:hAnsiTheme="majorHAnsi" w:cstheme="majorHAnsi"/>
          <w:lang w:val="vi-VN"/>
        </w:rPr>
        <w:t>nghị</w:t>
      </w:r>
      <w:proofErr w:type="spellEnd"/>
      <w:r w:rsidR="00FE2B77" w:rsidRPr="00FE2B77">
        <w:rPr>
          <w:rFonts w:asciiTheme="majorHAnsi" w:hAnsiTheme="majorHAnsi" w:cstheme="majorHAnsi"/>
          <w:lang w:val="vi-VN"/>
        </w:rPr>
        <w:t xml:space="preserve"> </w:t>
      </w:r>
      <w:proofErr w:type="spellStart"/>
      <w:r w:rsidR="00FE2B77" w:rsidRPr="00FE2B77">
        <w:rPr>
          <w:rFonts w:asciiTheme="majorHAnsi" w:hAnsiTheme="majorHAnsi" w:cstheme="majorHAnsi"/>
          <w:lang w:val="vi-VN"/>
        </w:rPr>
        <w:t>của</w:t>
      </w:r>
      <w:proofErr w:type="spellEnd"/>
      <w:r w:rsidR="00FE2B77" w:rsidRPr="00FE2B77">
        <w:rPr>
          <w:rFonts w:asciiTheme="majorHAnsi" w:hAnsiTheme="majorHAnsi" w:cstheme="majorHAnsi"/>
          <w:lang w:val="vi-VN"/>
        </w:rPr>
        <w:t xml:space="preserve"> riêng </w:t>
      </w:r>
      <w:proofErr w:type="spellStart"/>
      <w:r w:rsidR="00FE2B77" w:rsidRPr="00FE2B77">
        <w:rPr>
          <w:rFonts w:asciiTheme="majorHAnsi" w:hAnsiTheme="majorHAnsi" w:cstheme="majorHAnsi"/>
          <w:lang w:val="vi-VN"/>
        </w:rPr>
        <w:t>bạn</w:t>
      </w:r>
      <w:proofErr w:type="spellEnd"/>
      <w:r w:rsidR="00FE2B77">
        <w:rPr>
          <w:rFonts w:asciiTheme="majorHAnsi" w:hAnsiTheme="majorHAnsi" w:cstheme="majorHAnsi"/>
          <w:lang w:val="vi-VN"/>
        </w:rPr>
        <w:t xml:space="preserve">, </w:t>
      </w:r>
      <w:proofErr w:type="spellStart"/>
      <w:r w:rsidR="00FE2B77">
        <w:rPr>
          <w:rFonts w:asciiTheme="majorHAnsi" w:hAnsiTheme="majorHAnsi" w:cstheme="majorHAnsi"/>
          <w:lang w:val="vi-VN"/>
        </w:rPr>
        <w:t>giờ</w:t>
      </w:r>
      <w:proofErr w:type="spellEnd"/>
      <w:r w:rsidR="00FE2B77">
        <w:rPr>
          <w:rFonts w:asciiTheme="majorHAnsi" w:hAnsiTheme="majorHAnsi" w:cstheme="majorHAnsi"/>
          <w:lang w:val="vi-VN"/>
        </w:rPr>
        <w:t xml:space="preserve"> đây </w:t>
      </w:r>
      <w:proofErr w:type="spellStart"/>
      <w:r w:rsidR="00FE2B77">
        <w:rPr>
          <w:rFonts w:asciiTheme="majorHAnsi" w:hAnsiTheme="majorHAnsi" w:cstheme="majorHAnsi"/>
          <w:lang w:val="vi-VN"/>
        </w:rPr>
        <w:t>bạn</w:t>
      </w:r>
      <w:proofErr w:type="spellEnd"/>
      <w:r w:rsidR="00FE2B77">
        <w:rPr>
          <w:rFonts w:asciiTheme="majorHAnsi" w:hAnsiTheme="majorHAnsi" w:cstheme="majorHAnsi"/>
          <w:lang w:val="vi-VN"/>
        </w:rPr>
        <w:t xml:space="preserve"> </w:t>
      </w:r>
      <w:proofErr w:type="spellStart"/>
      <w:r w:rsidR="00FE2B77">
        <w:rPr>
          <w:rFonts w:asciiTheme="majorHAnsi" w:hAnsiTheme="majorHAnsi" w:cstheme="majorHAnsi"/>
          <w:lang w:val="vi-VN"/>
        </w:rPr>
        <w:t>chỉ</w:t>
      </w:r>
      <w:proofErr w:type="spellEnd"/>
      <w:r w:rsidR="00FE2B77">
        <w:rPr>
          <w:rFonts w:asciiTheme="majorHAnsi" w:hAnsiTheme="majorHAnsi" w:cstheme="majorHAnsi"/>
          <w:lang w:val="vi-VN"/>
        </w:rPr>
        <w:t xml:space="preserve"> </w:t>
      </w:r>
      <w:proofErr w:type="spellStart"/>
      <w:r w:rsidR="00FE2B77">
        <w:rPr>
          <w:rFonts w:asciiTheme="majorHAnsi" w:hAnsiTheme="majorHAnsi" w:cstheme="majorHAnsi"/>
          <w:lang w:val="vi-VN"/>
        </w:rPr>
        <w:t>cần</w:t>
      </w:r>
      <w:proofErr w:type="spellEnd"/>
      <w:r w:rsidR="00FE2B77">
        <w:rPr>
          <w:rFonts w:asciiTheme="majorHAnsi" w:hAnsiTheme="majorHAnsi" w:cstheme="majorHAnsi"/>
          <w:lang w:val="vi-VN"/>
        </w:rPr>
        <w:t xml:space="preserve"> </w:t>
      </w:r>
      <w:proofErr w:type="spellStart"/>
      <w:r w:rsidR="00FE2B77">
        <w:rPr>
          <w:rFonts w:asciiTheme="majorHAnsi" w:hAnsiTheme="majorHAnsi" w:cstheme="majorHAnsi"/>
          <w:lang w:val="vi-VN"/>
        </w:rPr>
        <w:t>dùng</w:t>
      </w:r>
      <w:proofErr w:type="spellEnd"/>
      <w:r w:rsidR="00FE2B77">
        <w:rPr>
          <w:rFonts w:asciiTheme="majorHAnsi" w:hAnsiTheme="majorHAnsi" w:cstheme="majorHAnsi"/>
          <w:lang w:val="vi-VN"/>
        </w:rPr>
        <w:t xml:space="preserve"> </w:t>
      </w:r>
      <w:proofErr w:type="spellStart"/>
      <w:r w:rsidR="00FE2B77">
        <w:rPr>
          <w:rFonts w:asciiTheme="majorHAnsi" w:hAnsiTheme="majorHAnsi" w:cstheme="majorHAnsi"/>
          <w:lang w:val="vi-VN"/>
        </w:rPr>
        <w:t>Recombee</w:t>
      </w:r>
      <w:proofErr w:type="spellEnd"/>
      <w:r w:rsidR="00FE2B77">
        <w:rPr>
          <w:rFonts w:asciiTheme="majorHAnsi" w:hAnsiTheme="majorHAnsi" w:cstheme="majorHAnsi"/>
          <w:lang w:val="vi-VN"/>
        </w:rPr>
        <w:t>.</w:t>
      </w:r>
    </w:p>
    <w:p w14:paraId="15C18A2E" w14:textId="00AD64C3" w:rsidR="00B9073F" w:rsidRPr="00D5653B" w:rsidRDefault="00FE2B77" w:rsidP="00B9073F">
      <w:pPr>
        <w:ind w:right="1123" w:firstLine="450"/>
        <w:jc w:val="both"/>
        <w:rPr>
          <w:rFonts w:asciiTheme="majorHAnsi" w:hAnsiTheme="majorHAnsi" w:cstheme="majorHAnsi"/>
          <w:b/>
          <w:lang w:val="en-US"/>
        </w:rPr>
      </w:pPr>
      <w:proofErr w:type="spellStart"/>
      <w:r>
        <w:rPr>
          <w:rFonts w:asciiTheme="majorHAnsi" w:hAnsiTheme="majorHAnsi" w:cstheme="majorHAnsi"/>
          <w:b/>
          <w:lang w:val="vi-VN"/>
        </w:rPr>
        <w:t>Dịch</w:t>
      </w:r>
      <w:proofErr w:type="spellEnd"/>
      <w:r>
        <w:rPr>
          <w:rFonts w:asciiTheme="majorHAnsi" w:hAnsiTheme="majorHAnsi" w:cstheme="majorHAnsi"/>
          <w:b/>
          <w:lang w:val="vi-VN"/>
        </w:rPr>
        <w:t xml:space="preserve"> </w:t>
      </w:r>
      <w:proofErr w:type="spellStart"/>
      <w:r>
        <w:rPr>
          <w:rFonts w:asciiTheme="majorHAnsi" w:hAnsiTheme="majorHAnsi" w:cstheme="majorHAnsi"/>
          <w:b/>
          <w:lang w:val="vi-VN"/>
        </w:rPr>
        <w:t>vụ</w:t>
      </w:r>
      <w:proofErr w:type="spellEnd"/>
      <w:r>
        <w:rPr>
          <w:rFonts w:asciiTheme="majorHAnsi" w:hAnsiTheme="majorHAnsi" w:cstheme="majorHAnsi"/>
          <w:b/>
          <w:lang w:val="vi-VN"/>
        </w:rPr>
        <w:t xml:space="preserve"> </w:t>
      </w:r>
      <w:proofErr w:type="spellStart"/>
      <w:r>
        <w:rPr>
          <w:rFonts w:asciiTheme="majorHAnsi" w:hAnsiTheme="majorHAnsi" w:cstheme="majorHAnsi"/>
          <w:b/>
          <w:lang w:val="vi-VN"/>
        </w:rPr>
        <w:t>đề</w:t>
      </w:r>
      <w:proofErr w:type="spellEnd"/>
      <w:r>
        <w:rPr>
          <w:rFonts w:asciiTheme="majorHAnsi" w:hAnsiTheme="majorHAnsi" w:cstheme="majorHAnsi"/>
          <w:b/>
          <w:lang w:val="vi-VN"/>
        </w:rPr>
        <w:t xml:space="preserve"> </w:t>
      </w:r>
      <w:proofErr w:type="spellStart"/>
      <w:r>
        <w:rPr>
          <w:rFonts w:asciiTheme="majorHAnsi" w:hAnsiTheme="majorHAnsi" w:cstheme="majorHAnsi"/>
          <w:b/>
          <w:lang w:val="vi-VN"/>
        </w:rPr>
        <w:t>xuất</w:t>
      </w:r>
      <w:proofErr w:type="spellEnd"/>
      <w:r>
        <w:rPr>
          <w:rFonts w:asciiTheme="majorHAnsi" w:hAnsiTheme="majorHAnsi" w:cstheme="majorHAnsi"/>
          <w:b/>
          <w:lang w:val="vi-VN"/>
        </w:rPr>
        <w:t xml:space="preserve"> theo </w:t>
      </w:r>
      <w:proofErr w:type="spellStart"/>
      <w:r>
        <w:rPr>
          <w:rFonts w:asciiTheme="majorHAnsi" w:hAnsiTheme="majorHAnsi" w:cstheme="majorHAnsi"/>
          <w:b/>
          <w:lang w:val="vi-VN"/>
        </w:rPr>
        <w:t>thời</w:t>
      </w:r>
      <w:proofErr w:type="spellEnd"/>
      <w:r>
        <w:rPr>
          <w:rFonts w:asciiTheme="majorHAnsi" w:hAnsiTheme="majorHAnsi" w:cstheme="majorHAnsi"/>
          <w:b/>
          <w:lang w:val="vi-VN"/>
        </w:rPr>
        <w:t xml:space="preserve"> gian </w:t>
      </w:r>
      <w:proofErr w:type="spellStart"/>
      <w:r>
        <w:rPr>
          <w:rFonts w:asciiTheme="majorHAnsi" w:hAnsiTheme="majorHAnsi" w:cstheme="majorHAnsi"/>
          <w:b/>
          <w:lang w:val="vi-VN"/>
        </w:rPr>
        <w:t>thực</w:t>
      </w:r>
      <w:proofErr w:type="spellEnd"/>
      <w:r w:rsidR="00B9073F" w:rsidRPr="00D5653B">
        <w:rPr>
          <w:rFonts w:asciiTheme="majorHAnsi" w:hAnsiTheme="majorHAnsi" w:cstheme="majorHAnsi"/>
          <w:b/>
          <w:lang w:val="en-US"/>
        </w:rPr>
        <w:t xml:space="preserve">: </w:t>
      </w:r>
      <w:r w:rsidRPr="00FE2B77">
        <w:rPr>
          <w:rFonts w:asciiTheme="majorHAnsi" w:hAnsiTheme="majorHAnsi" w:cstheme="majorHAnsi"/>
          <w:lang w:val="en-US"/>
        </w:rPr>
        <w:t xml:space="preserve">API / SDK của </w:t>
      </w:r>
      <w:proofErr w:type="spellStart"/>
      <w:r>
        <w:rPr>
          <w:rFonts w:asciiTheme="majorHAnsi" w:hAnsiTheme="majorHAnsi" w:cstheme="majorHAnsi"/>
          <w:lang w:val="vi-VN"/>
        </w:rPr>
        <w:t>Recombee</w:t>
      </w:r>
      <w:proofErr w:type="spellEnd"/>
      <w:r>
        <w:rPr>
          <w:rFonts w:asciiTheme="majorHAnsi" w:hAnsiTheme="majorHAnsi" w:cstheme="majorHAnsi"/>
          <w:lang w:val="vi-VN"/>
        </w:rPr>
        <w:t xml:space="preserve"> </w:t>
      </w:r>
      <w:proofErr w:type="spellStart"/>
      <w:r>
        <w:rPr>
          <w:rFonts w:asciiTheme="majorHAnsi" w:hAnsiTheme="majorHAnsi" w:cstheme="majorHAnsi"/>
          <w:lang w:val="vi-VN"/>
        </w:rPr>
        <w:t>giúp</w:t>
      </w:r>
      <w:proofErr w:type="spellEnd"/>
      <w:r w:rsidRPr="00FE2B77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FE2B77">
        <w:rPr>
          <w:rFonts w:asciiTheme="majorHAnsi" w:hAnsiTheme="majorHAnsi" w:cstheme="majorHAnsi"/>
          <w:lang w:val="en-US"/>
        </w:rPr>
        <w:t>trả</w:t>
      </w:r>
      <w:proofErr w:type="spellEnd"/>
      <w:r w:rsidRPr="00FE2B77">
        <w:rPr>
          <w:rFonts w:asciiTheme="majorHAnsi" w:hAnsiTheme="majorHAnsi" w:cstheme="majorHAnsi"/>
          <w:lang w:val="en-US"/>
        </w:rPr>
        <w:t xml:space="preserve"> lại </w:t>
      </w:r>
      <w:proofErr w:type="spellStart"/>
      <w:r w:rsidRPr="00FE2B77">
        <w:rPr>
          <w:rFonts w:asciiTheme="majorHAnsi" w:hAnsiTheme="majorHAnsi" w:cstheme="majorHAnsi"/>
          <w:lang w:val="en-US"/>
        </w:rPr>
        <w:t>các</w:t>
      </w:r>
      <w:proofErr w:type="spellEnd"/>
      <w:r w:rsidRPr="00FE2B77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FE2B77">
        <w:rPr>
          <w:rFonts w:asciiTheme="majorHAnsi" w:hAnsiTheme="majorHAnsi" w:cstheme="majorHAnsi"/>
          <w:lang w:val="en-US"/>
        </w:rPr>
        <w:t>đề</w:t>
      </w:r>
      <w:proofErr w:type="spellEnd"/>
      <w:r w:rsidRPr="00FE2B77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FE2B77">
        <w:rPr>
          <w:rFonts w:asciiTheme="majorHAnsi" w:hAnsiTheme="majorHAnsi" w:cstheme="majorHAnsi"/>
          <w:lang w:val="en-US"/>
        </w:rPr>
        <w:t>xuất</w:t>
      </w:r>
      <w:proofErr w:type="spellEnd"/>
      <w:r w:rsidRPr="00FE2B77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FE2B77">
        <w:rPr>
          <w:rFonts w:asciiTheme="majorHAnsi" w:hAnsiTheme="majorHAnsi" w:cstheme="majorHAnsi"/>
          <w:lang w:val="en-US"/>
        </w:rPr>
        <w:t>ngay</w:t>
      </w:r>
      <w:proofErr w:type="spellEnd"/>
      <w:r w:rsidRPr="00FE2B77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FE2B77">
        <w:rPr>
          <w:rFonts w:asciiTheme="majorHAnsi" w:hAnsiTheme="majorHAnsi" w:cstheme="majorHAnsi"/>
          <w:lang w:val="en-US"/>
        </w:rPr>
        <w:t>sau</w:t>
      </w:r>
      <w:proofErr w:type="spellEnd"/>
      <w:r w:rsidRPr="00FE2B77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FE2B77">
        <w:rPr>
          <w:rFonts w:asciiTheme="majorHAnsi" w:hAnsiTheme="majorHAnsi" w:cstheme="majorHAnsi"/>
          <w:lang w:val="en-US"/>
        </w:rPr>
        <w:t>khi</w:t>
      </w:r>
      <w:proofErr w:type="spellEnd"/>
      <w:r w:rsidRPr="00FE2B77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FE2B77">
        <w:rPr>
          <w:rFonts w:asciiTheme="majorHAnsi" w:hAnsiTheme="majorHAnsi" w:cstheme="majorHAnsi"/>
          <w:lang w:val="en-US"/>
        </w:rPr>
        <w:t>người</w:t>
      </w:r>
      <w:proofErr w:type="spellEnd"/>
      <w:r w:rsidRPr="00FE2B77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FE2B77">
        <w:rPr>
          <w:rFonts w:asciiTheme="majorHAnsi" w:hAnsiTheme="majorHAnsi" w:cstheme="majorHAnsi"/>
          <w:lang w:val="en-US"/>
        </w:rPr>
        <w:t>dùng</w:t>
      </w:r>
      <w:proofErr w:type="spellEnd"/>
      <w:r w:rsidRPr="00FE2B77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FE2B77">
        <w:rPr>
          <w:rFonts w:asciiTheme="majorHAnsi" w:hAnsiTheme="majorHAnsi" w:cstheme="majorHAnsi"/>
          <w:lang w:val="en-US"/>
        </w:rPr>
        <w:t>thực</w:t>
      </w:r>
      <w:proofErr w:type="spellEnd"/>
      <w:r w:rsidRPr="00FE2B77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FE2B77">
        <w:rPr>
          <w:rFonts w:asciiTheme="majorHAnsi" w:hAnsiTheme="majorHAnsi" w:cstheme="majorHAnsi"/>
          <w:lang w:val="en-US"/>
        </w:rPr>
        <w:t>hiện</w:t>
      </w:r>
      <w:proofErr w:type="spellEnd"/>
      <w:r w:rsidRPr="00FE2B77">
        <w:rPr>
          <w:rFonts w:asciiTheme="majorHAnsi" w:hAnsiTheme="majorHAnsi" w:cstheme="majorHAnsi"/>
          <w:lang w:val="en-US"/>
        </w:rPr>
        <w:t xml:space="preserve"> hành động </w:t>
      </w:r>
      <w:proofErr w:type="spellStart"/>
      <w:r w:rsidRPr="00FE2B77">
        <w:rPr>
          <w:rFonts w:asciiTheme="majorHAnsi" w:hAnsiTheme="majorHAnsi" w:cstheme="majorHAnsi"/>
          <w:lang w:val="en-US"/>
        </w:rPr>
        <w:t>trên</w:t>
      </w:r>
      <w:proofErr w:type="spellEnd"/>
      <w:r w:rsidRPr="00FE2B77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FE2B77">
        <w:rPr>
          <w:rFonts w:asciiTheme="majorHAnsi" w:hAnsiTheme="majorHAnsi" w:cstheme="majorHAnsi"/>
          <w:lang w:val="en-US"/>
        </w:rPr>
        <w:t>trang</w:t>
      </w:r>
      <w:proofErr w:type="spellEnd"/>
      <w:r w:rsidRPr="00FE2B77">
        <w:rPr>
          <w:rFonts w:asciiTheme="majorHAnsi" w:hAnsiTheme="majorHAnsi" w:cstheme="majorHAnsi"/>
          <w:lang w:val="en-US"/>
        </w:rPr>
        <w:t xml:space="preserve"> web </w:t>
      </w:r>
      <w:proofErr w:type="spellStart"/>
      <w:r w:rsidRPr="00FE2B77">
        <w:rPr>
          <w:rFonts w:asciiTheme="majorHAnsi" w:hAnsiTheme="majorHAnsi" w:cstheme="majorHAnsi"/>
          <w:lang w:val="en-US"/>
        </w:rPr>
        <w:t>hoặc</w:t>
      </w:r>
      <w:proofErr w:type="spellEnd"/>
      <w:r w:rsidRPr="00FE2B77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FE2B77">
        <w:rPr>
          <w:rFonts w:asciiTheme="majorHAnsi" w:hAnsiTheme="majorHAnsi" w:cstheme="majorHAnsi"/>
          <w:lang w:val="en-US"/>
        </w:rPr>
        <w:t>trong</w:t>
      </w:r>
      <w:proofErr w:type="spellEnd"/>
      <w:r w:rsidRPr="00FE2B77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FE2B77">
        <w:rPr>
          <w:rFonts w:asciiTheme="majorHAnsi" w:hAnsiTheme="majorHAnsi" w:cstheme="majorHAnsi"/>
          <w:lang w:val="en-US"/>
        </w:rPr>
        <w:t>ứng</w:t>
      </w:r>
      <w:proofErr w:type="spellEnd"/>
      <w:r w:rsidRPr="00FE2B77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FE2B77">
        <w:rPr>
          <w:rFonts w:asciiTheme="majorHAnsi" w:hAnsiTheme="majorHAnsi" w:cstheme="majorHAnsi"/>
          <w:lang w:val="en-US"/>
        </w:rPr>
        <w:t>dụng</w:t>
      </w:r>
      <w:proofErr w:type="spellEnd"/>
      <w:r w:rsidRPr="00FE2B77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FE2B77">
        <w:rPr>
          <w:rFonts w:asciiTheme="majorHAnsi" w:hAnsiTheme="majorHAnsi" w:cstheme="majorHAnsi"/>
          <w:lang w:val="en-US"/>
        </w:rPr>
        <w:t>trong</w:t>
      </w:r>
      <w:proofErr w:type="spellEnd"/>
      <w:r w:rsidRPr="00FE2B77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FE2B77">
        <w:rPr>
          <w:rFonts w:asciiTheme="majorHAnsi" w:hAnsiTheme="majorHAnsi" w:cstheme="majorHAnsi"/>
          <w:lang w:val="en-US"/>
        </w:rPr>
        <w:t>vòng</w:t>
      </w:r>
      <w:proofErr w:type="spellEnd"/>
      <w:r w:rsidRPr="00FE2B77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FE2B77">
        <w:rPr>
          <w:rFonts w:asciiTheme="majorHAnsi" w:hAnsiTheme="majorHAnsi" w:cstheme="majorHAnsi"/>
          <w:lang w:val="en-US"/>
        </w:rPr>
        <w:t>chưa</w:t>
      </w:r>
      <w:proofErr w:type="spellEnd"/>
      <w:r w:rsidRPr="00FE2B77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FE2B77">
        <w:rPr>
          <w:rFonts w:asciiTheme="majorHAnsi" w:hAnsiTheme="majorHAnsi" w:cstheme="majorHAnsi"/>
          <w:lang w:val="en-US"/>
        </w:rPr>
        <w:t>đầy</w:t>
      </w:r>
      <w:proofErr w:type="spellEnd"/>
      <w:r w:rsidRPr="00FE2B77">
        <w:rPr>
          <w:rFonts w:asciiTheme="majorHAnsi" w:hAnsiTheme="majorHAnsi" w:cstheme="majorHAnsi"/>
          <w:lang w:val="en-US"/>
        </w:rPr>
        <w:t xml:space="preserve"> 200 </w:t>
      </w:r>
      <w:proofErr w:type="spellStart"/>
      <w:r w:rsidRPr="00FE2B77">
        <w:rPr>
          <w:rFonts w:asciiTheme="majorHAnsi" w:hAnsiTheme="majorHAnsi" w:cstheme="majorHAnsi"/>
          <w:lang w:val="en-US"/>
        </w:rPr>
        <w:t>mili</w:t>
      </w:r>
      <w:proofErr w:type="spellEnd"/>
      <w:r w:rsidRPr="00FE2B77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FE2B77">
        <w:rPr>
          <w:rFonts w:asciiTheme="majorHAnsi" w:hAnsiTheme="majorHAnsi" w:cstheme="majorHAnsi"/>
          <w:lang w:val="en-US"/>
        </w:rPr>
        <w:t>giây</w:t>
      </w:r>
      <w:proofErr w:type="spellEnd"/>
      <w:r w:rsidR="00B9073F" w:rsidRPr="00D5653B">
        <w:rPr>
          <w:rFonts w:asciiTheme="majorHAnsi" w:hAnsiTheme="majorHAnsi" w:cstheme="majorHAnsi"/>
          <w:lang w:val="en-US"/>
        </w:rPr>
        <w:t>.</w:t>
      </w:r>
    </w:p>
    <w:p w14:paraId="0C7C864E" w14:textId="4850888A" w:rsidR="00B9073F" w:rsidRDefault="00FE2B77" w:rsidP="00B9073F">
      <w:pPr>
        <w:ind w:right="1123" w:firstLine="450"/>
        <w:jc w:val="both"/>
        <w:rPr>
          <w:rFonts w:asciiTheme="majorHAnsi" w:hAnsiTheme="majorHAnsi" w:cstheme="majorHAnsi"/>
          <w:lang w:val="en-US"/>
        </w:rPr>
      </w:pPr>
      <w:proofErr w:type="spellStart"/>
      <w:r>
        <w:rPr>
          <w:rFonts w:asciiTheme="majorHAnsi" w:hAnsiTheme="majorHAnsi" w:cstheme="majorHAnsi"/>
          <w:b/>
          <w:lang w:val="vi-VN"/>
        </w:rPr>
        <w:t>Khả</w:t>
      </w:r>
      <w:proofErr w:type="spellEnd"/>
      <w:r>
        <w:rPr>
          <w:rFonts w:asciiTheme="majorHAnsi" w:hAnsiTheme="majorHAnsi" w:cstheme="majorHAnsi"/>
          <w:b/>
          <w:lang w:val="vi-VN"/>
        </w:rPr>
        <w:t xml:space="preserve"> năng </w:t>
      </w:r>
      <w:proofErr w:type="spellStart"/>
      <w:r>
        <w:rPr>
          <w:rFonts w:asciiTheme="majorHAnsi" w:hAnsiTheme="majorHAnsi" w:cstheme="majorHAnsi"/>
          <w:b/>
          <w:lang w:val="vi-VN"/>
        </w:rPr>
        <w:t>mở</w:t>
      </w:r>
      <w:proofErr w:type="spellEnd"/>
      <w:r>
        <w:rPr>
          <w:rFonts w:asciiTheme="majorHAnsi" w:hAnsiTheme="majorHAnsi" w:cstheme="majorHAnsi"/>
          <w:b/>
          <w:lang w:val="vi-VN"/>
        </w:rPr>
        <w:t xml:space="preserve"> </w:t>
      </w:r>
      <w:proofErr w:type="spellStart"/>
      <w:r>
        <w:rPr>
          <w:rFonts w:asciiTheme="majorHAnsi" w:hAnsiTheme="majorHAnsi" w:cstheme="majorHAnsi"/>
          <w:b/>
          <w:lang w:val="vi-VN"/>
        </w:rPr>
        <w:t>rộng</w:t>
      </w:r>
      <w:proofErr w:type="spellEnd"/>
      <w:r>
        <w:rPr>
          <w:rFonts w:asciiTheme="majorHAnsi" w:hAnsiTheme="majorHAnsi" w:cstheme="majorHAnsi"/>
          <w:b/>
          <w:lang w:val="vi-VN"/>
        </w:rPr>
        <w:t xml:space="preserve"> </w:t>
      </w:r>
      <w:proofErr w:type="spellStart"/>
      <w:r>
        <w:rPr>
          <w:rFonts w:asciiTheme="majorHAnsi" w:hAnsiTheme="majorHAnsi" w:cstheme="majorHAnsi"/>
          <w:b/>
          <w:lang w:val="vi-VN"/>
        </w:rPr>
        <w:t>vấn</w:t>
      </w:r>
      <w:proofErr w:type="spellEnd"/>
      <w:r>
        <w:rPr>
          <w:rFonts w:asciiTheme="majorHAnsi" w:hAnsiTheme="majorHAnsi" w:cstheme="majorHAnsi"/>
          <w:b/>
          <w:lang w:val="vi-VN"/>
        </w:rPr>
        <w:t xml:space="preserve"> </w:t>
      </w:r>
      <w:proofErr w:type="spellStart"/>
      <w:r>
        <w:rPr>
          <w:rFonts w:asciiTheme="majorHAnsi" w:hAnsiTheme="majorHAnsi" w:cstheme="majorHAnsi"/>
          <w:b/>
          <w:lang w:val="vi-VN"/>
        </w:rPr>
        <w:t>đề</w:t>
      </w:r>
      <w:proofErr w:type="spellEnd"/>
      <w:r w:rsidR="00B9073F" w:rsidRPr="00D5653B">
        <w:rPr>
          <w:rFonts w:asciiTheme="majorHAnsi" w:hAnsiTheme="majorHAnsi" w:cstheme="majorHAnsi"/>
          <w:b/>
          <w:lang w:val="en-US"/>
        </w:rPr>
        <w:t xml:space="preserve">: </w:t>
      </w:r>
      <w:proofErr w:type="spellStart"/>
      <w:r>
        <w:rPr>
          <w:rFonts w:asciiTheme="majorHAnsi" w:hAnsiTheme="majorHAnsi" w:cstheme="majorHAnsi"/>
          <w:lang w:val="vi-VN"/>
        </w:rPr>
        <w:t>Recombee</w:t>
      </w:r>
      <w:proofErr w:type="spellEnd"/>
      <w:r w:rsidRPr="00FE2B77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FE2B77">
        <w:rPr>
          <w:rFonts w:asciiTheme="majorHAnsi" w:hAnsiTheme="majorHAnsi" w:cstheme="majorHAnsi"/>
          <w:lang w:val="en-US"/>
        </w:rPr>
        <w:t>cung</w:t>
      </w:r>
      <w:proofErr w:type="spellEnd"/>
      <w:r w:rsidRPr="00FE2B77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FE2B77">
        <w:rPr>
          <w:rFonts w:asciiTheme="majorHAnsi" w:hAnsiTheme="majorHAnsi" w:cstheme="majorHAnsi"/>
          <w:lang w:val="en-US"/>
        </w:rPr>
        <w:t>cấp</w:t>
      </w:r>
      <w:proofErr w:type="spellEnd"/>
      <w:r w:rsidRPr="00FE2B77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FE2B77">
        <w:rPr>
          <w:rFonts w:asciiTheme="majorHAnsi" w:hAnsiTheme="majorHAnsi" w:cstheme="majorHAnsi"/>
          <w:lang w:val="en-US"/>
        </w:rPr>
        <w:t>dịch</w:t>
      </w:r>
      <w:proofErr w:type="spellEnd"/>
      <w:r w:rsidRPr="00FE2B77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FE2B77">
        <w:rPr>
          <w:rFonts w:asciiTheme="majorHAnsi" w:hAnsiTheme="majorHAnsi" w:cstheme="majorHAnsi"/>
          <w:lang w:val="en-US"/>
        </w:rPr>
        <w:t>vụ</w:t>
      </w:r>
      <w:proofErr w:type="spellEnd"/>
      <w:r w:rsidRPr="00FE2B77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FE2B77">
        <w:rPr>
          <w:rFonts w:asciiTheme="majorHAnsi" w:hAnsiTheme="majorHAnsi" w:cstheme="majorHAnsi"/>
          <w:lang w:val="en-US"/>
        </w:rPr>
        <w:t>bất</w:t>
      </w:r>
      <w:proofErr w:type="spellEnd"/>
      <w:r w:rsidRPr="00FE2B77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FE2B77">
        <w:rPr>
          <w:rFonts w:asciiTheme="majorHAnsi" w:hAnsiTheme="majorHAnsi" w:cstheme="majorHAnsi"/>
          <w:lang w:val="en-US"/>
        </w:rPr>
        <w:t>kể</w:t>
      </w:r>
      <w:proofErr w:type="spellEnd"/>
      <w:r w:rsidRPr="00FE2B77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FE2B77">
        <w:rPr>
          <w:rFonts w:asciiTheme="majorHAnsi" w:hAnsiTheme="majorHAnsi" w:cstheme="majorHAnsi"/>
          <w:lang w:val="en-US"/>
        </w:rPr>
        <w:t>lưu</w:t>
      </w:r>
      <w:proofErr w:type="spellEnd"/>
      <w:r w:rsidRPr="00FE2B77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FE2B77">
        <w:rPr>
          <w:rFonts w:asciiTheme="majorHAnsi" w:hAnsiTheme="majorHAnsi" w:cstheme="majorHAnsi"/>
          <w:lang w:val="en-US"/>
        </w:rPr>
        <w:t>lượng</w:t>
      </w:r>
      <w:proofErr w:type="spellEnd"/>
      <w:r w:rsidRPr="00FE2B77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FE2B77">
        <w:rPr>
          <w:rFonts w:asciiTheme="majorHAnsi" w:hAnsiTheme="majorHAnsi" w:cstheme="majorHAnsi"/>
          <w:lang w:val="en-US"/>
        </w:rPr>
        <w:t>truy</w:t>
      </w:r>
      <w:proofErr w:type="spellEnd"/>
      <w:r w:rsidRPr="00FE2B77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FE2B77">
        <w:rPr>
          <w:rFonts w:asciiTheme="majorHAnsi" w:hAnsiTheme="majorHAnsi" w:cstheme="majorHAnsi"/>
          <w:lang w:val="en-US"/>
        </w:rPr>
        <w:t>cập</w:t>
      </w:r>
      <w:proofErr w:type="spellEnd"/>
      <w:r w:rsidRPr="00FE2B77">
        <w:rPr>
          <w:rFonts w:asciiTheme="majorHAnsi" w:hAnsiTheme="majorHAnsi" w:cstheme="majorHAnsi"/>
          <w:lang w:val="en-US"/>
        </w:rPr>
        <w:t xml:space="preserve"> vào </w:t>
      </w:r>
      <w:proofErr w:type="spellStart"/>
      <w:r w:rsidRPr="00FE2B77">
        <w:rPr>
          <w:rFonts w:asciiTheme="majorHAnsi" w:hAnsiTheme="majorHAnsi" w:cstheme="majorHAnsi"/>
          <w:lang w:val="en-US"/>
        </w:rPr>
        <w:t>trang</w:t>
      </w:r>
      <w:proofErr w:type="spellEnd"/>
      <w:r w:rsidRPr="00FE2B77">
        <w:rPr>
          <w:rFonts w:asciiTheme="majorHAnsi" w:hAnsiTheme="majorHAnsi" w:cstheme="majorHAnsi"/>
          <w:lang w:val="en-US"/>
        </w:rPr>
        <w:t xml:space="preserve"> web của </w:t>
      </w:r>
      <w:proofErr w:type="spellStart"/>
      <w:r w:rsidRPr="00FE2B77">
        <w:rPr>
          <w:rFonts w:asciiTheme="majorHAnsi" w:hAnsiTheme="majorHAnsi" w:cstheme="majorHAnsi"/>
          <w:lang w:val="en-US"/>
        </w:rPr>
        <w:t>bạn</w:t>
      </w:r>
      <w:proofErr w:type="spellEnd"/>
      <w:r w:rsidRPr="00FE2B77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FE2B77">
        <w:rPr>
          <w:rFonts w:asciiTheme="majorHAnsi" w:hAnsiTheme="majorHAnsi" w:cstheme="majorHAnsi"/>
          <w:lang w:val="en-US"/>
        </w:rPr>
        <w:t>lớn</w:t>
      </w:r>
      <w:proofErr w:type="spellEnd"/>
      <w:r w:rsidRPr="00FE2B77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FE2B77">
        <w:rPr>
          <w:rFonts w:asciiTheme="majorHAnsi" w:hAnsiTheme="majorHAnsi" w:cstheme="majorHAnsi"/>
          <w:lang w:val="en-US"/>
        </w:rPr>
        <w:t>đến</w:t>
      </w:r>
      <w:proofErr w:type="spellEnd"/>
      <w:r w:rsidRPr="00FE2B77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FE2B77">
        <w:rPr>
          <w:rFonts w:asciiTheme="majorHAnsi" w:hAnsiTheme="majorHAnsi" w:cstheme="majorHAnsi"/>
          <w:lang w:val="en-US"/>
        </w:rPr>
        <w:t>mức</w:t>
      </w:r>
      <w:proofErr w:type="spellEnd"/>
      <w:r w:rsidRPr="00FE2B77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FE2B77">
        <w:rPr>
          <w:rFonts w:asciiTheme="majorHAnsi" w:hAnsiTheme="majorHAnsi" w:cstheme="majorHAnsi"/>
          <w:lang w:val="en-US"/>
        </w:rPr>
        <w:t>nào</w:t>
      </w:r>
      <w:proofErr w:type="spellEnd"/>
      <w:r w:rsidRPr="00FE2B77">
        <w:rPr>
          <w:rFonts w:asciiTheme="majorHAnsi" w:hAnsiTheme="majorHAnsi" w:cstheme="majorHAnsi"/>
          <w:lang w:val="en-US"/>
        </w:rPr>
        <w:t xml:space="preserve">, </w:t>
      </w:r>
      <w:proofErr w:type="spellStart"/>
      <w:r w:rsidRPr="00FE2B77">
        <w:rPr>
          <w:rFonts w:asciiTheme="majorHAnsi" w:hAnsiTheme="majorHAnsi" w:cstheme="majorHAnsi"/>
          <w:lang w:val="en-US"/>
        </w:rPr>
        <w:t>là</w:t>
      </w:r>
      <w:proofErr w:type="spellEnd"/>
      <w:r w:rsidRPr="00FE2B77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FE2B77">
        <w:rPr>
          <w:rFonts w:asciiTheme="majorHAnsi" w:hAnsiTheme="majorHAnsi" w:cstheme="majorHAnsi"/>
          <w:lang w:val="en-US"/>
        </w:rPr>
        <w:t>một</w:t>
      </w:r>
      <w:proofErr w:type="spellEnd"/>
      <w:r w:rsidRPr="00FE2B77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FE2B77">
        <w:rPr>
          <w:rFonts w:asciiTheme="majorHAnsi" w:hAnsiTheme="majorHAnsi" w:cstheme="majorHAnsi"/>
          <w:lang w:val="en-US"/>
        </w:rPr>
        <w:t>triệu</w:t>
      </w:r>
      <w:proofErr w:type="spellEnd"/>
      <w:r w:rsidRPr="00FE2B77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FE2B77">
        <w:rPr>
          <w:rFonts w:asciiTheme="majorHAnsi" w:hAnsiTheme="majorHAnsi" w:cstheme="majorHAnsi"/>
          <w:lang w:val="en-US"/>
        </w:rPr>
        <w:t>hoặc</w:t>
      </w:r>
      <w:proofErr w:type="spellEnd"/>
      <w:r w:rsidRPr="00FE2B77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FE2B77">
        <w:rPr>
          <w:rFonts w:asciiTheme="majorHAnsi" w:hAnsiTheme="majorHAnsi" w:cstheme="majorHAnsi"/>
          <w:lang w:val="en-US"/>
        </w:rPr>
        <w:t>một</w:t>
      </w:r>
      <w:proofErr w:type="spellEnd"/>
      <w:r w:rsidRPr="00FE2B77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FE2B77">
        <w:rPr>
          <w:rFonts w:asciiTheme="majorHAnsi" w:hAnsiTheme="majorHAnsi" w:cstheme="majorHAnsi"/>
          <w:lang w:val="en-US"/>
        </w:rPr>
        <w:t>tỷ</w:t>
      </w:r>
      <w:proofErr w:type="spellEnd"/>
      <w:r w:rsidRPr="00FE2B77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FE2B77">
        <w:rPr>
          <w:rFonts w:asciiTheme="majorHAnsi" w:hAnsiTheme="majorHAnsi" w:cstheme="majorHAnsi"/>
          <w:lang w:val="en-US"/>
        </w:rPr>
        <w:t>lượt</w:t>
      </w:r>
      <w:proofErr w:type="spellEnd"/>
      <w:r w:rsidRPr="00FE2B77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FE2B77">
        <w:rPr>
          <w:rFonts w:asciiTheme="majorHAnsi" w:hAnsiTheme="majorHAnsi" w:cstheme="majorHAnsi"/>
          <w:lang w:val="en-US"/>
        </w:rPr>
        <w:t>xem</w:t>
      </w:r>
      <w:proofErr w:type="spellEnd"/>
      <w:r w:rsidRPr="00FE2B77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FE2B77">
        <w:rPr>
          <w:rFonts w:asciiTheme="majorHAnsi" w:hAnsiTheme="majorHAnsi" w:cstheme="majorHAnsi"/>
          <w:lang w:val="en-US"/>
        </w:rPr>
        <w:t>trang</w:t>
      </w:r>
      <w:proofErr w:type="spellEnd"/>
      <w:r w:rsidRPr="00FE2B77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FE2B77">
        <w:rPr>
          <w:rFonts w:asciiTheme="majorHAnsi" w:hAnsiTheme="majorHAnsi" w:cstheme="majorHAnsi"/>
          <w:lang w:val="en-US"/>
        </w:rPr>
        <w:t>hàng</w:t>
      </w:r>
      <w:proofErr w:type="spellEnd"/>
      <w:r w:rsidRPr="00FE2B77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FE2B77">
        <w:rPr>
          <w:rFonts w:asciiTheme="majorHAnsi" w:hAnsiTheme="majorHAnsi" w:cstheme="majorHAnsi"/>
          <w:lang w:val="en-US"/>
        </w:rPr>
        <w:t>tháng</w:t>
      </w:r>
      <w:proofErr w:type="spellEnd"/>
      <w:r w:rsidRPr="00FE2B77">
        <w:rPr>
          <w:rFonts w:asciiTheme="majorHAnsi" w:hAnsiTheme="majorHAnsi" w:cstheme="majorHAnsi"/>
          <w:lang w:val="en-US"/>
        </w:rPr>
        <w:t xml:space="preserve">, </w:t>
      </w:r>
      <w:proofErr w:type="spellStart"/>
      <w:r w:rsidRPr="00FE2B77">
        <w:rPr>
          <w:rFonts w:asciiTheme="majorHAnsi" w:hAnsiTheme="majorHAnsi" w:cstheme="majorHAnsi"/>
          <w:lang w:val="en-US"/>
        </w:rPr>
        <w:t>mà</w:t>
      </w:r>
      <w:proofErr w:type="spellEnd"/>
      <w:r w:rsidRPr="00FE2B77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FE2B77">
        <w:rPr>
          <w:rFonts w:asciiTheme="majorHAnsi" w:hAnsiTheme="majorHAnsi" w:cstheme="majorHAnsi"/>
          <w:lang w:val="en-US"/>
        </w:rPr>
        <w:t>không</w:t>
      </w:r>
      <w:proofErr w:type="spellEnd"/>
      <w:r w:rsidRPr="00FE2B77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FE2B77">
        <w:rPr>
          <w:rFonts w:asciiTheme="majorHAnsi" w:hAnsiTheme="majorHAnsi" w:cstheme="majorHAnsi"/>
          <w:lang w:val="en-US"/>
        </w:rPr>
        <w:t>có</w:t>
      </w:r>
      <w:proofErr w:type="spellEnd"/>
      <w:r w:rsidRPr="00FE2B77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FE2B77">
        <w:rPr>
          <w:rFonts w:asciiTheme="majorHAnsi" w:hAnsiTheme="majorHAnsi" w:cstheme="majorHAnsi"/>
          <w:lang w:val="en-US"/>
        </w:rPr>
        <w:t>bất</w:t>
      </w:r>
      <w:proofErr w:type="spellEnd"/>
      <w:r w:rsidRPr="00FE2B77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FE2B77">
        <w:rPr>
          <w:rFonts w:asciiTheme="majorHAnsi" w:hAnsiTheme="majorHAnsi" w:cstheme="majorHAnsi"/>
          <w:lang w:val="en-US"/>
        </w:rPr>
        <w:t>kỳ</w:t>
      </w:r>
      <w:proofErr w:type="spellEnd"/>
      <w:r w:rsidRPr="00FE2B77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FE2B77">
        <w:rPr>
          <w:rFonts w:asciiTheme="majorHAnsi" w:hAnsiTheme="majorHAnsi" w:cstheme="majorHAnsi"/>
          <w:lang w:val="en-US"/>
        </w:rPr>
        <w:t>ảnh</w:t>
      </w:r>
      <w:proofErr w:type="spellEnd"/>
      <w:r w:rsidRPr="00FE2B77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FE2B77">
        <w:rPr>
          <w:rFonts w:asciiTheme="majorHAnsi" w:hAnsiTheme="majorHAnsi" w:cstheme="majorHAnsi"/>
          <w:lang w:val="en-US"/>
        </w:rPr>
        <w:t>hưởng</w:t>
      </w:r>
      <w:proofErr w:type="spellEnd"/>
      <w:r w:rsidRPr="00FE2B77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FE2B77">
        <w:rPr>
          <w:rFonts w:asciiTheme="majorHAnsi" w:hAnsiTheme="majorHAnsi" w:cstheme="majorHAnsi"/>
          <w:lang w:val="en-US"/>
        </w:rPr>
        <w:t>nào</w:t>
      </w:r>
      <w:proofErr w:type="spellEnd"/>
      <w:r w:rsidRPr="00FE2B77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FE2B77">
        <w:rPr>
          <w:rFonts w:asciiTheme="majorHAnsi" w:hAnsiTheme="majorHAnsi" w:cstheme="majorHAnsi"/>
          <w:lang w:val="en-US"/>
        </w:rPr>
        <w:t>đến</w:t>
      </w:r>
      <w:proofErr w:type="spellEnd"/>
      <w:r w:rsidRPr="00FE2B77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FE2B77">
        <w:rPr>
          <w:rFonts w:asciiTheme="majorHAnsi" w:hAnsiTheme="majorHAnsi" w:cstheme="majorHAnsi"/>
          <w:lang w:val="en-US"/>
        </w:rPr>
        <w:t>chất</w:t>
      </w:r>
      <w:proofErr w:type="spellEnd"/>
      <w:r w:rsidRPr="00FE2B77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FE2B77">
        <w:rPr>
          <w:rFonts w:asciiTheme="majorHAnsi" w:hAnsiTheme="majorHAnsi" w:cstheme="majorHAnsi"/>
          <w:lang w:val="en-US"/>
        </w:rPr>
        <w:t>lượng</w:t>
      </w:r>
      <w:proofErr w:type="spellEnd"/>
      <w:r w:rsidRPr="00FE2B77">
        <w:rPr>
          <w:rFonts w:asciiTheme="majorHAnsi" w:hAnsiTheme="majorHAnsi" w:cstheme="majorHAnsi"/>
          <w:lang w:val="en-US"/>
        </w:rPr>
        <w:t xml:space="preserve">. </w:t>
      </w:r>
      <w:proofErr w:type="spellStart"/>
      <w:r w:rsidRPr="00FE2B77">
        <w:rPr>
          <w:rFonts w:asciiTheme="majorHAnsi" w:hAnsiTheme="majorHAnsi" w:cstheme="majorHAnsi"/>
          <w:lang w:val="en-US"/>
        </w:rPr>
        <w:t>Hơn</w:t>
      </w:r>
      <w:proofErr w:type="spellEnd"/>
      <w:r w:rsidRPr="00FE2B77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FE2B77">
        <w:rPr>
          <w:rFonts w:asciiTheme="majorHAnsi" w:hAnsiTheme="majorHAnsi" w:cstheme="majorHAnsi"/>
          <w:lang w:val="en-US"/>
        </w:rPr>
        <w:t>nữa</w:t>
      </w:r>
      <w:proofErr w:type="spellEnd"/>
      <w:r w:rsidRPr="00FE2B77">
        <w:rPr>
          <w:rFonts w:asciiTheme="majorHAnsi" w:hAnsiTheme="majorHAnsi" w:cstheme="majorHAnsi"/>
          <w:lang w:val="en-US"/>
        </w:rPr>
        <w:t xml:space="preserve">, </w:t>
      </w:r>
      <w:proofErr w:type="spellStart"/>
      <w:r w:rsidRPr="00FE2B77">
        <w:rPr>
          <w:rFonts w:asciiTheme="majorHAnsi" w:hAnsiTheme="majorHAnsi" w:cstheme="majorHAnsi"/>
          <w:lang w:val="en-US"/>
        </w:rPr>
        <w:t>hệ</w:t>
      </w:r>
      <w:proofErr w:type="spellEnd"/>
      <w:r w:rsidRPr="00FE2B77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FE2B77">
        <w:rPr>
          <w:rFonts w:asciiTheme="majorHAnsi" w:hAnsiTheme="majorHAnsi" w:cstheme="majorHAnsi"/>
          <w:lang w:val="en-US"/>
        </w:rPr>
        <w:t>thống</w:t>
      </w:r>
      <w:proofErr w:type="spellEnd"/>
      <w:r w:rsidRPr="00FE2B77">
        <w:rPr>
          <w:rFonts w:asciiTheme="majorHAnsi" w:hAnsiTheme="majorHAnsi" w:cstheme="majorHAnsi"/>
          <w:lang w:val="en-US"/>
        </w:rPr>
        <w:t xml:space="preserve"> của </w:t>
      </w:r>
      <w:proofErr w:type="spellStart"/>
      <w:r>
        <w:rPr>
          <w:rFonts w:asciiTheme="majorHAnsi" w:hAnsiTheme="majorHAnsi" w:cstheme="majorHAnsi"/>
          <w:lang w:val="vi-VN"/>
        </w:rPr>
        <w:t>Recombee</w:t>
      </w:r>
      <w:proofErr w:type="spellEnd"/>
      <w:r w:rsidRPr="00FE2B77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FE2B77">
        <w:rPr>
          <w:rFonts w:asciiTheme="majorHAnsi" w:hAnsiTheme="majorHAnsi" w:cstheme="majorHAnsi"/>
          <w:lang w:val="en-US"/>
        </w:rPr>
        <w:t>có</w:t>
      </w:r>
      <w:proofErr w:type="spellEnd"/>
      <w:r w:rsidRPr="00FE2B77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FE2B77">
        <w:rPr>
          <w:rFonts w:asciiTheme="majorHAnsi" w:hAnsiTheme="majorHAnsi" w:cstheme="majorHAnsi"/>
          <w:lang w:val="en-US"/>
        </w:rPr>
        <w:t>khả</w:t>
      </w:r>
      <w:proofErr w:type="spellEnd"/>
      <w:r w:rsidRPr="00FE2B77">
        <w:rPr>
          <w:rFonts w:asciiTheme="majorHAnsi" w:hAnsiTheme="majorHAnsi" w:cstheme="majorHAnsi"/>
          <w:lang w:val="en-US"/>
        </w:rPr>
        <w:t xml:space="preserve"> năng </w:t>
      </w:r>
      <w:proofErr w:type="spellStart"/>
      <w:r w:rsidRPr="00FE2B77">
        <w:rPr>
          <w:rFonts w:asciiTheme="majorHAnsi" w:hAnsiTheme="majorHAnsi" w:cstheme="majorHAnsi"/>
          <w:lang w:val="en-US"/>
        </w:rPr>
        <w:t>cung</w:t>
      </w:r>
      <w:proofErr w:type="spellEnd"/>
      <w:r w:rsidRPr="00FE2B77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FE2B77">
        <w:rPr>
          <w:rFonts w:asciiTheme="majorHAnsi" w:hAnsiTheme="majorHAnsi" w:cstheme="majorHAnsi"/>
          <w:lang w:val="en-US"/>
        </w:rPr>
        <w:t>cấp</w:t>
      </w:r>
      <w:proofErr w:type="spellEnd"/>
      <w:r w:rsidRPr="00FE2B77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FE2B77">
        <w:rPr>
          <w:rFonts w:asciiTheme="majorHAnsi" w:hAnsiTheme="majorHAnsi" w:cstheme="majorHAnsi"/>
          <w:lang w:val="en-US"/>
        </w:rPr>
        <w:t>hơn</w:t>
      </w:r>
      <w:proofErr w:type="spellEnd"/>
      <w:r w:rsidRPr="00FE2B77">
        <w:rPr>
          <w:rFonts w:asciiTheme="majorHAnsi" w:hAnsiTheme="majorHAnsi" w:cstheme="majorHAnsi"/>
          <w:lang w:val="en-US"/>
        </w:rPr>
        <w:t xml:space="preserve"> 10.000 </w:t>
      </w:r>
      <w:proofErr w:type="spellStart"/>
      <w:r w:rsidRPr="00FE2B77">
        <w:rPr>
          <w:rFonts w:asciiTheme="majorHAnsi" w:hAnsiTheme="majorHAnsi" w:cstheme="majorHAnsi"/>
          <w:lang w:val="en-US"/>
        </w:rPr>
        <w:t>đề</w:t>
      </w:r>
      <w:proofErr w:type="spellEnd"/>
      <w:r w:rsidRPr="00FE2B77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FE2B77">
        <w:rPr>
          <w:rFonts w:asciiTheme="majorHAnsi" w:hAnsiTheme="majorHAnsi" w:cstheme="majorHAnsi"/>
          <w:lang w:val="en-US"/>
        </w:rPr>
        <w:t>xuất</w:t>
      </w:r>
      <w:proofErr w:type="spellEnd"/>
      <w:r w:rsidRPr="00FE2B77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FE2B77">
        <w:rPr>
          <w:rFonts w:asciiTheme="majorHAnsi" w:hAnsiTheme="majorHAnsi" w:cstheme="majorHAnsi"/>
          <w:lang w:val="en-US"/>
        </w:rPr>
        <w:t>mỗi</w:t>
      </w:r>
      <w:proofErr w:type="spellEnd"/>
      <w:r w:rsidRPr="00FE2B77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FE2B77">
        <w:rPr>
          <w:rFonts w:asciiTheme="majorHAnsi" w:hAnsiTheme="majorHAnsi" w:cstheme="majorHAnsi"/>
          <w:lang w:val="en-US"/>
        </w:rPr>
        <w:t>giây</w:t>
      </w:r>
      <w:proofErr w:type="spellEnd"/>
      <w:r w:rsidRPr="00FE2B77">
        <w:rPr>
          <w:rFonts w:asciiTheme="majorHAnsi" w:hAnsiTheme="majorHAnsi" w:cstheme="majorHAnsi"/>
          <w:lang w:val="en-US"/>
        </w:rPr>
        <w:t>.</w:t>
      </w:r>
    </w:p>
    <w:p w14:paraId="0BD1EF10" w14:textId="710F0252" w:rsidR="00FE2B77" w:rsidRPr="00D5653B" w:rsidRDefault="00FE2B77" w:rsidP="00FE2B77">
      <w:pPr>
        <w:ind w:right="1123" w:firstLine="450"/>
        <w:jc w:val="both"/>
        <w:rPr>
          <w:rFonts w:asciiTheme="majorHAnsi" w:hAnsiTheme="majorHAnsi" w:cstheme="majorHAnsi"/>
          <w:b/>
          <w:lang w:val="en-US"/>
        </w:rPr>
      </w:pPr>
      <w:r w:rsidRPr="00FE2B77">
        <w:rPr>
          <w:rFonts w:asciiTheme="majorHAnsi" w:hAnsiTheme="majorHAnsi" w:cstheme="majorHAnsi"/>
          <w:b/>
          <w:lang w:val="vi-VN"/>
        </w:rPr>
        <w:t xml:space="preserve">Giao </w:t>
      </w:r>
      <w:proofErr w:type="spellStart"/>
      <w:r w:rsidRPr="00FE2B77">
        <w:rPr>
          <w:rFonts w:asciiTheme="majorHAnsi" w:hAnsiTheme="majorHAnsi" w:cstheme="majorHAnsi"/>
          <w:b/>
          <w:lang w:val="vi-VN"/>
        </w:rPr>
        <w:t>diện</w:t>
      </w:r>
      <w:proofErr w:type="spellEnd"/>
      <w:r w:rsidRPr="00FE2B77">
        <w:rPr>
          <w:rFonts w:asciiTheme="majorHAnsi" w:hAnsiTheme="majorHAnsi" w:cstheme="majorHAnsi"/>
          <w:b/>
          <w:lang w:val="vi-VN"/>
        </w:rPr>
        <w:t xml:space="preserve"> </w:t>
      </w:r>
      <w:proofErr w:type="spellStart"/>
      <w:r w:rsidRPr="00FE2B77">
        <w:rPr>
          <w:rFonts w:asciiTheme="majorHAnsi" w:hAnsiTheme="majorHAnsi" w:cstheme="majorHAnsi"/>
          <w:b/>
          <w:lang w:val="vi-VN"/>
        </w:rPr>
        <w:t>người</w:t>
      </w:r>
      <w:proofErr w:type="spellEnd"/>
      <w:r w:rsidRPr="00FE2B77">
        <w:rPr>
          <w:rFonts w:asciiTheme="majorHAnsi" w:hAnsiTheme="majorHAnsi" w:cstheme="majorHAnsi"/>
          <w:b/>
          <w:lang w:val="vi-VN"/>
        </w:rPr>
        <w:t xml:space="preserve"> </w:t>
      </w:r>
      <w:proofErr w:type="spellStart"/>
      <w:r w:rsidRPr="00FE2B77">
        <w:rPr>
          <w:rFonts w:asciiTheme="majorHAnsi" w:hAnsiTheme="majorHAnsi" w:cstheme="majorHAnsi"/>
          <w:b/>
          <w:lang w:val="vi-VN"/>
        </w:rPr>
        <w:t>dùng</w:t>
      </w:r>
      <w:proofErr w:type="spellEnd"/>
      <w:r w:rsidRPr="00D5653B">
        <w:rPr>
          <w:rFonts w:asciiTheme="majorHAnsi" w:hAnsiTheme="majorHAnsi" w:cstheme="majorHAnsi"/>
          <w:b/>
          <w:lang w:val="en-US"/>
        </w:rPr>
        <w:t xml:space="preserve">: </w:t>
      </w:r>
      <w:proofErr w:type="spellStart"/>
      <w:r>
        <w:rPr>
          <w:rFonts w:asciiTheme="majorHAnsi" w:hAnsiTheme="majorHAnsi" w:cstheme="majorHAnsi"/>
          <w:lang w:val="vi-VN"/>
        </w:rPr>
        <w:t>chúng</w:t>
      </w:r>
      <w:proofErr w:type="spellEnd"/>
      <w:r>
        <w:rPr>
          <w:rFonts w:asciiTheme="majorHAnsi" w:hAnsiTheme="majorHAnsi" w:cstheme="majorHAnsi"/>
          <w:lang w:val="vi-VN"/>
        </w:rPr>
        <w:t xml:space="preserve"> ta</w:t>
      </w:r>
      <w:r w:rsidRPr="00FE2B77">
        <w:rPr>
          <w:rFonts w:asciiTheme="majorHAnsi" w:hAnsiTheme="majorHAnsi" w:cstheme="majorHAnsi"/>
          <w:lang w:val="vi-VN"/>
        </w:rPr>
        <w:t xml:space="preserve"> </w:t>
      </w:r>
      <w:proofErr w:type="spellStart"/>
      <w:r w:rsidRPr="00FE2B77">
        <w:rPr>
          <w:rFonts w:asciiTheme="majorHAnsi" w:hAnsiTheme="majorHAnsi" w:cstheme="majorHAnsi"/>
          <w:lang w:val="vi-VN"/>
        </w:rPr>
        <w:t>có</w:t>
      </w:r>
      <w:proofErr w:type="spellEnd"/>
      <w:r w:rsidRPr="00FE2B77">
        <w:rPr>
          <w:rFonts w:asciiTheme="majorHAnsi" w:hAnsiTheme="majorHAnsi" w:cstheme="majorHAnsi"/>
          <w:lang w:val="vi-VN"/>
        </w:rPr>
        <w:t xml:space="preserve"> </w:t>
      </w:r>
      <w:proofErr w:type="spellStart"/>
      <w:r w:rsidRPr="00FE2B77">
        <w:rPr>
          <w:rFonts w:asciiTheme="majorHAnsi" w:hAnsiTheme="majorHAnsi" w:cstheme="majorHAnsi"/>
          <w:lang w:val="vi-VN"/>
        </w:rPr>
        <w:t>thể</w:t>
      </w:r>
      <w:proofErr w:type="spellEnd"/>
      <w:r w:rsidRPr="00FE2B77">
        <w:rPr>
          <w:rFonts w:asciiTheme="majorHAnsi" w:hAnsiTheme="majorHAnsi" w:cstheme="majorHAnsi"/>
          <w:lang w:val="vi-VN"/>
        </w:rPr>
        <w:t xml:space="preserve"> </w:t>
      </w:r>
      <w:proofErr w:type="spellStart"/>
      <w:r w:rsidRPr="00FE2B77">
        <w:rPr>
          <w:rFonts w:asciiTheme="majorHAnsi" w:hAnsiTheme="majorHAnsi" w:cstheme="majorHAnsi"/>
          <w:lang w:val="vi-VN"/>
        </w:rPr>
        <w:t>kiểm</w:t>
      </w:r>
      <w:proofErr w:type="spellEnd"/>
      <w:r w:rsidRPr="00FE2B77">
        <w:rPr>
          <w:rFonts w:asciiTheme="majorHAnsi" w:hAnsiTheme="majorHAnsi" w:cstheme="majorHAnsi"/>
          <w:lang w:val="vi-VN"/>
        </w:rPr>
        <w:t xml:space="preserve"> tra </w:t>
      </w:r>
      <w:proofErr w:type="spellStart"/>
      <w:r w:rsidRPr="00FE2B77">
        <w:rPr>
          <w:rFonts w:asciiTheme="majorHAnsi" w:hAnsiTheme="majorHAnsi" w:cstheme="majorHAnsi"/>
          <w:lang w:val="vi-VN"/>
        </w:rPr>
        <w:t>các</w:t>
      </w:r>
      <w:proofErr w:type="spellEnd"/>
      <w:r w:rsidRPr="00FE2B77">
        <w:rPr>
          <w:rFonts w:asciiTheme="majorHAnsi" w:hAnsiTheme="majorHAnsi" w:cstheme="majorHAnsi"/>
          <w:lang w:val="vi-VN"/>
        </w:rPr>
        <w:t xml:space="preserve"> </w:t>
      </w:r>
      <w:proofErr w:type="spellStart"/>
      <w:r w:rsidRPr="00FE2B77">
        <w:rPr>
          <w:rFonts w:asciiTheme="majorHAnsi" w:hAnsiTheme="majorHAnsi" w:cstheme="majorHAnsi"/>
          <w:lang w:val="vi-VN"/>
        </w:rPr>
        <w:t>chỉ</w:t>
      </w:r>
      <w:proofErr w:type="spellEnd"/>
      <w:r w:rsidRPr="00FE2B77">
        <w:rPr>
          <w:rFonts w:asciiTheme="majorHAnsi" w:hAnsiTheme="majorHAnsi" w:cstheme="majorHAnsi"/>
          <w:lang w:val="vi-VN"/>
        </w:rPr>
        <w:t xml:space="preserve"> </w:t>
      </w:r>
      <w:proofErr w:type="spellStart"/>
      <w:r w:rsidRPr="00FE2B77">
        <w:rPr>
          <w:rFonts w:asciiTheme="majorHAnsi" w:hAnsiTheme="majorHAnsi" w:cstheme="majorHAnsi"/>
          <w:lang w:val="vi-VN"/>
        </w:rPr>
        <w:t>số</w:t>
      </w:r>
      <w:proofErr w:type="spellEnd"/>
      <w:r w:rsidRPr="00FE2B77">
        <w:rPr>
          <w:rFonts w:asciiTheme="majorHAnsi" w:hAnsiTheme="majorHAnsi" w:cstheme="majorHAnsi"/>
          <w:lang w:val="vi-VN"/>
        </w:rPr>
        <w:t xml:space="preserve"> </w:t>
      </w:r>
      <w:proofErr w:type="spellStart"/>
      <w:r w:rsidRPr="00FE2B77">
        <w:rPr>
          <w:rFonts w:asciiTheme="majorHAnsi" w:hAnsiTheme="majorHAnsi" w:cstheme="majorHAnsi"/>
          <w:lang w:val="vi-VN"/>
        </w:rPr>
        <w:t>hiệu</w:t>
      </w:r>
      <w:proofErr w:type="spellEnd"/>
      <w:r w:rsidRPr="00FE2B77">
        <w:rPr>
          <w:rFonts w:asciiTheme="majorHAnsi" w:hAnsiTheme="majorHAnsi" w:cstheme="majorHAnsi"/>
          <w:lang w:val="vi-VN"/>
        </w:rPr>
        <w:t xml:space="preserve"> </w:t>
      </w:r>
      <w:proofErr w:type="spellStart"/>
      <w:r w:rsidRPr="00FE2B77">
        <w:rPr>
          <w:rFonts w:asciiTheme="majorHAnsi" w:hAnsiTheme="majorHAnsi" w:cstheme="majorHAnsi"/>
          <w:lang w:val="vi-VN"/>
        </w:rPr>
        <w:t>suất</w:t>
      </w:r>
      <w:proofErr w:type="spellEnd"/>
      <w:r w:rsidRPr="00FE2B77">
        <w:rPr>
          <w:rFonts w:asciiTheme="majorHAnsi" w:hAnsiTheme="majorHAnsi" w:cstheme="majorHAnsi"/>
          <w:lang w:val="vi-VN"/>
        </w:rPr>
        <w:t xml:space="preserve"> </w:t>
      </w:r>
      <w:proofErr w:type="spellStart"/>
      <w:r w:rsidRPr="00FE2B77">
        <w:rPr>
          <w:rFonts w:asciiTheme="majorHAnsi" w:hAnsiTheme="majorHAnsi" w:cstheme="majorHAnsi"/>
          <w:lang w:val="vi-VN"/>
        </w:rPr>
        <w:t>chính</w:t>
      </w:r>
      <w:proofErr w:type="spellEnd"/>
      <w:r w:rsidRPr="00FE2B77">
        <w:rPr>
          <w:rFonts w:asciiTheme="majorHAnsi" w:hAnsiTheme="majorHAnsi" w:cstheme="majorHAnsi"/>
          <w:lang w:val="vi-VN"/>
        </w:rPr>
        <w:t xml:space="preserve"> trong </w:t>
      </w:r>
      <w:proofErr w:type="spellStart"/>
      <w:r w:rsidRPr="00FE2B77">
        <w:rPr>
          <w:rFonts w:asciiTheme="majorHAnsi" w:hAnsiTheme="majorHAnsi" w:cstheme="majorHAnsi"/>
          <w:lang w:val="vi-VN"/>
        </w:rPr>
        <w:t>thời</w:t>
      </w:r>
      <w:proofErr w:type="spellEnd"/>
      <w:r w:rsidRPr="00FE2B77">
        <w:rPr>
          <w:rFonts w:asciiTheme="majorHAnsi" w:hAnsiTheme="majorHAnsi" w:cstheme="majorHAnsi"/>
          <w:lang w:val="vi-VN"/>
        </w:rPr>
        <w:t xml:space="preserve"> gian </w:t>
      </w:r>
      <w:proofErr w:type="spellStart"/>
      <w:r w:rsidRPr="00FE2B77">
        <w:rPr>
          <w:rFonts w:asciiTheme="majorHAnsi" w:hAnsiTheme="majorHAnsi" w:cstheme="majorHAnsi"/>
          <w:lang w:val="vi-VN"/>
        </w:rPr>
        <w:t>gần</w:t>
      </w:r>
      <w:proofErr w:type="spellEnd"/>
      <w:r w:rsidRPr="00FE2B77">
        <w:rPr>
          <w:rFonts w:asciiTheme="majorHAnsi" w:hAnsiTheme="majorHAnsi" w:cstheme="majorHAnsi"/>
          <w:lang w:val="vi-VN"/>
        </w:rPr>
        <w:t xml:space="preserve"> </w:t>
      </w:r>
      <w:proofErr w:type="spellStart"/>
      <w:r w:rsidRPr="00FE2B77">
        <w:rPr>
          <w:rFonts w:asciiTheme="majorHAnsi" w:hAnsiTheme="majorHAnsi" w:cstheme="majorHAnsi"/>
          <w:lang w:val="vi-VN"/>
        </w:rPr>
        <w:t>bằng</w:t>
      </w:r>
      <w:proofErr w:type="spellEnd"/>
      <w:r w:rsidRPr="00FE2B77">
        <w:rPr>
          <w:rFonts w:asciiTheme="majorHAnsi" w:hAnsiTheme="majorHAnsi" w:cstheme="majorHAnsi"/>
          <w:lang w:val="vi-VN"/>
        </w:rPr>
        <w:t xml:space="preserve"> </w:t>
      </w:r>
      <w:proofErr w:type="spellStart"/>
      <w:r w:rsidRPr="00FE2B77">
        <w:rPr>
          <w:rFonts w:asciiTheme="majorHAnsi" w:hAnsiTheme="majorHAnsi" w:cstheme="majorHAnsi"/>
          <w:lang w:val="vi-VN"/>
        </w:rPr>
        <w:t>cách</w:t>
      </w:r>
      <w:proofErr w:type="spellEnd"/>
      <w:r w:rsidRPr="00FE2B77">
        <w:rPr>
          <w:rFonts w:asciiTheme="majorHAnsi" w:hAnsiTheme="majorHAnsi" w:cstheme="majorHAnsi"/>
          <w:lang w:val="vi-VN"/>
        </w:rPr>
        <w:t xml:space="preserve"> </w:t>
      </w:r>
      <w:proofErr w:type="spellStart"/>
      <w:r w:rsidRPr="00FE2B77">
        <w:rPr>
          <w:rFonts w:asciiTheme="majorHAnsi" w:hAnsiTheme="majorHAnsi" w:cstheme="majorHAnsi"/>
          <w:lang w:val="vi-VN"/>
        </w:rPr>
        <w:t>sử</w:t>
      </w:r>
      <w:proofErr w:type="spellEnd"/>
      <w:r w:rsidRPr="00FE2B77">
        <w:rPr>
          <w:rFonts w:asciiTheme="majorHAnsi" w:hAnsiTheme="majorHAnsi" w:cstheme="majorHAnsi"/>
          <w:lang w:val="vi-VN"/>
        </w:rPr>
        <w:t xml:space="preserve"> </w:t>
      </w:r>
      <w:proofErr w:type="spellStart"/>
      <w:r w:rsidRPr="00FE2B77">
        <w:rPr>
          <w:rFonts w:asciiTheme="majorHAnsi" w:hAnsiTheme="majorHAnsi" w:cstheme="majorHAnsi"/>
          <w:lang w:val="vi-VN"/>
        </w:rPr>
        <w:t>dụng</w:t>
      </w:r>
      <w:proofErr w:type="spellEnd"/>
      <w:r w:rsidRPr="00FE2B77">
        <w:rPr>
          <w:rFonts w:asciiTheme="majorHAnsi" w:hAnsiTheme="majorHAnsi" w:cstheme="majorHAnsi"/>
          <w:lang w:val="vi-VN"/>
        </w:rPr>
        <w:t xml:space="preserve"> giao </w:t>
      </w:r>
      <w:proofErr w:type="spellStart"/>
      <w:r w:rsidRPr="00FE2B77">
        <w:rPr>
          <w:rFonts w:asciiTheme="majorHAnsi" w:hAnsiTheme="majorHAnsi" w:cstheme="majorHAnsi"/>
          <w:lang w:val="vi-VN"/>
        </w:rPr>
        <w:t>diện</w:t>
      </w:r>
      <w:proofErr w:type="spellEnd"/>
      <w:r w:rsidRPr="00FE2B77">
        <w:rPr>
          <w:rFonts w:asciiTheme="majorHAnsi" w:hAnsiTheme="majorHAnsi" w:cstheme="majorHAnsi"/>
          <w:lang w:val="vi-VN"/>
        </w:rPr>
        <w:t xml:space="preserve"> </w:t>
      </w:r>
      <w:proofErr w:type="spellStart"/>
      <w:r w:rsidRPr="00FE2B77">
        <w:rPr>
          <w:rFonts w:asciiTheme="majorHAnsi" w:hAnsiTheme="majorHAnsi" w:cstheme="majorHAnsi"/>
          <w:lang w:val="vi-VN"/>
        </w:rPr>
        <w:t>người</w:t>
      </w:r>
      <w:proofErr w:type="spellEnd"/>
      <w:r w:rsidRPr="00FE2B77">
        <w:rPr>
          <w:rFonts w:asciiTheme="majorHAnsi" w:hAnsiTheme="majorHAnsi" w:cstheme="majorHAnsi"/>
          <w:lang w:val="vi-VN"/>
        </w:rPr>
        <w:t xml:space="preserve"> </w:t>
      </w:r>
      <w:proofErr w:type="spellStart"/>
      <w:r w:rsidRPr="00FE2B77">
        <w:rPr>
          <w:rFonts w:asciiTheme="majorHAnsi" w:hAnsiTheme="majorHAnsi" w:cstheme="majorHAnsi"/>
          <w:lang w:val="vi-VN"/>
        </w:rPr>
        <w:t>dùng</w:t>
      </w:r>
      <w:proofErr w:type="spellEnd"/>
      <w:r w:rsidRPr="00FE2B77">
        <w:rPr>
          <w:rFonts w:asciiTheme="majorHAnsi" w:hAnsiTheme="majorHAnsi" w:cstheme="majorHAnsi"/>
          <w:lang w:val="vi-VN"/>
        </w:rPr>
        <w:t xml:space="preserve"> </w:t>
      </w:r>
      <w:proofErr w:type="spellStart"/>
      <w:r w:rsidRPr="00FE2B77">
        <w:rPr>
          <w:rFonts w:asciiTheme="majorHAnsi" w:hAnsiTheme="majorHAnsi" w:cstheme="majorHAnsi"/>
          <w:lang w:val="vi-VN"/>
        </w:rPr>
        <w:t>đồ</w:t>
      </w:r>
      <w:proofErr w:type="spellEnd"/>
      <w:r w:rsidRPr="00FE2B77">
        <w:rPr>
          <w:rFonts w:asciiTheme="majorHAnsi" w:hAnsiTheme="majorHAnsi" w:cstheme="majorHAnsi"/>
          <w:lang w:val="vi-VN"/>
        </w:rPr>
        <w:t xml:space="preserve"> </w:t>
      </w:r>
      <w:proofErr w:type="spellStart"/>
      <w:r w:rsidRPr="00FE2B77">
        <w:rPr>
          <w:rFonts w:asciiTheme="majorHAnsi" w:hAnsiTheme="majorHAnsi" w:cstheme="majorHAnsi"/>
          <w:lang w:val="vi-VN"/>
        </w:rPr>
        <w:t>họ</w:t>
      </w:r>
      <w:r>
        <w:rPr>
          <w:rFonts w:asciiTheme="majorHAnsi" w:hAnsiTheme="majorHAnsi" w:cstheme="majorHAnsi"/>
          <w:lang w:val="vi-VN"/>
        </w:rPr>
        <w:t>a</w:t>
      </w:r>
      <w:proofErr w:type="spellEnd"/>
      <w:r>
        <w:rPr>
          <w:rFonts w:asciiTheme="majorHAnsi" w:hAnsiTheme="majorHAnsi" w:cstheme="majorHAnsi"/>
          <w:lang w:val="vi-VN"/>
        </w:rPr>
        <w:t xml:space="preserve"> </w:t>
      </w:r>
      <w:proofErr w:type="spellStart"/>
      <w:r>
        <w:rPr>
          <w:rFonts w:asciiTheme="majorHAnsi" w:hAnsiTheme="majorHAnsi" w:cstheme="majorHAnsi"/>
          <w:lang w:val="vi-VN"/>
        </w:rPr>
        <w:t>trực</w:t>
      </w:r>
      <w:proofErr w:type="spellEnd"/>
      <w:r>
        <w:rPr>
          <w:rFonts w:asciiTheme="majorHAnsi" w:hAnsiTheme="majorHAnsi" w:cstheme="majorHAnsi"/>
          <w:lang w:val="vi-VN"/>
        </w:rPr>
        <w:t xml:space="preserve"> quan (GUI) </w:t>
      </w:r>
      <w:proofErr w:type="spellStart"/>
      <w:r>
        <w:rPr>
          <w:rFonts w:asciiTheme="majorHAnsi" w:hAnsiTheme="majorHAnsi" w:cstheme="majorHAnsi"/>
          <w:lang w:val="vi-VN"/>
        </w:rPr>
        <w:t>của</w:t>
      </w:r>
      <w:proofErr w:type="spellEnd"/>
      <w:r>
        <w:rPr>
          <w:rFonts w:asciiTheme="majorHAnsi" w:hAnsiTheme="majorHAnsi" w:cstheme="majorHAnsi"/>
          <w:lang w:val="vi-VN"/>
        </w:rPr>
        <w:t xml:space="preserve"> </w:t>
      </w:r>
      <w:proofErr w:type="spellStart"/>
      <w:r>
        <w:rPr>
          <w:rFonts w:asciiTheme="majorHAnsi" w:hAnsiTheme="majorHAnsi" w:cstheme="majorHAnsi"/>
          <w:lang w:val="vi-VN"/>
        </w:rPr>
        <w:t>Recombee</w:t>
      </w:r>
      <w:proofErr w:type="spellEnd"/>
      <w:r w:rsidRPr="00FE2B77">
        <w:rPr>
          <w:rFonts w:asciiTheme="majorHAnsi" w:hAnsiTheme="majorHAnsi" w:cstheme="majorHAnsi"/>
          <w:lang w:val="en-US"/>
        </w:rPr>
        <w:t>.</w:t>
      </w:r>
    </w:p>
    <w:p w14:paraId="52DEB3EA" w14:textId="2175B5F8" w:rsidR="00FE2B77" w:rsidRPr="00D5653B" w:rsidRDefault="00FE2B77" w:rsidP="00FE2B77">
      <w:pPr>
        <w:ind w:right="1123" w:firstLine="450"/>
        <w:jc w:val="both"/>
        <w:rPr>
          <w:rFonts w:asciiTheme="majorHAnsi" w:hAnsiTheme="majorHAnsi" w:cstheme="majorHAnsi"/>
          <w:b/>
          <w:lang w:val="en-US"/>
        </w:rPr>
      </w:pPr>
      <w:proofErr w:type="spellStart"/>
      <w:r>
        <w:rPr>
          <w:rFonts w:asciiTheme="majorHAnsi" w:hAnsiTheme="majorHAnsi" w:cstheme="majorHAnsi"/>
          <w:b/>
          <w:lang w:val="vi-VN"/>
        </w:rPr>
        <w:t>Sử</w:t>
      </w:r>
      <w:proofErr w:type="spellEnd"/>
      <w:r>
        <w:rPr>
          <w:rFonts w:asciiTheme="majorHAnsi" w:hAnsiTheme="majorHAnsi" w:cstheme="majorHAnsi"/>
          <w:b/>
          <w:lang w:val="vi-VN"/>
        </w:rPr>
        <w:t xml:space="preserve"> </w:t>
      </w:r>
      <w:proofErr w:type="spellStart"/>
      <w:r>
        <w:rPr>
          <w:rFonts w:asciiTheme="majorHAnsi" w:hAnsiTheme="majorHAnsi" w:cstheme="majorHAnsi"/>
          <w:b/>
          <w:lang w:val="vi-VN"/>
        </w:rPr>
        <w:t>dụng</w:t>
      </w:r>
      <w:proofErr w:type="spellEnd"/>
      <w:r>
        <w:rPr>
          <w:rFonts w:asciiTheme="majorHAnsi" w:hAnsiTheme="majorHAnsi" w:cstheme="majorHAnsi"/>
          <w:b/>
          <w:lang w:val="vi-VN"/>
        </w:rPr>
        <w:t xml:space="preserve"> </w:t>
      </w:r>
      <w:proofErr w:type="spellStart"/>
      <w:r>
        <w:rPr>
          <w:rFonts w:asciiTheme="majorHAnsi" w:hAnsiTheme="majorHAnsi" w:cstheme="majorHAnsi"/>
          <w:b/>
          <w:lang w:val="vi-VN"/>
        </w:rPr>
        <w:t>các</w:t>
      </w:r>
      <w:proofErr w:type="spellEnd"/>
      <w:r>
        <w:rPr>
          <w:rFonts w:asciiTheme="majorHAnsi" w:hAnsiTheme="majorHAnsi" w:cstheme="majorHAnsi"/>
          <w:b/>
          <w:lang w:val="vi-VN"/>
        </w:rPr>
        <w:t xml:space="preserve"> </w:t>
      </w:r>
      <w:proofErr w:type="spellStart"/>
      <w:r>
        <w:rPr>
          <w:rFonts w:asciiTheme="majorHAnsi" w:hAnsiTheme="majorHAnsi" w:cstheme="majorHAnsi"/>
          <w:b/>
          <w:lang w:val="vi-VN"/>
        </w:rPr>
        <w:t>miền</w:t>
      </w:r>
      <w:proofErr w:type="spellEnd"/>
      <w:r>
        <w:rPr>
          <w:rFonts w:asciiTheme="majorHAnsi" w:hAnsiTheme="majorHAnsi" w:cstheme="majorHAnsi"/>
          <w:b/>
          <w:lang w:val="vi-VN"/>
        </w:rPr>
        <w:t xml:space="preserve"> </w:t>
      </w:r>
      <w:proofErr w:type="spellStart"/>
      <w:r>
        <w:rPr>
          <w:rFonts w:asciiTheme="majorHAnsi" w:hAnsiTheme="majorHAnsi" w:cstheme="majorHAnsi"/>
          <w:b/>
          <w:lang w:val="vi-VN"/>
        </w:rPr>
        <w:t>độc</w:t>
      </w:r>
      <w:proofErr w:type="spellEnd"/>
      <w:r>
        <w:rPr>
          <w:rFonts w:asciiTheme="majorHAnsi" w:hAnsiTheme="majorHAnsi" w:cstheme="majorHAnsi"/>
          <w:b/>
          <w:lang w:val="vi-VN"/>
        </w:rPr>
        <w:t xml:space="preserve"> </w:t>
      </w:r>
      <w:proofErr w:type="spellStart"/>
      <w:r>
        <w:rPr>
          <w:rFonts w:asciiTheme="majorHAnsi" w:hAnsiTheme="majorHAnsi" w:cstheme="majorHAnsi"/>
          <w:b/>
          <w:lang w:val="vi-VN"/>
        </w:rPr>
        <w:t>lập</w:t>
      </w:r>
      <w:proofErr w:type="spellEnd"/>
      <w:r w:rsidRPr="00D5653B">
        <w:rPr>
          <w:rFonts w:asciiTheme="majorHAnsi" w:hAnsiTheme="majorHAnsi" w:cstheme="majorHAnsi"/>
          <w:b/>
          <w:lang w:val="en-US"/>
        </w:rPr>
        <w:t xml:space="preserve">: </w:t>
      </w:r>
      <w:proofErr w:type="spellStart"/>
      <w:r>
        <w:rPr>
          <w:rFonts w:asciiTheme="majorHAnsi" w:hAnsiTheme="majorHAnsi" w:cstheme="majorHAnsi"/>
          <w:lang w:val="vi-VN"/>
        </w:rPr>
        <w:t>Hệ</w:t>
      </w:r>
      <w:proofErr w:type="spellEnd"/>
      <w:r>
        <w:rPr>
          <w:rFonts w:asciiTheme="majorHAnsi" w:hAnsiTheme="majorHAnsi" w:cstheme="majorHAnsi"/>
          <w:lang w:val="vi-VN"/>
        </w:rPr>
        <w:t xml:space="preserve"> </w:t>
      </w:r>
      <w:proofErr w:type="spellStart"/>
      <w:r>
        <w:rPr>
          <w:rFonts w:asciiTheme="majorHAnsi" w:hAnsiTheme="majorHAnsi" w:cstheme="majorHAnsi"/>
          <w:lang w:val="vi-VN"/>
        </w:rPr>
        <w:t>thống</w:t>
      </w:r>
      <w:proofErr w:type="spellEnd"/>
      <w:r>
        <w:rPr>
          <w:rFonts w:asciiTheme="majorHAnsi" w:hAnsiTheme="majorHAnsi" w:cstheme="majorHAnsi"/>
          <w:lang w:val="vi-VN"/>
        </w:rPr>
        <w:t xml:space="preserve"> </w:t>
      </w:r>
      <w:proofErr w:type="spellStart"/>
      <w:r>
        <w:rPr>
          <w:rFonts w:asciiTheme="majorHAnsi" w:hAnsiTheme="majorHAnsi" w:cstheme="majorHAnsi"/>
          <w:lang w:val="vi-VN"/>
        </w:rPr>
        <w:t>của</w:t>
      </w:r>
      <w:proofErr w:type="spellEnd"/>
      <w:r>
        <w:rPr>
          <w:rFonts w:asciiTheme="majorHAnsi" w:hAnsiTheme="majorHAnsi" w:cstheme="majorHAnsi"/>
          <w:lang w:val="vi-VN"/>
        </w:rPr>
        <w:t xml:space="preserve"> </w:t>
      </w:r>
      <w:proofErr w:type="spellStart"/>
      <w:r>
        <w:rPr>
          <w:rFonts w:asciiTheme="majorHAnsi" w:hAnsiTheme="majorHAnsi" w:cstheme="majorHAnsi"/>
          <w:lang w:val="vi-VN"/>
        </w:rPr>
        <w:t>Recombee</w:t>
      </w:r>
      <w:proofErr w:type="spellEnd"/>
      <w:r w:rsidRPr="00FE2B77">
        <w:rPr>
          <w:rFonts w:asciiTheme="majorHAnsi" w:hAnsiTheme="majorHAnsi" w:cstheme="majorHAnsi"/>
          <w:lang w:val="vi-VN"/>
        </w:rPr>
        <w:t xml:space="preserve"> </w:t>
      </w:r>
      <w:proofErr w:type="spellStart"/>
      <w:r w:rsidRPr="00FE2B77">
        <w:rPr>
          <w:rFonts w:asciiTheme="majorHAnsi" w:hAnsiTheme="majorHAnsi" w:cstheme="majorHAnsi"/>
          <w:lang w:val="vi-VN"/>
        </w:rPr>
        <w:t>được</w:t>
      </w:r>
      <w:proofErr w:type="spellEnd"/>
      <w:r w:rsidRPr="00FE2B77">
        <w:rPr>
          <w:rFonts w:asciiTheme="majorHAnsi" w:hAnsiTheme="majorHAnsi" w:cstheme="majorHAnsi"/>
          <w:lang w:val="vi-VN"/>
        </w:rPr>
        <w:t xml:space="preserve"> </w:t>
      </w:r>
      <w:proofErr w:type="spellStart"/>
      <w:r w:rsidRPr="00FE2B77">
        <w:rPr>
          <w:rFonts w:asciiTheme="majorHAnsi" w:hAnsiTheme="majorHAnsi" w:cstheme="majorHAnsi"/>
          <w:lang w:val="vi-VN"/>
        </w:rPr>
        <w:t>sử</w:t>
      </w:r>
      <w:proofErr w:type="spellEnd"/>
      <w:r w:rsidRPr="00FE2B77">
        <w:rPr>
          <w:rFonts w:asciiTheme="majorHAnsi" w:hAnsiTheme="majorHAnsi" w:cstheme="majorHAnsi"/>
          <w:lang w:val="vi-VN"/>
        </w:rPr>
        <w:t xml:space="preserve"> </w:t>
      </w:r>
      <w:proofErr w:type="spellStart"/>
      <w:r w:rsidRPr="00FE2B77">
        <w:rPr>
          <w:rFonts w:asciiTheme="majorHAnsi" w:hAnsiTheme="majorHAnsi" w:cstheme="majorHAnsi"/>
          <w:lang w:val="vi-VN"/>
        </w:rPr>
        <w:t>dụng</w:t>
      </w:r>
      <w:proofErr w:type="spellEnd"/>
      <w:r w:rsidRPr="00FE2B77">
        <w:rPr>
          <w:rFonts w:asciiTheme="majorHAnsi" w:hAnsiTheme="majorHAnsi" w:cstheme="majorHAnsi"/>
          <w:lang w:val="vi-VN"/>
        </w:rPr>
        <w:t xml:space="preserve"> </w:t>
      </w:r>
      <w:proofErr w:type="spellStart"/>
      <w:r w:rsidRPr="00FE2B77">
        <w:rPr>
          <w:rFonts w:asciiTheme="majorHAnsi" w:hAnsiTheme="majorHAnsi" w:cstheme="majorHAnsi"/>
          <w:lang w:val="vi-VN"/>
        </w:rPr>
        <w:t>thành</w:t>
      </w:r>
      <w:proofErr w:type="spellEnd"/>
      <w:r w:rsidRPr="00FE2B77">
        <w:rPr>
          <w:rFonts w:asciiTheme="majorHAnsi" w:hAnsiTheme="majorHAnsi" w:cstheme="majorHAnsi"/>
          <w:lang w:val="vi-VN"/>
        </w:rPr>
        <w:t xml:space="preserve"> công </w:t>
      </w:r>
      <w:proofErr w:type="spellStart"/>
      <w:r w:rsidRPr="00FE2B77">
        <w:rPr>
          <w:rFonts w:asciiTheme="majorHAnsi" w:hAnsiTheme="majorHAnsi" w:cstheme="majorHAnsi"/>
          <w:lang w:val="vi-VN"/>
        </w:rPr>
        <w:t>để</w:t>
      </w:r>
      <w:proofErr w:type="spellEnd"/>
      <w:r w:rsidRPr="00FE2B77">
        <w:rPr>
          <w:rFonts w:asciiTheme="majorHAnsi" w:hAnsiTheme="majorHAnsi" w:cstheme="majorHAnsi"/>
          <w:lang w:val="vi-VN"/>
        </w:rPr>
        <w:t xml:space="preserve"> </w:t>
      </w:r>
      <w:proofErr w:type="spellStart"/>
      <w:r w:rsidRPr="00FE2B77">
        <w:rPr>
          <w:rFonts w:asciiTheme="majorHAnsi" w:hAnsiTheme="majorHAnsi" w:cstheme="majorHAnsi"/>
          <w:lang w:val="vi-VN"/>
        </w:rPr>
        <w:t>giới</w:t>
      </w:r>
      <w:proofErr w:type="spellEnd"/>
      <w:r w:rsidRPr="00FE2B77">
        <w:rPr>
          <w:rFonts w:asciiTheme="majorHAnsi" w:hAnsiTheme="majorHAnsi" w:cstheme="majorHAnsi"/>
          <w:lang w:val="vi-VN"/>
        </w:rPr>
        <w:t xml:space="preserve"> </w:t>
      </w:r>
      <w:proofErr w:type="spellStart"/>
      <w:r w:rsidRPr="00FE2B77">
        <w:rPr>
          <w:rFonts w:asciiTheme="majorHAnsi" w:hAnsiTheme="majorHAnsi" w:cstheme="majorHAnsi"/>
          <w:lang w:val="vi-VN"/>
        </w:rPr>
        <w:t>thiệu</w:t>
      </w:r>
      <w:proofErr w:type="spellEnd"/>
      <w:r w:rsidRPr="00FE2B77">
        <w:rPr>
          <w:rFonts w:asciiTheme="majorHAnsi" w:hAnsiTheme="majorHAnsi" w:cstheme="majorHAnsi"/>
          <w:lang w:val="vi-VN"/>
        </w:rPr>
        <w:t xml:space="preserve"> phim, tin </w:t>
      </w:r>
      <w:proofErr w:type="spellStart"/>
      <w:r w:rsidRPr="00FE2B77">
        <w:rPr>
          <w:rFonts w:asciiTheme="majorHAnsi" w:hAnsiTheme="majorHAnsi" w:cstheme="majorHAnsi"/>
          <w:lang w:val="vi-VN"/>
        </w:rPr>
        <w:t>tức</w:t>
      </w:r>
      <w:proofErr w:type="spellEnd"/>
      <w:r w:rsidRPr="00FE2B77">
        <w:rPr>
          <w:rFonts w:asciiTheme="majorHAnsi" w:hAnsiTheme="majorHAnsi" w:cstheme="majorHAnsi"/>
          <w:lang w:val="vi-VN"/>
        </w:rPr>
        <w:t xml:space="preserve">, </w:t>
      </w:r>
      <w:proofErr w:type="spellStart"/>
      <w:r w:rsidRPr="00FE2B77">
        <w:rPr>
          <w:rFonts w:asciiTheme="majorHAnsi" w:hAnsiTheme="majorHAnsi" w:cstheme="majorHAnsi"/>
          <w:lang w:val="vi-VN"/>
        </w:rPr>
        <w:t>sự</w:t>
      </w:r>
      <w:proofErr w:type="spellEnd"/>
      <w:r w:rsidRPr="00FE2B77">
        <w:rPr>
          <w:rFonts w:asciiTheme="majorHAnsi" w:hAnsiTheme="majorHAnsi" w:cstheme="majorHAnsi"/>
          <w:lang w:val="vi-VN"/>
        </w:rPr>
        <w:t xml:space="preserve"> </w:t>
      </w:r>
      <w:proofErr w:type="spellStart"/>
      <w:r w:rsidRPr="00FE2B77">
        <w:rPr>
          <w:rFonts w:asciiTheme="majorHAnsi" w:hAnsiTheme="majorHAnsi" w:cstheme="majorHAnsi"/>
          <w:lang w:val="vi-VN"/>
        </w:rPr>
        <w:t>kiện</w:t>
      </w:r>
      <w:proofErr w:type="spellEnd"/>
      <w:r w:rsidRPr="00FE2B77">
        <w:rPr>
          <w:rFonts w:asciiTheme="majorHAnsi" w:hAnsiTheme="majorHAnsi" w:cstheme="majorHAnsi"/>
          <w:lang w:val="vi-VN"/>
        </w:rPr>
        <w:t xml:space="preserve"> văn </w:t>
      </w:r>
      <w:proofErr w:type="spellStart"/>
      <w:r w:rsidRPr="00FE2B77">
        <w:rPr>
          <w:rFonts w:asciiTheme="majorHAnsi" w:hAnsiTheme="majorHAnsi" w:cstheme="majorHAnsi"/>
          <w:lang w:val="vi-VN"/>
        </w:rPr>
        <w:t>hóa</w:t>
      </w:r>
      <w:proofErr w:type="spellEnd"/>
      <w:r w:rsidRPr="00FE2B77">
        <w:rPr>
          <w:rFonts w:asciiTheme="majorHAnsi" w:hAnsiTheme="majorHAnsi" w:cstheme="majorHAnsi"/>
          <w:lang w:val="vi-VN"/>
        </w:rPr>
        <w:t xml:space="preserve">, </w:t>
      </w:r>
      <w:proofErr w:type="spellStart"/>
      <w:r w:rsidRPr="00FE2B77">
        <w:rPr>
          <w:rFonts w:asciiTheme="majorHAnsi" w:hAnsiTheme="majorHAnsi" w:cstheme="majorHAnsi"/>
          <w:lang w:val="vi-VN"/>
        </w:rPr>
        <w:t>sách</w:t>
      </w:r>
      <w:proofErr w:type="spellEnd"/>
      <w:r w:rsidRPr="00FE2B77">
        <w:rPr>
          <w:rFonts w:asciiTheme="majorHAnsi" w:hAnsiTheme="majorHAnsi" w:cstheme="majorHAnsi"/>
          <w:lang w:val="vi-VN"/>
        </w:rPr>
        <w:t xml:space="preserve">, </w:t>
      </w:r>
      <w:proofErr w:type="spellStart"/>
      <w:r w:rsidRPr="00FE2B77">
        <w:rPr>
          <w:rFonts w:asciiTheme="majorHAnsi" w:hAnsiTheme="majorHAnsi" w:cstheme="majorHAnsi"/>
          <w:lang w:val="vi-VN"/>
        </w:rPr>
        <w:t>bài</w:t>
      </w:r>
      <w:proofErr w:type="spellEnd"/>
      <w:r w:rsidRPr="00FE2B77">
        <w:rPr>
          <w:rFonts w:asciiTheme="majorHAnsi" w:hAnsiTheme="majorHAnsi" w:cstheme="majorHAnsi"/>
          <w:lang w:val="vi-VN"/>
        </w:rPr>
        <w:t xml:space="preserve"> </w:t>
      </w:r>
      <w:proofErr w:type="spellStart"/>
      <w:r w:rsidRPr="00FE2B77">
        <w:rPr>
          <w:rFonts w:asciiTheme="majorHAnsi" w:hAnsiTheme="majorHAnsi" w:cstheme="majorHAnsi"/>
          <w:lang w:val="vi-VN"/>
        </w:rPr>
        <w:t>hát</w:t>
      </w:r>
      <w:proofErr w:type="spellEnd"/>
      <w:r w:rsidRPr="00FE2B77">
        <w:rPr>
          <w:rFonts w:asciiTheme="majorHAnsi" w:hAnsiTheme="majorHAnsi" w:cstheme="majorHAnsi"/>
          <w:lang w:val="vi-VN"/>
        </w:rPr>
        <w:t xml:space="preserve">, </w:t>
      </w:r>
      <w:proofErr w:type="spellStart"/>
      <w:r w:rsidRPr="00FE2B77">
        <w:rPr>
          <w:rFonts w:asciiTheme="majorHAnsi" w:hAnsiTheme="majorHAnsi" w:cstheme="majorHAnsi"/>
          <w:lang w:val="vi-VN"/>
        </w:rPr>
        <w:t>quảng</w:t>
      </w:r>
      <w:proofErr w:type="spellEnd"/>
      <w:r w:rsidRPr="00FE2B77">
        <w:rPr>
          <w:rFonts w:asciiTheme="majorHAnsi" w:hAnsiTheme="majorHAnsi" w:cstheme="majorHAnsi"/>
          <w:lang w:val="vi-VN"/>
        </w:rPr>
        <w:t xml:space="preserve"> </w:t>
      </w:r>
      <w:proofErr w:type="spellStart"/>
      <w:r w:rsidRPr="00FE2B77">
        <w:rPr>
          <w:rFonts w:asciiTheme="majorHAnsi" w:hAnsiTheme="majorHAnsi" w:cstheme="majorHAnsi"/>
          <w:lang w:val="vi-VN"/>
        </w:rPr>
        <w:t>cáo</w:t>
      </w:r>
      <w:proofErr w:type="spellEnd"/>
      <w:r w:rsidRPr="00FE2B77">
        <w:rPr>
          <w:rFonts w:asciiTheme="majorHAnsi" w:hAnsiTheme="majorHAnsi" w:cstheme="majorHAnsi"/>
          <w:lang w:val="vi-VN"/>
        </w:rPr>
        <w:t xml:space="preserve"> </w:t>
      </w:r>
      <w:proofErr w:type="spellStart"/>
      <w:r w:rsidRPr="00FE2B77">
        <w:rPr>
          <w:rFonts w:asciiTheme="majorHAnsi" w:hAnsiTheme="majorHAnsi" w:cstheme="majorHAnsi"/>
          <w:lang w:val="vi-VN"/>
        </w:rPr>
        <w:t>tuyển</w:t>
      </w:r>
      <w:proofErr w:type="spellEnd"/>
      <w:r w:rsidRPr="00FE2B77">
        <w:rPr>
          <w:rFonts w:asciiTheme="majorHAnsi" w:hAnsiTheme="majorHAnsi" w:cstheme="majorHAnsi"/>
          <w:lang w:val="vi-VN"/>
        </w:rPr>
        <w:t xml:space="preserve"> </w:t>
      </w:r>
      <w:proofErr w:type="spellStart"/>
      <w:r w:rsidRPr="00FE2B77">
        <w:rPr>
          <w:rFonts w:asciiTheme="majorHAnsi" w:hAnsiTheme="majorHAnsi" w:cstheme="majorHAnsi"/>
          <w:lang w:val="vi-VN"/>
        </w:rPr>
        <w:t>dụng</w:t>
      </w:r>
      <w:proofErr w:type="spellEnd"/>
      <w:r w:rsidRPr="00FE2B77">
        <w:rPr>
          <w:rFonts w:asciiTheme="majorHAnsi" w:hAnsiTheme="majorHAnsi" w:cstheme="majorHAnsi"/>
          <w:lang w:val="vi-VN"/>
        </w:rPr>
        <w:t xml:space="preserve"> </w:t>
      </w:r>
      <w:proofErr w:type="spellStart"/>
      <w:r w:rsidRPr="00FE2B77">
        <w:rPr>
          <w:rFonts w:asciiTheme="majorHAnsi" w:hAnsiTheme="majorHAnsi" w:cstheme="majorHAnsi"/>
          <w:lang w:val="vi-VN"/>
        </w:rPr>
        <w:t>hoặc</w:t>
      </w:r>
      <w:proofErr w:type="spellEnd"/>
      <w:r w:rsidRPr="00FE2B77">
        <w:rPr>
          <w:rFonts w:asciiTheme="majorHAnsi" w:hAnsiTheme="majorHAnsi" w:cstheme="majorHAnsi"/>
          <w:lang w:val="vi-VN"/>
        </w:rPr>
        <w:t xml:space="preserve"> </w:t>
      </w:r>
      <w:proofErr w:type="spellStart"/>
      <w:r w:rsidRPr="00FE2B77">
        <w:rPr>
          <w:rFonts w:asciiTheme="majorHAnsi" w:hAnsiTheme="majorHAnsi" w:cstheme="majorHAnsi"/>
          <w:lang w:val="vi-VN"/>
        </w:rPr>
        <w:t>các</w:t>
      </w:r>
      <w:proofErr w:type="spellEnd"/>
      <w:r w:rsidRPr="00FE2B77">
        <w:rPr>
          <w:rFonts w:asciiTheme="majorHAnsi" w:hAnsiTheme="majorHAnsi" w:cstheme="majorHAnsi"/>
          <w:lang w:val="vi-VN"/>
        </w:rPr>
        <w:t xml:space="preserve"> </w:t>
      </w:r>
      <w:proofErr w:type="spellStart"/>
      <w:r w:rsidRPr="00FE2B77">
        <w:rPr>
          <w:rFonts w:asciiTheme="majorHAnsi" w:hAnsiTheme="majorHAnsi" w:cstheme="majorHAnsi"/>
          <w:lang w:val="vi-VN"/>
        </w:rPr>
        <w:t>sản</w:t>
      </w:r>
      <w:proofErr w:type="spellEnd"/>
      <w:r w:rsidRPr="00FE2B77">
        <w:rPr>
          <w:rFonts w:asciiTheme="majorHAnsi" w:hAnsiTheme="majorHAnsi" w:cstheme="majorHAnsi"/>
          <w:lang w:val="vi-VN"/>
        </w:rPr>
        <w:t xml:space="preserve"> </w:t>
      </w:r>
      <w:proofErr w:type="spellStart"/>
      <w:r w:rsidRPr="00FE2B77">
        <w:rPr>
          <w:rFonts w:asciiTheme="majorHAnsi" w:hAnsiTheme="majorHAnsi" w:cstheme="majorHAnsi"/>
          <w:lang w:val="vi-VN"/>
        </w:rPr>
        <w:t>phẩm</w:t>
      </w:r>
      <w:proofErr w:type="spellEnd"/>
      <w:r w:rsidRPr="00FE2B77">
        <w:rPr>
          <w:rFonts w:asciiTheme="majorHAnsi" w:hAnsiTheme="majorHAnsi" w:cstheme="majorHAnsi"/>
          <w:lang w:val="vi-VN"/>
        </w:rPr>
        <w:t xml:space="preserve"> trong Thương </w:t>
      </w:r>
      <w:proofErr w:type="spellStart"/>
      <w:r w:rsidRPr="00FE2B77">
        <w:rPr>
          <w:rFonts w:asciiTheme="majorHAnsi" w:hAnsiTheme="majorHAnsi" w:cstheme="majorHAnsi"/>
          <w:lang w:val="vi-VN"/>
        </w:rPr>
        <w:t>mại</w:t>
      </w:r>
      <w:proofErr w:type="spellEnd"/>
      <w:r w:rsidRPr="00FE2B77">
        <w:rPr>
          <w:rFonts w:asciiTheme="majorHAnsi" w:hAnsiTheme="majorHAnsi" w:cstheme="majorHAnsi"/>
          <w:lang w:val="vi-VN"/>
        </w:rPr>
        <w:t xml:space="preserve"> </w:t>
      </w:r>
      <w:proofErr w:type="spellStart"/>
      <w:r w:rsidRPr="00FE2B77">
        <w:rPr>
          <w:rFonts w:asciiTheme="majorHAnsi" w:hAnsiTheme="majorHAnsi" w:cstheme="majorHAnsi"/>
          <w:lang w:val="vi-VN"/>
        </w:rPr>
        <w:t>điện</w:t>
      </w:r>
      <w:proofErr w:type="spellEnd"/>
      <w:r w:rsidRPr="00FE2B77">
        <w:rPr>
          <w:rFonts w:asciiTheme="majorHAnsi" w:hAnsiTheme="majorHAnsi" w:cstheme="majorHAnsi"/>
          <w:lang w:val="vi-VN"/>
        </w:rPr>
        <w:t xml:space="preserve"> </w:t>
      </w:r>
      <w:proofErr w:type="spellStart"/>
      <w:r w:rsidRPr="00FE2B77">
        <w:rPr>
          <w:rFonts w:asciiTheme="majorHAnsi" w:hAnsiTheme="majorHAnsi" w:cstheme="majorHAnsi"/>
          <w:lang w:val="vi-VN"/>
        </w:rPr>
        <w:t>tử</w:t>
      </w:r>
      <w:proofErr w:type="spellEnd"/>
      <w:r w:rsidRPr="00FE2B77">
        <w:rPr>
          <w:rFonts w:asciiTheme="majorHAnsi" w:hAnsiTheme="majorHAnsi" w:cstheme="majorHAnsi"/>
          <w:lang w:val="vi-VN"/>
        </w:rPr>
        <w:t xml:space="preserve">. </w:t>
      </w:r>
      <w:proofErr w:type="spellStart"/>
      <w:r w:rsidRPr="00FE2B77">
        <w:rPr>
          <w:rFonts w:asciiTheme="majorHAnsi" w:hAnsiTheme="majorHAnsi" w:cstheme="majorHAnsi"/>
          <w:lang w:val="vi-VN"/>
        </w:rPr>
        <w:t>Nó</w:t>
      </w:r>
      <w:proofErr w:type="spellEnd"/>
      <w:r w:rsidRPr="00FE2B77">
        <w:rPr>
          <w:rFonts w:asciiTheme="majorHAnsi" w:hAnsiTheme="majorHAnsi" w:cstheme="majorHAnsi"/>
          <w:lang w:val="vi-VN"/>
        </w:rPr>
        <w:t xml:space="preserve"> </w:t>
      </w:r>
      <w:proofErr w:type="spellStart"/>
      <w:r w:rsidRPr="00FE2B77">
        <w:rPr>
          <w:rFonts w:asciiTheme="majorHAnsi" w:hAnsiTheme="majorHAnsi" w:cstheme="majorHAnsi"/>
          <w:lang w:val="vi-VN"/>
        </w:rPr>
        <w:t>có</w:t>
      </w:r>
      <w:proofErr w:type="spellEnd"/>
      <w:r w:rsidRPr="00FE2B77">
        <w:rPr>
          <w:rFonts w:asciiTheme="majorHAnsi" w:hAnsiTheme="majorHAnsi" w:cstheme="majorHAnsi"/>
          <w:lang w:val="vi-VN"/>
        </w:rPr>
        <w:t xml:space="preserve"> </w:t>
      </w:r>
      <w:proofErr w:type="spellStart"/>
      <w:r w:rsidRPr="00FE2B77">
        <w:rPr>
          <w:rFonts w:asciiTheme="majorHAnsi" w:hAnsiTheme="majorHAnsi" w:cstheme="majorHAnsi"/>
          <w:lang w:val="vi-VN"/>
        </w:rPr>
        <w:t>thể</w:t>
      </w:r>
      <w:proofErr w:type="spellEnd"/>
      <w:r w:rsidRPr="00FE2B77">
        <w:rPr>
          <w:rFonts w:asciiTheme="majorHAnsi" w:hAnsiTheme="majorHAnsi" w:cstheme="majorHAnsi"/>
          <w:lang w:val="vi-VN"/>
        </w:rPr>
        <w:t xml:space="preserve"> </w:t>
      </w:r>
      <w:proofErr w:type="spellStart"/>
      <w:r w:rsidRPr="00FE2B77">
        <w:rPr>
          <w:rFonts w:asciiTheme="majorHAnsi" w:hAnsiTheme="majorHAnsi" w:cstheme="majorHAnsi"/>
          <w:lang w:val="vi-VN"/>
        </w:rPr>
        <w:t>dễ</w:t>
      </w:r>
      <w:proofErr w:type="spellEnd"/>
      <w:r w:rsidRPr="00FE2B77">
        <w:rPr>
          <w:rFonts w:asciiTheme="majorHAnsi" w:hAnsiTheme="majorHAnsi" w:cstheme="majorHAnsi"/>
          <w:lang w:val="vi-VN"/>
        </w:rPr>
        <w:t xml:space="preserve"> </w:t>
      </w:r>
      <w:proofErr w:type="spellStart"/>
      <w:r w:rsidRPr="00FE2B77">
        <w:rPr>
          <w:rFonts w:asciiTheme="majorHAnsi" w:hAnsiTheme="majorHAnsi" w:cstheme="majorHAnsi"/>
          <w:lang w:val="vi-VN"/>
        </w:rPr>
        <w:t>dàng</w:t>
      </w:r>
      <w:proofErr w:type="spellEnd"/>
      <w:r w:rsidRPr="00FE2B77">
        <w:rPr>
          <w:rFonts w:asciiTheme="majorHAnsi" w:hAnsiTheme="majorHAnsi" w:cstheme="majorHAnsi"/>
          <w:lang w:val="vi-VN"/>
        </w:rPr>
        <w:t xml:space="preserve"> </w:t>
      </w:r>
      <w:proofErr w:type="spellStart"/>
      <w:r w:rsidRPr="00FE2B77">
        <w:rPr>
          <w:rFonts w:asciiTheme="majorHAnsi" w:hAnsiTheme="majorHAnsi" w:cstheme="majorHAnsi"/>
          <w:lang w:val="vi-VN"/>
        </w:rPr>
        <w:t>thích</w:t>
      </w:r>
      <w:proofErr w:type="spellEnd"/>
      <w:r w:rsidRPr="00FE2B77">
        <w:rPr>
          <w:rFonts w:asciiTheme="majorHAnsi" w:hAnsiTheme="majorHAnsi" w:cstheme="majorHAnsi"/>
          <w:lang w:val="vi-VN"/>
        </w:rPr>
        <w:t xml:space="preserve"> </w:t>
      </w:r>
      <w:proofErr w:type="spellStart"/>
      <w:r w:rsidRPr="00FE2B77">
        <w:rPr>
          <w:rFonts w:asciiTheme="majorHAnsi" w:hAnsiTheme="majorHAnsi" w:cstheme="majorHAnsi"/>
          <w:lang w:val="vi-VN"/>
        </w:rPr>
        <w:t>ứng</w:t>
      </w:r>
      <w:proofErr w:type="spellEnd"/>
      <w:r w:rsidRPr="00FE2B77">
        <w:rPr>
          <w:rFonts w:asciiTheme="majorHAnsi" w:hAnsiTheme="majorHAnsi" w:cstheme="majorHAnsi"/>
          <w:lang w:val="vi-VN"/>
        </w:rPr>
        <w:t xml:space="preserve"> </w:t>
      </w:r>
      <w:proofErr w:type="spellStart"/>
      <w:r w:rsidRPr="00FE2B77">
        <w:rPr>
          <w:rFonts w:asciiTheme="majorHAnsi" w:hAnsiTheme="majorHAnsi" w:cstheme="majorHAnsi"/>
          <w:lang w:val="vi-VN"/>
        </w:rPr>
        <w:t>với</w:t>
      </w:r>
      <w:proofErr w:type="spellEnd"/>
      <w:r w:rsidRPr="00FE2B77">
        <w:rPr>
          <w:rFonts w:asciiTheme="majorHAnsi" w:hAnsiTheme="majorHAnsi" w:cstheme="majorHAnsi"/>
          <w:lang w:val="vi-VN"/>
        </w:rPr>
        <w:t xml:space="preserve"> </w:t>
      </w:r>
      <w:proofErr w:type="spellStart"/>
      <w:r w:rsidRPr="00FE2B77">
        <w:rPr>
          <w:rFonts w:asciiTheme="majorHAnsi" w:hAnsiTheme="majorHAnsi" w:cstheme="majorHAnsi"/>
          <w:lang w:val="vi-VN"/>
        </w:rPr>
        <w:t>bất</w:t>
      </w:r>
      <w:proofErr w:type="spellEnd"/>
      <w:r w:rsidRPr="00FE2B77">
        <w:rPr>
          <w:rFonts w:asciiTheme="majorHAnsi" w:hAnsiTheme="majorHAnsi" w:cstheme="majorHAnsi"/>
          <w:lang w:val="vi-VN"/>
        </w:rPr>
        <w:t xml:space="preserve"> </w:t>
      </w:r>
      <w:proofErr w:type="spellStart"/>
      <w:r w:rsidRPr="00FE2B77">
        <w:rPr>
          <w:rFonts w:asciiTheme="majorHAnsi" w:hAnsiTheme="majorHAnsi" w:cstheme="majorHAnsi"/>
          <w:lang w:val="vi-VN"/>
        </w:rPr>
        <w:t>kỳ</w:t>
      </w:r>
      <w:proofErr w:type="spellEnd"/>
      <w:r w:rsidRPr="00FE2B77">
        <w:rPr>
          <w:rFonts w:asciiTheme="majorHAnsi" w:hAnsiTheme="majorHAnsi" w:cstheme="majorHAnsi"/>
          <w:lang w:val="vi-VN"/>
        </w:rPr>
        <w:t xml:space="preserve"> </w:t>
      </w:r>
      <w:proofErr w:type="spellStart"/>
      <w:r w:rsidRPr="00FE2B77">
        <w:rPr>
          <w:rFonts w:asciiTheme="majorHAnsi" w:hAnsiTheme="majorHAnsi" w:cstheme="majorHAnsi"/>
          <w:lang w:val="vi-VN"/>
        </w:rPr>
        <w:t>miền</w:t>
      </w:r>
      <w:proofErr w:type="spellEnd"/>
      <w:r w:rsidRPr="00FE2B77">
        <w:rPr>
          <w:rFonts w:asciiTheme="majorHAnsi" w:hAnsiTheme="majorHAnsi" w:cstheme="majorHAnsi"/>
          <w:lang w:val="vi-VN"/>
        </w:rPr>
        <w:t xml:space="preserve"> </w:t>
      </w:r>
      <w:proofErr w:type="spellStart"/>
      <w:r w:rsidRPr="00FE2B77">
        <w:rPr>
          <w:rFonts w:asciiTheme="majorHAnsi" w:hAnsiTheme="majorHAnsi" w:cstheme="majorHAnsi"/>
          <w:lang w:val="vi-VN"/>
        </w:rPr>
        <w:t>nào</w:t>
      </w:r>
      <w:proofErr w:type="spellEnd"/>
      <w:r w:rsidRPr="00FE2B77">
        <w:rPr>
          <w:rFonts w:asciiTheme="majorHAnsi" w:hAnsiTheme="majorHAnsi" w:cstheme="majorHAnsi"/>
          <w:lang w:val="vi-VN"/>
        </w:rPr>
        <w:t xml:space="preserve"> </w:t>
      </w:r>
      <w:proofErr w:type="spellStart"/>
      <w:r w:rsidRPr="00FE2B77">
        <w:rPr>
          <w:rFonts w:asciiTheme="majorHAnsi" w:hAnsiTheme="majorHAnsi" w:cstheme="majorHAnsi"/>
          <w:lang w:val="vi-VN"/>
        </w:rPr>
        <w:t>khác</w:t>
      </w:r>
      <w:proofErr w:type="spellEnd"/>
      <w:r w:rsidRPr="00FE2B77">
        <w:rPr>
          <w:rFonts w:asciiTheme="majorHAnsi" w:hAnsiTheme="majorHAnsi" w:cstheme="majorHAnsi"/>
          <w:lang w:val="vi-VN"/>
        </w:rPr>
        <w:t>.</w:t>
      </w:r>
    </w:p>
    <w:p w14:paraId="22D639FA" w14:textId="60237C50" w:rsidR="00FE2B77" w:rsidRPr="00D5653B" w:rsidRDefault="00FE2B77" w:rsidP="00FE2B77">
      <w:pPr>
        <w:ind w:right="1123" w:firstLine="450"/>
        <w:jc w:val="both"/>
        <w:rPr>
          <w:rFonts w:asciiTheme="majorHAnsi" w:hAnsiTheme="majorHAnsi" w:cstheme="majorHAnsi"/>
          <w:b/>
          <w:lang w:val="en-US"/>
        </w:rPr>
      </w:pPr>
      <w:proofErr w:type="spellStart"/>
      <w:r w:rsidRPr="00FE2B77">
        <w:rPr>
          <w:rFonts w:asciiTheme="majorHAnsi" w:hAnsiTheme="majorHAnsi" w:cstheme="majorHAnsi"/>
          <w:b/>
          <w:lang w:val="vi-VN"/>
        </w:rPr>
        <w:t>Dễ</w:t>
      </w:r>
      <w:proofErr w:type="spellEnd"/>
      <w:r w:rsidRPr="00FE2B77">
        <w:rPr>
          <w:rFonts w:asciiTheme="majorHAnsi" w:hAnsiTheme="majorHAnsi" w:cstheme="majorHAnsi"/>
          <w:b/>
          <w:lang w:val="vi-VN"/>
        </w:rPr>
        <w:t xml:space="preserve"> </w:t>
      </w:r>
      <w:proofErr w:type="spellStart"/>
      <w:r w:rsidRPr="00FE2B77">
        <w:rPr>
          <w:rFonts w:asciiTheme="majorHAnsi" w:hAnsiTheme="majorHAnsi" w:cstheme="majorHAnsi"/>
          <w:b/>
          <w:lang w:val="vi-VN"/>
        </w:rPr>
        <w:t>dàng</w:t>
      </w:r>
      <w:proofErr w:type="spellEnd"/>
      <w:r w:rsidRPr="00FE2B77">
        <w:rPr>
          <w:rFonts w:asciiTheme="majorHAnsi" w:hAnsiTheme="majorHAnsi" w:cstheme="majorHAnsi"/>
          <w:b/>
          <w:lang w:val="vi-VN"/>
        </w:rPr>
        <w:t xml:space="preserve"> </w:t>
      </w:r>
      <w:proofErr w:type="spellStart"/>
      <w:r w:rsidRPr="00FE2B77">
        <w:rPr>
          <w:rFonts w:asciiTheme="majorHAnsi" w:hAnsiTheme="majorHAnsi" w:cstheme="majorHAnsi"/>
          <w:b/>
          <w:lang w:val="vi-VN"/>
        </w:rPr>
        <w:t>tùy</w:t>
      </w:r>
      <w:proofErr w:type="spellEnd"/>
      <w:r w:rsidRPr="00FE2B77">
        <w:rPr>
          <w:rFonts w:asciiTheme="majorHAnsi" w:hAnsiTheme="majorHAnsi" w:cstheme="majorHAnsi"/>
          <w:b/>
          <w:lang w:val="vi-VN"/>
        </w:rPr>
        <w:t xml:space="preserve"> </w:t>
      </w:r>
      <w:proofErr w:type="spellStart"/>
      <w:r w:rsidRPr="00FE2B77">
        <w:rPr>
          <w:rFonts w:asciiTheme="majorHAnsi" w:hAnsiTheme="majorHAnsi" w:cstheme="majorHAnsi"/>
          <w:b/>
          <w:lang w:val="vi-VN"/>
        </w:rPr>
        <w:t>chỉnh</w:t>
      </w:r>
      <w:proofErr w:type="spellEnd"/>
      <w:r w:rsidRPr="00D5653B">
        <w:rPr>
          <w:rFonts w:asciiTheme="majorHAnsi" w:hAnsiTheme="majorHAnsi" w:cstheme="majorHAnsi"/>
          <w:b/>
          <w:lang w:val="en-US"/>
        </w:rPr>
        <w:t xml:space="preserve">: </w:t>
      </w:r>
      <w:proofErr w:type="spellStart"/>
      <w:r>
        <w:rPr>
          <w:rFonts w:asciiTheme="majorHAnsi" w:hAnsiTheme="majorHAnsi" w:cstheme="majorHAnsi"/>
          <w:lang w:val="vi-VN"/>
        </w:rPr>
        <w:t>Chúng</w:t>
      </w:r>
      <w:proofErr w:type="spellEnd"/>
      <w:r>
        <w:rPr>
          <w:rFonts w:asciiTheme="majorHAnsi" w:hAnsiTheme="majorHAnsi" w:cstheme="majorHAnsi"/>
          <w:lang w:val="vi-VN"/>
        </w:rPr>
        <w:t xml:space="preserve"> ta</w:t>
      </w:r>
      <w:r w:rsidRPr="00FE2B77">
        <w:rPr>
          <w:rFonts w:asciiTheme="majorHAnsi" w:hAnsiTheme="majorHAnsi" w:cstheme="majorHAnsi"/>
          <w:lang w:val="vi-VN"/>
        </w:rPr>
        <w:t xml:space="preserve"> </w:t>
      </w:r>
      <w:proofErr w:type="spellStart"/>
      <w:r w:rsidRPr="00FE2B77">
        <w:rPr>
          <w:rFonts w:asciiTheme="majorHAnsi" w:hAnsiTheme="majorHAnsi" w:cstheme="majorHAnsi"/>
          <w:lang w:val="vi-VN"/>
        </w:rPr>
        <w:t>có</w:t>
      </w:r>
      <w:proofErr w:type="spellEnd"/>
      <w:r w:rsidRPr="00FE2B77">
        <w:rPr>
          <w:rFonts w:asciiTheme="majorHAnsi" w:hAnsiTheme="majorHAnsi" w:cstheme="majorHAnsi"/>
          <w:lang w:val="vi-VN"/>
        </w:rPr>
        <w:t xml:space="preserve"> </w:t>
      </w:r>
      <w:proofErr w:type="spellStart"/>
      <w:r w:rsidRPr="00FE2B77">
        <w:rPr>
          <w:rFonts w:asciiTheme="majorHAnsi" w:hAnsiTheme="majorHAnsi" w:cstheme="majorHAnsi"/>
          <w:lang w:val="vi-VN"/>
        </w:rPr>
        <w:t>thể</w:t>
      </w:r>
      <w:proofErr w:type="spellEnd"/>
      <w:r w:rsidRPr="00FE2B77">
        <w:rPr>
          <w:rFonts w:asciiTheme="majorHAnsi" w:hAnsiTheme="majorHAnsi" w:cstheme="majorHAnsi"/>
          <w:lang w:val="vi-VN"/>
        </w:rPr>
        <w:t xml:space="preserve"> </w:t>
      </w:r>
      <w:proofErr w:type="spellStart"/>
      <w:r w:rsidRPr="00FE2B77">
        <w:rPr>
          <w:rFonts w:asciiTheme="majorHAnsi" w:hAnsiTheme="majorHAnsi" w:cstheme="majorHAnsi"/>
          <w:lang w:val="vi-VN"/>
        </w:rPr>
        <w:t>tùy</w:t>
      </w:r>
      <w:proofErr w:type="spellEnd"/>
      <w:r w:rsidRPr="00FE2B77">
        <w:rPr>
          <w:rFonts w:asciiTheme="majorHAnsi" w:hAnsiTheme="majorHAnsi" w:cstheme="majorHAnsi"/>
          <w:lang w:val="vi-VN"/>
        </w:rPr>
        <w:t xml:space="preserve"> </w:t>
      </w:r>
      <w:proofErr w:type="spellStart"/>
      <w:r w:rsidRPr="00FE2B77">
        <w:rPr>
          <w:rFonts w:asciiTheme="majorHAnsi" w:hAnsiTheme="majorHAnsi" w:cstheme="majorHAnsi"/>
          <w:lang w:val="vi-VN"/>
        </w:rPr>
        <w:t>chỉnh</w:t>
      </w:r>
      <w:proofErr w:type="spellEnd"/>
      <w:r w:rsidRPr="00FE2B77">
        <w:rPr>
          <w:rFonts w:asciiTheme="majorHAnsi" w:hAnsiTheme="majorHAnsi" w:cstheme="majorHAnsi"/>
          <w:lang w:val="vi-VN"/>
        </w:rPr>
        <w:t xml:space="preserve"> </w:t>
      </w:r>
      <w:proofErr w:type="spellStart"/>
      <w:r w:rsidRPr="00FE2B77">
        <w:rPr>
          <w:rFonts w:asciiTheme="majorHAnsi" w:hAnsiTheme="majorHAnsi" w:cstheme="majorHAnsi"/>
          <w:lang w:val="vi-VN"/>
        </w:rPr>
        <w:t>đề</w:t>
      </w:r>
      <w:proofErr w:type="spellEnd"/>
      <w:r w:rsidRPr="00FE2B77">
        <w:rPr>
          <w:rFonts w:asciiTheme="majorHAnsi" w:hAnsiTheme="majorHAnsi" w:cstheme="majorHAnsi"/>
          <w:lang w:val="vi-VN"/>
        </w:rPr>
        <w:t xml:space="preserve"> </w:t>
      </w:r>
      <w:proofErr w:type="spellStart"/>
      <w:r w:rsidRPr="00FE2B77">
        <w:rPr>
          <w:rFonts w:asciiTheme="majorHAnsi" w:hAnsiTheme="majorHAnsi" w:cstheme="majorHAnsi"/>
          <w:lang w:val="vi-VN"/>
        </w:rPr>
        <w:t>xuất</w:t>
      </w:r>
      <w:proofErr w:type="spellEnd"/>
      <w:r w:rsidRPr="00FE2B77">
        <w:rPr>
          <w:rFonts w:asciiTheme="majorHAnsi" w:hAnsiTheme="majorHAnsi" w:cstheme="majorHAnsi"/>
          <w:lang w:val="vi-VN"/>
        </w:rPr>
        <w:t xml:space="preserve"> </w:t>
      </w:r>
      <w:proofErr w:type="spellStart"/>
      <w:r w:rsidRPr="00FE2B77">
        <w:rPr>
          <w:rFonts w:asciiTheme="majorHAnsi" w:hAnsiTheme="majorHAnsi" w:cstheme="majorHAnsi"/>
          <w:lang w:val="vi-VN"/>
        </w:rPr>
        <w:t>của</w:t>
      </w:r>
      <w:proofErr w:type="spellEnd"/>
      <w:r w:rsidRPr="00FE2B77">
        <w:rPr>
          <w:rFonts w:asciiTheme="majorHAnsi" w:hAnsiTheme="majorHAnsi" w:cstheme="majorHAnsi"/>
          <w:lang w:val="vi-VN"/>
        </w:rPr>
        <w:t xml:space="preserve"> </w:t>
      </w:r>
      <w:proofErr w:type="spellStart"/>
      <w:r>
        <w:rPr>
          <w:rFonts w:asciiTheme="majorHAnsi" w:hAnsiTheme="majorHAnsi" w:cstheme="majorHAnsi"/>
          <w:lang w:val="vi-VN"/>
        </w:rPr>
        <w:t>Recombee</w:t>
      </w:r>
      <w:proofErr w:type="spellEnd"/>
      <w:r>
        <w:rPr>
          <w:rFonts w:asciiTheme="majorHAnsi" w:hAnsiTheme="majorHAnsi" w:cstheme="majorHAnsi"/>
          <w:lang w:val="vi-VN"/>
        </w:rPr>
        <w:t xml:space="preserve"> </w:t>
      </w:r>
      <w:r w:rsidRPr="00FE2B77">
        <w:rPr>
          <w:rFonts w:asciiTheme="majorHAnsi" w:hAnsiTheme="majorHAnsi" w:cstheme="majorHAnsi"/>
          <w:lang w:val="vi-VN"/>
        </w:rPr>
        <w:t xml:space="preserve">cho doanh </w:t>
      </w:r>
      <w:proofErr w:type="spellStart"/>
      <w:r w:rsidRPr="00FE2B77">
        <w:rPr>
          <w:rFonts w:asciiTheme="majorHAnsi" w:hAnsiTheme="majorHAnsi" w:cstheme="majorHAnsi"/>
          <w:lang w:val="vi-VN"/>
        </w:rPr>
        <w:t>nghiệp</w:t>
      </w:r>
      <w:proofErr w:type="spellEnd"/>
      <w:r w:rsidRPr="00FE2B77">
        <w:rPr>
          <w:rFonts w:asciiTheme="majorHAnsi" w:hAnsiTheme="majorHAnsi" w:cstheme="majorHAnsi"/>
          <w:lang w:val="vi-VN"/>
        </w:rPr>
        <w:t xml:space="preserve"> </w:t>
      </w:r>
      <w:proofErr w:type="spellStart"/>
      <w:r w:rsidRPr="00FE2B77">
        <w:rPr>
          <w:rFonts w:asciiTheme="majorHAnsi" w:hAnsiTheme="majorHAnsi" w:cstheme="majorHAnsi"/>
          <w:lang w:val="vi-VN"/>
        </w:rPr>
        <w:t>của</w:t>
      </w:r>
      <w:proofErr w:type="spellEnd"/>
      <w:r w:rsidRPr="00FE2B77">
        <w:rPr>
          <w:rFonts w:asciiTheme="majorHAnsi" w:hAnsiTheme="majorHAnsi" w:cstheme="majorHAnsi"/>
          <w:lang w:val="vi-VN"/>
        </w:rPr>
        <w:t xml:space="preserve"> </w:t>
      </w:r>
      <w:proofErr w:type="spellStart"/>
      <w:r>
        <w:rPr>
          <w:rFonts w:asciiTheme="majorHAnsi" w:hAnsiTheme="majorHAnsi" w:cstheme="majorHAnsi"/>
          <w:lang w:val="vi-VN"/>
        </w:rPr>
        <w:t>mình</w:t>
      </w:r>
      <w:proofErr w:type="spellEnd"/>
      <w:r w:rsidRPr="00FE2B77">
        <w:rPr>
          <w:rFonts w:asciiTheme="majorHAnsi" w:hAnsiTheme="majorHAnsi" w:cstheme="majorHAnsi"/>
          <w:lang w:val="vi-VN"/>
        </w:rPr>
        <w:t xml:space="preserve"> </w:t>
      </w:r>
      <w:proofErr w:type="spellStart"/>
      <w:r w:rsidRPr="00FE2B77">
        <w:rPr>
          <w:rFonts w:asciiTheme="majorHAnsi" w:hAnsiTheme="majorHAnsi" w:cstheme="majorHAnsi"/>
          <w:lang w:val="vi-VN"/>
        </w:rPr>
        <w:t>bằng</w:t>
      </w:r>
      <w:proofErr w:type="spellEnd"/>
      <w:r w:rsidRPr="00FE2B77">
        <w:rPr>
          <w:rFonts w:asciiTheme="majorHAnsi" w:hAnsiTheme="majorHAnsi" w:cstheme="majorHAnsi"/>
          <w:lang w:val="vi-VN"/>
        </w:rPr>
        <w:t xml:space="preserve"> </w:t>
      </w:r>
      <w:proofErr w:type="spellStart"/>
      <w:r w:rsidRPr="00FE2B77">
        <w:rPr>
          <w:rFonts w:asciiTheme="majorHAnsi" w:hAnsiTheme="majorHAnsi" w:cstheme="majorHAnsi"/>
          <w:lang w:val="vi-VN"/>
        </w:rPr>
        <w:t>cách</w:t>
      </w:r>
      <w:proofErr w:type="spellEnd"/>
      <w:r w:rsidRPr="00FE2B77">
        <w:rPr>
          <w:rFonts w:asciiTheme="majorHAnsi" w:hAnsiTheme="majorHAnsi" w:cstheme="majorHAnsi"/>
          <w:lang w:val="vi-VN"/>
        </w:rPr>
        <w:t xml:space="preserve"> </w:t>
      </w:r>
      <w:proofErr w:type="spellStart"/>
      <w:r w:rsidRPr="00FE2B77">
        <w:rPr>
          <w:rFonts w:asciiTheme="majorHAnsi" w:hAnsiTheme="majorHAnsi" w:cstheme="majorHAnsi"/>
          <w:lang w:val="vi-VN"/>
        </w:rPr>
        <w:t>sử</w:t>
      </w:r>
      <w:proofErr w:type="spellEnd"/>
      <w:r w:rsidRPr="00FE2B77">
        <w:rPr>
          <w:rFonts w:asciiTheme="majorHAnsi" w:hAnsiTheme="majorHAnsi" w:cstheme="majorHAnsi"/>
          <w:lang w:val="vi-VN"/>
        </w:rPr>
        <w:t xml:space="preserve"> </w:t>
      </w:r>
      <w:proofErr w:type="spellStart"/>
      <w:r w:rsidRPr="00FE2B77">
        <w:rPr>
          <w:rFonts w:asciiTheme="majorHAnsi" w:hAnsiTheme="majorHAnsi" w:cstheme="majorHAnsi"/>
          <w:lang w:val="vi-VN"/>
        </w:rPr>
        <w:t>dụng</w:t>
      </w:r>
      <w:proofErr w:type="spellEnd"/>
      <w:r w:rsidRPr="00FE2B77">
        <w:rPr>
          <w:rFonts w:asciiTheme="majorHAnsi" w:hAnsiTheme="majorHAnsi" w:cstheme="majorHAnsi"/>
          <w:lang w:val="vi-VN"/>
        </w:rPr>
        <w:t xml:space="preserve"> </w:t>
      </w:r>
      <w:proofErr w:type="spellStart"/>
      <w:r w:rsidRPr="00FE2B77">
        <w:rPr>
          <w:rFonts w:asciiTheme="majorHAnsi" w:hAnsiTheme="majorHAnsi" w:cstheme="majorHAnsi"/>
          <w:lang w:val="vi-VN"/>
        </w:rPr>
        <w:t>các</w:t>
      </w:r>
      <w:proofErr w:type="spellEnd"/>
      <w:r w:rsidRPr="00FE2B77">
        <w:rPr>
          <w:rFonts w:asciiTheme="majorHAnsi" w:hAnsiTheme="majorHAnsi" w:cstheme="majorHAnsi"/>
          <w:lang w:val="vi-VN"/>
        </w:rPr>
        <w:t xml:space="preserve"> quy </w:t>
      </w:r>
      <w:proofErr w:type="spellStart"/>
      <w:r w:rsidRPr="00FE2B77">
        <w:rPr>
          <w:rFonts w:asciiTheme="majorHAnsi" w:hAnsiTheme="majorHAnsi" w:cstheme="majorHAnsi"/>
          <w:lang w:val="vi-VN"/>
        </w:rPr>
        <w:t>tắc</w:t>
      </w:r>
      <w:proofErr w:type="spellEnd"/>
      <w:r w:rsidRPr="00FE2B77">
        <w:rPr>
          <w:rFonts w:asciiTheme="majorHAnsi" w:hAnsiTheme="majorHAnsi" w:cstheme="majorHAnsi"/>
          <w:lang w:val="vi-VN"/>
        </w:rPr>
        <w:t xml:space="preserve"> trong ngôn </w:t>
      </w:r>
      <w:proofErr w:type="spellStart"/>
      <w:r w:rsidRPr="00FE2B77">
        <w:rPr>
          <w:rFonts w:asciiTheme="majorHAnsi" w:hAnsiTheme="majorHAnsi" w:cstheme="majorHAnsi"/>
          <w:lang w:val="vi-VN"/>
        </w:rPr>
        <w:t>ngữ</w:t>
      </w:r>
      <w:proofErr w:type="spellEnd"/>
      <w:r w:rsidRPr="00FE2B77">
        <w:rPr>
          <w:rFonts w:asciiTheme="majorHAnsi" w:hAnsiTheme="majorHAnsi" w:cstheme="majorHAnsi"/>
          <w:lang w:val="vi-VN"/>
        </w:rPr>
        <w:t xml:space="preserve"> </w:t>
      </w:r>
      <w:proofErr w:type="spellStart"/>
      <w:r w:rsidRPr="00FE2B77">
        <w:rPr>
          <w:rFonts w:asciiTheme="majorHAnsi" w:hAnsiTheme="majorHAnsi" w:cstheme="majorHAnsi"/>
          <w:lang w:val="vi-VN"/>
        </w:rPr>
        <w:t>lọc</w:t>
      </w:r>
      <w:proofErr w:type="spellEnd"/>
      <w:r>
        <w:rPr>
          <w:rFonts w:asciiTheme="majorHAnsi" w:hAnsiTheme="majorHAnsi" w:cstheme="majorHAnsi"/>
          <w:lang w:val="vi-VN"/>
        </w:rPr>
        <w:t xml:space="preserve"> (</w:t>
      </w:r>
      <w:proofErr w:type="spellStart"/>
      <w:r w:rsidRPr="00FE2B77">
        <w:rPr>
          <w:rFonts w:asciiTheme="majorHAnsi" w:hAnsiTheme="majorHAnsi" w:cstheme="majorHAnsi"/>
          <w:lang w:val="vi-VN"/>
        </w:rPr>
        <w:t>filtering</w:t>
      </w:r>
      <w:proofErr w:type="spellEnd"/>
      <w:r>
        <w:rPr>
          <w:rFonts w:asciiTheme="majorHAnsi" w:hAnsiTheme="majorHAnsi" w:cstheme="majorHAnsi"/>
          <w:lang w:val="vi-VN"/>
        </w:rPr>
        <w:t>)</w:t>
      </w:r>
      <w:r w:rsidRPr="00FE2B77">
        <w:rPr>
          <w:rFonts w:asciiTheme="majorHAnsi" w:hAnsiTheme="majorHAnsi" w:cstheme="majorHAnsi"/>
          <w:lang w:val="vi-VN"/>
        </w:rPr>
        <w:t xml:space="preserve"> / </w:t>
      </w:r>
      <w:proofErr w:type="spellStart"/>
      <w:r w:rsidRPr="00FE2B77">
        <w:rPr>
          <w:rFonts w:asciiTheme="majorHAnsi" w:hAnsiTheme="majorHAnsi" w:cstheme="majorHAnsi"/>
          <w:lang w:val="vi-VN"/>
        </w:rPr>
        <w:t>thúc</w:t>
      </w:r>
      <w:proofErr w:type="spellEnd"/>
      <w:r w:rsidRPr="00FE2B77">
        <w:rPr>
          <w:rFonts w:asciiTheme="majorHAnsi" w:hAnsiTheme="majorHAnsi" w:cstheme="majorHAnsi"/>
          <w:lang w:val="vi-VN"/>
        </w:rPr>
        <w:t xml:space="preserve"> </w:t>
      </w:r>
      <w:proofErr w:type="spellStart"/>
      <w:r w:rsidRPr="00FE2B77">
        <w:rPr>
          <w:rFonts w:asciiTheme="majorHAnsi" w:hAnsiTheme="majorHAnsi" w:cstheme="majorHAnsi"/>
          <w:lang w:val="vi-VN"/>
        </w:rPr>
        <w:t>đẩy</w:t>
      </w:r>
      <w:proofErr w:type="spellEnd"/>
      <w:r>
        <w:rPr>
          <w:rFonts w:asciiTheme="majorHAnsi" w:hAnsiTheme="majorHAnsi" w:cstheme="majorHAnsi"/>
          <w:lang w:val="vi-VN"/>
        </w:rPr>
        <w:t xml:space="preserve"> (</w:t>
      </w:r>
      <w:proofErr w:type="spellStart"/>
      <w:r>
        <w:rPr>
          <w:rFonts w:asciiTheme="majorHAnsi" w:hAnsiTheme="majorHAnsi" w:cstheme="majorHAnsi"/>
          <w:lang w:val="vi-VN"/>
        </w:rPr>
        <w:t>boosting</w:t>
      </w:r>
      <w:proofErr w:type="spellEnd"/>
      <w:r>
        <w:rPr>
          <w:rFonts w:asciiTheme="majorHAnsi" w:hAnsiTheme="majorHAnsi" w:cstheme="majorHAnsi"/>
          <w:lang w:val="vi-VN"/>
        </w:rPr>
        <w:t>)</w:t>
      </w:r>
      <w:r w:rsidRPr="00FE2B77">
        <w:rPr>
          <w:rFonts w:asciiTheme="majorHAnsi" w:hAnsiTheme="majorHAnsi" w:cstheme="majorHAnsi"/>
          <w:lang w:val="vi-VN"/>
        </w:rPr>
        <w:t xml:space="preserve"> (</w:t>
      </w:r>
      <w:proofErr w:type="spellStart"/>
      <w:r w:rsidRPr="00FE2B77">
        <w:rPr>
          <w:rFonts w:asciiTheme="majorHAnsi" w:hAnsiTheme="majorHAnsi" w:cstheme="majorHAnsi"/>
          <w:lang w:val="vi-VN"/>
        </w:rPr>
        <w:t>ReQL</w:t>
      </w:r>
      <w:proofErr w:type="spellEnd"/>
      <w:r w:rsidRPr="00FE2B77">
        <w:rPr>
          <w:rFonts w:asciiTheme="majorHAnsi" w:hAnsiTheme="majorHAnsi" w:cstheme="majorHAnsi"/>
          <w:lang w:val="vi-VN"/>
        </w:rPr>
        <w:t xml:space="preserve">) đơn </w:t>
      </w:r>
      <w:proofErr w:type="spellStart"/>
      <w:r w:rsidRPr="00FE2B77">
        <w:rPr>
          <w:rFonts w:asciiTheme="majorHAnsi" w:hAnsiTheme="majorHAnsi" w:cstheme="majorHAnsi"/>
          <w:lang w:val="vi-VN"/>
        </w:rPr>
        <w:t>giản</w:t>
      </w:r>
      <w:proofErr w:type="spellEnd"/>
      <w:r w:rsidRPr="00FE2B77">
        <w:rPr>
          <w:rFonts w:asciiTheme="majorHAnsi" w:hAnsiTheme="majorHAnsi" w:cstheme="majorHAnsi"/>
          <w:lang w:val="vi-VN"/>
        </w:rPr>
        <w:t xml:space="preserve"> </w:t>
      </w:r>
      <w:proofErr w:type="spellStart"/>
      <w:r w:rsidRPr="00FE2B77">
        <w:rPr>
          <w:rFonts w:asciiTheme="majorHAnsi" w:hAnsiTheme="majorHAnsi" w:cstheme="majorHAnsi"/>
          <w:lang w:val="vi-VN"/>
        </w:rPr>
        <w:t>và</w:t>
      </w:r>
      <w:proofErr w:type="spellEnd"/>
      <w:r w:rsidRPr="00FE2B77">
        <w:rPr>
          <w:rFonts w:asciiTheme="majorHAnsi" w:hAnsiTheme="majorHAnsi" w:cstheme="majorHAnsi"/>
          <w:lang w:val="vi-VN"/>
        </w:rPr>
        <w:t xml:space="preserve"> </w:t>
      </w:r>
      <w:proofErr w:type="spellStart"/>
      <w:r w:rsidRPr="00FE2B77">
        <w:rPr>
          <w:rFonts w:asciiTheme="majorHAnsi" w:hAnsiTheme="majorHAnsi" w:cstheme="majorHAnsi"/>
          <w:lang w:val="vi-VN"/>
        </w:rPr>
        <w:t>có</w:t>
      </w:r>
      <w:proofErr w:type="spellEnd"/>
      <w:r w:rsidRPr="00FE2B77">
        <w:rPr>
          <w:rFonts w:asciiTheme="majorHAnsi" w:hAnsiTheme="majorHAnsi" w:cstheme="majorHAnsi"/>
          <w:lang w:val="vi-VN"/>
        </w:rPr>
        <w:t xml:space="preserve"> </w:t>
      </w:r>
      <w:proofErr w:type="spellStart"/>
      <w:r w:rsidRPr="00FE2B77">
        <w:rPr>
          <w:rFonts w:asciiTheme="majorHAnsi" w:hAnsiTheme="majorHAnsi" w:cstheme="majorHAnsi"/>
          <w:lang w:val="vi-VN"/>
        </w:rPr>
        <w:t>tính</w:t>
      </w:r>
      <w:proofErr w:type="spellEnd"/>
      <w:r w:rsidRPr="00FE2B77">
        <w:rPr>
          <w:rFonts w:asciiTheme="majorHAnsi" w:hAnsiTheme="majorHAnsi" w:cstheme="majorHAnsi"/>
          <w:lang w:val="vi-VN"/>
        </w:rPr>
        <w:t xml:space="preserve"> </w:t>
      </w:r>
      <w:proofErr w:type="spellStart"/>
      <w:r w:rsidRPr="00FE2B77">
        <w:rPr>
          <w:rFonts w:asciiTheme="majorHAnsi" w:hAnsiTheme="majorHAnsi" w:cstheme="majorHAnsi"/>
          <w:lang w:val="vi-VN"/>
        </w:rPr>
        <w:t>sáng</w:t>
      </w:r>
      <w:proofErr w:type="spellEnd"/>
      <w:r w:rsidRPr="00FE2B77">
        <w:rPr>
          <w:rFonts w:asciiTheme="majorHAnsi" w:hAnsiTheme="majorHAnsi" w:cstheme="majorHAnsi"/>
          <w:lang w:val="vi-VN"/>
        </w:rPr>
        <w:t xml:space="preserve"> </w:t>
      </w:r>
      <w:proofErr w:type="spellStart"/>
      <w:r w:rsidRPr="00FE2B77">
        <w:rPr>
          <w:rFonts w:asciiTheme="majorHAnsi" w:hAnsiTheme="majorHAnsi" w:cstheme="majorHAnsi"/>
          <w:lang w:val="vi-VN"/>
        </w:rPr>
        <w:t>tạo</w:t>
      </w:r>
      <w:proofErr w:type="spellEnd"/>
      <w:r w:rsidRPr="00FE2B77">
        <w:rPr>
          <w:rFonts w:asciiTheme="majorHAnsi" w:hAnsiTheme="majorHAnsi" w:cstheme="majorHAnsi"/>
          <w:lang w:val="vi-VN"/>
        </w:rPr>
        <w:t xml:space="preserve"> </w:t>
      </w:r>
      <w:r w:rsidRPr="00FE2B77">
        <w:rPr>
          <w:rFonts w:asciiTheme="majorHAnsi" w:hAnsiTheme="majorHAnsi" w:cstheme="majorHAnsi"/>
          <w:lang w:val="vi-VN"/>
        </w:rPr>
        <w:lastRenderedPageBreak/>
        <w:t xml:space="preserve">cao </w:t>
      </w:r>
      <w:proofErr w:type="spellStart"/>
      <w:r w:rsidRPr="00FE2B77">
        <w:rPr>
          <w:rFonts w:asciiTheme="majorHAnsi" w:hAnsiTheme="majorHAnsi" w:cstheme="majorHAnsi"/>
          <w:lang w:val="vi-VN"/>
        </w:rPr>
        <w:t>của</w:t>
      </w:r>
      <w:proofErr w:type="spellEnd"/>
      <w:r w:rsidRPr="00FE2B77">
        <w:rPr>
          <w:rFonts w:asciiTheme="majorHAnsi" w:hAnsiTheme="majorHAnsi" w:cstheme="majorHAnsi"/>
          <w:lang w:val="vi-VN"/>
        </w:rPr>
        <w:t xml:space="preserve"> </w:t>
      </w:r>
      <w:proofErr w:type="spellStart"/>
      <w:r>
        <w:rPr>
          <w:rFonts w:asciiTheme="majorHAnsi" w:hAnsiTheme="majorHAnsi" w:cstheme="majorHAnsi"/>
          <w:lang w:val="vi-VN"/>
        </w:rPr>
        <w:t>hệ</w:t>
      </w:r>
      <w:proofErr w:type="spellEnd"/>
      <w:r>
        <w:rPr>
          <w:rFonts w:asciiTheme="majorHAnsi" w:hAnsiTheme="majorHAnsi" w:cstheme="majorHAnsi"/>
          <w:lang w:val="vi-VN"/>
        </w:rPr>
        <w:t xml:space="preserve"> </w:t>
      </w:r>
      <w:proofErr w:type="spellStart"/>
      <w:r>
        <w:rPr>
          <w:rFonts w:asciiTheme="majorHAnsi" w:hAnsiTheme="majorHAnsi" w:cstheme="majorHAnsi"/>
          <w:lang w:val="vi-VN"/>
        </w:rPr>
        <w:t>thống</w:t>
      </w:r>
      <w:proofErr w:type="spellEnd"/>
      <w:r>
        <w:rPr>
          <w:rFonts w:asciiTheme="majorHAnsi" w:hAnsiTheme="majorHAnsi" w:cstheme="majorHAnsi"/>
          <w:lang w:val="vi-VN"/>
        </w:rPr>
        <w:t xml:space="preserve"> </w:t>
      </w:r>
      <w:proofErr w:type="spellStart"/>
      <w:r>
        <w:rPr>
          <w:rFonts w:asciiTheme="majorHAnsi" w:hAnsiTheme="majorHAnsi" w:cstheme="majorHAnsi"/>
          <w:lang w:val="vi-VN"/>
        </w:rPr>
        <w:t>này</w:t>
      </w:r>
      <w:proofErr w:type="spellEnd"/>
      <w:r w:rsidRPr="00FE2B77">
        <w:rPr>
          <w:rFonts w:asciiTheme="majorHAnsi" w:hAnsiTheme="majorHAnsi" w:cstheme="majorHAnsi"/>
          <w:lang w:val="vi-VN"/>
        </w:rPr>
        <w:t xml:space="preserve">. </w:t>
      </w:r>
      <w:proofErr w:type="spellStart"/>
      <w:r w:rsidRPr="00FE2B77">
        <w:rPr>
          <w:rFonts w:asciiTheme="majorHAnsi" w:hAnsiTheme="majorHAnsi" w:cstheme="majorHAnsi"/>
          <w:lang w:val="vi-VN"/>
        </w:rPr>
        <w:t>Bộ</w:t>
      </w:r>
      <w:proofErr w:type="spellEnd"/>
      <w:r w:rsidRPr="00FE2B77">
        <w:rPr>
          <w:rFonts w:asciiTheme="majorHAnsi" w:hAnsiTheme="majorHAnsi" w:cstheme="majorHAnsi"/>
          <w:lang w:val="vi-VN"/>
        </w:rPr>
        <w:t xml:space="preserve"> </w:t>
      </w:r>
      <w:proofErr w:type="spellStart"/>
      <w:r w:rsidRPr="00FE2B77">
        <w:rPr>
          <w:rFonts w:asciiTheme="majorHAnsi" w:hAnsiTheme="majorHAnsi" w:cstheme="majorHAnsi"/>
          <w:lang w:val="vi-VN"/>
        </w:rPr>
        <w:t>lọc</w:t>
      </w:r>
      <w:proofErr w:type="spellEnd"/>
      <w:r w:rsidRPr="00FE2B77">
        <w:rPr>
          <w:rFonts w:asciiTheme="majorHAnsi" w:hAnsiTheme="majorHAnsi" w:cstheme="majorHAnsi"/>
          <w:lang w:val="vi-VN"/>
        </w:rPr>
        <w:t xml:space="preserve"> </w:t>
      </w:r>
      <w:proofErr w:type="spellStart"/>
      <w:r w:rsidRPr="00FE2B77">
        <w:rPr>
          <w:rFonts w:asciiTheme="majorHAnsi" w:hAnsiTheme="majorHAnsi" w:cstheme="majorHAnsi"/>
          <w:lang w:val="vi-VN"/>
        </w:rPr>
        <w:t>và</w:t>
      </w:r>
      <w:proofErr w:type="spellEnd"/>
      <w:r w:rsidRPr="00FE2B77">
        <w:rPr>
          <w:rFonts w:asciiTheme="majorHAnsi" w:hAnsiTheme="majorHAnsi" w:cstheme="majorHAnsi"/>
          <w:lang w:val="vi-VN"/>
        </w:rPr>
        <w:t xml:space="preserve"> tên </w:t>
      </w:r>
      <w:proofErr w:type="spellStart"/>
      <w:r w:rsidRPr="00FE2B77">
        <w:rPr>
          <w:rFonts w:asciiTheme="majorHAnsi" w:hAnsiTheme="majorHAnsi" w:cstheme="majorHAnsi"/>
          <w:lang w:val="vi-VN"/>
        </w:rPr>
        <w:t>lửa</w:t>
      </w:r>
      <w:proofErr w:type="spellEnd"/>
      <w:r w:rsidRPr="00FE2B77">
        <w:rPr>
          <w:rFonts w:asciiTheme="majorHAnsi" w:hAnsiTheme="majorHAnsi" w:cstheme="majorHAnsi"/>
          <w:lang w:val="vi-VN"/>
        </w:rPr>
        <w:t xml:space="preserve"> </w:t>
      </w:r>
      <w:proofErr w:type="spellStart"/>
      <w:r w:rsidRPr="00FE2B77">
        <w:rPr>
          <w:rFonts w:asciiTheme="majorHAnsi" w:hAnsiTheme="majorHAnsi" w:cstheme="majorHAnsi"/>
          <w:lang w:val="vi-VN"/>
        </w:rPr>
        <w:t>đẩy</w:t>
      </w:r>
      <w:proofErr w:type="spellEnd"/>
      <w:r>
        <w:rPr>
          <w:rFonts w:asciiTheme="majorHAnsi" w:hAnsiTheme="majorHAnsi" w:cstheme="majorHAnsi"/>
          <w:lang w:val="vi-VN"/>
        </w:rPr>
        <w:t>(</w:t>
      </w:r>
      <w:proofErr w:type="spellStart"/>
      <w:r w:rsidRPr="00FE2B77">
        <w:rPr>
          <w:rFonts w:asciiTheme="majorHAnsi" w:hAnsiTheme="majorHAnsi" w:cstheme="majorHAnsi"/>
          <w:lang w:val="vi-VN"/>
        </w:rPr>
        <w:t>boosters</w:t>
      </w:r>
      <w:proofErr w:type="spellEnd"/>
      <w:r>
        <w:rPr>
          <w:rFonts w:asciiTheme="majorHAnsi" w:hAnsiTheme="majorHAnsi" w:cstheme="majorHAnsi"/>
          <w:lang w:val="vi-VN"/>
        </w:rPr>
        <w:t xml:space="preserve">) </w:t>
      </w:r>
      <w:proofErr w:type="spellStart"/>
      <w:r w:rsidRPr="00FE2B77">
        <w:rPr>
          <w:rFonts w:asciiTheme="majorHAnsi" w:hAnsiTheme="majorHAnsi" w:cstheme="majorHAnsi"/>
          <w:lang w:val="vi-VN"/>
        </w:rPr>
        <w:t>có</w:t>
      </w:r>
      <w:proofErr w:type="spellEnd"/>
      <w:r w:rsidRPr="00FE2B77">
        <w:rPr>
          <w:rFonts w:asciiTheme="majorHAnsi" w:hAnsiTheme="majorHAnsi" w:cstheme="majorHAnsi"/>
          <w:lang w:val="vi-VN"/>
        </w:rPr>
        <w:t xml:space="preserve"> </w:t>
      </w:r>
      <w:proofErr w:type="spellStart"/>
      <w:r w:rsidRPr="00FE2B77">
        <w:rPr>
          <w:rFonts w:asciiTheme="majorHAnsi" w:hAnsiTheme="majorHAnsi" w:cstheme="majorHAnsi"/>
          <w:lang w:val="vi-VN"/>
        </w:rPr>
        <w:t>thể</w:t>
      </w:r>
      <w:proofErr w:type="spellEnd"/>
      <w:r w:rsidRPr="00FE2B77">
        <w:rPr>
          <w:rFonts w:asciiTheme="majorHAnsi" w:hAnsiTheme="majorHAnsi" w:cstheme="majorHAnsi"/>
          <w:lang w:val="vi-VN"/>
        </w:rPr>
        <w:t xml:space="preserve"> </w:t>
      </w:r>
      <w:proofErr w:type="spellStart"/>
      <w:r w:rsidRPr="00FE2B77">
        <w:rPr>
          <w:rFonts w:asciiTheme="majorHAnsi" w:hAnsiTheme="majorHAnsi" w:cstheme="majorHAnsi"/>
          <w:lang w:val="vi-VN"/>
        </w:rPr>
        <w:t>được</w:t>
      </w:r>
      <w:proofErr w:type="spellEnd"/>
      <w:r w:rsidRPr="00FE2B77">
        <w:rPr>
          <w:rFonts w:asciiTheme="majorHAnsi" w:hAnsiTheme="majorHAnsi" w:cstheme="majorHAnsi"/>
          <w:lang w:val="vi-VN"/>
        </w:rPr>
        <w:t xml:space="preserve"> </w:t>
      </w:r>
      <w:proofErr w:type="spellStart"/>
      <w:r w:rsidRPr="00FE2B77">
        <w:rPr>
          <w:rFonts w:asciiTheme="majorHAnsi" w:hAnsiTheme="majorHAnsi" w:cstheme="majorHAnsi"/>
          <w:lang w:val="vi-VN"/>
        </w:rPr>
        <w:t>quản</w:t>
      </w:r>
      <w:proofErr w:type="spellEnd"/>
      <w:r w:rsidRPr="00FE2B77">
        <w:rPr>
          <w:rFonts w:asciiTheme="majorHAnsi" w:hAnsiTheme="majorHAnsi" w:cstheme="majorHAnsi"/>
          <w:lang w:val="vi-VN"/>
        </w:rPr>
        <w:t xml:space="preserve"> </w:t>
      </w:r>
      <w:proofErr w:type="spellStart"/>
      <w:r w:rsidRPr="00FE2B77">
        <w:rPr>
          <w:rFonts w:asciiTheme="majorHAnsi" w:hAnsiTheme="majorHAnsi" w:cstheme="majorHAnsi"/>
          <w:lang w:val="vi-VN"/>
        </w:rPr>
        <w:t>lý</w:t>
      </w:r>
      <w:proofErr w:type="spellEnd"/>
      <w:r w:rsidRPr="00FE2B77">
        <w:rPr>
          <w:rFonts w:asciiTheme="majorHAnsi" w:hAnsiTheme="majorHAnsi" w:cstheme="majorHAnsi"/>
          <w:lang w:val="vi-VN"/>
        </w:rPr>
        <w:t xml:space="preserve"> </w:t>
      </w:r>
      <w:proofErr w:type="spellStart"/>
      <w:r w:rsidRPr="00FE2B77">
        <w:rPr>
          <w:rFonts w:asciiTheme="majorHAnsi" w:hAnsiTheme="majorHAnsi" w:cstheme="majorHAnsi"/>
          <w:lang w:val="vi-VN"/>
        </w:rPr>
        <w:t>độc</w:t>
      </w:r>
      <w:proofErr w:type="spellEnd"/>
      <w:r w:rsidRPr="00FE2B77">
        <w:rPr>
          <w:rFonts w:asciiTheme="majorHAnsi" w:hAnsiTheme="majorHAnsi" w:cstheme="majorHAnsi"/>
          <w:lang w:val="vi-VN"/>
        </w:rPr>
        <w:t xml:space="preserve"> </w:t>
      </w:r>
      <w:proofErr w:type="spellStart"/>
      <w:r w:rsidRPr="00FE2B77">
        <w:rPr>
          <w:rFonts w:asciiTheme="majorHAnsi" w:hAnsiTheme="majorHAnsi" w:cstheme="majorHAnsi"/>
          <w:lang w:val="vi-VN"/>
        </w:rPr>
        <w:t>lập</w:t>
      </w:r>
      <w:proofErr w:type="spellEnd"/>
      <w:r w:rsidRPr="00FE2B77">
        <w:rPr>
          <w:rFonts w:asciiTheme="majorHAnsi" w:hAnsiTheme="majorHAnsi" w:cstheme="majorHAnsi"/>
          <w:lang w:val="vi-VN"/>
        </w:rPr>
        <w:t xml:space="preserve"> cho </w:t>
      </w:r>
      <w:proofErr w:type="spellStart"/>
      <w:r w:rsidRPr="00FE2B77">
        <w:rPr>
          <w:rFonts w:asciiTheme="majorHAnsi" w:hAnsiTheme="majorHAnsi" w:cstheme="majorHAnsi"/>
          <w:lang w:val="vi-VN"/>
        </w:rPr>
        <w:t>từng</w:t>
      </w:r>
      <w:proofErr w:type="spellEnd"/>
      <w:r w:rsidRPr="00FE2B77">
        <w:rPr>
          <w:rFonts w:asciiTheme="majorHAnsi" w:hAnsiTheme="majorHAnsi" w:cstheme="majorHAnsi"/>
          <w:lang w:val="vi-VN"/>
        </w:rPr>
        <w:t xml:space="preserve"> yêu </w:t>
      </w:r>
      <w:proofErr w:type="spellStart"/>
      <w:r w:rsidRPr="00FE2B77">
        <w:rPr>
          <w:rFonts w:asciiTheme="majorHAnsi" w:hAnsiTheme="majorHAnsi" w:cstheme="majorHAnsi"/>
          <w:lang w:val="vi-VN"/>
        </w:rPr>
        <w:t>cầu</w:t>
      </w:r>
      <w:proofErr w:type="spellEnd"/>
      <w:r w:rsidRPr="00FE2B77">
        <w:rPr>
          <w:rFonts w:asciiTheme="majorHAnsi" w:hAnsiTheme="majorHAnsi" w:cstheme="majorHAnsi"/>
          <w:lang w:val="vi-VN"/>
        </w:rPr>
        <w:t xml:space="preserve"> </w:t>
      </w:r>
      <w:proofErr w:type="spellStart"/>
      <w:r w:rsidRPr="00FE2B77">
        <w:rPr>
          <w:rFonts w:asciiTheme="majorHAnsi" w:hAnsiTheme="majorHAnsi" w:cstheme="majorHAnsi"/>
          <w:lang w:val="vi-VN"/>
        </w:rPr>
        <w:t>đề</w:t>
      </w:r>
      <w:proofErr w:type="spellEnd"/>
      <w:r w:rsidRPr="00FE2B77">
        <w:rPr>
          <w:rFonts w:asciiTheme="majorHAnsi" w:hAnsiTheme="majorHAnsi" w:cstheme="majorHAnsi"/>
          <w:lang w:val="vi-VN"/>
        </w:rPr>
        <w:t xml:space="preserve"> </w:t>
      </w:r>
      <w:proofErr w:type="spellStart"/>
      <w:r w:rsidRPr="00FE2B77">
        <w:rPr>
          <w:rFonts w:asciiTheme="majorHAnsi" w:hAnsiTheme="majorHAnsi" w:cstheme="majorHAnsi"/>
          <w:lang w:val="vi-VN"/>
        </w:rPr>
        <w:t>xuất</w:t>
      </w:r>
      <w:proofErr w:type="spellEnd"/>
      <w:r w:rsidRPr="00FE2B77">
        <w:rPr>
          <w:rFonts w:asciiTheme="majorHAnsi" w:hAnsiTheme="majorHAnsi" w:cstheme="majorHAnsi"/>
          <w:lang w:val="vi-VN"/>
        </w:rPr>
        <w:t>.</w:t>
      </w:r>
    </w:p>
    <w:p w14:paraId="5492F896" w14:textId="1C978119" w:rsidR="00FE2B77" w:rsidRDefault="00636FBB" w:rsidP="00FE2B77">
      <w:pPr>
        <w:ind w:right="1123" w:firstLine="450"/>
        <w:jc w:val="both"/>
        <w:rPr>
          <w:rFonts w:asciiTheme="majorHAnsi" w:hAnsiTheme="majorHAnsi" w:cstheme="majorHAnsi"/>
          <w:lang w:val="vi-VN"/>
        </w:rPr>
      </w:pPr>
      <w:r>
        <w:rPr>
          <w:rFonts w:asciiTheme="majorHAnsi" w:hAnsiTheme="majorHAnsi" w:cstheme="majorHAnsi"/>
          <w:b/>
          <w:lang w:val="vi-VN"/>
        </w:rPr>
        <w:t xml:space="preserve">Liên </w:t>
      </w:r>
      <w:proofErr w:type="spellStart"/>
      <w:r>
        <w:rPr>
          <w:rFonts w:asciiTheme="majorHAnsi" w:hAnsiTheme="majorHAnsi" w:cstheme="majorHAnsi"/>
          <w:b/>
          <w:lang w:val="vi-VN"/>
        </w:rPr>
        <w:t>tục</w:t>
      </w:r>
      <w:proofErr w:type="spellEnd"/>
      <w:r>
        <w:rPr>
          <w:rFonts w:asciiTheme="majorHAnsi" w:hAnsiTheme="majorHAnsi" w:cstheme="majorHAnsi"/>
          <w:b/>
          <w:lang w:val="vi-VN"/>
        </w:rPr>
        <w:t xml:space="preserve"> </w:t>
      </w:r>
      <w:proofErr w:type="spellStart"/>
      <w:r>
        <w:rPr>
          <w:rFonts w:asciiTheme="majorHAnsi" w:hAnsiTheme="majorHAnsi" w:cstheme="majorHAnsi"/>
          <w:b/>
          <w:lang w:val="vi-VN"/>
        </w:rPr>
        <w:t>được</w:t>
      </w:r>
      <w:proofErr w:type="spellEnd"/>
      <w:r>
        <w:rPr>
          <w:rFonts w:asciiTheme="majorHAnsi" w:hAnsiTheme="majorHAnsi" w:cstheme="majorHAnsi"/>
          <w:b/>
          <w:lang w:val="vi-VN"/>
        </w:rPr>
        <w:t xml:space="preserve"> n</w:t>
      </w:r>
      <w:r w:rsidR="00FE2B77" w:rsidRPr="00FE2B77">
        <w:rPr>
          <w:rFonts w:asciiTheme="majorHAnsi" w:hAnsiTheme="majorHAnsi" w:cstheme="majorHAnsi"/>
          <w:b/>
          <w:lang w:val="vi-VN"/>
        </w:rPr>
        <w:t xml:space="preserve">ghiên </w:t>
      </w:r>
      <w:proofErr w:type="spellStart"/>
      <w:r w:rsidR="00FE2B77" w:rsidRPr="00FE2B77">
        <w:rPr>
          <w:rFonts w:asciiTheme="majorHAnsi" w:hAnsiTheme="majorHAnsi" w:cstheme="majorHAnsi"/>
          <w:b/>
          <w:lang w:val="vi-VN"/>
        </w:rPr>
        <w:t>cứu</w:t>
      </w:r>
      <w:proofErr w:type="spellEnd"/>
      <w:r w:rsidR="00FE2B77" w:rsidRPr="00FE2B77">
        <w:rPr>
          <w:rFonts w:asciiTheme="majorHAnsi" w:hAnsiTheme="majorHAnsi" w:cstheme="majorHAnsi"/>
          <w:b/>
          <w:lang w:val="vi-VN"/>
        </w:rPr>
        <w:t xml:space="preserve"> </w:t>
      </w:r>
      <w:proofErr w:type="spellStart"/>
      <w:r w:rsidR="00FE2B77" w:rsidRPr="00FE2B77">
        <w:rPr>
          <w:rFonts w:asciiTheme="majorHAnsi" w:hAnsiTheme="majorHAnsi" w:cstheme="majorHAnsi"/>
          <w:b/>
          <w:lang w:val="vi-VN"/>
        </w:rPr>
        <w:t>và</w:t>
      </w:r>
      <w:proofErr w:type="spellEnd"/>
      <w:r w:rsidR="00FE2B77" w:rsidRPr="00FE2B77">
        <w:rPr>
          <w:rFonts w:asciiTheme="majorHAnsi" w:hAnsiTheme="majorHAnsi" w:cstheme="majorHAnsi"/>
          <w:b/>
          <w:lang w:val="vi-VN"/>
        </w:rPr>
        <w:t xml:space="preserve"> </w:t>
      </w:r>
      <w:proofErr w:type="spellStart"/>
      <w:r w:rsidR="00FE2B77" w:rsidRPr="00FE2B77">
        <w:rPr>
          <w:rFonts w:asciiTheme="majorHAnsi" w:hAnsiTheme="majorHAnsi" w:cstheme="majorHAnsi"/>
          <w:b/>
          <w:lang w:val="vi-VN"/>
        </w:rPr>
        <w:t>cải</w:t>
      </w:r>
      <w:proofErr w:type="spellEnd"/>
      <w:r w:rsidR="00FE2B77" w:rsidRPr="00FE2B77">
        <w:rPr>
          <w:rFonts w:asciiTheme="majorHAnsi" w:hAnsiTheme="majorHAnsi" w:cstheme="majorHAnsi"/>
          <w:b/>
          <w:lang w:val="vi-VN"/>
        </w:rPr>
        <w:t xml:space="preserve"> </w:t>
      </w:r>
      <w:proofErr w:type="spellStart"/>
      <w:r w:rsidR="00FE2B77" w:rsidRPr="00FE2B77">
        <w:rPr>
          <w:rFonts w:asciiTheme="majorHAnsi" w:hAnsiTheme="majorHAnsi" w:cstheme="majorHAnsi"/>
          <w:b/>
          <w:lang w:val="vi-VN"/>
        </w:rPr>
        <w:t>tiến</w:t>
      </w:r>
      <w:proofErr w:type="spellEnd"/>
      <w:r w:rsidR="00FE2B77" w:rsidRPr="00D5653B">
        <w:rPr>
          <w:rFonts w:asciiTheme="majorHAnsi" w:hAnsiTheme="majorHAnsi" w:cstheme="majorHAnsi"/>
          <w:b/>
          <w:lang w:val="en-US"/>
        </w:rPr>
        <w:t xml:space="preserve">: </w:t>
      </w:r>
      <w:proofErr w:type="spellStart"/>
      <w:r w:rsidR="00FE2B77" w:rsidRPr="00FE2B77">
        <w:rPr>
          <w:rFonts w:asciiTheme="majorHAnsi" w:hAnsiTheme="majorHAnsi" w:cstheme="majorHAnsi"/>
          <w:lang w:val="vi-VN"/>
        </w:rPr>
        <w:t>Các</w:t>
      </w:r>
      <w:proofErr w:type="spellEnd"/>
      <w:r w:rsidR="00FE2B77" w:rsidRPr="00FE2B77">
        <w:rPr>
          <w:rFonts w:asciiTheme="majorHAnsi" w:hAnsiTheme="majorHAnsi" w:cstheme="majorHAnsi"/>
          <w:lang w:val="vi-VN"/>
        </w:rPr>
        <w:t xml:space="preserve"> </w:t>
      </w:r>
      <w:proofErr w:type="spellStart"/>
      <w:r w:rsidR="00FE2B77" w:rsidRPr="00FE2B77">
        <w:rPr>
          <w:rFonts w:asciiTheme="majorHAnsi" w:hAnsiTheme="majorHAnsi" w:cstheme="majorHAnsi"/>
          <w:lang w:val="vi-VN"/>
        </w:rPr>
        <w:t>thuật</w:t>
      </w:r>
      <w:proofErr w:type="spellEnd"/>
      <w:r w:rsidR="00FE2B77" w:rsidRPr="00FE2B77">
        <w:rPr>
          <w:rFonts w:asciiTheme="majorHAnsi" w:hAnsiTheme="majorHAnsi" w:cstheme="majorHAnsi"/>
          <w:lang w:val="vi-VN"/>
        </w:rPr>
        <w:t xml:space="preserve"> </w:t>
      </w:r>
      <w:proofErr w:type="spellStart"/>
      <w:r w:rsidR="00FE2B77" w:rsidRPr="00FE2B77">
        <w:rPr>
          <w:rFonts w:asciiTheme="majorHAnsi" w:hAnsiTheme="majorHAnsi" w:cstheme="majorHAnsi"/>
          <w:lang w:val="vi-VN"/>
        </w:rPr>
        <w:t>toán</w:t>
      </w:r>
      <w:proofErr w:type="spellEnd"/>
      <w:r w:rsidR="00FE2B77" w:rsidRPr="00FE2B77">
        <w:rPr>
          <w:rFonts w:asciiTheme="majorHAnsi" w:hAnsiTheme="majorHAnsi" w:cstheme="majorHAnsi"/>
          <w:lang w:val="vi-VN"/>
        </w:rPr>
        <w:t xml:space="preserve"> </w:t>
      </w:r>
      <w:proofErr w:type="spellStart"/>
      <w:r w:rsidR="00FE2B77" w:rsidRPr="00FE2B77">
        <w:rPr>
          <w:rFonts w:asciiTheme="majorHAnsi" w:hAnsiTheme="majorHAnsi" w:cstheme="majorHAnsi"/>
          <w:lang w:val="vi-VN"/>
        </w:rPr>
        <w:t>phức</w:t>
      </w:r>
      <w:proofErr w:type="spellEnd"/>
      <w:r w:rsidR="00FE2B77" w:rsidRPr="00FE2B77">
        <w:rPr>
          <w:rFonts w:asciiTheme="majorHAnsi" w:hAnsiTheme="majorHAnsi" w:cstheme="majorHAnsi"/>
          <w:lang w:val="vi-VN"/>
        </w:rPr>
        <w:t xml:space="preserve"> </w:t>
      </w:r>
      <w:proofErr w:type="spellStart"/>
      <w:r w:rsidR="00FE2B77" w:rsidRPr="00FE2B77">
        <w:rPr>
          <w:rFonts w:asciiTheme="majorHAnsi" w:hAnsiTheme="majorHAnsi" w:cstheme="majorHAnsi"/>
          <w:lang w:val="vi-VN"/>
        </w:rPr>
        <w:t>tạp</w:t>
      </w:r>
      <w:proofErr w:type="spellEnd"/>
      <w:r w:rsidR="00FE2B77" w:rsidRPr="00FE2B77">
        <w:rPr>
          <w:rFonts w:asciiTheme="majorHAnsi" w:hAnsiTheme="majorHAnsi" w:cstheme="majorHAnsi"/>
          <w:lang w:val="vi-VN"/>
        </w:rPr>
        <w:t xml:space="preserve"> </w:t>
      </w:r>
      <w:proofErr w:type="spellStart"/>
      <w:r w:rsidR="00FE2B77" w:rsidRPr="00FE2B77">
        <w:rPr>
          <w:rFonts w:asciiTheme="majorHAnsi" w:hAnsiTheme="majorHAnsi" w:cstheme="majorHAnsi"/>
          <w:lang w:val="vi-VN"/>
        </w:rPr>
        <w:t>tạo</w:t>
      </w:r>
      <w:proofErr w:type="spellEnd"/>
      <w:r w:rsidR="00FE2B77" w:rsidRPr="00FE2B77">
        <w:rPr>
          <w:rFonts w:asciiTheme="majorHAnsi" w:hAnsiTheme="majorHAnsi" w:cstheme="majorHAnsi"/>
          <w:lang w:val="vi-VN"/>
        </w:rPr>
        <w:t xml:space="preserve"> </w:t>
      </w:r>
      <w:proofErr w:type="spellStart"/>
      <w:r w:rsidR="00FE2B77" w:rsidRPr="00FE2B77">
        <w:rPr>
          <w:rFonts w:asciiTheme="majorHAnsi" w:hAnsiTheme="majorHAnsi" w:cstheme="majorHAnsi"/>
          <w:lang w:val="vi-VN"/>
        </w:rPr>
        <w:t>thành</w:t>
      </w:r>
      <w:proofErr w:type="spellEnd"/>
      <w:r w:rsidR="00FE2B77" w:rsidRPr="00FE2B77">
        <w:rPr>
          <w:rFonts w:asciiTheme="majorHAnsi" w:hAnsiTheme="majorHAnsi" w:cstheme="majorHAnsi"/>
          <w:lang w:val="vi-VN"/>
        </w:rPr>
        <w:t xml:space="preserve"> </w:t>
      </w:r>
      <w:proofErr w:type="spellStart"/>
      <w:r w:rsidR="00FE2B77" w:rsidRPr="00FE2B77">
        <w:rPr>
          <w:rFonts w:asciiTheme="majorHAnsi" w:hAnsiTheme="majorHAnsi" w:cstheme="majorHAnsi"/>
          <w:lang w:val="vi-VN"/>
        </w:rPr>
        <w:t>cốt</w:t>
      </w:r>
      <w:proofErr w:type="spellEnd"/>
      <w:r w:rsidR="00FE2B77" w:rsidRPr="00FE2B77">
        <w:rPr>
          <w:rFonts w:asciiTheme="majorHAnsi" w:hAnsiTheme="majorHAnsi" w:cstheme="majorHAnsi"/>
          <w:lang w:val="vi-VN"/>
        </w:rPr>
        <w:t xml:space="preserve"> </w:t>
      </w:r>
      <w:proofErr w:type="spellStart"/>
      <w:r w:rsidR="00FE2B77" w:rsidRPr="00FE2B77">
        <w:rPr>
          <w:rFonts w:asciiTheme="majorHAnsi" w:hAnsiTheme="majorHAnsi" w:cstheme="majorHAnsi"/>
          <w:lang w:val="vi-VN"/>
        </w:rPr>
        <w:t>lõi</w:t>
      </w:r>
      <w:proofErr w:type="spellEnd"/>
      <w:r w:rsidR="00FE2B77" w:rsidRPr="00FE2B77">
        <w:rPr>
          <w:rFonts w:asciiTheme="majorHAnsi" w:hAnsiTheme="majorHAnsi" w:cstheme="majorHAnsi"/>
          <w:lang w:val="vi-VN"/>
        </w:rPr>
        <w:t xml:space="preserve"> </w:t>
      </w:r>
      <w:proofErr w:type="spellStart"/>
      <w:r w:rsidR="00FE2B77" w:rsidRPr="00FE2B77">
        <w:rPr>
          <w:rFonts w:asciiTheme="majorHAnsi" w:hAnsiTheme="majorHAnsi" w:cstheme="majorHAnsi"/>
          <w:lang w:val="vi-VN"/>
        </w:rPr>
        <w:t>của</w:t>
      </w:r>
      <w:proofErr w:type="spellEnd"/>
      <w:r w:rsidR="00FE2B77" w:rsidRPr="00FE2B77">
        <w:rPr>
          <w:rFonts w:asciiTheme="majorHAnsi" w:hAnsiTheme="majorHAnsi" w:cstheme="majorHAnsi"/>
          <w:lang w:val="vi-VN"/>
        </w:rPr>
        <w:t xml:space="preserve"> công </w:t>
      </w:r>
      <w:proofErr w:type="spellStart"/>
      <w:r w:rsidR="00FE2B77" w:rsidRPr="00FE2B77">
        <w:rPr>
          <w:rFonts w:asciiTheme="majorHAnsi" w:hAnsiTheme="majorHAnsi" w:cstheme="majorHAnsi"/>
          <w:lang w:val="vi-VN"/>
        </w:rPr>
        <w:t>cụ</w:t>
      </w:r>
      <w:proofErr w:type="spellEnd"/>
      <w:r w:rsidR="00FE2B77" w:rsidRPr="00FE2B77">
        <w:rPr>
          <w:rFonts w:asciiTheme="majorHAnsi" w:hAnsiTheme="majorHAnsi" w:cstheme="majorHAnsi"/>
          <w:lang w:val="vi-VN"/>
        </w:rPr>
        <w:t xml:space="preserve"> </w:t>
      </w:r>
      <w:proofErr w:type="spellStart"/>
      <w:r w:rsidR="00FE2B77" w:rsidRPr="00FE2B77">
        <w:rPr>
          <w:rFonts w:asciiTheme="majorHAnsi" w:hAnsiTheme="majorHAnsi" w:cstheme="majorHAnsi"/>
          <w:lang w:val="vi-VN"/>
        </w:rPr>
        <w:t>đề</w:t>
      </w:r>
      <w:proofErr w:type="spellEnd"/>
      <w:r w:rsidR="00FE2B77" w:rsidRPr="00FE2B77">
        <w:rPr>
          <w:rFonts w:asciiTheme="majorHAnsi" w:hAnsiTheme="majorHAnsi" w:cstheme="majorHAnsi"/>
          <w:lang w:val="vi-VN"/>
        </w:rPr>
        <w:t xml:space="preserve"> </w:t>
      </w:r>
      <w:proofErr w:type="spellStart"/>
      <w:r w:rsidR="00FE2B77" w:rsidRPr="00FE2B77">
        <w:rPr>
          <w:rFonts w:asciiTheme="majorHAnsi" w:hAnsiTheme="majorHAnsi" w:cstheme="majorHAnsi"/>
          <w:lang w:val="vi-VN"/>
        </w:rPr>
        <w:t>xuất</w:t>
      </w:r>
      <w:proofErr w:type="spellEnd"/>
      <w:r w:rsidR="00FE2B77" w:rsidRPr="00FE2B77">
        <w:rPr>
          <w:rFonts w:asciiTheme="majorHAnsi" w:hAnsiTheme="majorHAnsi" w:cstheme="majorHAnsi"/>
          <w:lang w:val="vi-VN"/>
        </w:rPr>
        <w:t xml:space="preserve"> </w:t>
      </w:r>
      <w:proofErr w:type="spellStart"/>
      <w:r w:rsidR="00FE2B77" w:rsidRPr="00FE2B77">
        <w:rPr>
          <w:rFonts w:asciiTheme="majorHAnsi" w:hAnsiTheme="majorHAnsi" w:cstheme="majorHAnsi"/>
          <w:lang w:val="vi-VN"/>
        </w:rPr>
        <w:t>của</w:t>
      </w:r>
      <w:proofErr w:type="spellEnd"/>
      <w:r w:rsidR="00FE2B77" w:rsidRPr="00FE2B77">
        <w:rPr>
          <w:rFonts w:asciiTheme="majorHAnsi" w:hAnsiTheme="majorHAnsi" w:cstheme="majorHAnsi"/>
          <w:lang w:val="vi-VN"/>
        </w:rPr>
        <w:t xml:space="preserve"> </w:t>
      </w:r>
      <w:proofErr w:type="spellStart"/>
      <w:r w:rsidR="00FE2B77">
        <w:rPr>
          <w:rFonts w:asciiTheme="majorHAnsi" w:hAnsiTheme="majorHAnsi" w:cstheme="majorHAnsi"/>
          <w:lang w:val="vi-VN"/>
        </w:rPr>
        <w:t>Recombee</w:t>
      </w:r>
      <w:proofErr w:type="spellEnd"/>
      <w:r w:rsidR="00FE2B77" w:rsidRPr="00FE2B77">
        <w:rPr>
          <w:rFonts w:asciiTheme="majorHAnsi" w:hAnsiTheme="majorHAnsi" w:cstheme="majorHAnsi"/>
          <w:lang w:val="vi-VN"/>
        </w:rPr>
        <w:t xml:space="preserve"> liên </w:t>
      </w:r>
      <w:proofErr w:type="spellStart"/>
      <w:r w:rsidR="00FE2B77" w:rsidRPr="00FE2B77">
        <w:rPr>
          <w:rFonts w:asciiTheme="majorHAnsi" w:hAnsiTheme="majorHAnsi" w:cstheme="majorHAnsi"/>
          <w:lang w:val="vi-VN"/>
        </w:rPr>
        <w:t>tục</w:t>
      </w:r>
      <w:proofErr w:type="spellEnd"/>
      <w:r w:rsidR="00FE2B77" w:rsidRPr="00FE2B77">
        <w:rPr>
          <w:rFonts w:asciiTheme="majorHAnsi" w:hAnsiTheme="majorHAnsi" w:cstheme="majorHAnsi"/>
          <w:lang w:val="vi-VN"/>
        </w:rPr>
        <w:t xml:space="preserve"> </w:t>
      </w:r>
      <w:proofErr w:type="spellStart"/>
      <w:r w:rsidR="00FE2B77" w:rsidRPr="00FE2B77">
        <w:rPr>
          <w:rFonts w:asciiTheme="majorHAnsi" w:hAnsiTheme="majorHAnsi" w:cstheme="majorHAnsi"/>
          <w:lang w:val="vi-VN"/>
        </w:rPr>
        <w:t>được</w:t>
      </w:r>
      <w:proofErr w:type="spellEnd"/>
      <w:r w:rsidR="00FE2B77" w:rsidRPr="00FE2B77">
        <w:rPr>
          <w:rFonts w:asciiTheme="majorHAnsi" w:hAnsiTheme="majorHAnsi" w:cstheme="majorHAnsi"/>
          <w:lang w:val="vi-VN"/>
        </w:rPr>
        <w:t xml:space="preserve"> </w:t>
      </w:r>
      <w:proofErr w:type="spellStart"/>
      <w:r w:rsidR="00FE2B77" w:rsidRPr="00FE2B77">
        <w:rPr>
          <w:rFonts w:asciiTheme="majorHAnsi" w:hAnsiTheme="majorHAnsi" w:cstheme="majorHAnsi"/>
          <w:lang w:val="vi-VN"/>
        </w:rPr>
        <w:t>quản</w:t>
      </w:r>
      <w:proofErr w:type="spellEnd"/>
      <w:r w:rsidR="00FE2B77" w:rsidRPr="00FE2B77">
        <w:rPr>
          <w:rFonts w:asciiTheme="majorHAnsi" w:hAnsiTheme="majorHAnsi" w:cstheme="majorHAnsi"/>
          <w:lang w:val="vi-VN"/>
        </w:rPr>
        <w:t xml:space="preserve"> </w:t>
      </w:r>
      <w:proofErr w:type="spellStart"/>
      <w:r w:rsidR="00FE2B77" w:rsidRPr="00FE2B77">
        <w:rPr>
          <w:rFonts w:asciiTheme="majorHAnsi" w:hAnsiTheme="majorHAnsi" w:cstheme="majorHAnsi"/>
          <w:lang w:val="vi-VN"/>
        </w:rPr>
        <w:t>lý</w:t>
      </w:r>
      <w:proofErr w:type="spellEnd"/>
      <w:r w:rsidR="00FE2B77" w:rsidRPr="00FE2B77">
        <w:rPr>
          <w:rFonts w:asciiTheme="majorHAnsi" w:hAnsiTheme="majorHAnsi" w:cstheme="majorHAnsi"/>
          <w:lang w:val="vi-VN"/>
        </w:rPr>
        <w:t xml:space="preserve"> </w:t>
      </w:r>
      <w:proofErr w:type="spellStart"/>
      <w:r w:rsidR="00FE2B77" w:rsidRPr="00FE2B77">
        <w:rPr>
          <w:rFonts w:asciiTheme="majorHAnsi" w:hAnsiTheme="majorHAnsi" w:cstheme="majorHAnsi"/>
          <w:lang w:val="vi-VN"/>
        </w:rPr>
        <w:t>và</w:t>
      </w:r>
      <w:proofErr w:type="spellEnd"/>
      <w:r w:rsidR="00FE2B77" w:rsidRPr="00FE2B77">
        <w:rPr>
          <w:rFonts w:asciiTheme="majorHAnsi" w:hAnsiTheme="majorHAnsi" w:cstheme="majorHAnsi"/>
          <w:lang w:val="vi-VN"/>
        </w:rPr>
        <w:t xml:space="preserve"> </w:t>
      </w:r>
      <w:proofErr w:type="spellStart"/>
      <w:r w:rsidR="00FE2B77" w:rsidRPr="00FE2B77">
        <w:rPr>
          <w:rFonts w:asciiTheme="majorHAnsi" w:hAnsiTheme="majorHAnsi" w:cstheme="majorHAnsi"/>
          <w:lang w:val="vi-VN"/>
        </w:rPr>
        <w:t>cải</w:t>
      </w:r>
      <w:proofErr w:type="spellEnd"/>
      <w:r w:rsidR="00FE2B77" w:rsidRPr="00FE2B77">
        <w:rPr>
          <w:rFonts w:asciiTheme="majorHAnsi" w:hAnsiTheme="majorHAnsi" w:cstheme="majorHAnsi"/>
          <w:lang w:val="vi-VN"/>
        </w:rPr>
        <w:t xml:space="preserve"> </w:t>
      </w:r>
      <w:proofErr w:type="spellStart"/>
      <w:r w:rsidR="00FE2B77" w:rsidRPr="00FE2B77">
        <w:rPr>
          <w:rFonts w:asciiTheme="majorHAnsi" w:hAnsiTheme="majorHAnsi" w:cstheme="majorHAnsi"/>
          <w:lang w:val="vi-VN"/>
        </w:rPr>
        <w:t>tiến</w:t>
      </w:r>
      <w:proofErr w:type="spellEnd"/>
      <w:r w:rsidR="00FE2B77" w:rsidRPr="00FE2B77">
        <w:rPr>
          <w:rFonts w:asciiTheme="majorHAnsi" w:hAnsiTheme="majorHAnsi" w:cstheme="majorHAnsi"/>
          <w:lang w:val="vi-VN"/>
        </w:rPr>
        <w:t xml:space="preserve"> </w:t>
      </w:r>
      <w:proofErr w:type="spellStart"/>
      <w:r w:rsidR="00FE2B77" w:rsidRPr="00FE2B77">
        <w:rPr>
          <w:rFonts w:asciiTheme="majorHAnsi" w:hAnsiTheme="majorHAnsi" w:cstheme="majorHAnsi"/>
          <w:lang w:val="vi-VN"/>
        </w:rPr>
        <w:t>bởi</w:t>
      </w:r>
      <w:proofErr w:type="spellEnd"/>
      <w:r w:rsidR="00FE2B77" w:rsidRPr="00FE2B77">
        <w:rPr>
          <w:rFonts w:asciiTheme="majorHAnsi" w:hAnsiTheme="majorHAnsi" w:cstheme="majorHAnsi"/>
          <w:lang w:val="vi-VN"/>
        </w:rPr>
        <w:t xml:space="preserve"> </w:t>
      </w:r>
      <w:proofErr w:type="spellStart"/>
      <w:r w:rsidR="00FE2B77" w:rsidRPr="00FE2B77">
        <w:rPr>
          <w:rFonts w:asciiTheme="majorHAnsi" w:hAnsiTheme="majorHAnsi" w:cstheme="majorHAnsi"/>
          <w:lang w:val="vi-VN"/>
        </w:rPr>
        <w:t>Trí</w:t>
      </w:r>
      <w:proofErr w:type="spellEnd"/>
      <w:r w:rsidR="00FE2B77" w:rsidRPr="00FE2B77">
        <w:rPr>
          <w:rFonts w:asciiTheme="majorHAnsi" w:hAnsiTheme="majorHAnsi" w:cstheme="majorHAnsi"/>
          <w:lang w:val="vi-VN"/>
        </w:rPr>
        <w:t xml:space="preserve"> </w:t>
      </w:r>
      <w:proofErr w:type="spellStart"/>
      <w:r w:rsidR="00FE2B77" w:rsidRPr="00FE2B77">
        <w:rPr>
          <w:rFonts w:asciiTheme="majorHAnsi" w:hAnsiTheme="majorHAnsi" w:cstheme="majorHAnsi"/>
          <w:lang w:val="vi-VN"/>
        </w:rPr>
        <w:t>tuệ</w:t>
      </w:r>
      <w:proofErr w:type="spellEnd"/>
      <w:r w:rsidR="00FE2B77" w:rsidRPr="00FE2B77">
        <w:rPr>
          <w:rFonts w:asciiTheme="majorHAnsi" w:hAnsiTheme="majorHAnsi" w:cstheme="majorHAnsi"/>
          <w:lang w:val="vi-VN"/>
        </w:rPr>
        <w:t xml:space="preserve"> nhân </w:t>
      </w:r>
      <w:proofErr w:type="spellStart"/>
      <w:r w:rsidR="00FE2B77" w:rsidRPr="00FE2B77">
        <w:rPr>
          <w:rFonts w:asciiTheme="majorHAnsi" w:hAnsiTheme="majorHAnsi" w:cstheme="majorHAnsi"/>
          <w:lang w:val="vi-VN"/>
        </w:rPr>
        <w:t>tạo</w:t>
      </w:r>
      <w:proofErr w:type="spellEnd"/>
      <w:r w:rsidR="00FE2B77" w:rsidRPr="00FE2B77">
        <w:rPr>
          <w:rFonts w:asciiTheme="majorHAnsi" w:hAnsiTheme="majorHAnsi" w:cstheme="majorHAnsi"/>
          <w:lang w:val="vi-VN"/>
        </w:rPr>
        <w:t xml:space="preserve">. </w:t>
      </w:r>
      <w:proofErr w:type="spellStart"/>
      <w:r w:rsidR="00FE2B77">
        <w:rPr>
          <w:rFonts w:asciiTheme="majorHAnsi" w:hAnsiTheme="majorHAnsi" w:cstheme="majorHAnsi"/>
          <w:lang w:val="vi-VN"/>
        </w:rPr>
        <w:t>Nhờ</w:t>
      </w:r>
      <w:proofErr w:type="spellEnd"/>
      <w:r w:rsidR="00FE2B77">
        <w:rPr>
          <w:rFonts w:asciiTheme="majorHAnsi" w:hAnsiTheme="majorHAnsi" w:cstheme="majorHAnsi"/>
          <w:lang w:val="vi-VN"/>
        </w:rPr>
        <w:t xml:space="preserve"> </w:t>
      </w:r>
      <w:proofErr w:type="spellStart"/>
      <w:r w:rsidR="00FE2B77">
        <w:rPr>
          <w:rFonts w:asciiTheme="majorHAnsi" w:hAnsiTheme="majorHAnsi" w:cstheme="majorHAnsi"/>
          <w:lang w:val="vi-VN"/>
        </w:rPr>
        <w:t>đó</w:t>
      </w:r>
      <w:proofErr w:type="spellEnd"/>
      <w:r w:rsidR="00FE2B77">
        <w:rPr>
          <w:rFonts w:asciiTheme="majorHAnsi" w:hAnsiTheme="majorHAnsi" w:cstheme="majorHAnsi"/>
          <w:lang w:val="vi-VN"/>
        </w:rPr>
        <w:t xml:space="preserve"> liên </w:t>
      </w:r>
      <w:proofErr w:type="spellStart"/>
      <w:r w:rsidR="00FE2B77">
        <w:rPr>
          <w:rFonts w:asciiTheme="majorHAnsi" w:hAnsiTheme="majorHAnsi" w:cstheme="majorHAnsi"/>
          <w:lang w:val="vi-VN"/>
        </w:rPr>
        <w:t>tục</w:t>
      </w:r>
      <w:proofErr w:type="spellEnd"/>
      <w:r w:rsidR="00FE2B77">
        <w:rPr>
          <w:rFonts w:asciiTheme="majorHAnsi" w:hAnsiTheme="majorHAnsi" w:cstheme="majorHAnsi"/>
          <w:lang w:val="vi-VN"/>
        </w:rPr>
        <w:t xml:space="preserve"> </w:t>
      </w:r>
      <w:proofErr w:type="spellStart"/>
      <w:r w:rsidR="00FE2B77">
        <w:rPr>
          <w:rFonts w:asciiTheme="majorHAnsi" w:hAnsiTheme="majorHAnsi" w:cstheme="majorHAnsi"/>
          <w:lang w:val="vi-VN"/>
        </w:rPr>
        <w:t>cải</w:t>
      </w:r>
      <w:proofErr w:type="spellEnd"/>
      <w:r w:rsidR="00FE2B77">
        <w:rPr>
          <w:rFonts w:asciiTheme="majorHAnsi" w:hAnsiTheme="majorHAnsi" w:cstheme="majorHAnsi"/>
          <w:lang w:val="vi-VN"/>
        </w:rPr>
        <w:t xml:space="preserve"> </w:t>
      </w:r>
      <w:proofErr w:type="spellStart"/>
      <w:r w:rsidR="00FE2B77">
        <w:rPr>
          <w:rFonts w:asciiTheme="majorHAnsi" w:hAnsiTheme="majorHAnsi" w:cstheme="majorHAnsi"/>
          <w:lang w:val="vi-VN"/>
        </w:rPr>
        <w:t>thiện</w:t>
      </w:r>
      <w:proofErr w:type="spellEnd"/>
      <w:r w:rsidR="00FE2B77">
        <w:rPr>
          <w:rFonts w:asciiTheme="majorHAnsi" w:hAnsiTheme="majorHAnsi" w:cstheme="majorHAnsi"/>
          <w:lang w:val="vi-VN"/>
        </w:rPr>
        <w:t xml:space="preserve"> </w:t>
      </w:r>
      <w:proofErr w:type="spellStart"/>
      <w:r w:rsidR="00FE2B77">
        <w:rPr>
          <w:rFonts w:asciiTheme="majorHAnsi" w:hAnsiTheme="majorHAnsi" w:cstheme="majorHAnsi"/>
          <w:lang w:val="vi-VN"/>
        </w:rPr>
        <w:t>khả</w:t>
      </w:r>
      <w:proofErr w:type="spellEnd"/>
      <w:r w:rsidR="00FE2B77">
        <w:rPr>
          <w:rFonts w:asciiTheme="majorHAnsi" w:hAnsiTheme="majorHAnsi" w:cstheme="majorHAnsi"/>
          <w:lang w:val="vi-VN"/>
        </w:rPr>
        <w:t xml:space="preserve"> năng </w:t>
      </w:r>
      <w:proofErr w:type="spellStart"/>
      <w:r w:rsidR="00FE2B77">
        <w:rPr>
          <w:rFonts w:asciiTheme="majorHAnsi" w:hAnsiTheme="majorHAnsi" w:cstheme="majorHAnsi"/>
          <w:lang w:val="vi-VN"/>
        </w:rPr>
        <w:t>của</w:t>
      </w:r>
      <w:proofErr w:type="spellEnd"/>
      <w:r w:rsidR="00FE2B77">
        <w:rPr>
          <w:rFonts w:asciiTheme="majorHAnsi" w:hAnsiTheme="majorHAnsi" w:cstheme="majorHAnsi"/>
          <w:lang w:val="vi-VN"/>
        </w:rPr>
        <w:t xml:space="preserve"> </w:t>
      </w:r>
      <w:proofErr w:type="spellStart"/>
      <w:r w:rsidR="00FE2B77">
        <w:rPr>
          <w:rFonts w:asciiTheme="majorHAnsi" w:hAnsiTheme="majorHAnsi" w:cstheme="majorHAnsi"/>
          <w:lang w:val="vi-VN"/>
        </w:rPr>
        <w:t>hệ</w:t>
      </w:r>
      <w:proofErr w:type="spellEnd"/>
      <w:r w:rsidR="00FE2B77">
        <w:rPr>
          <w:rFonts w:asciiTheme="majorHAnsi" w:hAnsiTheme="majorHAnsi" w:cstheme="majorHAnsi"/>
          <w:lang w:val="vi-VN"/>
        </w:rPr>
        <w:t xml:space="preserve"> </w:t>
      </w:r>
      <w:proofErr w:type="spellStart"/>
      <w:r w:rsidR="00FE2B77">
        <w:rPr>
          <w:rFonts w:asciiTheme="majorHAnsi" w:hAnsiTheme="majorHAnsi" w:cstheme="majorHAnsi"/>
          <w:lang w:val="vi-VN"/>
        </w:rPr>
        <w:t>thống</w:t>
      </w:r>
      <w:proofErr w:type="spellEnd"/>
      <w:r w:rsidR="00FE2B77">
        <w:rPr>
          <w:rFonts w:asciiTheme="majorHAnsi" w:hAnsiTheme="majorHAnsi" w:cstheme="majorHAnsi"/>
          <w:lang w:val="vi-VN"/>
        </w:rPr>
        <w:t>.</w:t>
      </w:r>
    </w:p>
    <w:p w14:paraId="201E9FD3" w14:textId="14E51B9F" w:rsidR="00FE2B77" w:rsidRPr="00D5653B" w:rsidRDefault="00FE2B77" w:rsidP="000011EE">
      <w:pPr>
        <w:pStyle w:val="Heading3"/>
      </w:pPr>
      <w:bookmarkStart w:id="156" w:name="_Toc106804470"/>
      <w:bookmarkStart w:id="157" w:name="_Toc106811963"/>
      <w:bookmarkStart w:id="158" w:name="_Toc106818767"/>
      <w:proofErr w:type="spellStart"/>
      <w:r>
        <w:rPr>
          <w:lang w:val="en-US"/>
        </w:rPr>
        <w:t>Sử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dụng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vi-VN"/>
        </w:rPr>
        <w:t>Recombee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trong</w:t>
      </w:r>
      <w:proofErr w:type="spellEnd"/>
      <w:r>
        <w:rPr>
          <w:lang w:val="en-US"/>
        </w:rPr>
        <w:t xml:space="preserve"> Đồ </w:t>
      </w:r>
      <w:proofErr w:type="spellStart"/>
      <w:r>
        <w:rPr>
          <w:lang w:val="en-US"/>
        </w:rPr>
        <w:t>án</w:t>
      </w:r>
      <w:proofErr w:type="spellEnd"/>
      <w:r w:rsidRPr="00D5653B">
        <w:t>?</w:t>
      </w:r>
      <w:bookmarkEnd w:id="156"/>
      <w:bookmarkEnd w:id="157"/>
      <w:bookmarkEnd w:id="158"/>
    </w:p>
    <w:p w14:paraId="1CFB65B0" w14:textId="56942AE8" w:rsidR="00FE2B77" w:rsidRPr="00D5653B" w:rsidRDefault="00FE2B77" w:rsidP="00636FBB">
      <w:pPr>
        <w:ind w:right="1123" w:firstLine="450"/>
        <w:rPr>
          <w:rFonts w:asciiTheme="majorHAnsi" w:hAnsiTheme="majorHAnsi" w:cstheme="majorHAnsi"/>
          <w:b/>
          <w:lang w:val="en-US"/>
        </w:rPr>
      </w:pPr>
      <w:proofErr w:type="spellStart"/>
      <w:r>
        <w:rPr>
          <w:rFonts w:asciiTheme="majorHAnsi" w:hAnsiTheme="majorHAnsi" w:cstheme="majorHAnsi"/>
          <w:lang w:val="vi-VN"/>
        </w:rPr>
        <w:t>Hệ</w:t>
      </w:r>
      <w:proofErr w:type="spellEnd"/>
      <w:r>
        <w:rPr>
          <w:rFonts w:asciiTheme="majorHAnsi" w:hAnsiTheme="majorHAnsi" w:cstheme="majorHAnsi"/>
          <w:lang w:val="vi-VN"/>
        </w:rPr>
        <w:t xml:space="preserve"> </w:t>
      </w:r>
      <w:proofErr w:type="spellStart"/>
      <w:r>
        <w:rPr>
          <w:rFonts w:asciiTheme="majorHAnsi" w:hAnsiTheme="majorHAnsi" w:cstheme="majorHAnsi"/>
          <w:lang w:val="vi-VN"/>
        </w:rPr>
        <w:t>thống</w:t>
      </w:r>
      <w:proofErr w:type="spellEnd"/>
      <w:r>
        <w:rPr>
          <w:rFonts w:asciiTheme="majorHAnsi" w:hAnsiTheme="majorHAnsi" w:cstheme="majorHAnsi"/>
          <w:lang w:val="vi-VN"/>
        </w:rPr>
        <w:t xml:space="preserve"> </w:t>
      </w:r>
      <w:proofErr w:type="spellStart"/>
      <w:r>
        <w:rPr>
          <w:rFonts w:asciiTheme="majorHAnsi" w:hAnsiTheme="majorHAnsi" w:cstheme="majorHAnsi"/>
          <w:lang w:val="vi-VN"/>
        </w:rPr>
        <w:t>khuyến</w:t>
      </w:r>
      <w:proofErr w:type="spellEnd"/>
      <w:r>
        <w:rPr>
          <w:rFonts w:asciiTheme="majorHAnsi" w:hAnsiTheme="majorHAnsi" w:cstheme="majorHAnsi"/>
          <w:lang w:val="vi-VN"/>
        </w:rPr>
        <w:t xml:space="preserve"> </w:t>
      </w:r>
      <w:proofErr w:type="spellStart"/>
      <w:r>
        <w:rPr>
          <w:rFonts w:asciiTheme="majorHAnsi" w:hAnsiTheme="majorHAnsi" w:cstheme="majorHAnsi"/>
          <w:lang w:val="vi-VN"/>
        </w:rPr>
        <w:t>nghị</w:t>
      </w:r>
      <w:proofErr w:type="spellEnd"/>
      <w:r>
        <w:rPr>
          <w:rFonts w:asciiTheme="majorHAnsi" w:hAnsiTheme="majorHAnsi" w:cstheme="majorHAnsi"/>
          <w:lang w:val="vi-VN"/>
        </w:rPr>
        <w:t xml:space="preserve"> </w:t>
      </w:r>
      <w:proofErr w:type="spellStart"/>
      <w:r>
        <w:rPr>
          <w:rFonts w:asciiTheme="majorHAnsi" w:hAnsiTheme="majorHAnsi" w:cstheme="majorHAnsi"/>
          <w:lang w:val="vi-VN"/>
        </w:rPr>
        <w:t>sản</w:t>
      </w:r>
      <w:proofErr w:type="spellEnd"/>
      <w:r>
        <w:rPr>
          <w:rFonts w:asciiTheme="majorHAnsi" w:hAnsiTheme="majorHAnsi" w:cstheme="majorHAnsi"/>
          <w:lang w:val="vi-VN"/>
        </w:rPr>
        <w:t xml:space="preserve"> </w:t>
      </w:r>
      <w:proofErr w:type="spellStart"/>
      <w:r>
        <w:rPr>
          <w:rFonts w:asciiTheme="majorHAnsi" w:hAnsiTheme="majorHAnsi" w:cstheme="majorHAnsi"/>
          <w:lang w:val="vi-VN"/>
        </w:rPr>
        <w:t>phẩm</w:t>
      </w:r>
      <w:proofErr w:type="spellEnd"/>
      <w:r>
        <w:rPr>
          <w:rFonts w:asciiTheme="majorHAnsi" w:hAnsiTheme="majorHAnsi" w:cstheme="majorHAnsi"/>
          <w:lang w:val="vi-VN"/>
        </w:rPr>
        <w:t xml:space="preserve"> </w:t>
      </w:r>
      <w:proofErr w:type="spellStart"/>
      <w:r>
        <w:rPr>
          <w:rFonts w:asciiTheme="majorHAnsi" w:hAnsiTheme="majorHAnsi" w:cstheme="majorHAnsi"/>
          <w:lang w:val="vi-VN"/>
        </w:rPr>
        <w:t>của</w:t>
      </w:r>
      <w:proofErr w:type="spellEnd"/>
      <w:r>
        <w:rPr>
          <w:rFonts w:asciiTheme="majorHAnsi" w:hAnsiTheme="majorHAnsi" w:cstheme="majorHAnsi"/>
          <w:lang w:val="vi-VN"/>
        </w:rPr>
        <w:t xml:space="preserve"> </w:t>
      </w:r>
      <w:proofErr w:type="spellStart"/>
      <w:r>
        <w:rPr>
          <w:rFonts w:asciiTheme="majorHAnsi" w:hAnsiTheme="majorHAnsi" w:cstheme="majorHAnsi"/>
          <w:lang w:val="vi-VN"/>
        </w:rPr>
        <w:t>Recombee</w:t>
      </w:r>
      <w:proofErr w:type="spellEnd"/>
      <w:r>
        <w:rPr>
          <w:rFonts w:asciiTheme="majorHAnsi" w:hAnsiTheme="majorHAnsi" w:cstheme="majorHAnsi"/>
          <w:lang w:val="vi-VN"/>
        </w:rPr>
        <w:t xml:space="preserve"> </w:t>
      </w:r>
      <w:proofErr w:type="spellStart"/>
      <w:r w:rsidR="00636FBB">
        <w:rPr>
          <w:rFonts w:asciiTheme="majorHAnsi" w:hAnsiTheme="majorHAnsi" w:cstheme="majorHAnsi"/>
          <w:lang w:val="vi-VN"/>
        </w:rPr>
        <w:t>giúp</w:t>
      </w:r>
      <w:proofErr w:type="spellEnd"/>
      <w:r w:rsidR="00636FBB">
        <w:rPr>
          <w:rFonts w:asciiTheme="majorHAnsi" w:hAnsiTheme="majorHAnsi" w:cstheme="majorHAnsi"/>
          <w:lang w:val="vi-VN"/>
        </w:rPr>
        <w:t xml:space="preserve"> </w:t>
      </w:r>
      <w:proofErr w:type="spellStart"/>
      <w:r w:rsidR="00636FBB">
        <w:rPr>
          <w:rFonts w:asciiTheme="majorHAnsi" w:hAnsiTheme="majorHAnsi" w:cstheme="majorHAnsi"/>
          <w:lang w:val="vi-VN"/>
        </w:rPr>
        <w:t>app</w:t>
      </w:r>
      <w:proofErr w:type="spellEnd"/>
      <w:r w:rsidR="00636FBB">
        <w:rPr>
          <w:rFonts w:asciiTheme="majorHAnsi" w:hAnsiTheme="majorHAnsi" w:cstheme="majorHAnsi"/>
          <w:lang w:val="vi-VN"/>
        </w:rPr>
        <w:t xml:space="preserve"> </w:t>
      </w:r>
      <w:proofErr w:type="spellStart"/>
      <w:r w:rsidR="00636FBB">
        <w:rPr>
          <w:rFonts w:asciiTheme="majorHAnsi" w:hAnsiTheme="majorHAnsi" w:cstheme="majorHAnsi"/>
          <w:lang w:val="vi-VN"/>
        </w:rPr>
        <w:t>có</w:t>
      </w:r>
      <w:proofErr w:type="spellEnd"/>
      <w:r w:rsidR="00636FBB">
        <w:rPr>
          <w:rFonts w:asciiTheme="majorHAnsi" w:hAnsiTheme="majorHAnsi" w:cstheme="majorHAnsi"/>
          <w:lang w:val="vi-VN"/>
        </w:rPr>
        <w:t xml:space="preserve"> </w:t>
      </w:r>
      <w:proofErr w:type="spellStart"/>
      <w:r w:rsidR="00636FBB">
        <w:rPr>
          <w:rFonts w:asciiTheme="majorHAnsi" w:hAnsiTheme="majorHAnsi" w:cstheme="majorHAnsi"/>
          <w:lang w:val="vi-VN"/>
        </w:rPr>
        <w:t>khả</w:t>
      </w:r>
      <w:proofErr w:type="spellEnd"/>
      <w:r w:rsidR="00636FBB">
        <w:rPr>
          <w:rFonts w:asciiTheme="majorHAnsi" w:hAnsiTheme="majorHAnsi" w:cstheme="majorHAnsi"/>
          <w:lang w:val="vi-VN"/>
        </w:rPr>
        <w:t xml:space="preserve"> năng đưa ra </w:t>
      </w:r>
      <w:proofErr w:type="spellStart"/>
      <w:r w:rsidR="00636FBB">
        <w:rPr>
          <w:rFonts w:asciiTheme="majorHAnsi" w:hAnsiTheme="majorHAnsi" w:cstheme="majorHAnsi"/>
          <w:lang w:val="vi-VN"/>
        </w:rPr>
        <w:t>những</w:t>
      </w:r>
      <w:proofErr w:type="spellEnd"/>
      <w:r w:rsidR="00636FBB">
        <w:rPr>
          <w:rFonts w:asciiTheme="majorHAnsi" w:hAnsiTheme="majorHAnsi" w:cstheme="majorHAnsi"/>
          <w:lang w:val="vi-VN"/>
        </w:rPr>
        <w:t xml:space="preserve"> </w:t>
      </w:r>
      <w:proofErr w:type="spellStart"/>
      <w:r w:rsidR="00636FBB">
        <w:rPr>
          <w:rFonts w:asciiTheme="majorHAnsi" w:hAnsiTheme="majorHAnsi" w:cstheme="majorHAnsi"/>
          <w:lang w:val="vi-VN"/>
        </w:rPr>
        <w:t>sản</w:t>
      </w:r>
      <w:proofErr w:type="spellEnd"/>
      <w:r w:rsidR="00636FBB">
        <w:rPr>
          <w:rFonts w:asciiTheme="majorHAnsi" w:hAnsiTheme="majorHAnsi" w:cstheme="majorHAnsi"/>
          <w:lang w:val="vi-VN"/>
        </w:rPr>
        <w:t xml:space="preserve"> </w:t>
      </w:r>
      <w:proofErr w:type="spellStart"/>
      <w:r w:rsidR="00636FBB">
        <w:rPr>
          <w:rFonts w:asciiTheme="majorHAnsi" w:hAnsiTheme="majorHAnsi" w:cstheme="majorHAnsi"/>
          <w:lang w:val="vi-VN"/>
        </w:rPr>
        <w:t>phẩm</w:t>
      </w:r>
      <w:proofErr w:type="spellEnd"/>
      <w:r w:rsidR="00636FBB">
        <w:rPr>
          <w:rFonts w:asciiTheme="majorHAnsi" w:hAnsiTheme="majorHAnsi" w:cstheme="majorHAnsi"/>
          <w:lang w:val="vi-VN"/>
        </w:rPr>
        <w:t xml:space="preserve"> </w:t>
      </w:r>
      <w:proofErr w:type="spellStart"/>
      <w:r w:rsidR="00636FBB">
        <w:rPr>
          <w:rFonts w:asciiTheme="majorHAnsi" w:hAnsiTheme="majorHAnsi" w:cstheme="majorHAnsi"/>
          <w:lang w:val="vi-VN"/>
        </w:rPr>
        <w:t>được</w:t>
      </w:r>
      <w:proofErr w:type="spellEnd"/>
      <w:r w:rsidR="00636FBB">
        <w:rPr>
          <w:rFonts w:asciiTheme="majorHAnsi" w:hAnsiTheme="majorHAnsi" w:cstheme="majorHAnsi"/>
          <w:lang w:val="vi-VN"/>
        </w:rPr>
        <w:t xml:space="preserve"> </w:t>
      </w:r>
      <w:proofErr w:type="spellStart"/>
      <w:r w:rsidR="00636FBB">
        <w:rPr>
          <w:rFonts w:asciiTheme="majorHAnsi" w:hAnsiTheme="majorHAnsi" w:cstheme="majorHAnsi"/>
          <w:lang w:val="vi-VN"/>
        </w:rPr>
        <w:t>khuyến</w:t>
      </w:r>
      <w:proofErr w:type="spellEnd"/>
      <w:r w:rsidR="00636FBB">
        <w:rPr>
          <w:rFonts w:asciiTheme="majorHAnsi" w:hAnsiTheme="majorHAnsi" w:cstheme="majorHAnsi"/>
          <w:lang w:val="vi-VN"/>
        </w:rPr>
        <w:t xml:space="preserve"> </w:t>
      </w:r>
      <w:proofErr w:type="spellStart"/>
      <w:r w:rsidR="00636FBB">
        <w:rPr>
          <w:rFonts w:asciiTheme="majorHAnsi" w:hAnsiTheme="majorHAnsi" w:cstheme="majorHAnsi"/>
          <w:lang w:val="vi-VN"/>
        </w:rPr>
        <w:t>nghị</w:t>
      </w:r>
      <w:proofErr w:type="spellEnd"/>
      <w:r w:rsidR="00636FBB">
        <w:rPr>
          <w:rFonts w:asciiTheme="majorHAnsi" w:hAnsiTheme="majorHAnsi" w:cstheme="majorHAnsi"/>
          <w:lang w:val="vi-VN"/>
        </w:rPr>
        <w:t xml:space="preserve"> như: </w:t>
      </w:r>
      <w:proofErr w:type="spellStart"/>
      <w:r w:rsidR="00636FBB">
        <w:rPr>
          <w:rFonts w:asciiTheme="majorHAnsi" w:hAnsiTheme="majorHAnsi" w:cstheme="majorHAnsi"/>
          <w:lang w:val="vi-VN"/>
        </w:rPr>
        <w:t>Sản</w:t>
      </w:r>
      <w:proofErr w:type="spellEnd"/>
      <w:r w:rsidR="00636FBB">
        <w:rPr>
          <w:rFonts w:asciiTheme="majorHAnsi" w:hAnsiTheme="majorHAnsi" w:cstheme="majorHAnsi"/>
          <w:lang w:val="vi-VN"/>
        </w:rPr>
        <w:t xml:space="preserve"> </w:t>
      </w:r>
      <w:proofErr w:type="spellStart"/>
      <w:r w:rsidR="00636FBB">
        <w:rPr>
          <w:rFonts w:asciiTheme="majorHAnsi" w:hAnsiTheme="majorHAnsi" w:cstheme="majorHAnsi"/>
          <w:lang w:val="vi-VN"/>
        </w:rPr>
        <w:t>phẩm</w:t>
      </w:r>
      <w:proofErr w:type="spellEnd"/>
      <w:r w:rsidR="00636FBB">
        <w:rPr>
          <w:rFonts w:asciiTheme="majorHAnsi" w:hAnsiTheme="majorHAnsi" w:cstheme="majorHAnsi"/>
          <w:lang w:val="vi-VN"/>
        </w:rPr>
        <w:t xml:space="preserve"> </w:t>
      </w:r>
      <w:proofErr w:type="spellStart"/>
      <w:r w:rsidR="00636FBB">
        <w:rPr>
          <w:rFonts w:asciiTheme="majorHAnsi" w:hAnsiTheme="majorHAnsi" w:cstheme="majorHAnsi"/>
          <w:lang w:val="vi-VN"/>
        </w:rPr>
        <w:t>được</w:t>
      </w:r>
      <w:proofErr w:type="spellEnd"/>
      <w:r w:rsidR="00636FBB">
        <w:rPr>
          <w:rFonts w:asciiTheme="majorHAnsi" w:hAnsiTheme="majorHAnsi" w:cstheme="majorHAnsi"/>
          <w:lang w:val="vi-VN"/>
        </w:rPr>
        <w:t xml:space="preserve"> mua </w:t>
      </w:r>
      <w:proofErr w:type="spellStart"/>
      <w:r w:rsidR="00636FBB">
        <w:rPr>
          <w:rFonts w:asciiTheme="majorHAnsi" w:hAnsiTheme="majorHAnsi" w:cstheme="majorHAnsi"/>
          <w:lang w:val="vi-VN"/>
        </w:rPr>
        <w:t>nhiều</w:t>
      </w:r>
      <w:proofErr w:type="spellEnd"/>
      <w:r w:rsidR="00636FBB">
        <w:rPr>
          <w:rFonts w:asciiTheme="majorHAnsi" w:hAnsiTheme="majorHAnsi" w:cstheme="majorHAnsi"/>
          <w:lang w:val="vi-VN"/>
        </w:rPr>
        <w:t xml:space="preserve"> </w:t>
      </w:r>
      <w:proofErr w:type="spellStart"/>
      <w:r w:rsidR="00636FBB">
        <w:rPr>
          <w:rFonts w:asciiTheme="majorHAnsi" w:hAnsiTheme="majorHAnsi" w:cstheme="majorHAnsi"/>
          <w:lang w:val="vi-VN"/>
        </w:rPr>
        <w:t>nhất</w:t>
      </w:r>
      <w:proofErr w:type="spellEnd"/>
      <w:r w:rsidR="00636FBB">
        <w:rPr>
          <w:rFonts w:asciiTheme="majorHAnsi" w:hAnsiTheme="majorHAnsi" w:cstheme="majorHAnsi"/>
          <w:lang w:val="vi-VN"/>
        </w:rPr>
        <w:t xml:space="preserve">, </w:t>
      </w:r>
      <w:proofErr w:type="spellStart"/>
      <w:r w:rsidR="00636FBB">
        <w:rPr>
          <w:rFonts w:asciiTheme="majorHAnsi" w:hAnsiTheme="majorHAnsi" w:cstheme="majorHAnsi"/>
          <w:lang w:val="vi-VN"/>
        </w:rPr>
        <w:t>sản</w:t>
      </w:r>
      <w:proofErr w:type="spellEnd"/>
      <w:r w:rsidR="00636FBB">
        <w:rPr>
          <w:rFonts w:asciiTheme="majorHAnsi" w:hAnsiTheme="majorHAnsi" w:cstheme="majorHAnsi"/>
          <w:lang w:val="vi-VN"/>
        </w:rPr>
        <w:t xml:space="preserve"> </w:t>
      </w:r>
      <w:proofErr w:type="spellStart"/>
      <w:r w:rsidR="00636FBB">
        <w:rPr>
          <w:rFonts w:asciiTheme="majorHAnsi" w:hAnsiTheme="majorHAnsi" w:cstheme="majorHAnsi"/>
          <w:lang w:val="vi-VN"/>
        </w:rPr>
        <w:t>phẩm</w:t>
      </w:r>
      <w:proofErr w:type="spellEnd"/>
      <w:r w:rsidR="00636FBB">
        <w:rPr>
          <w:rFonts w:asciiTheme="majorHAnsi" w:hAnsiTheme="majorHAnsi" w:cstheme="majorHAnsi"/>
          <w:lang w:val="vi-VN"/>
        </w:rPr>
        <w:t xml:space="preserve"> </w:t>
      </w:r>
      <w:proofErr w:type="spellStart"/>
      <w:r w:rsidR="00636FBB">
        <w:rPr>
          <w:rFonts w:asciiTheme="majorHAnsi" w:hAnsiTheme="majorHAnsi" w:cstheme="majorHAnsi"/>
          <w:lang w:val="vi-VN"/>
        </w:rPr>
        <w:t>được</w:t>
      </w:r>
      <w:proofErr w:type="spellEnd"/>
      <w:r w:rsidR="00636FBB">
        <w:rPr>
          <w:rFonts w:asciiTheme="majorHAnsi" w:hAnsiTheme="majorHAnsi" w:cstheme="majorHAnsi"/>
          <w:lang w:val="vi-VN"/>
        </w:rPr>
        <w:t xml:space="preserve"> </w:t>
      </w:r>
      <w:proofErr w:type="spellStart"/>
      <w:r w:rsidR="00636FBB">
        <w:rPr>
          <w:rFonts w:asciiTheme="majorHAnsi" w:hAnsiTheme="majorHAnsi" w:cstheme="majorHAnsi"/>
          <w:lang w:val="vi-VN"/>
        </w:rPr>
        <w:t>cá</w:t>
      </w:r>
      <w:proofErr w:type="spellEnd"/>
      <w:r w:rsidR="00636FBB">
        <w:rPr>
          <w:rFonts w:asciiTheme="majorHAnsi" w:hAnsiTheme="majorHAnsi" w:cstheme="majorHAnsi"/>
          <w:lang w:val="vi-VN"/>
        </w:rPr>
        <w:t xml:space="preserve"> nhân </w:t>
      </w:r>
      <w:proofErr w:type="spellStart"/>
      <w:r w:rsidR="00636FBB">
        <w:rPr>
          <w:rFonts w:asciiTheme="majorHAnsi" w:hAnsiTheme="majorHAnsi" w:cstheme="majorHAnsi"/>
          <w:lang w:val="vi-VN"/>
        </w:rPr>
        <w:t>người</w:t>
      </w:r>
      <w:proofErr w:type="spellEnd"/>
      <w:r w:rsidR="00636FBB">
        <w:rPr>
          <w:rFonts w:asciiTheme="majorHAnsi" w:hAnsiTheme="majorHAnsi" w:cstheme="majorHAnsi"/>
          <w:lang w:val="vi-VN"/>
        </w:rPr>
        <w:t xml:space="preserve"> </w:t>
      </w:r>
      <w:proofErr w:type="spellStart"/>
      <w:r w:rsidR="00636FBB">
        <w:rPr>
          <w:rFonts w:asciiTheme="majorHAnsi" w:hAnsiTheme="majorHAnsi" w:cstheme="majorHAnsi"/>
          <w:lang w:val="vi-VN"/>
        </w:rPr>
        <w:t>dùng</w:t>
      </w:r>
      <w:proofErr w:type="spellEnd"/>
      <w:r w:rsidR="00636FBB">
        <w:rPr>
          <w:rFonts w:asciiTheme="majorHAnsi" w:hAnsiTheme="majorHAnsi" w:cstheme="majorHAnsi"/>
          <w:lang w:val="vi-VN"/>
        </w:rPr>
        <w:t xml:space="preserve"> mua </w:t>
      </w:r>
      <w:proofErr w:type="spellStart"/>
      <w:r w:rsidR="00636FBB">
        <w:rPr>
          <w:rFonts w:asciiTheme="majorHAnsi" w:hAnsiTheme="majorHAnsi" w:cstheme="majorHAnsi"/>
          <w:lang w:val="vi-VN"/>
        </w:rPr>
        <w:t>nhiều</w:t>
      </w:r>
      <w:proofErr w:type="spellEnd"/>
      <w:r w:rsidR="00636FBB">
        <w:rPr>
          <w:rFonts w:asciiTheme="majorHAnsi" w:hAnsiTheme="majorHAnsi" w:cstheme="majorHAnsi"/>
          <w:lang w:val="vi-VN"/>
        </w:rPr>
        <w:t xml:space="preserve">, </w:t>
      </w:r>
      <w:proofErr w:type="spellStart"/>
      <w:r w:rsidR="00636FBB">
        <w:rPr>
          <w:rFonts w:asciiTheme="majorHAnsi" w:hAnsiTheme="majorHAnsi" w:cstheme="majorHAnsi"/>
          <w:lang w:val="vi-VN"/>
        </w:rPr>
        <w:t>sản</w:t>
      </w:r>
      <w:proofErr w:type="spellEnd"/>
      <w:r w:rsidR="00636FBB">
        <w:rPr>
          <w:rFonts w:asciiTheme="majorHAnsi" w:hAnsiTheme="majorHAnsi" w:cstheme="majorHAnsi"/>
          <w:lang w:val="vi-VN"/>
        </w:rPr>
        <w:t xml:space="preserve"> </w:t>
      </w:r>
      <w:proofErr w:type="spellStart"/>
      <w:r w:rsidR="00636FBB">
        <w:rPr>
          <w:rFonts w:asciiTheme="majorHAnsi" w:hAnsiTheme="majorHAnsi" w:cstheme="majorHAnsi"/>
          <w:lang w:val="vi-VN"/>
        </w:rPr>
        <w:t>phẩm</w:t>
      </w:r>
      <w:proofErr w:type="spellEnd"/>
      <w:r w:rsidR="00636FBB">
        <w:rPr>
          <w:rFonts w:asciiTheme="majorHAnsi" w:hAnsiTheme="majorHAnsi" w:cstheme="majorHAnsi"/>
          <w:lang w:val="vi-VN"/>
        </w:rPr>
        <w:t xml:space="preserve"> </w:t>
      </w:r>
      <w:proofErr w:type="spellStart"/>
      <w:r w:rsidR="00636FBB">
        <w:rPr>
          <w:rFonts w:asciiTheme="majorHAnsi" w:hAnsiTheme="majorHAnsi" w:cstheme="majorHAnsi"/>
          <w:lang w:val="vi-VN"/>
        </w:rPr>
        <w:t>được</w:t>
      </w:r>
      <w:proofErr w:type="spellEnd"/>
      <w:r w:rsidR="00636FBB">
        <w:rPr>
          <w:rFonts w:asciiTheme="majorHAnsi" w:hAnsiTheme="majorHAnsi" w:cstheme="majorHAnsi"/>
          <w:lang w:val="vi-VN"/>
        </w:rPr>
        <w:t xml:space="preserve"> </w:t>
      </w:r>
      <w:proofErr w:type="spellStart"/>
      <w:r w:rsidR="00636FBB">
        <w:rPr>
          <w:rFonts w:asciiTheme="majorHAnsi" w:hAnsiTheme="majorHAnsi" w:cstheme="majorHAnsi"/>
          <w:lang w:val="vi-VN"/>
        </w:rPr>
        <w:t>dánh</w:t>
      </w:r>
      <w:proofErr w:type="spellEnd"/>
      <w:r w:rsidR="00636FBB">
        <w:rPr>
          <w:rFonts w:asciiTheme="majorHAnsi" w:hAnsiTheme="majorHAnsi" w:cstheme="majorHAnsi"/>
          <w:lang w:val="vi-VN"/>
        </w:rPr>
        <w:t xml:space="preserve"> </w:t>
      </w:r>
      <w:proofErr w:type="spellStart"/>
      <w:r w:rsidR="00636FBB">
        <w:rPr>
          <w:rFonts w:asciiTheme="majorHAnsi" w:hAnsiTheme="majorHAnsi" w:cstheme="majorHAnsi"/>
          <w:lang w:val="vi-VN"/>
        </w:rPr>
        <w:t>giá</w:t>
      </w:r>
      <w:proofErr w:type="spellEnd"/>
      <w:r w:rsidR="00636FBB">
        <w:rPr>
          <w:rFonts w:asciiTheme="majorHAnsi" w:hAnsiTheme="majorHAnsi" w:cstheme="majorHAnsi"/>
          <w:lang w:val="vi-VN"/>
        </w:rPr>
        <w:t xml:space="preserve"> cao,... </w:t>
      </w:r>
      <w:proofErr w:type="spellStart"/>
      <w:r w:rsidR="00636FBB">
        <w:rPr>
          <w:rFonts w:asciiTheme="majorHAnsi" w:hAnsiTheme="majorHAnsi" w:cstheme="majorHAnsi"/>
          <w:lang w:val="vi-VN"/>
        </w:rPr>
        <w:t>Nhờ</w:t>
      </w:r>
      <w:proofErr w:type="spellEnd"/>
      <w:r w:rsidR="00636FBB">
        <w:rPr>
          <w:rFonts w:asciiTheme="majorHAnsi" w:hAnsiTheme="majorHAnsi" w:cstheme="majorHAnsi"/>
          <w:lang w:val="vi-VN"/>
        </w:rPr>
        <w:t xml:space="preserve"> </w:t>
      </w:r>
      <w:proofErr w:type="spellStart"/>
      <w:r w:rsidR="00636FBB">
        <w:rPr>
          <w:rFonts w:asciiTheme="majorHAnsi" w:hAnsiTheme="majorHAnsi" w:cstheme="majorHAnsi"/>
          <w:lang w:val="vi-VN"/>
        </w:rPr>
        <w:t>đó</w:t>
      </w:r>
      <w:proofErr w:type="spellEnd"/>
      <w:r w:rsidR="00636FBB">
        <w:rPr>
          <w:rFonts w:asciiTheme="majorHAnsi" w:hAnsiTheme="majorHAnsi" w:cstheme="majorHAnsi"/>
          <w:lang w:val="vi-VN"/>
        </w:rPr>
        <w:t xml:space="preserve"> </w:t>
      </w:r>
      <w:proofErr w:type="spellStart"/>
      <w:r w:rsidR="00636FBB">
        <w:rPr>
          <w:rFonts w:asciiTheme="majorHAnsi" w:hAnsiTheme="majorHAnsi" w:cstheme="majorHAnsi"/>
          <w:lang w:val="vi-VN"/>
        </w:rPr>
        <w:t>giúp</w:t>
      </w:r>
      <w:proofErr w:type="spellEnd"/>
      <w:r w:rsidR="00636FBB">
        <w:rPr>
          <w:rFonts w:asciiTheme="majorHAnsi" w:hAnsiTheme="majorHAnsi" w:cstheme="majorHAnsi"/>
          <w:lang w:val="vi-VN"/>
        </w:rPr>
        <w:t xml:space="preserve"> </w:t>
      </w:r>
      <w:proofErr w:type="spellStart"/>
      <w:r w:rsidR="00636FBB">
        <w:rPr>
          <w:rFonts w:asciiTheme="majorHAnsi" w:hAnsiTheme="majorHAnsi" w:cstheme="majorHAnsi"/>
          <w:lang w:val="vi-VN"/>
        </w:rPr>
        <w:t>thõa</w:t>
      </w:r>
      <w:proofErr w:type="spellEnd"/>
      <w:r w:rsidR="00636FBB">
        <w:rPr>
          <w:rFonts w:asciiTheme="majorHAnsi" w:hAnsiTheme="majorHAnsi" w:cstheme="majorHAnsi"/>
          <w:lang w:val="vi-VN"/>
        </w:rPr>
        <w:t xml:space="preserve"> </w:t>
      </w:r>
      <w:proofErr w:type="spellStart"/>
      <w:r w:rsidR="00636FBB">
        <w:rPr>
          <w:rFonts w:asciiTheme="majorHAnsi" w:hAnsiTheme="majorHAnsi" w:cstheme="majorHAnsi"/>
          <w:lang w:val="vi-VN"/>
        </w:rPr>
        <w:t>mãn</w:t>
      </w:r>
      <w:proofErr w:type="spellEnd"/>
      <w:r w:rsidR="00636FBB">
        <w:rPr>
          <w:rFonts w:asciiTheme="majorHAnsi" w:hAnsiTheme="majorHAnsi" w:cstheme="majorHAnsi"/>
          <w:lang w:val="vi-VN"/>
        </w:rPr>
        <w:t xml:space="preserve"> </w:t>
      </w:r>
      <w:proofErr w:type="spellStart"/>
      <w:r w:rsidR="00636FBB">
        <w:rPr>
          <w:rFonts w:asciiTheme="majorHAnsi" w:hAnsiTheme="majorHAnsi" w:cstheme="majorHAnsi"/>
          <w:lang w:val="vi-VN"/>
        </w:rPr>
        <w:t>các</w:t>
      </w:r>
      <w:proofErr w:type="spellEnd"/>
      <w:r w:rsidR="00636FBB">
        <w:rPr>
          <w:rFonts w:asciiTheme="majorHAnsi" w:hAnsiTheme="majorHAnsi" w:cstheme="majorHAnsi"/>
          <w:lang w:val="vi-VN"/>
        </w:rPr>
        <w:t xml:space="preserve"> nhu </w:t>
      </w:r>
      <w:proofErr w:type="spellStart"/>
      <w:r w:rsidR="00636FBB">
        <w:rPr>
          <w:rFonts w:asciiTheme="majorHAnsi" w:hAnsiTheme="majorHAnsi" w:cstheme="majorHAnsi"/>
          <w:lang w:val="vi-VN"/>
        </w:rPr>
        <w:t>cầu</w:t>
      </w:r>
      <w:proofErr w:type="spellEnd"/>
      <w:r w:rsidR="00636FBB">
        <w:rPr>
          <w:rFonts w:asciiTheme="majorHAnsi" w:hAnsiTheme="majorHAnsi" w:cstheme="majorHAnsi"/>
          <w:lang w:val="vi-VN"/>
        </w:rPr>
        <w:t xml:space="preserve"> </w:t>
      </w:r>
      <w:proofErr w:type="spellStart"/>
      <w:r w:rsidR="00636FBB">
        <w:rPr>
          <w:rFonts w:asciiTheme="majorHAnsi" w:hAnsiTheme="majorHAnsi" w:cstheme="majorHAnsi"/>
          <w:lang w:val="vi-VN"/>
        </w:rPr>
        <w:t>của</w:t>
      </w:r>
      <w:proofErr w:type="spellEnd"/>
      <w:r w:rsidR="00636FBB">
        <w:rPr>
          <w:rFonts w:asciiTheme="majorHAnsi" w:hAnsiTheme="majorHAnsi" w:cstheme="majorHAnsi"/>
          <w:lang w:val="vi-VN"/>
        </w:rPr>
        <w:t xml:space="preserve"> </w:t>
      </w:r>
      <w:proofErr w:type="spellStart"/>
      <w:r w:rsidR="00636FBB">
        <w:rPr>
          <w:rFonts w:asciiTheme="majorHAnsi" w:hAnsiTheme="majorHAnsi" w:cstheme="majorHAnsi"/>
          <w:lang w:val="vi-VN"/>
        </w:rPr>
        <w:t>người</w:t>
      </w:r>
      <w:proofErr w:type="spellEnd"/>
      <w:r w:rsidR="00636FBB">
        <w:rPr>
          <w:rFonts w:asciiTheme="majorHAnsi" w:hAnsiTheme="majorHAnsi" w:cstheme="majorHAnsi"/>
          <w:lang w:val="vi-VN"/>
        </w:rPr>
        <w:t xml:space="preserve"> </w:t>
      </w:r>
      <w:proofErr w:type="spellStart"/>
      <w:r w:rsidR="00636FBB">
        <w:rPr>
          <w:rFonts w:asciiTheme="majorHAnsi" w:hAnsiTheme="majorHAnsi" w:cstheme="majorHAnsi"/>
          <w:lang w:val="vi-VN"/>
        </w:rPr>
        <w:t>dùng</w:t>
      </w:r>
      <w:proofErr w:type="spellEnd"/>
      <w:r w:rsidR="00636FBB">
        <w:rPr>
          <w:rFonts w:asciiTheme="majorHAnsi" w:hAnsiTheme="majorHAnsi" w:cstheme="majorHAnsi"/>
          <w:lang w:val="vi-VN"/>
        </w:rPr>
        <w:t>.</w:t>
      </w:r>
    </w:p>
    <w:p w14:paraId="2A37E527" w14:textId="77777777" w:rsidR="00A10C90" w:rsidRDefault="00A10C90" w:rsidP="00B9073F">
      <w:pPr>
        <w:ind w:right="1123" w:firstLine="450"/>
        <w:jc w:val="both"/>
        <w:rPr>
          <w:rFonts w:asciiTheme="majorHAnsi" w:hAnsiTheme="majorHAnsi" w:cstheme="majorHAnsi"/>
          <w:lang w:val="en-US"/>
        </w:rPr>
        <w:sectPr w:rsidR="00A10C90">
          <w:footerReference w:type="default" r:id="rId24"/>
          <w:pgSz w:w="11910" w:h="16840"/>
          <w:pgMar w:top="1580" w:right="360" w:bottom="1180" w:left="540" w:header="0" w:footer="938" w:gutter="0"/>
          <w:cols w:space="720"/>
        </w:sectPr>
      </w:pPr>
    </w:p>
    <w:p w14:paraId="06FAA91B" w14:textId="15E95CE3" w:rsidR="00B93F05" w:rsidRPr="00AF13CB" w:rsidRDefault="00587955" w:rsidP="00F634BD">
      <w:pPr>
        <w:pStyle w:val="Heading1"/>
      </w:pPr>
      <w:bookmarkStart w:id="159" w:name="_Toc106804471"/>
      <w:bookmarkStart w:id="160" w:name="_Toc106811964"/>
      <w:bookmarkStart w:id="161" w:name="_Toc106818768"/>
      <w:r w:rsidRPr="005715C4">
        <w:lastRenderedPageBreak/>
        <w:t>XÂY</w:t>
      </w:r>
      <w:r w:rsidRPr="00AF13CB">
        <w:rPr>
          <w:spacing w:val="-3"/>
        </w:rPr>
        <w:t xml:space="preserve"> </w:t>
      </w:r>
      <w:r w:rsidRPr="00F634BD">
        <w:t>DỰNG</w:t>
      </w:r>
      <w:r w:rsidRPr="00AF13CB">
        <w:rPr>
          <w:spacing w:val="-2"/>
        </w:rPr>
        <w:t xml:space="preserve"> </w:t>
      </w:r>
      <w:r w:rsidRPr="00AF13CB">
        <w:t>HỆ</w:t>
      </w:r>
      <w:r w:rsidRPr="00AF13CB">
        <w:rPr>
          <w:spacing w:val="-2"/>
        </w:rPr>
        <w:t xml:space="preserve"> </w:t>
      </w:r>
      <w:r w:rsidRPr="00AF13CB">
        <w:t>THỐNG</w:t>
      </w:r>
      <w:bookmarkStart w:id="162" w:name="3.1._Xây_dựng_kiến_trúc_hệ_thống"/>
      <w:bookmarkStart w:id="163" w:name="_bookmark47"/>
      <w:bookmarkEnd w:id="159"/>
      <w:bookmarkEnd w:id="160"/>
      <w:bookmarkEnd w:id="162"/>
      <w:bookmarkEnd w:id="163"/>
      <w:bookmarkEnd w:id="161"/>
    </w:p>
    <w:p w14:paraId="0BA52702" w14:textId="1290C603" w:rsidR="00FE2C2A" w:rsidRPr="00803EFB" w:rsidRDefault="00587955" w:rsidP="0030117C">
      <w:pPr>
        <w:pStyle w:val="Heading2"/>
      </w:pPr>
      <w:bookmarkStart w:id="164" w:name="_Toc106804472"/>
      <w:bookmarkStart w:id="165" w:name="_Toc106811965"/>
      <w:bookmarkStart w:id="166" w:name="_Toc106818769"/>
      <w:r w:rsidRPr="00803EFB">
        <w:t>Xây</w:t>
      </w:r>
      <w:r w:rsidRPr="00803EFB">
        <w:rPr>
          <w:spacing w:val="-2"/>
        </w:rPr>
        <w:t xml:space="preserve"> </w:t>
      </w:r>
      <w:proofErr w:type="spellStart"/>
      <w:r w:rsidRPr="00803EFB">
        <w:t>dựng</w:t>
      </w:r>
      <w:proofErr w:type="spellEnd"/>
      <w:r w:rsidRPr="00803EFB">
        <w:rPr>
          <w:spacing w:val="-1"/>
        </w:rPr>
        <w:t xml:space="preserve"> </w:t>
      </w:r>
      <w:proofErr w:type="spellStart"/>
      <w:r w:rsidRPr="00803EFB">
        <w:t>kiến</w:t>
      </w:r>
      <w:proofErr w:type="spellEnd"/>
      <w:r w:rsidRPr="00803EFB">
        <w:rPr>
          <w:spacing w:val="-3"/>
        </w:rPr>
        <w:t xml:space="preserve"> </w:t>
      </w:r>
      <w:proofErr w:type="spellStart"/>
      <w:r w:rsidRPr="00803EFB">
        <w:t>trúc</w:t>
      </w:r>
      <w:proofErr w:type="spellEnd"/>
      <w:r w:rsidRPr="00803EFB">
        <w:rPr>
          <w:spacing w:val="-3"/>
        </w:rPr>
        <w:t xml:space="preserve"> </w:t>
      </w:r>
      <w:proofErr w:type="spellStart"/>
      <w:r w:rsidRPr="00803EFB">
        <w:t>hệ</w:t>
      </w:r>
      <w:proofErr w:type="spellEnd"/>
      <w:r w:rsidRPr="00803EFB">
        <w:rPr>
          <w:spacing w:val="-4"/>
        </w:rPr>
        <w:t xml:space="preserve"> </w:t>
      </w:r>
      <w:proofErr w:type="spellStart"/>
      <w:r w:rsidRPr="00803EFB">
        <w:t>thống</w:t>
      </w:r>
      <w:bookmarkStart w:id="167" w:name="3.1.1._Kiến_trúc_hệ_thống_ứng_dụng"/>
      <w:bookmarkStart w:id="168" w:name="_bookmark48"/>
      <w:bookmarkEnd w:id="164"/>
      <w:bookmarkEnd w:id="165"/>
      <w:bookmarkEnd w:id="167"/>
      <w:bookmarkEnd w:id="168"/>
      <w:bookmarkEnd w:id="166"/>
      <w:proofErr w:type="spellEnd"/>
    </w:p>
    <w:p w14:paraId="13B714F3" w14:textId="49E987FC" w:rsidR="001B4CB4" w:rsidRPr="00995E81" w:rsidRDefault="001B4CB4" w:rsidP="000011EE">
      <w:pPr>
        <w:pStyle w:val="Heading3"/>
      </w:pPr>
      <w:bookmarkStart w:id="169" w:name="_Toc106818770"/>
      <w:proofErr w:type="spellStart"/>
      <w:r>
        <w:rPr>
          <w:lang w:val="en-US"/>
        </w:rPr>
        <w:t>Kiến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trúc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hệ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thống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ứng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dụng</w:t>
      </w:r>
      <w:bookmarkEnd w:id="169"/>
      <w:proofErr w:type="spellEnd"/>
    </w:p>
    <w:p w14:paraId="3A19828A" w14:textId="77777777" w:rsidR="001E0D53" w:rsidRDefault="001E3F1A" w:rsidP="001E0D53">
      <w:pPr>
        <w:pStyle w:val="BodyText"/>
        <w:keepNext/>
        <w:ind w:left="-90" w:right="-330" w:hanging="29"/>
        <w:jc w:val="center"/>
      </w:pPr>
      <w:r w:rsidRPr="00D5653B">
        <w:rPr>
          <w:rFonts w:asciiTheme="majorHAnsi" w:hAnsiTheme="majorHAnsi" w:cstheme="majorHAnsi"/>
          <w:noProof/>
          <w:lang w:val="en-US"/>
        </w:rPr>
        <w:drawing>
          <wp:inline distT="0" distB="0" distL="0" distR="0" wp14:anchorId="2A407BF7" wp14:editId="28896C34">
            <wp:extent cx="5369442" cy="4097085"/>
            <wp:effectExtent l="0" t="0" r="317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8333" cy="41038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8470F8" w14:textId="4AEAC27A" w:rsidR="00B7576C" w:rsidRDefault="001E0D53" w:rsidP="001E0D53">
      <w:pPr>
        <w:pStyle w:val="Caption"/>
        <w:ind w:left="0"/>
        <w:jc w:val="center"/>
      </w:pPr>
      <w:bookmarkStart w:id="170" w:name="_Toc106818819"/>
      <w:proofErr w:type="spellStart"/>
      <w:r>
        <w:t>Hình</w:t>
      </w:r>
      <w:proofErr w:type="spellEnd"/>
      <w:r>
        <w:t xml:space="preserve"> </w:t>
      </w:r>
      <w:r w:rsidR="007465A2">
        <w:fldChar w:fldCharType="begin"/>
      </w:r>
      <w:r w:rsidR="007465A2">
        <w:instrText xml:space="preserve"> STYLEREF 1 \s </w:instrText>
      </w:r>
      <w:r w:rsidR="007465A2">
        <w:fldChar w:fldCharType="separate"/>
      </w:r>
      <w:r w:rsidR="007465A2">
        <w:rPr>
          <w:noProof/>
        </w:rPr>
        <w:t>3</w:t>
      </w:r>
      <w:r w:rsidR="007465A2">
        <w:fldChar w:fldCharType="end"/>
      </w:r>
      <w:r w:rsidR="007465A2">
        <w:t>.</w:t>
      </w:r>
      <w:r w:rsidR="007465A2">
        <w:fldChar w:fldCharType="begin"/>
      </w:r>
      <w:r w:rsidR="007465A2">
        <w:instrText xml:space="preserve"> SEQ Hình \* ARABIC \s 1 </w:instrText>
      </w:r>
      <w:r w:rsidR="007465A2">
        <w:fldChar w:fldCharType="separate"/>
      </w:r>
      <w:r w:rsidR="007465A2">
        <w:rPr>
          <w:noProof/>
        </w:rPr>
        <w:t>1</w:t>
      </w:r>
      <w:r w:rsidR="007465A2">
        <w:fldChar w:fldCharType="end"/>
      </w:r>
      <w:r>
        <w:rPr>
          <w:lang w:val="en-US"/>
        </w:rPr>
        <w:t xml:space="preserve"> </w:t>
      </w:r>
      <w:r w:rsidRPr="006E2FF1">
        <w:t xml:space="preserve">Sơ </w:t>
      </w:r>
      <w:proofErr w:type="spellStart"/>
      <w:r w:rsidRPr="006E2FF1">
        <w:t>đồ</w:t>
      </w:r>
      <w:proofErr w:type="spellEnd"/>
      <w:r w:rsidRPr="006E2FF1">
        <w:t xml:space="preserve"> </w:t>
      </w:r>
      <w:proofErr w:type="spellStart"/>
      <w:r w:rsidRPr="006E2FF1">
        <w:t>kiến</w:t>
      </w:r>
      <w:proofErr w:type="spellEnd"/>
      <w:r w:rsidRPr="006E2FF1">
        <w:t xml:space="preserve"> </w:t>
      </w:r>
      <w:proofErr w:type="spellStart"/>
      <w:r w:rsidRPr="006E2FF1">
        <w:t>trúc</w:t>
      </w:r>
      <w:proofErr w:type="spellEnd"/>
      <w:r w:rsidRPr="006E2FF1">
        <w:t xml:space="preserve"> </w:t>
      </w:r>
      <w:proofErr w:type="spellStart"/>
      <w:r w:rsidRPr="006E2FF1">
        <w:t>hệ</w:t>
      </w:r>
      <w:proofErr w:type="spellEnd"/>
      <w:r w:rsidRPr="006E2FF1">
        <w:t xml:space="preserve"> </w:t>
      </w:r>
      <w:proofErr w:type="spellStart"/>
      <w:r w:rsidRPr="006E2FF1">
        <w:t>thống</w:t>
      </w:r>
      <w:bookmarkEnd w:id="170"/>
      <w:proofErr w:type="spellEnd"/>
    </w:p>
    <w:p w14:paraId="345E8E85" w14:textId="0EAAFC28" w:rsidR="00A039F6" w:rsidRPr="00995E81" w:rsidRDefault="00587955" w:rsidP="000011EE">
      <w:pPr>
        <w:pStyle w:val="Heading3"/>
      </w:pPr>
      <w:bookmarkStart w:id="171" w:name="3.1.2._Xác_định_yêu_cầu_hệ_thống"/>
      <w:bookmarkStart w:id="172" w:name="_bookmark50"/>
      <w:bookmarkStart w:id="173" w:name="_Toc106804474"/>
      <w:bookmarkStart w:id="174" w:name="_Toc106811967"/>
      <w:bookmarkStart w:id="175" w:name="_Toc106818771"/>
      <w:bookmarkEnd w:id="171"/>
      <w:bookmarkEnd w:id="172"/>
      <w:proofErr w:type="spellStart"/>
      <w:r w:rsidRPr="00995E81">
        <w:t>Xác</w:t>
      </w:r>
      <w:proofErr w:type="spellEnd"/>
      <w:r w:rsidRPr="00995E81">
        <w:rPr>
          <w:spacing w:val="-1"/>
        </w:rPr>
        <w:t xml:space="preserve"> </w:t>
      </w:r>
      <w:proofErr w:type="spellStart"/>
      <w:r w:rsidRPr="00995E81">
        <w:t>định</w:t>
      </w:r>
      <w:proofErr w:type="spellEnd"/>
      <w:r w:rsidRPr="00995E81">
        <w:rPr>
          <w:spacing w:val="-1"/>
        </w:rPr>
        <w:t xml:space="preserve"> </w:t>
      </w:r>
      <w:r w:rsidRPr="00995E81">
        <w:t>yêu</w:t>
      </w:r>
      <w:r w:rsidRPr="00995E81">
        <w:rPr>
          <w:spacing w:val="-3"/>
        </w:rPr>
        <w:t xml:space="preserve"> </w:t>
      </w:r>
      <w:proofErr w:type="spellStart"/>
      <w:r w:rsidRPr="00995E81">
        <w:t>cầu</w:t>
      </w:r>
      <w:proofErr w:type="spellEnd"/>
      <w:r w:rsidRPr="00995E81">
        <w:rPr>
          <w:spacing w:val="-4"/>
        </w:rPr>
        <w:t xml:space="preserve"> </w:t>
      </w:r>
      <w:proofErr w:type="spellStart"/>
      <w:r w:rsidRPr="00995E81">
        <w:t>hệ</w:t>
      </w:r>
      <w:proofErr w:type="spellEnd"/>
      <w:r w:rsidRPr="00995E81">
        <w:rPr>
          <w:spacing w:val="-3"/>
        </w:rPr>
        <w:t xml:space="preserve"> </w:t>
      </w:r>
      <w:proofErr w:type="spellStart"/>
      <w:r w:rsidRPr="00995E81">
        <w:t>thống</w:t>
      </w:r>
      <w:bookmarkEnd w:id="173"/>
      <w:bookmarkEnd w:id="174"/>
      <w:bookmarkEnd w:id="175"/>
      <w:proofErr w:type="spellEnd"/>
    </w:p>
    <w:p w14:paraId="2EF921A8" w14:textId="4FC1D51D" w:rsidR="00A039F6" w:rsidRPr="00D5653B" w:rsidRDefault="00BF0A46" w:rsidP="0030117C">
      <w:pPr>
        <w:pStyle w:val="Heading4"/>
        <w:rPr>
          <w:rFonts w:cstheme="majorHAnsi"/>
        </w:rPr>
      </w:pPr>
      <w:bookmarkStart w:id="176" w:name="3.1.2.1._Quy_trình_bán_hàng"/>
      <w:bookmarkStart w:id="177" w:name="_bookmark51"/>
      <w:bookmarkEnd w:id="176"/>
      <w:bookmarkEnd w:id="177"/>
      <w:r w:rsidRPr="00D5653B">
        <w:rPr>
          <w:rFonts w:cstheme="majorHAnsi"/>
          <w:lang w:val="en-US"/>
        </w:rPr>
        <w:t xml:space="preserve"> </w:t>
      </w:r>
      <w:r w:rsidR="00587955" w:rsidRPr="00D5653B">
        <w:rPr>
          <w:rFonts w:cstheme="majorHAnsi"/>
        </w:rPr>
        <w:t>Quy</w:t>
      </w:r>
      <w:r w:rsidR="00587955" w:rsidRPr="00D5653B">
        <w:rPr>
          <w:rFonts w:cstheme="majorHAnsi"/>
          <w:spacing w:val="-2"/>
        </w:rPr>
        <w:t xml:space="preserve"> </w:t>
      </w:r>
      <w:proofErr w:type="spellStart"/>
      <w:r w:rsidR="00587955" w:rsidRPr="00D5653B">
        <w:rPr>
          <w:rFonts w:cstheme="majorHAnsi"/>
        </w:rPr>
        <w:t>trình</w:t>
      </w:r>
      <w:proofErr w:type="spellEnd"/>
      <w:r w:rsidR="00587955" w:rsidRPr="00D5653B">
        <w:rPr>
          <w:rFonts w:cstheme="majorHAnsi"/>
          <w:spacing w:val="-3"/>
        </w:rPr>
        <w:t xml:space="preserve"> </w:t>
      </w:r>
      <w:proofErr w:type="spellStart"/>
      <w:r w:rsidR="007735EB" w:rsidRPr="00D5653B">
        <w:rPr>
          <w:rFonts w:cstheme="majorHAnsi"/>
          <w:lang w:val="en-US"/>
        </w:rPr>
        <w:t>đặt</w:t>
      </w:r>
      <w:proofErr w:type="spellEnd"/>
      <w:r w:rsidR="007735EB" w:rsidRPr="00D5653B">
        <w:rPr>
          <w:rFonts w:cstheme="majorHAnsi"/>
          <w:lang w:val="en-US"/>
        </w:rPr>
        <w:t xml:space="preserve"> </w:t>
      </w:r>
      <w:proofErr w:type="spellStart"/>
      <w:r w:rsidR="007735EB" w:rsidRPr="00D5653B">
        <w:rPr>
          <w:rFonts w:cstheme="majorHAnsi"/>
          <w:lang w:val="en-US"/>
        </w:rPr>
        <w:t>hàng</w:t>
      </w:r>
      <w:proofErr w:type="spellEnd"/>
    </w:p>
    <w:p w14:paraId="268D0705" w14:textId="010AD51C" w:rsidR="00A039F6" w:rsidRPr="00D5653B" w:rsidRDefault="00587955" w:rsidP="00803EFB">
      <w:pPr>
        <w:pStyle w:val="BodyText"/>
        <w:ind w:left="2610" w:right="1123" w:firstLine="270"/>
        <w:jc w:val="both"/>
        <w:rPr>
          <w:rFonts w:asciiTheme="majorHAnsi" w:hAnsiTheme="majorHAnsi" w:cstheme="majorHAnsi"/>
        </w:rPr>
      </w:pPr>
      <w:r w:rsidRPr="00D5653B">
        <w:rPr>
          <w:rFonts w:asciiTheme="majorHAnsi" w:hAnsiTheme="majorHAnsi" w:cstheme="majorHAnsi"/>
        </w:rPr>
        <w:t xml:space="preserve">Quy </w:t>
      </w:r>
      <w:proofErr w:type="spellStart"/>
      <w:r w:rsidRPr="00D5653B">
        <w:rPr>
          <w:rFonts w:asciiTheme="majorHAnsi" w:hAnsiTheme="majorHAnsi" w:cstheme="majorHAnsi"/>
        </w:rPr>
        <w:t>trình</w:t>
      </w:r>
      <w:proofErr w:type="spellEnd"/>
      <w:r w:rsidRPr="00D5653B">
        <w:rPr>
          <w:rFonts w:asciiTheme="majorHAnsi" w:hAnsiTheme="majorHAnsi" w:cstheme="majorHAnsi"/>
        </w:rPr>
        <w:t xml:space="preserve"> </w:t>
      </w:r>
      <w:proofErr w:type="spellStart"/>
      <w:r w:rsidR="00977EA7" w:rsidRPr="00D5653B">
        <w:rPr>
          <w:rFonts w:asciiTheme="majorHAnsi" w:hAnsiTheme="majorHAnsi" w:cstheme="majorHAnsi"/>
          <w:lang w:val="en-US"/>
        </w:rPr>
        <w:t>đặt</w:t>
      </w:r>
      <w:proofErr w:type="spellEnd"/>
      <w:r w:rsidR="00977EA7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977EA7" w:rsidRPr="00D5653B">
        <w:rPr>
          <w:rFonts w:asciiTheme="majorHAnsi" w:hAnsiTheme="majorHAnsi" w:cstheme="majorHAnsi"/>
          <w:lang w:val="en-US"/>
        </w:rPr>
        <w:t>hàng</w:t>
      </w:r>
      <w:proofErr w:type="spellEnd"/>
      <w:r w:rsidRPr="00D5653B">
        <w:rPr>
          <w:rFonts w:asciiTheme="majorHAnsi" w:hAnsiTheme="majorHAnsi" w:cstheme="majorHAnsi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là</w:t>
      </w:r>
      <w:proofErr w:type="spellEnd"/>
      <w:r w:rsidRPr="00D5653B">
        <w:rPr>
          <w:rFonts w:asciiTheme="majorHAnsi" w:hAnsiTheme="majorHAnsi" w:cstheme="majorHAnsi"/>
        </w:rPr>
        <w:t xml:space="preserve"> </w:t>
      </w:r>
      <w:proofErr w:type="spellStart"/>
      <w:r w:rsidR="00977EA7" w:rsidRPr="00D5653B">
        <w:rPr>
          <w:rFonts w:asciiTheme="majorHAnsi" w:hAnsiTheme="majorHAnsi" w:cstheme="majorHAnsi"/>
          <w:lang w:val="en-US"/>
        </w:rPr>
        <w:t>quy</w:t>
      </w:r>
      <w:proofErr w:type="spellEnd"/>
      <w:r w:rsidR="00977EA7" w:rsidRPr="00D5653B">
        <w:rPr>
          <w:rFonts w:asciiTheme="majorHAnsi" w:hAnsiTheme="majorHAnsi" w:cstheme="majorHAnsi"/>
          <w:lang w:val="en-US"/>
        </w:rPr>
        <w:t xml:space="preserve"> trình </w:t>
      </w:r>
      <w:proofErr w:type="spellStart"/>
      <w:r w:rsidR="00977EA7" w:rsidRPr="00D5653B">
        <w:rPr>
          <w:rFonts w:asciiTheme="majorHAnsi" w:hAnsiTheme="majorHAnsi" w:cstheme="majorHAnsi"/>
          <w:lang w:val="en-US"/>
        </w:rPr>
        <w:t>mà</w:t>
      </w:r>
      <w:proofErr w:type="spellEnd"/>
      <w:r w:rsidR="00977EA7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977EA7" w:rsidRPr="00D5653B">
        <w:rPr>
          <w:rFonts w:asciiTheme="majorHAnsi" w:hAnsiTheme="majorHAnsi" w:cstheme="majorHAnsi"/>
          <w:lang w:val="en-US"/>
        </w:rPr>
        <w:t>khách</w:t>
      </w:r>
      <w:proofErr w:type="spellEnd"/>
      <w:r w:rsidR="00977EA7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977EA7" w:rsidRPr="00D5653B">
        <w:rPr>
          <w:rFonts w:asciiTheme="majorHAnsi" w:hAnsiTheme="majorHAnsi" w:cstheme="majorHAnsi"/>
          <w:lang w:val="en-US"/>
        </w:rPr>
        <w:t>hàng</w:t>
      </w:r>
      <w:proofErr w:type="spellEnd"/>
      <w:r w:rsidR="00977EA7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977EA7" w:rsidRPr="00D5653B">
        <w:rPr>
          <w:rFonts w:asciiTheme="majorHAnsi" w:hAnsiTheme="majorHAnsi" w:cstheme="majorHAnsi"/>
          <w:lang w:val="en-US"/>
        </w:rPr>
        <w:t>tiến</w:t>
      </w:r>
      <w:proofErr w:type="spellEnd"/>
      <w:r w:rsidR="00977EA7" w:rsidRPr="00D5653B">
        <w:rPr>
          <w:rFonts w:asciiTheme="majorHAnsi" w:hAnsiTheme="majorHAnsi" w:cstheme="majorHAnsi"/>
          <w:lang w:val="en-US"/>
        </w:rPr>
        <w:t xml:space="preserve"> hành </w:t>
      </w:r>
      <w:proofErr w:type="spellStart"/>
      <w:r w:rsidR="00977EA7" w:rsidRPr="00D5653B">
        <w:rPr>
          <w:rFonts w:asciiTheme="majorHAnsi" w:hAnsiTheme="majorHAnsi" w:cstheme="majorHAnsi"/>
          <w:lang w:val="en-US"/>
        </w:rPr>
        <w:t>đưa</w:t>
      </w:r>
      <w:proofErr w:type="spellEnd"/>
      <w:r w:rsidR="00977EA7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977EA7" w:rsidRPr="00D5653B">
        <w:rPr>
          <w:rFonts w:asciiTheme="majorHAnsi" w:hAnsiTheme="majorHAnsi" w:cstheme="majorHAnsi"/>
          <w:lang w:val="en-US"/>
        </w:rPr>
        <w:t>sản</w:t>
      </w:r>
      <w:proofErr w:type="spellEnd"/>
      <w:r w:rsidR="00977EA7" w:rsidRPr="00D5653B">
        <w:rPr>
          <w:rFonts w:asciiTheme="majorHAnsi" w:hAnsiTheme="majorHAnsi" w:cstheme="majorHAnsi"/>
          <w:lang w:val="en-US"/>
        </w:rPr>
        <w:t xml:space="preserve"> phẩm vào </w:t>
      </w:r>
      <w:proofErr w:type="spellStart"/>
      <w:r w:rsidR="00977EA7" w:rsidRPr="00D5653B">
        <w:rPr>
          <w:rFonts w:asciiTheme="majorHAnsi" w:hAnsiTheme="majorHAnsi" w:cstheme="majorHAnsi"/>
          <w:lang w:val="en-US"/>
        </w:rPr>
        <w:t>giỏ</w:t>
      </w:r>
      <w:proofErr w:type="spellEnd"/>
      <w:r w:rsidR="00977EA7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977EA7" w:rsidRPr="00D5653B">
        <w:rPr>
          <w:rFonts w:asciiTheme="majorHAnsi" w:hAnsiTheme="majorHAnsi" w:cstheme="majorHAnsi"/>
          <w:lang w:val="en-US"/>
        </w:rPr>
        <w:t>hàng</w:t>
      </w:r>
      <w:proofErr w:type="spellEnd"/>
      <w:r w:rsidR="00977EA7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977EA7" w:rsidRPr="00D5653B">
        <w:rPr>
          <w:rFonts w:asciiTheme="majorHAnsi" w:hAnsiTheme="majorHAnsi" w:cstheme="majorHAnsi"/>
          <w:lang w:val="en-US"/>
        </w:rPr>
        <w:t>sau</w:t>
      </w:r>
      <w:proofErr w:type="spellEnd"/>
      <w:r w:rsidR="00977EA7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977EA7" w:rsidRPr="00D5653B">
        <w:rPr>
          <w:rFonts w:asciiTheme="majorHAnsi" w:hAnsiTheme="majorHAnsi" w:cstheme="majorHAnsi"/>
          <w:lang w:val="en-US"/>
        </w:rPr>
        <w:t>đó</w:t>
      </w:r>
      <w:proofErr w:type="spellEnd"/>
      <w:r w:rsidR="00977EA7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977EA7" w:rsidRPr="00D5653B">
        <w:rPr>
          <w:rFonts w:asciiTheme="majorHAnsi" w:hAnsiTheme="majorHAnsi" w:cstheme="majorHAnsi"/>
          <w:lang w:val="en-US"/>
        </w:rPr>
        <w:t>chọn</w:t>
      </w:r>
      <w:proofErr w:type="spellEnd"/>
      <w:r w:rsidR="00977EA7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977EA7" w:rsidRPr="00D5653B">
        <w:rPr>
          <w:rFonts w:asciiTheme="majorHAnsi" w:hAnsiTheme="majorHAnsi" w:cstheme="majorHAnsi"/>
          <w:lang w:val="en-US"/>
        </w:rPr>
        <w:t>ra</w:t>
      </w:r>
      <w:proofErr w:type="spellEnd"/>
      <w:r w:rsidR="00977EA7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977EA7" w:rsidRPr="00D5653B">
        <w:rPr>
          <w:rFonts w:asciiTheme="majorHAnsi" w:hAnsiTheme="majorHAnsi" w:cstheme="majorHAnsi"/>
          <w:lang w:val="en-US"/>
        </w:rPr>
        <w:t>các</w:t>
      </w:r>
      <w:proofErr w:type="spellEnd"/>
      <w:r w:rsidR="00977EA7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977EA7" w:rsidRPr="00D5653B">
        <w:rPr>
          <w:rFonts w:asciiTheme="majorHAnsi" w:hAnsiTheme="majorHAnsi" w:cstheme="majorHAnsi"/>
          <w:lang w:val="en-US"/>
        </w:rPr>
        <w:t>sản</w:t>
      </w:r>
      <w:proofErr w:type="spellEnd"/>
      <w:r w:rsidR="00977EA7" w:rsidRPr="00D5653B">
        <w:rPr>
          <w:rFonts w:asciiTheme="majorHAnsi" w:hAnsiTheme="majorHAnsi" w:cstheme="majorHAnsi"/>
          <w:lang w:val="en-US"/>
        </w:rPr>
        <w:t xml:space="preserve"> phẩm </w:t>
      </w:r>
      <w:proofErr w:type="spellStart"/>
      <w:r w:rsidR="00977EA7" w:rsidRPr="00D5653B">
        <w:rPr>
          <w:rFonts w:asciiTheme="majorHAnsi" w:hAnsiTheme="majorHAnsi" w:cstheme="majorHAnsi"/>
          <w:lang w:val="en-US"/>
        </w:rPr>
        <w:t>cần</w:t>
      </w:r>
      <w:proofErr w:type="spellEnd"/>
      <w:r w:rsidR="00977EA7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977EA7" w:rsidRPr="00D5653B">
        <w:rPr>
          <w:rFonts w:asciiTheme="majorHAnsi" w:hAnsiTheme="majorHAnsi" w:cstheme="majorHAnsi"/>
          <w:lang w:val="en-US"/>
        </w:rPr>
        <w:t>thanh</w:t>
      </w:r>
      <w:proofErr w:type="spellEnd"/>
      <w:r w:rsidR="00977EA7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977EA7" w:rsidRPr="00D5653B">
        <w:rPr>
          <w:rFonts w:asciiTheme="majorHAnsi" w:hAnsiTheme="majorHAnsi" w:cstheme="majorHAnsi"/>
          <w:lang w:val="en-US"/>
        </w:rPr>
        <w:t>toán</w:t>
      </w:r>
      <w:proofErr w:type="spellEnd"/>
      <w:r w:rsidR="00977EA7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977EA7" w:rsidRPr="00D5653B">
        <w:rPr>
          <w:rFonts w:asciiTheme="majorHAnsi" w:hAnsiTheme="majorHAnsi" w:cstheme="majorHAnsi"/>
          <w:lang w:val="en-US"/>
        </w:rPr>
        <w:t>sau</w:t>
      </w:r>
      <w:proofErr w:type="spellEnd"/>
      <w:r w:rsidR="00977EA7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977EA7" w:rsidRPr="00D5653B">
        <w:rPr>
          <w:rFonts w:asciiTheme="majorHAnsi" w:hAnsiTheme="majorHAnsi" w:cstheme="majorHAnsi"/>
          <w:lang w:val="en-US"/>
        </w:rPr>
        <w:t>đó</w:t>
      </w:r>
      <w:proofErr w:type="spellEnd"/>
      <w:r w:rsidR="00977EA7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977EA7" w:rsidRPr="00D5653B">
        <w:rPr>
          <w:rFonts w:asciiTheme="majorHAnsi" w:hAnsiTheme="majorHAnsi" w:cstheme="majorHAnsi"/>
          <w:lang w:val="en-US"/>
        </w:rPr>
        <w:t>thực</w:t>
      </w:r>
      <w:proofErr w:type="spellEnd"/>
      <w:r w:rsidR="00977EA7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977EA7" w:rsidRPr="00D5653B">
        <w:rPr>
          <w:rFonts w:asciiTheme="majorHAnsi" w:hAnsiTheme="majorHAnsi" w:cstheme="majorHAnsi"/>
          <w:lang w:val="en-US"/>
        </w:rPr>
        <w:t>hiện</w:t>
      </w:r>
      <w:proofErr w:type="spellEnd"/>
      <w:r w:rsidR="00977EA7" w:rsidRPr="00D5653B">
        <w:rPr>
          <w:rFonts w:asciiTheme="majorHAnsi" w:hAnsiTheme="majorHAnsi" w:cstheme="majorHAnsi"/>
          <w:lang w:val="en-US"/>
        </w:rPr>
        <w:t xml:space="preserve"> checkout </w:t>
      </w:r>
      <w:proofErr w:type="spellStart"/>
      <w:r w:rsidR="00B64BD2" w:rsidRPr="00D5653B">
        <w:rPr>
          <w:rFonts w:asciiTheme="majorHAnsi" w:hAnsiTheme="majorHAnsi" w:cstheme="majorHAnsi"/>
          <w:lang w:val="en-US"/>
        </w:rPr>
        <w:t>để</w:t>
      </w:r>
      <w:proofErr w:type="spellEnd"/>
      <w:r w:rsidR="00B64BD2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B64BD2" w:rsidRPr="00D5653B">
        <w:rPr>
          <w:rFonts w:asciiTheme="majorHAnsi" w:hAnsiTheme="majorHAnsi" w:cstheme="majorHAnsi"/>
          <w:lang w:val="en-US"/>
        </w:rPr>
        <w:t>đưa</w:t>
      </w:r>
      <w:proofErr w:type="spellEnd"/>
      <w:r w:rsidR="00B64BD2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B64BD2" w:rsidRPr="00D5653B">
        <w:rPr>
          <w:rFonts w:asciiTheme="majorHAnsi" w:hAnsiTheme="majorHAnsi" w:cstheme="majorHAnsi"/>
          <w:lang w:val="en-US"/>
        </w:rPr>
        <w:t>đơn</w:t>
      </w:r>
      <w:proofErr w:type="spellEnd"/>
      <w:r w:rsidR="00B64BD2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B64BD2" w:rsidRPr="00D5653B">
        <w:rPr>
          <w:rFonts w:asciiTheme="majorHAnsi" w:hAnsiTheme="majorHAnsi" w:cstheme="majorHAnsi"/>
          <w:lang w:val="en-US"/>
        </w:rPr>
        <w:t>hàng</w:t>
      </w:r>
      <w:proofErr w:type="spellEnd"/>
      <w:r w:rsidR="00B64BD2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B64BD2" w:rsidRPr="00D5653B">
        <w:rPr>
          <w:rFonts w:asciiTheme="majorHAnsi" w:hAnsiTheme="majorHAnsi" w:cstheme="majorHAnsi"/>
          <w:lang w:val="en-US"/>
        </w:rPr>
        <w:t>lên</w:t>
      </w:r>
      <w:proofErr w:type="spellEnd"/>
      <w:r w:rsidR="00B64BD2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B64BD2" w:rsidRPr="00D5653B">
        <w:rPr>
          <w:rFonts w:asciiTheme="majorHAnsi" w:hAnsiTheme="majorHAnsi" w:cstheme="majorHAnsi"/>
          <w:lang w:val="en-US"/>
        </w:rPr>
        <w:t>trên</w:t>
      </w:r>
      <w:proofErr w:type="spellEnd"/>
      <w:r w:rsidR="00B64BD2" w:rsidRPr="00D5653B">
        <w:rPr>
          <w:rFonts w:asciiTheme="majorHAnsi" w:hAnsiTheme="majorHAnsi" w:cstheme="majorHAnsi"/>
          <w:lang w:val="en-US"/>
        </w:rPr>
        <w:t xml:space="preserve"> database và </w:t>
      </w:r>
      <w:proofErr w:type="spellStart"/>
      <w:r w:rsidR="00B64BD2" w:rsidRPr="00D5653B">
        <w:rPr>
          <w:rFonts w:asciiTheme="majorHAnsi" w:hAnsiTheme="majorHAnsi" w:cstheme="majorHAnsi"/>
          <w:lang w:val="en-US"/>
        </w:rPr>
        <w:t>hệ</w:t>
      </w:r>
      <w:proofErr w:type="spellEnd"/>
      <w:r w:rsidR="00B64BD2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B64BD2" w:rsidRPr="00D5653B">
        <w:rPr>
          <w:rFonts w:asciiTheme="majorHAnsi" w:hAnsiTheme="majorHAnsi" w:cstheme="majorHAnsi"/>
          <w:lang w:val="en-US"/>
        </w:rPr>
        <w:t>thống</w:t>
      </w:r>
      <w:proofErr w:type="spellEnd"/>
      <w:r w:rsidR="00B64BD2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B64BD2" w:rsidRPr="00D5653B">
        <w:rPr>
          <w:rFonts w:asciiTheme="majorHAnsi" w:hAnsiTheme="majorHAnsi" w:cstheme="majorHAnsi"/>
          <w:lang w:val="en-US"/>
        </w:rPr>
        <w:t>cũng</w:t>
      </w:r>
      <w:proofErr w:type="spellEnd"/>
      <w:r w:rsidR="00B64BD2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B64BD2" w:rsidRPr="00D5653B">
        <w:rPr>
          <w:rFonts w:asciiTheme="majorHAnsi" w:hAnsiTheme="majorHAnsi" w:cstheme="majorHAnsi"/>
          <w:lang w:val="en-US"/>
        </w:rPr>
        <w:t>sẽ</w:t>
      </w:r>
      <w:proofErr w:type="spellEnd"/>
      <w:r w:rsidR="00B64BD2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B64BD2" w:rsidRPr="00D5653B">
        <w:rPr>
          <w:rFonts w:asciiTheme="majorHAnsi" w:hAnsiTheme="majorHAnsi" w:cstheme="majorHAnsi"/>
          <w:lang w:val="en-US"/>
        </w:rPr>
        <w:t>cập</w:t>
      </w:r>
      <w:proofErr w:type="spellEnd"/>
      <w:r w:rsidR="00B64BD2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B64BD2" w:rsidRPr="00D5653B">
        <w:rPr>
          <w:rFonts w:asciiTheme="majorHAnsi" w:hAnsiTheme="majorHAnsi" w:cstheme="majorHAnsi"/>
          <w:lang w:val="en-US"/>
        </w:rPr>
        <w:t>nhật</w:t>
      </w:r>
      <w:proofErr w:type="spellEnd"/>
      <w:r w:rsidR="00B64BD2" w:rsidRPr="00D5653B">
        <w:rPr>
          <w:rFonts w:asciiTheme="majorHAnsi" w:hAnsiTheme="majorHAnsi" w:cstheme="majorHAnsi"/>
          <w:lang w:val="en-US"/>
        </w:rPr>
        <w:t xml:space="preserve"> lại </w:t>
      </w:r>
      <w:proofErr w:type="spellStart"/>
      <w:r w:rsidR="00B64BD2" w:rsidRPr="00D5653B">
        <w:rPr>
          <w:rFonts w:asciiTheme="majorHAnsi" w:hAnsiTheme="majorHAnsi" w:cstheme="majorHAnsi"/>
          <w:lang w:val="en-US"/>
        </w:rPr>
        <w:t>dữ</w:t>
      </w:r>
      <w:proofErr w:type="spellEnd"/>
      <w:r w:rsidR="00B64BD2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B64BD2" w:rsidRPr="00D5653B">
        <w:rPr>
          <w:rFonts w:asciiTheme="majorHAnsi" w:hAnsiTheme="majorHAnsi" w:cstheme="majorHAnsi"/>
          <w:lang w:val="en-US"/>
        </w:rPr>
        <w:t>liệu</w:t>
      </w:r>
      <w:proofErr w:type="spellEnd"/>
      <w:r w:rsidR="00B64BD2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B64BD2" w:rsidRPr="00D5653B">
        <w:rPr>
          <w:rFonts w:asciiTheme="majorHAnsi" w:hAnsiTheme="majorHAnsi" w:cstheme="majorHAnsi"/>
          <w:lang w:val="en-US"/>
        </w:rPr>
        <w:t>đơn</w:t>
      </w:r>
      <w:proofErr w:type="spellEnd"/>
      <w:r w:rsidR="00B64BD2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B64BD2" w:rsidRPr="00D5653B">
        <w:rPr>
          <w:rFonts w:asciiTheme="majorHAnsi" w:hAnsiTheme="majorHAnsi" w:cstheme="majorHAnsi"/>
          <w:lang w:val="en-US"/>
        </w:rPr>
        <w:t>hàng</w:t>
      </w:r>
      <w:proofErr w:type="spellEnd"/>
      <w:r w:rsidR="00B64BD2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B64BD2" w:rsidRPr="00D5653B">
        <w:rPr>
          <w:rFonts w:asciiTheme="majorHAnsi" w:hAnsiTheme="majorHAnsi" w:cstheme="majorHAnsi"/>
          <w:lang w:val="en-US"/>
        </w:rPr>
        <w:t>cho</w:t>
      </w:r>
      <w:proofErr w:type="spellEnd"/>
      <w:r w:rsidR="00B64BD2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B64BD2" w:rsidRPr="00D5653B">
        <w:rPr>
          <w:rFonts w:asciiTheme="majorHAnsi" w:hAnsiTheme="majorHAnsi" w:cstheme="majorHAnsi"/>
          <w:lang w:val="en-US"/>
        </w:rPr>
        <w:t>cả</w:t>
      </w:r>
      <w:proofErr w:type="spellEnd"/>
      <w:r w:rsidR="00B64BD2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921E25" w:rsidRPr="00D5653B">
        <w:rPr>
          <w:rFonts w:asciiTheme="majorHAnsi" w:hAnsiTheme="majorHAnsi" w:cstheme="majorHAnsi"/>
          <w:lang w:val="en-US"/>
        </w:rPr>
        <w:t>ứng</w:t>
      </w:r>
      <w:proofErr w:type="spellEnd"/>
      <w:r w:rsidR="00921E25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921E25" w:rsidRPr="00D5653B">
        <w:rPr>
          <w:rFonts w:asciiTheme="majorHAnsi" w:hAnsiTheme="majorHAnsi" w:cstheme="majorHAnsi"/>
          <w:lang w:val="en-US"/>
        </w:rPr>
        <w:t>dụng</w:t>
      </w:r>
      <w:proofErr w:type="spellEnd"/>
      <w:r w:rsidR="00B64BD2" w:rsidRPr="00D5653B">
        <w:rPr>
          <w:rFonts w:asciiTheme="majorHAnsi" w:hAnsiTheme="majorHAnsi" w:cstheme="majorHAnsi"/>
          <w:lang w:val="en-US"/>
        </w:rPr>
        <w:t>.</w:t>
      </w:r>
      <w:r w:rsidRPr="00D5653B">
        <w:rPr>
          <w:rFonts w:asciiTheme="majorHAnsi" w:hAnsiTheme="majorHAnsi" w:cstheme="majorHAnsi"/>
        </w:rPr>
        <w:t>.</w:t>
      </w:r>
    </w:p>
    <w:p w14:paraId="26F11BB4" w14:textId="77777777" w:rsidR="007465A2" w:rsidRDefault="00107F28" w:rsidP="007465A2">
      <w:pPr>
        <w:pStyle w:val="BodyText"/>
        <w:keepNext/>
        <w:ind w:left="0" w:right="30"/>
        <w:jc w:val="center"/>
      </w:pPr>
      <w:r w:rsidRPr="00D5653B">
        <w:rPr>
          <w:rFonts w:asciiTheme="majorHAnsi" w:hAnsiTheme="majorHAnsi" w:cstheme="majorHAnsi"/>
          <w:noProof/>
          <w:lang w:val="en-US"/>
        </w:rPr>
        <w:lastRenderedPageBreak/>
        <w:drawing>
          <wp:inline distT="0" distB="0" distL="0" distR="0" wp14:anchorId="48E17DF9" wp14:editId="36F85589">
            <wp:extent cx="5422605" cy="1594275"/>
            <wp:effectExtent l="0" t="0" r="6985" b="6350"/>
            <wp:docPr id="4" name="Hình ảnh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Hình ảnh 4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7435" cy="1630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78" w:name="_bookmark52"/>
      <w:bookmarkEnd w:id="178"/>
    </w:p>
    <w:p w14:paraId="1E432ED9" w14:textId="056DA4E2" w:rsidR="00FA07EC" w:rsidRDefault="007465A2" w:rsidP="007465A2">
      <w:pPr>
        <w:pStyle w:val="Caption"/>
        <w:ind w:left="0"/>
        <w:jc w:val="center"/>
      </w:pPr>
      <w:bookmarkStart w:id="179" w:name="_Toc106818820"/>
      <w:proofErr w:type="spellStart"/>
      <w:r>
        <w:t>Hình</w:t>
      </w:r>
      <w:proofErr w:type="spellEnd"/>
      <w:r>
        <w:t xml:space="preserve">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3</w:t>
      </w:r>
      <w:r>
        <w:fldChar w:fldCharType="end"/>
      </w:r>
      <w:r>
        <w:t>.</w:t>
      </w:r>
      <w:r>
        <w:fldChar w:fldCharType="begin"/>
      </w:r>
      <w:r>
        <w:instrText xml:space="preserve"> SEQ Hình \* ARABIC \s 1 </w:instrText>
      </w:r>
      <w:r>
        <w:fldChar w:fldCharType="separate"/>
      </w:r>
      <w:r>
        <w:rPr>
          <w:noProof/>
        </w:rPr>
        <w:t>2</w:t>
      </w:r>
      <w:r>
        <w:fldChar w:fldCharType="end"/>
      </w:r>
      <w:r>
        <w:rPr>
          <w:lang w:val="en-US"/>
        </w:rPr>
        <w:t xml:space="preserve"> </w:t>
      </w:r>
      <w:proofErr w:type="spellStart"/>
      <w:r w:rsidRPr="00106AC0">
        <w:rPr>
          <w:lang w:val="en-US"/>
        </w:rPr>
        <w:t>Quy</w:t>
      </w:r>
      <w:proofErr w:type="spellEnd"/>
      <w:r w:rsidRPr="00106AC0">
        <w:rPr>
          <w:lang w:val="en-US"/>
        </w:rPr>
        <w:t xml:space="preserve"> trình </w:t>
      </w:r>
      <w:proofErr w:type="spellStart"/>
      <w:r w:rsidRPr="00106AC0">
        <w:rPr>
          <w:lang w:val="en-US"/>
        </w:rPr>
        <w:t>đặt</w:t>
      </w:r>
      <w:proofErr w:type="spellEnd"/>
      <w:r w:rsidRPr="00106AC0">
        <w:rPr>
          <w:lang w:val="en-US"/>
        </w:rPr>
        <w:t xml:space="preserve"> </w:t>
      </w:r>
      <w:proofErr w:type="spellStart"/>
      <w:r w:rsidRPr="00106AC0">
        <w:rPr>
          <w:lang w:val="en-US"/>
        </w:rPr>
        <w:t>hàng</w:t>
      </w:r>
      <w:bookmarkEnd w:id="179"/>
      <w:proofErr w:type="spellEnd"/>
    </w:p>
    <w:p w14:paraId="6C1F5207" w14:textId="4FF7DF06" w:rsidR="00A039F6" w:rsidRPr="00995E81" w:rsidRDefault="00587955" w:rsidP="0030117C">
      <w:pPr>
        <w:pStyle w:val="Heading2"/>
      </w:pPr>
      <w:bookmarkStart w:id="180" w:name="3.1.2.2._Quy_trình_xử_lý_hàng_hoá"/>
      <w:bookmarkStart w:id="181" w:name="_bookmark53"/>
      <w:bookmarkStart w:id="182" w:name="3.2._Phân_tích_yêu_cầu_hệ_thống"/>
      <w:bookmarkStart w:id="183" w:name="_bookmark55"/>
      <w:bookmarkStart w:id="184" w:name="_Toc106804475"/>
      <w:bookmarkStart w:id="185" w:name="_Toc106811968"/>
      <w:bookmarkStart w:id="186" w:name="_Toc106818772"/>
      <w:bookmarkEnd w:id="180"/>
      <w:bookmarkEnd w:id="181"/>
      <w:bookmarkEnd w:id="182"/>
      <w:bookmarkEnd w:id="183"/>
      <w:r w:rsidRPr="00995E81">
        <w:t xml:space="preserve">Phân </w:t>
      </w:r>
      <w:proofErr w:type="spellStart"/>
      <w:r w:rsidRPr="00995E81">
        <w:t>tích</w:t>
      </w:r>
      <w:proofErr w:type="spellEnd"/>
      <w:r w:rsidRPr="00995E81">
        <w:t xml:space="preserve"> yêu </w:t>
      </w:r>
      <w:proofErr w:type="spellStart"/>
      <w:r w:rsidRPr="00995E81">
        <w:t>cầu</w:t>
      </w:r>
      <w:proofErr w:type="spellEnd"/>
      <w:r w:rsidRPr="00995E81">
        <w:t xml:space="preserve"> </w:t>
      </w:r>
      <w:proofErr w:type="spellStart"/>
      <w:r w:rsidRPr="00995E81">
        <w:t>hệ</w:t>
      </w:r>
      <w:proofErr w:type="spellEnd"/>
      <w:r w:rsidRPr="00995E81">
        <w:t xml:space="preserve"> </w:t>
      </w:r>
      <w:proofErr w:type="spellStart"/>
      <w:r w:rsidRPr="00995E81">
        <w:t>thống</w:t>
      </w:r>
      <w:bookmarkEnd w:id="184"/>
      <w:bookmarkEnd w:id="185"/>
      <w:bookmarkEnd w:id="186"/>
      <w:proofErr w:type="spellEnd"/>
    </w:p>
    <w:p w14:paraId="35A080FB" w14:textId="5DBCF780" w:rsidR="00A039F6" w:rsidRPr="00995E81" w:rsidRDefault="00587955" w:rsidP="000011EE">
      <w:pPr>
        <w:pStyle w:val="Heading3"/>
      </w:pPr>
      <w:bookmarkStart w:id="187" w:name="3.2.1._Phần_ứng_dụng_Mobile_(Flutter)"/>
      <w:bookmarkStart w:id="188" w:name="_bookmark56"/>
      <w:bookmarkStart w:id="189" w:name="_Toc106804476"/>
      <w:bookmarkStart w:id="190" w:name="_Toc106811969"/>
      <w:bookmarkStart w:id="191" w:name="_Toc106818773"/>
      <w:bookmarkEnd w:id="187"/>
      <w:bookmarkEnd w:id="188"/>
      <w:proofErr w:type="spellStart"/>
      <w:r w:rsidRPr="00995E81">
        <w:t>Phần</w:t>
      </w:r>
      <w:proofErr w:type="spellEnd"/>
      <w:r w:rsidRPr="00995E81">
        <w:rPr>
          <w:spacing w:val="-4"/>
        </w:rPr>
        <w:t xml:space="preserve"> </w:t>
      </w:r>
      <w:proofErr w:type="spellStart"/>
      <w:r w:rsidRPr="00995E81">
        <w:t>ứng</w:t>
      </w:r>
      <w:proofErr w:type="spellEnd"/>
      <w:r w:rsidRPr="00995E81">
        <w:rPr>
          <w:spacing w:val="-2"/>
        </w:rPr>
        <w:t xml:space="preserve"> </w:t>
      </w:r>
      <w:proofErr w:type="spellStart"/>
      <w:r w:rsidRPr="00995E81">
        <w:t>dụng</w:t>
      </w:r>
      <w:proofErr w:type="spellEnd"/>
      <w:r w:rsidRPr="00995E81">
        <w:rPr>
          <w:spacing w:val="-1"/>
        </w:rPr>
        <w:t xml:space="preserve"> </w:t>
      </w:r>
      <w:proofErr w:type="spellStart"/>
      <w:r w:rsidRPr="00995E81">
        <w:t>Mobile</w:t>
      </w:r>
      <w:proofErr w:type="spellEnd"/>
      <w:r w:rsidR="00774776" w:rsidRPr="00995E81">
        <w:rPr>
          <w:lang w:val="en-US"/>
        </w:rPr>
        <w:t xml:space="preserve"> </w:t>
      </w:r>
      <w:proofErr w:type="spellStart"/>
      <w:r w:rsidR="00774776" w:rsidRPr="00995E81">
        <w:rPr>
          <w:lang w:val="en-US"/>
        </w:rPr>
        <w:t>cho</w:t>
      </w:r>
      <w:proofErr w:type="spellEnd"/>
      <w:r w:rsidR="00774776" w:rsidRPr="00995E81">
        <w:rPr>
          <w:lang w:val="en-US"/>
        </w:rPr>
        <w:t xml:space="preserve"> </w:t>
      </w:r>
      <w:proofErr w:type="spellStart"/>
      <w:r w:rsidR="00774776" w:rsidRPr="00995E81">
        <w:rPr>
          <w:lang w:val="en-US"/>
        </w:rPr>
        <w:t>người</w:t>
      </w:r>
      <w:proofErr w:type="spellEnd"/>
      <w:r w:rsidR="00774776" w:rsidRPr="00995E81">
        <w:rPr>
          <w:lang w:val="en-US"/>
        </w:rPr>
        <w:t xml:space="preserve"> </w:t>
      </w:r>
      <w:proofErr w:type="spellStart"/>
      <w:r w:rsidR="00774776" w:rsidRPr="00995E81">
        <w:rPr>
          <w:lang w:val="en-US"/>
        </w:rPr>
        <w:t>mua</w:t>
      </w:r>
      <w:proofErr w:type="spellEnd"/>
      <w:r w:rsidRPr="00995E81">
        <w:rPr>
          <w:spacing w:val="-4"/>
        </w:rPr>
        <w:t xml:space="preserve"> </w:t>
      </w:r>
      <w:r w:rsidRPr="00995E81">
        <w:t>(</w:t>
      </w:r>
      <w:r w:rsidR="00921E25" w:rsidRPr="00995E81">
        <w:rPr>
          <w:lang w:val="en-US"/>
        </w:rPr>
        <w:t>React Native</w:t>
      </w:r>
      <w:r w:rsidRPr="00995E81">
        <w:t>)</w:t>
      </w:r>
      <w:bookmarkEnd w:id="189"/>
      <w:bookmarkEnd w:id="190"/>
      <w:bookmarkEnd w:id="191"/>
    </w:p>
    <w:p w14:paraId="6980F6CC" w14:textId="0797022B" w:rsidR="00A039F6" w:rsidRPr="00D5653B" w:rsidRDefault="00587955" w:rsidP="00F84159">
      <w:pPr>
        <w:pStyle w:val="BodyText"/>
        <w:ind w:right="1123" w:firstLine="360"/>
        <w:jc w:val="both"/>
        <w:rPr>
          <w:rFonts w:asciiTheme="majorHAnsi" w:hAnsiTheme="majorHAnsi" w:cstheme="majorHAnsi"/>
          <w:lang w:val="en-US"/>
        </w:rPr>
      </w:pPr>
      <w:r w:rsidRPr="00D5653B">
        <w:rPr>
          <w:rFonts w:asciiTheme="majorHAnsi" w:hAnsiTheme="majorHAnsi" w:cstheme="majorHAnsi"/>
          <w:b/>
        </w:rPr>
        <w:t>Đăng</w:t>
      </w:r>
      <w:r w:rsidRPr="00D5653B">
        <w:rPr>
          <w:rFonts w:asciiTheme="majorHAnsi" w:hAnsiTheme="majorHAnsi" w:cstheme="majorHAnsi"/>
          <w:b/>
          <w:spacing w:val="-10"/>
        </w:rPr>
        <w:t xml:space="preserve"> </w:t>
      </w:r>
      <w:proofErr w:type="spellStart"/>
      <w:r w:rsidRPr="00D5653B">
        <w:rPr>
          <w:rFonts w:asciiTheme="majorHAnsi" w:hAnsiTheme="majorHAnsi" w:cstheme="majorHAnsi"/>
          <w:b/>
        </w:rPr>
        <w:t>ký</w:t>
      </w:r>
      <w:proofErr w:type="spellEnd"/>
      <w:r w:rsidRPr="00D5653B">
        <w:rPr>
          <w:rFonts w:asciiTheme="majorHAnsi" w:hAnsiTheme="majorHAnsi" w:cstheme="majorHAnsi"/>
          <w:b/>
        </w:rPr>
        <w:t>:</w:t>
      </w:r>
      <w:r w:rsidRPr="00D5653B">
        <w:rPr>
          <w:rFonts w:asciiTheme="majorHAnsi" w:hAnsiTheme="majorHAnsi" w:cstheme="majorHAnsi"/>
          <w:b/>
          <w:spacing w:val="-8"/>
        </w:rPr>
        <w:t xml:space="preserve"> </w:t>
      </w:r>
      <w:proofErr w:type="spellStart"/>
      <w:r w:rsidR="008761B8" w:rsidRPr="00D5653B">
        <w:rPr>
          <w:rFonts w:asciiTheme="majorHAnsi" w:hAnsiTheme="majorHAnsi" w:cstheme="majorHAnsi"/>
          <w:lang w:val="en-US"/>
        </w:rPr>
        <w:t>Để</w:t>
      </w:r>
      <w:proofErr w:type="spellEnd"/>
      <w:r w:rsidR="008761B8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8761B8" w:rsidRPr="00D5653B">
        <w:rPr>
          <w:rFonts w:asciiTheme="majorHAnsi" w:hAnsiTheme="majorHAnsi" w:cstheme="majorHAnsi"/>
          <w:lang w:val="en-US"/>
        </w:rPr>
        <w:t>có</w:t>
      </w:r>
      <w:proofErr w:type="spellEnd"/>
      <w:r w:rsidR="008761B8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8761B8" w:rsidRPr="00D5653B">
        <w:rPr>
          <w:rFonts w:asciiTheme="majorHAnsi" w:hAnsiTheme="majorHAnsi" w:cstheme="majorHAnsi"/>
          <w:lang w:val="en-US"/>
        </w:rPr>
        <w:t>thể</w:t>
      </w:r>
      <w:proofErr w:type="spellEnd"/>
      <w:r w:rsidR="008761B8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8761B8" w:rsidRPr="00D5653B">
        <w:rPr>
          <w:rFonts w:asciiTheme="majorHAnsi" w:hAnsiTheme="majorHAnsi" w:cstheme="majorHAnsi"/>
          <w:lang w:val="en-US"/>
        </w:rPr>
        <w:t>có</w:t>
      </w:r>
      <w:proofErr w:type="spellEnd"/>
      <w:r w:rsidR="008761B8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8761B8" w:rsidRPr="00D5653B">
        <w:rPr>
          <w:rFonts w:asciiTheme="majorHAnsi" w:hAnsiTheme="majorHAnsi" w:cstheme="majorHAnsi"/>
          <w:lang w:val="en-US"/>
        </w:rPr>
        <w:t>được</w:t>
      </w:r>
      <w:proofErr w:type="spellEnd"/>
      <w:r w:rsidR="008761B8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8761B8" w:rsidRPr="00D5653B">
        <w:rPr>
          <w:rFonts w:asciiTheme="majorHAnsi" w:hAnsiTheme="majorHAnsi" w:cstheme="majorHAnsi"/>
          <w:lang w:val="en-US"/>
        </w:rPr>
        <w:t>tài</w:t>
      </w:r>
      <w:proofErr w:type="spellEnd"/>
      <w:r w:rsidR="008761B8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8761B8" w:rsidRPr="00D5653B">
        <w:rPr>
          <w:rFonts w:asciiTheme="majorHAnsi" w:hAnsiTheme="majorHAnsi" w:cstheme="majorHAnsi"/>
          <w:lang w:val="en-US"/>
        </w:rPr>
        <w:t>khoản</w:t>
      </w:r>
      <w:proofErr w:type="spellEnd"/>
      <w:r w:rsidR="008761B8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8761B8" w:rsidRPr="00D5653B">
        <w:rPr>
          <w:rFonts w:asciiTheme="majorHAnsi" w:hAnsiTheme="majorHAnsi" w:cstheme="majorHAnsi"/>
          <w:lang w:val="en-US"/>
        </w:rPr>
        <w:t>trên</w:t>
      </w:r>
      <w:proofErr w:type="spellEnd"/>
      <w:r w:rsidR="008761B8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8761B8" w:rsidRPr="00D5653B">
        <w:rPr>
          <w:rFonts w:asciiTheme="majorHAnsi" w:hAnsiTheme="majorHAnsi" w:cstheme="majorHAnsi"/>
          <w:lang w:val="en-US"/>
        </w:rPr>
        <w:t>ứng</w:t>
      </w:r>
      <w:proofErr w:type="spellEnd"/>
      <w:r w:rsidR="008761B8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8761B8" w:rsidRPr="00D5653B">
        <w:rPr>
          <w:rFonts w:asciiTheme="majorHAnsi" w:hAnsiTheme="majorHAnsi" w:cstheme="majorHAnsi"/>
          <w:lang w:val="en-US"/>
        </w:rPr>
        <w:t>dụng</w:t>
      </w:r>
      <w:proofErr w:type="spellEnd"/>
      <w:r w:rsidR="008761B8" w:rsidRPr="00D5653B">
        <w:rPr>
          <w:rFonts w:asciiTheme="majorHAnsi" w:hAnsiTheme="majorHAnsi" w:cstheme="majorHAnsi"/>
          <w:lang w:val="en-US"/>
        </w:rPr>
        <w:t xml:space="preserve"> </w:t>
      </w:r>
      <w:r w:rsidR="001B0A48" w:rsidRPr="00D5653B">
        <w:rPr>
          <w:rFonts w:asciiTheme="majorHAnsi" w:hAnsiTheme="majorHAnsi" w:cstheme="majorHAnsi"/>
          <w:lang w:val="en-US"/>
        </w:rPr>
        <w:t>TAKETE SHOP</w:t>
      </w:r>
      <w:r w:rsidR="008761B8" w:rsidRPr="00D5653B">
        <w:rPr>
          <w:rFonts w:asciiTheme="majorHAnsi" w:hAnsiTheme="majorHAnsi" w:cstheme="majorHAnsi"/>
          <w:lang w:val="en-US"/>
        </w:rPr>
        <w:t xml:space="preserve">, </w:t>
      </w:r>
      <w:proofErr w:type="spellStart"/>
      <w:r w:rsidR="008761B8" w:rsidRPr="00D5653B">
        <w:rPr>
          <w:rFonts w:asciiTheme="majorHAnsi" w:hAnsiTheme="majorHAnsi" w:cstheme="majorHAnsi"/>
          <w:lang w:val="en-US"/>
        </w:rPr>
        <w:t>người</w:t>
      </w:r>
      <w:proofErr w:type="spellEnd"/>
      <w:r w:rsidR="008761B8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8761B8" w:rsidRPr="00D5653B">
        <w:rPr>
          <w:rFonts w:asciiTheme="majorHAnsi" w:hAnsiTheme="majorHAnsi" w:cstheme="majorHAnsi"/>
          <w:lang w:val="en-US"/>
        </w:rPr>
        <w:t>dùng</w:t>
      </w:r>
      <w:proofErr w:type="spellEnd"/>
      <w:r w:rsidR="008761B8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8761B8" w:rsidRPr="00D5653B">
        <w:rPr>
          <w:rFonts w:asciiTheme="majorHAnsi" w:hAnsiTheme="majorHAnsi" w:cstheme="majorHAnsi"/>
          <w:lang w:val="en-US"/>
        </w:rPr>
        <w:t>thực</w:t>
      </w:r>
      <w:proofErr w:type="spellEnd"/>
      <w:r w:rsidR="008761B8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8761B8" w:rsidRPr="00D5653B">
        <w:rPr>
          <w:rFonts w:asciiTheme="majorHAnsi" w:hAnsiTheme="majorHAnsi" w:cstheme="majorHAnsi"/>
          <w:lang w:val="en-US"/>
        </w:rPr>
        <w:t>hiện</w:t>
      </w:r>
      <w:proofErr w:type="spellEnd"/>
      <w:r w:rsidR="008761B8" w:rsidRPr="00D5653B">
        <w:rPr>
          <w:rFonts w:asciiTheme="majorHAnsi" w:hAnsiTheme="majorHAnsi" w:cstheme="majorHAnsi"/>
          <w:lang w:val="en-US"/>
        </w:rPr>
        <w:t xml:space="preserve"> </w:t>
      </w:r>
      <w:r w:rsidR="00781C02" w:rsidRPr="00D5653B">
        <w:rPr>
          <w:rFonts w:asciiTheme="majorHAnsi" w:hAnsiTheme="majorHAnsi" w:cstheme="majorHAnsi"/>
          <w:lang w:val="en-US"/>
        </w:rPr>
        <w:t xml:space="preserve">mục </w:t>
      </w:r>
      <w:proofErr w:type="spellStart"/>
      <w:r w:rsidR="00781C02" w:rsidRPr="00D5653B">
        <w:rPr>
          <w:rFonts w:asciiTheme="majorHAnsi" w:hAnsiTheme="majorHAnsi" w:cstheme="majorHAnsi"/>
          <w:lang w:val="en-US"/>
        </w:rPr>
        <w:t>đăng</w:t>
      </w:r>
      <w:proofErr w:type="spellEnd"/>
      <w:r w:rsidR="00781C02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781C02" w:rsidRPr="00D5653B">
        <w:rPr>
          <w:rFonts w:asciiTheme="majorHAnsi" w:hAnsiTheme="majorHAnsi" w:cstheme="majorHAnsi"/>
          <w:lang w:val="en-US"/>
        </w:rPr>
        <w:t>ký</w:t>
      </w:r>
      <w:proofErr w:type="spellEnd"/>
      <w:r w:rsidR="00781C02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781C02" w:rsidRPr="00D5653B">
        <w:rPr>
          <w:rFonts w:asciiTheme="majorHAnsi" w:hAnsiTheme="majorHAnsi" w:cstheme="majorHAnsi"/>
          <w:lang w:val="en-US"/>
        </w:rPr>
        <w:t>trong</w:t>
      </w:r>
      <w:proofErr w:type="spellEnd"/>
      <w:r w:rsidR="00781C02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781C02" w:rsidRPr="00D5653B">
        <w:rPr>
          <w:rFonts w:asciiTheme="majorHAnsi" w:hAnsiTheme="majorHAnsi" w:cstheme="majorHAnsi"/>
          <w:lang w:val="en-US"/>
        </w:rPr>
        <w:t>ứng</w:t>
      </w:r>
      <w:proofErr w:type="spellEnd"/>
      <w:r w:rsidR="00781C02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781C02" w:rsidRPr="00D5653B">
        <w:rPr>
          <w:rFonts w:asciiTheme="majorHAnsi" w:hAnsiTheme="majorHAnsi" w:cstheme="majorHAnsi"/>
          <w:lang w:val="en-US"/>
        </w:rPr>
        <w:t>dụng</w:t>
      </w:r>
      <w:proofErr w:type="spellEnd"/>
      <w:r w:rsidR="00781C02" w:rsidRPr="00D5653B">
        <w:rPr>
          <w:rFonts w:asciiTheme="majorHAnsi" w:hAnsiTheme="majorHAnsi" w:cstheme="majorHAnsi"/>
          <w:lang w:val="en-US"/>
        </w:rPr>
        <w:t xml:space="preserve">, </w:t>
      </w:r>
      <w:proofErr w:type="spellStart"/>
      <w:r w:rsidR="00781C02" w:rsidRPr="00D5653B">
        <w:rPr>
          <w:rFonts w:asciiTheme="majorHAnsi" w:hAnsiTheme="majorHAnsi" w:cstheme="majorHAnsi"/>
          <w:lang w:val="en-US"/>
        </w:rPr>
        <w:t>điền</w:t>
      </w:r>
      <w:proofErr w:type="spellEnd"/>
      <w:r w:rsidR="00781C02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781C02" w:rsidRPr="00D5653B">
        <w:rPr>
          <w:rFonts w:asciiTheme="majorHAnsi" w:hAnsiTheme="majorHAnsi" w:cstheme="majorHAnsi"/>
          <w:lang w:val="en-US"/>
        </w:rPr>
        <w:t>cá</w:t>
      </w:r>
      <w:proofErr w:type="spellEnd"/>
      <w:r w:rsidR="00781C02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781C02" w:rsidRPr="00D5653B">
        <w:rPr>
          <w:rFonts w:asciiTheme="majorHAnsi" w:hAnsiTheme="majorHAnsi" w:cstheme="majorHAnsi"/>
          <w:lang w:val="en-US"/>
        </w:rPr>
        <w:t>thông</w:t>
      </w:r>
      <w:proofErr w:type="spellEnd"/>
      <w:r w:rsidR="00781C02" w:rsidRPr="00D5653B">
        <w:rPr>
          <w:rFonts w:asciiTheme="majorHAnsi" w:hAnsiTheme="majorHAnsi" w:cstheme="majorHAnsi"/>
          <w:lang w:val="en-US"/>
        </w:rPr>
        <w:t xml:space="preserve"> tin </w:t>
      </w:r>
      <w:proofErr w:type="spellStart"/>
      <w:r w:rsidR="00781C02" w:rsidRPr="00D5653B">
        <w:rPr>
          <w:rFonts w:asciiTheme="majorHAnsi" w:hAnsiTheme="majorHAnsi" w:cstheme="majorHAnsi"/>
          <w:lang w:val="en-US"/>
        </w:rPr>
        <w:t>cần</w:t>
      </w:r>
      <w:proofErr w:type="spellEnd"/>
      <w:r w:rsidR="00781C02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781C02" w:rsidRPr="00D5653B">
        <w:rPr>
          <w:rFonts w:asciiTheme="majorHAnsi" w:hAnsiTheme="majorHAnsi" w:cstheme="majorHAnsi"/>
          <w:lang w:val="en-US"/>
        </w:rPr>
        <w:t>thiết</w:t>
      </w:r>
      <w:proofErr w:type="spellEnd"/>
      <w:r w:rsidR="00781C02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781C02" w:rsidRPr="00D5653B">
        <w:rPr>
          <w:rFonts w:asciiTheme="majorHAnsi" w:hAnsiTheme="majorHAnsi" w:cstheme="majorHAnsi"/>
          <w:lang w:val="en-US"/>
        </w:rPr>
        <w:t>để</w:t>
      </w:r>
      <w:proofErr w:type="spellEnd"/>
      <w:r w:rsidR="00781C02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781C02" w:rsidRPr="00D5653B">
        <w:rPr>
          <w:rFonts w:asciiTheme="majorHAnsi" w:hAnsiTheme="majorHAnsi" w:cstheme="majorHAnsi"/>
          <w:lang w:val="en-US"/>
        </w:rPr>
        <w:t>tiến</w:t>
      </w:r>
      <w:proofErr w:type="spellEnd"/>
      <w:r w:rsidR="00781C02" w:rsidRPr="00D5653B">
        <w:rPr>
          <w:rFonts w:asciiTheme="majorHAnsi" w:hAnsiTheme="majorHAnsi" w:cstheme="majorHAnsi"/>
          <w:lang w:val="en-US"/>
        </w:rPr>
        <w:t xml:space="preserve"> hành </w:t>
      </w:r>
      <w:proofErr w:type="spellStart"/>
      <w:r w:rsidR="00781C02" w:rsidRPr="00D5653B">
        <w:rPr>
          <w:rFonts w:asciiTheme="majorHAnsi" w:hAnsiTheme="majorHAnsi" w:cstheme="majorHAnsi"/>
          <w:lang w:val="en-US"/>
        </w:rPr>
        <w:t>tạo</w:t>
      </w:r>
      <w:proofErr w:type="spellEnd"/>
      <w:r w:rsidR="00781C02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781C02" w:rsidRPr="00D5653B">
        <w:rPr>
          <w:rFonts w:asciiTheme="majorHAnsi" w:hAnsiTheme="majorHAnsi" w:cstheme="majorHAnsi"/>
          <w:lang w:val="en-US"/>
        </w:rPr>
        <w:t>tài</w:t>
      </w:r>
      <w:proofErr w:type="spellEnd"/>
      <w:r w:rsidR="00781C02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781C02" w:rsidRPr="00D5653B">
        <w:rPr>
          <w:rFonts w:asciiTheme="majorHAnsi" w:hAnsiTheme="majorHAnsi" w:cstheme="majorHAnsi"/>
          <w:lang w:val="en-US"/>
        </w:rPr>
        <w:t>khoản</w:t>
      </w:r>
      <w:proofErr w:type="spellEnd"/>
      <w:r w:rsidR="00781C02" w:rsidRPr="00D5653B">
        <w:rPr>
          <w:rFonts w:asciiTheme="majorHAnsi" w:hAnsiTheme="majorHAnsi" w:cstheme="majorHAnsi"/>
          <w:lang w:val="en-US"/>
        </w:rPr>
        <w:t>.</w:t>
      </w:r>
    </w:p>
    <w:p w14:paraId="1388D33E" w14:textId="40C50C3B" w:rsidR="00A039F6" w:rsidRPr="00D5653B" w:rsidRDefault="00587955" w:rsidP="00F84159">
      <w:pPr>
        <w:pStyle w:val="BodyText"/>
        <w:spacing w:before="121"/>
        <w:ind w:right="1123" w:firstLine="360"/>
        <w:jc w:val="both"/>
        <w:rPr>
          <w:rFonts w:asciiTheme="majorHAnsi" w:hAnsiTheme="majorHAnsi" w:cstheme="majorHAnsi"/>
        </w:rPr>
      </w:pPr>
      <w:r w:rsidRPr="00D5653B">
        <w:rPr>
          <w:rFonts w:asciiTheme="majorHAnsi" w:hAnsiTheme="majorHAnsi" w:cstheme="majorHAnsi"/>
          <w:b/>
        </w:rPr>
        <w:t xml:space="preserve">Đăng </w:t>
      </w:r>
      <w:proofErr w:type="spellStart"/>
      <w:r w:rsidRPr="00D5653B">
        <w:rPr>
          <w:rFonts w:asciiTheme="majorHAnsi" w:hAnsiTheme="majorHAnsi" w:cstheme="majorHAnsi"/>
          <w:b/>
        </w:rPr>
        <w:t>nhập</w:t>
      </w:r>
      <w:proofErr w:type="spellEnd"/>
      <w:r w:rsidRPr="00D5653B">
        <w:rPr>
          <w:rFonts w:asciiTheme="majorHAnsi" w:hAnsiTheme="majorHAnsi" w:cstheme="majorHAnsi"/>
          <w:b/>
        </w:rPr>
        <w:t xml:space="preserve">: </w:t>
      </w:r>
      <w:proofErr w:type="spellStart"/>
      <w:r w:rsidRPr="00D5653B">
        <w:rPr>
          <w:rFonts w:asciiTheme="majorHAnsi" w:hAnsiTheme="majorHAnsi" w:cstheme="majorHAnsi"/>
        </w:rPr>
        <w:t>Khách</w:t>
      </w:r>
      <w:proofErr w:type="spellEnd"/>
      <w:r w:rsidRPr="00D5653B">
        <w:rPr>
          <w:rFonts w:asciiTheme="majorHAnsi" w:hAnsiTheme="majorHAnsi" w:cstheme="majorHAnsi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hàng</w:t>
      </w:r>
      <w:proofErr w:type="spellEnd"/>
      <w:r w:rsidRPr="00D5653B">
        <w:rPr>
          <w:rFonts w:asciiTheme="majorHAnsi" w:hAnsiTheme="majorHAnsi" w:cstheme="majorHAnsi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sử</w:t>
      </w:r>
      <w:proofErr w:type="spellEnd"/>
      <w:r w:rsidRPr="00D5653B">
        <w:rPr>
          <w:rFonts w:asciiTheme="majorHAnsi" w:hAnsiTheme="majorHAnsi" w:cstheme="majorHAnsi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dụng</w:t>
      </w:r>
      <w:proofErr w:type="spellEnd"/>
      <w:r w:rsidRPr="00D5653B">
        <w:rPr>
          <w:rFonts w:asciiTheme="majorHAnsi" w:hAnsiTheme="majorHAnsi" w:cstheme="majorHAnsi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tài</w:t>
      </w:r>
      <w:proofErr w:type="spellEnd"/>
      <w:r w:rsidRPr="00D5653B">
        <w:rPr>
          <w:rFonts w:asciiTheme="majorHAnsi" w:hAnsiTheme="majorHAnsi" w:cstheme="majorHAnsi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khoản</w:t>
      </w:r>
      <w:proofErr w:type="spellEnd"/>
      <w:r w:rsidRPr="00D5653B">
        <w:rPr>
          <w:rFonts w:asciiTheme="majorHAnsi" w:hAnsiTheme="majorHAnsi" w:cstheme="majorHAnsi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đã</w:t>
      </w:r>
      <w:proofErr w:type="spellEnd"/>
      <w:r w:rsidRPr="00D5653B">
        <w:rPr>
          <w:rFonts w:asciiTheme="majorHAnsi" w:hAnsiTheme="majorHAnsi" w:cstheme="majorHAnsi"/>
        </w:rPr>
        <w:t xml:space="preserve"> đăng </w:t>
      </w:r>
      <w:proofErr w:type="spellStart"/>
      <w:r w:rsidRPr="00D5653B">
        <w:rPr>
          <w:rFonts w:asciiTheme="majorHAnsi" w:hAnsiTheme="majorHAnsi" w:cstheme="majorHAnsi"/>
        </w:rPr>
        <w:t>ký</w:t>
      </w:r>
      <w:proofErr w:type="spellEnd"/>
      <w:r w:rsidRPr="00D5653B">
        <w:rPr>
          <w:rFonts w:asciiTheme="majorHAnsi" w:hAnsiTheme="majorHAnsi" w:cstheme="majorHAnsi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để</w:t>
      </w:r>
      <w:proofErr w:type="spellEnd"/>
      <w:r w:rsidRPr="00D5653B">
        <w:rPr>
          <w:rFonts w:asciiTheme="majorHAnsi" w:hAnsiTheme="majorHAnsi" w:cstheme="majorHAnsi"/>
        </w:rPr>
        <w:t xml:space="preserve"> đăng </w:t>
      </w:r>
      <w:proofErr w:type="spellStart"/>
      <w:r w:rsidRPr="00D5653B">
        <w:rPr>
          <w:rFonts w:asciiTheme="majorHAnsi" w:hAnsiTheme="majorHAnsi" w:cstheme="majorHAnsi"/>
        </w:rPr>
        <w:t>nhập</w:t>
      </w:r>
      <w:proofErr w:type="spellEnd"/>
      <w:r w:rsidRPr="00D5653B">
        <w:rPr>
          <w:rFonts w:asciiTheme="majorHAnsi" w:hAnsiTheme="majorHAnsi" w:cstheme="majorHAnsi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vào</w:t>
      </w:r>
      <w:proofErr w:type="spellEnd"/>
      <w:r w:rsidRPr="00D5653B">
        <w:rPr>
          <w:rFonts w:asciiTheme="majorHAnsi" w:hAnsiTheme="majorHAnsi" w:cstheme="majorHAnsi"/>
          <w:spacing w:val="1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ứng</w:t>
      </w:r>
      <w:proofErr w:type="spellEnd"/>
      <w:r w:rsidRPr="00D5653B">
        <w:rPr>
          <w:rFonts w:asciiTheme="majorHAnsi" w:hAnsiTheme="majorHAnsi" w:cstheme="majorHAnsi"/>
          <w:spacing w:val="-4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dụng</w:t>
      </w:r>
      <w:proofErr w:type="spellEnd"/>
      <w:r w:rsidRPr="00D5653B">
        <w:rPr>
          <w:rFonts w:asciiTheme="majorHAnsi" w:hAnsiTheme="majorHAnsi" w:cstheme="majorHAnsi"/>
        </w:rPr>
        <w:t>.</w:t>
      </w:r>
      <w:r w:rsidRPr="00D5653B">
        <w:rPr>
          <w:rFonts w:asciiTheme="majorHAnsi" w:hAnsiTheme="majorHAnsi" w:cstheme="majorHAnsi"/>
          <w:spacing w:val="-4"/>
        </w:rPr>
        <w:t xml:space="preserve"> </w:t>
      </w:r>
      <w:r w:rsidRPr="00D5653B">
        <w:rPr>
          <w:rFonts w:asciiTheme="majorHAnsi" w:hAnsiTheme="majorHAnsi" w:cstheme="majorHAnsi"/>
        </w:rPr>
        <w:t>Khi</w:t>
      </w:r>
      <w:r w:rsidRPr="00D5653B">
        <w:rPr>
          <w:rFonts w:asciiTheme="majorHAnsi" w:hAnsiTheme="majorHAnsi" w:cstheme="majorHAnsi"/>
          <w:spacing w:val="-4"/>
        </w:rPr>
        <w:t xml:space="preserve"> </w:t>
      </w:r>
      <w:r w:rsidRPr="00D5653B">
        <w:rPr>
          <w:rFonts w:asciiTheme="majorHAnsi" w:hAnsiTheme="majorHAnsi" w:cstheme="majorHAnsi"/>
        </w:rPr>
        <w:t>đăng</w:t>
      </w:r>
      <w:r w:rsidRPr="00D5653B">
        <w:rPr>
          <w:rFonts w:asciiTheme="majorHAnsi" w:hAnsiTheme="majorHAnsi" w:cstheme="majorHAnsi"/>
          <w:spacing w:val="-4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nhập</w:t>
      </w:r>
      <w:proofErr w:type="spellEnd"/>
      <w:r w:rsidRPr="00D5653B">
        <w:rPr>
          <w:rFonts w:asciiTheme="majorHAnsi" w:hAnsiTheme="majorHAnsi" w:cstheme="majorHAnsi"/>
          <w:spacing w:val="-4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vào</w:t>
      </w:r>
      <w:proofErr w:type="spellEnd"/>
      <w:r w:rsidRPr="00D5653B">
        <w:rPr>
          <w:rFonts w:asciiTheme="majorHAnsi" w:hAnsiTheme="majorHAnsi" w:cstheme="majorHAnsi"/>
          <w:spacing w:val="-4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ứng</w:t>
      </w:r>
      <w:proofErr w:type="spellEnd"/>
      <w:r w:rsidRPr="00D5653B">
        <w:rPr>
          <w:rFonts w:asciiTheme="majorHAnsi" w:hAnsiTheme="majorHAnsi" w:cstheme="majorHAnsi"/>
          <w:spacing w:val="-3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dụng</w:t>
      </w:r>
      <w:proofErr w:type="spellEnd"/>
      <w:r w:rsidRPr="00D5653B">
        <w:rPr>
          <w:rFonts w:asciiTheme="majorHAnsi" w:hAnsiTheme="majorHAnsi" w:cstheme="majorHAnsi"/>
        </w:rPr>
        <w:t>,</w:t>
      </w:r>
      <w:r w:rsidRPr="00D5653B">
        <w:rPr>
          <w:rFonts w:asciiTheme="majorHAnsi" w:hAnsiTheme="majorHAnsi" w:cstheme="majorHAnsi"/>
          <w:spacing w:val="-4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khách</w:t>
      </w:r>
      <w:proofErr w:type="spellEnd"/>
      <w:r w:rsidRPr="00D5653B">
        <w:rPr>
          <w:rFonts w:asciiTheme="majorHAnsi" w:hAnsiTheme="majorHAnsi" w:cstheme="majorHAnsi"/>
          <w:spacing w:val="-4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hàng</w:t>
      </w:r>
      <w:proofErr w:type="spellEnd"/>
      <w:r w:rsidRPr="00D5653B">
        <w:rPr>
          <w:rFonts w:asciiTheme="majorHAnsi" w:hAnsiTheme="majorHAnsi" w:cstheme="majorHAnsi"/>
          <w:spacing w:val="-4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có</w:t>
      </w:r>
      <w:proofErr w:type="spellEnd"/>
      <w:r w:rsidRPr="00D5653B">
        <w:rPr>
          <w:rFonts w:asciiTheme="majorHAnsi" w:hAnsiTheme="majorHAnsi" w:cstheme="majorHAnsi"/>
          <w:spacing w:val="-4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thể</w:t>
      </w:r>
      <w:proofErr w:type="spellEnd"/>
      <w:r w:rsidRPr="00D5653B">
        <w:rPr>
          <w:rFonts w:asciiTheme="majorHAnsi" w:hAnsiTheme="majorHAnsi" w:cstheme="majorHAnsi"/>
          <w:spacing w:val="-1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sử</w:t>
      </w:r>
      <w:proofErr w:type="spellEnd"/>
      <w:r w:rsidRPr="00D5653B">
        <w:rPr>
          <w:rFonts w:asciiTheme="majorHAnsi" w:hAnsiTheme="majorHAnsi" w:cstheme="majorHAnsi"/>
          <w:spacing w:val="-3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dụng</w:t>
      </w:r>
      <w:proofErr w:type="spellEnd"/>
      <w:r w:rsidRPr="00D5653B">
        <w:rPr>
          <w:rFonts w:asciiTheme="majorHAnsi" w:hAnsiTheme="majorHAnsi" w:cstheme="majorHAnsi"/>
          <w:spacing w:val="-3"/>
        </w:rPr>
        <w:t xml:space="preserve"> </w:t>
      </w:r>
      <w:proofErr w:type="spellStart"/>
      <w:r w:rsidR="00781C02" w:rsidRPr="00D5653B">
        <w:rPr>
          <w:rFonts w:asciiTheme="majorHAnsi" w:hAnsiTheme="majorHAnsi" w:cstheme="majorHAnsi"/>
          <w:lang w:val="en-US"/>
        </w:rPr>
        <w:t>các</w:t>
      </w:r>
      <w:proofErr w:type="spellEnd"/>
      <w:r w:rsidR="00781C02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781C02" w:rsidRPr="00D5653B">
        <w:rPr>
          <w:rFonts w:asciiTheme="majorHAnsi" w:hAnsiTheme="majorHAnsi" w:cstheme="majorHAnsi"/>
          <w:lang w:val="en-US"/>
        </w:rPr>
        <w:t>tính</w:t>
      </w:r>
      <w:proofErr w:type="spellEnd"/>
      <w:r w:rsidR="00781C02" w:rsidRPr="00D5653B">
        <w:rPr>
          <w:rFonts w:asciiTheme="majorHAnsi" w:hAnsiTheme="majorHAnsi" w:cstheme="majorHAnsi"/>
          <w:lang w:val="en-US"/>
        </w:rPr>
        <w:t xml:space="preserve"> năng của </w:t>
      </w:r>
      <w:proofErr w:type="spellStart"/>
      <w:r w:rsidR="00781C02" w:rsidRPr="00D5653B">
        <w:rPr>
          <w:rFonts w:asciiTheme="majorHAnsi" w:hAnsiTheme="majorHAnsi" w:cstheme="majorHAnsi"/>
          <w:lang w:val="en-US"/>
        </w:rPr>
        <w:t>khách</w:t>
      </w:r>
      <w:proofErr w:type="spellEnd"/>
      <w:r w:rsidR="00781C02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781C02" w:rsidRPr="00D5653B">
        <w:rPr>
          <w:rFonts w:asciiTheme="majorHAnsi" w:hAnsiTheme="majorHAnsi" w:cstheme="majorHAnsi"/>
          <w:lang w:val="en-US"/>
        </w:rPr>
        <w:t>hàng</w:t>
      </w:r>
      <w:proofErr w:type="spellEnd"/>
      <w:r w:rsidR="00781C02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của</w:t>
      </w:r>
      <w:proofErr w:type="spellEnd"/>
      <w:r w:rsidRPr="00D5653B">
        <w:rPr>
          <w:rFonts w:asciiTheme="majorHAnsi" w:hAnsiTheme="majorHAnsi" w:cstheme="majorHAnsi"/>
          <w:spacing w:val="-1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ứng</w:t>
      </w:r>
      <w:proofErr w:type="spellEnd"/>
      <w:r w:rsidRPr="00D5653B">
        <w:rPr>
          <w:rFonts w:asciiTheme="majorHAnsi" w:hAnsiTheme="majorHAnsi" w:cstheme="majorHAnsi"/>
          <w:spacing w:val="-1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dụng</w:t>
      </w:r>
      <w:proofErr w:type="spellEnd"/>
      <w:r w:rsidRPr="00D5653B">
        <w:rPr>
          <w:rFonts w:asciiTheme="majorHAnsi" w:hAnsiTheme="majorHAnsi" w:cstheme="majorHAnsi"/>
        </w:rPr>
        <w:t>.</w:t>
      </w:r>
    </w:p>
    <w:p w14:paraId="031CB0EB" w14:textId="20433D84" w:rsidR="00A039F6" w:rsidRPr="00D5653B" w:rsidRDefault="002F1D49" w:rsidP="00F84159">
      <w:pPr>
        <w:pStyle w:val="BodyText"/>
        <w:spacing w:before="121"/>
        <w:ind w:right="1123" w:firstLine="360"/>
        <w:jc w:val="both"/>
        <w:rPr>
          <w:rFonts w:asciiTheme="majorHAnsi" w:hAnsiTheme="majorHAnsi" w:cstheme="majorHAnsi"/>
          <w:lang w:val="en-US"/>
        </w:rPr>
      </w:pPr>
      <w:proofErr w:type="spellStart"/>
      <w:r w:rsidRPr="00D5653B">
        <w:rPr>
          <w:rFonts w:asciiTheme="majorHAnsi" w:hAnsiTheme="majorHAnsi" w:cstheme="majorHAnsi"/>
          <w:b/>
          <w:lang w:val="en-US"/>
        </w:rPr>
        <w:t>Xem</w:t>
      </w:r>
      <w:proofErr w:type="spellEnd"/>
      <w:r w:rsidRPr="00D5653B">
        <w:rPr>
          <w:rFonts w:asciiTheme="majorHAnsi" w:hAnsiTheme="majorHAnsi" w:cstheme="majorHAnsi"/>
          <w:b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b/>
          <w:lang w:val="en-US"/>
        </w:rPr>
        <w:t>sản</w:t>
      </w:r>
      <w:proofErr w:type="spellEnd"/>
      <w:r w:rsidRPr="00D5653B">
        <w:rPr>
          <w:rFonts w:asciiTheme="majorHAnsi" w:hAnsiTheme="majorHAnsi" w:cstheme="majorHAnsi"/>
          <w:b/>
          <w:lang w:val="en-US"/>
        </w:rPr>
        <w:t xml:space="preserve"> phẩm </w:t>
      </w:r>
      <w:proofErr w:type="spellStart"/>
      <w:r w:rsidRPr="00D5653B">
        <w:rPr>
          <w:rFonts w:asciiTheme="majorHAnsi" w:hAnsiTheme="majorHAnsi" w:cstheme="majorHAnsi"/>
          <w:b/>
          <w:lang w:val="en-US"/>
        </w:rPr>
        <w:t>theo</w:t>
      </w:r>
      <w:proofErr w:type="spellEnd"/>
      <w:r w:rsidRPr="00D5653B">
        <w:rPr>
          <w:rFonts w:asciiTheme="majorHAnsi" w:hAnsiTheme="majorHAnsi" w:cstheme="majorHAnsi"/>
          <w:b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b/>
          <w:lang w:val="en-US"/>
        </w:rPr>
        <w:t>ngành</w:t>
      </w:r>
      <w:proofErr w:type="spellEnd"/>
      <w:r w:rsidRPr="00D5653B">
        <w:rPr>
          <w:rFonts w:asciiTheme="majorHAnsi" w:hAnsiTheme="majorHAnsi" w:cstheme="majorHAnsi"/>
          <w:b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b/>
          <w:lang w:val="en-US"/>
        </w:rPr>
        <w:t>hàng</w:t>
      </w:r>
      <w:proofErr w:type="spellEnd"/>
      <w:r w:rsidRPr="00D5653B">
        <w:rPr>
          <w:rFonts w:asciiTheme="majorHAnsi" w:hAnsiTheme="majorHAnsi" w:cstheme="majorHAnsi"/>
          <w:b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b/>
          <w:lang w:val="en-US"/>
        </w:rPr>
        <w:t>loại</w:t>
      </w:r>
      <w:proofErr w:type="spellEnd"/>
      <w:r w:rsidRPr="00D5653B">
        <w:rPr>
          <w:rFonts w:asciiTheme="majorHAnsi" w:hAnsiTheme="majorHAnsi" w:cstheme="majorHAnsi"/>
          <w:b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b/>
          <w:lang w:val="en-US"/>
        </w:rPr>
        <w:t>hàng</w:t>
      </w:r>
      <w:proofErr w:type="spellEnd"/>
      <w:r w:rsidR="00587955" w:rsidRPr="00D5653B">
        <w:rPr>
          <w:rFonts w:asciiTheme="majorHAnsi" w:hAnsiTheme="majorHAnsi" w:cstheme="majorHAnsi"/>
          <w:b/>
        </w:rPr>
        <w:t>:</w:t>
      </w:r>
      <w:r w:rsidR="00587955" w:rsidRPr="00D5653B">
        <w:rPr>
          <w:rFonts w:asciiTheme="majorHAnsi" w:hAnsiTheme="majorHAnsi" w:cstheme="majorHAnsi"/>
          <w:b/>
          <w:spacing w:val="-10"/>
        </w:rPr>
        <w:t xml:space="preserve"> </w:t>
      </w:r>
      <w:r w:rsidRPr="00D5653B">
        <w:rPr>
          <w:rFonts w:asciiTheme="majorHAnsi" w:hAnsiTheme="majorHAnsi" w:cstheme="majorHAnsi"/>
          <w:lang w:val="en-US"/>
        </w:rPr>
        <w:t xml:space="preserve">Khi </w:t>
      </w:r>
      <w:proofErr w:type="spellStart"/>
      <w:r w:rsidRPr="00D5653B">
        <w:rPr>
          <w:rFonts w:asciiTheme="majorHAnsi" w:hAnsiTheme="majorHAnsi" w:cstheme="majorHAnsi"/>
          <w:lang w:val="en-US"/>
        </w:rPr>
        <w:t>người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dùng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ấn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chọn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vào </w:t>
      </w:r>
      <w:proofErr w:type="spellStart"/>
      <w:r w:rsidRPr="00D5653B">
        <w:rPr>
          <w:rFonts w:asciiTheme="majorHAnsi" w:hAnsiTheme="majorHAnsi" w:cstheme="majorHAnsi"/>
          <w:lang w:val="en-US"/>
        </w:rPr>
        <w:t>các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ngành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hàng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lo</w:t>
      </w:r>
      <w:r w:rsidR="006E5DD4" w:rsidRPr="00D5653B">
        <w:rPr>
          <w:rFonts w:asciiTheme="majorHAnsi" w:hAnsiTheme="majorHAnsi" w:cstheme="majorHAnsi"/>
          <w:lang w:val="en-US"/>
        </w:rPr>
        <w:t>ại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hàng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, </w:t>
      </w:r>
      <w:proofErr w:type="spellStart"/>
      <w:r w:rsidRPr="00D5653B">
        <w:rPr>
          <w:rFonts w:asciiTheme="majorHAnsi" w:hAnsiTheme="majorHAnsi" w:cstheme="majorHAnsi"/>
          <w:lang w:val="en-US"/>
        </w:rPr>
        <w:t>ứng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dụng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sẽ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hiển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thị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các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s</w:t>
      </w:r>
      <w:r w:rsidR="00C73B08" w:rsidRPr="00D5653B">
        <w:rPr>
          <w:rFonts w:asciiTheme="majorHAnsi" w:hAnsiTheme="majorHAnsi" w:cstheme="majorHAnsi"/>
          <w:lang w:val="en-US"/>
        </w:rPr>
        <w:t>ản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phẩm </w:t>
      </w:r>
      <w:proofErr w:type="spellStart"/>
      <w:r w:rsidRPr="00D5653B">
        <w:rPr>
          <w:rFonts w:asciiTheme="majorHAnsi" w:hAnsiTheme="majorHAnsi" w:cstheme="majorHAnsi"/>
          <w:lang w:val="en-US"/>
        </w:rPr>
        <w:t>theo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ngành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hàng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, </w:t>
      </w:r>
      <w:proofErr w:type="spellStart"/>
      <w:r w:rsidRPr="00D5653B">
        <w:rPr>
          <w:rFonts w:asciiTheme="majorHAnsi" w:hAnsiTheme="majorHAnsi" w:cstheme="majorHAnsi"/>
          <w:lang w:val="en-US"/>
        </w:rPr>
        <w:t>lo</w:t>
      </w:r>
      <w:r w:rsidR="00C00A37" w:rsidRPr="00D5653B">
        <w:rPr>
          <w:rFonts w:asciiTheme="majorHAnsi" w:hAnsiTheme="majorHAnsi" w:cstheme="majorHAnsi"/>
          <w:lang w:val="en-US"/>
        </w:rPr>
        <w:t>ại</w:t>
      </w:r>
      <w:proofErr w:type="spellEnd"/>
      <w:r w:rsidR="00C00A37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hàng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đó</w:t>
      </w:r>
      <w:proofErr w:type="spellEnd"/>
      <w:r w:rsidRPr="00D5653B">
        <w:rPr>
          <w:rFonts w:asciiTheme="majorHAnsi" w:hAnsiTheme="majorHAnsi" w:cstheme="majorHAnsi"/>
          <w:lang w:val="en-US"/>
        </w:rPr>
        <w:t>.</w:t>
      </w:r>
    </w:p>
    <w:p w14:paraId="7EBBCE1B" w14:textId="07A91815" w:rsidR="00A039F6" w:rsidRPr="00D5653B" w:rsidRDefault="00587955" w:rsidP="00F84159">
      <w:pPr>
        <w:pStyle w:val="BodyText"/>
        <w:spacing w:before="119"/>
        <w:ind w:right="1123" w:firstLine="360"/>
        <w:jc w:val="both"/>
        <w:rPr>
          <w:rFonts w:asciiTheme="majorHAnsi" w:hAnsiTheme="majorHAnsi" w:cstheme="majorHAnsi"/>
          <w:lang w:val="en-US"/>
        </w:rPr>
      </w:pPr>
      <w:proofErr w:type="spellStart"/>
      <w:r w:rsidRPr="00D5653B">
        <w:rPr>
          <w:rFonts w:asciiTheme="majorHAnsi" w:hAnsiTheme="majorHAnsi" w:cstheme="majorHAnsi"/>
          <w:b/>
        </w:rPr>
        <w:t>Tìm</w:t>
      </w:r>
      <w:proofErr w:type="spellEnd"/>
      <w:r w:rsidRPr="00D5653B">
        <w:rPr>
          <w:rFonts w:asciiTheme="majorHAnsi" w:hAnsiTheme="majorHAnsi" w:cstheme="majorHAnsi"/>
          <w:b/>
        </w:rPr>
        <w:t xml:space="preserve"> </w:t>
      </w:r>
      <w:proofErr w:type="spellStart"/>
      <w:r w:rsidRPr="00D5653B">
        <w:rPr>
          <w:rFonts w:asciiTheme="majorHAnsi" w:hAnsiTheme="majorHAnsi" w:cstheme="majorHAnsi"/>
          <w:b/>
        </w:rPr>
        <w:t>kiếm</w:t>
      </w:r>
      <w:proofErr w:type="spellEnd"/>
      <w:r w:rsidRPr="00D5653B">
        <w:rPr>
          <w:rFonts w:asciiTheme="majorHAnsi" w:hAnsiTheme="majorHAnsi" w:cstheme="majorHAnsi"/>
          <w:b/>
        </w:rPr>
        <w:t xml:space="preserve"> </w:t>
      </w:r>
      <w:proofErr w:type="spellStart"/>
      <w:r w:rsidRPr="00D5653B">
        <w:rPr>
          <w:rFonts w:asciiTheme="majorHAnsi" w:hAnsiTheme="majorHAnsi" w:cstheme="majorHAnsi"/>
          <w:b/>
        </w:rPr>
        <w:t>sản</w:t>
      </w:r>
      <w:proofErr w:type="spellEnd"/>
      <w:r w:rsidRPr="00D5653B">
        <w:rPr>
          <w:rFonts w:asciiTheme="majorHAnsi" w:hAnsiTheme="majorHAnsi" w:cstheme="majorHAnsi"/>
          <w:b/>
        </w:rPr>
        <w:t xml:space="preserve"> </w:t>
      </w:r>
      <w:proofErr w:type="spellStart"/>
      <w:r w:rsidRPr="00D5653B">
        <w:rPr>
          <w:rFonts w:asciiTheme="majorHAnsi" w:hAnsiTheme="majorHAnsi" w:cstheme="majorHAnsi"/>
          <w:b/>
        </w:rPr>
        <w:t>phẩm</w:t>
      </w:r>
      <w:proofErr w:type="spellEnd"/>
      <w:r w:rsidRPr="00D5653B">
        <w:rPr>
          <w:rFonts w:asciiTheme="majorHAnsi" w:hAnsiTheme="majorHAnsi" w:cstheme="majorHAnsi"/>
          <w:b/>
        </w:rPr>
        <w:t xml:space="preserve">: </w:t>
      </w:r>
      <w:proofErr w:type="spellStart"/>
      <w:r w:rsidRPr="00D5653B">
        <w:rPr>
          <w:rFonts w:asciiTheme="majorHAnsi" w:hAnsiTheme="majorHAnsi" w:cstheme="majorHAnsi"/>
        </w:rPr>
        <w:t>Khách</w:t>
      </w:r>
      <w:proofErr w:type="spellEnd"/>
      <w:r w:rsidRPr="00D5653B">
        <w:rPr>
          <w:rFonts w:asciiTheme="majorHAnsi" w:hAnsiTheme="majorHAnsi" w:cstheme="majorHAnsi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hàng</w:t>
      </w:r>
      <w:proofErr w:type="spellEnd"/>
      <w:r w:rsidRPr="00D5653B">
        <w:rPr>
          <w:rFonts w:asciiTheme="majorHAnsi" w:hAnsiTheme="majorHAnsi" w:cstheme="majorHAnsi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có</w:t>
      </w:r>
      <w:proofErr w:type="spellEnd"/>
      <w:r w:rsidRPr="00D5653B">
        <w:rPr>
          <w:rFonts w:asciiTheme="majorHAnsi" w:hAnsiTheme="majorHAnsi" w:cstheme="majorHAnsi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thể</w:t>
      </w:r>
      <w:proofErr w:type="spellEnd"/>
      <w:r w:rsidRPr="00D5653B">
        <w:rPr>
          <w:rFonts w:asciiTheme="majorHAnsi" w:hAnsiTheme="majorHAnsi" w:cstheme="majorHAnsi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tìm</w:t>
      </w:r>
      <w:proofErr w:type="spellEnd"/>
      <w:r w:rsidRPr="00D5653B">
        <w:rPr>
          <w:rFonts w:asciiTheme="majorHAnsi" w:hAnsiTheme="majorHAnsi" w:cstheme="majorHAnsi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kiếm</w:t>
      </w:r>
      <w:proofErr w:type="spellEnd"/>
      <w:r w:rsidRPr="00D5653B">
        <w:rPr>
          <w:rFonts w:asciiTheme="majorHAnsi" w:hAnsiTheme="majorHAnsi" w:cstheme="majorHAnsi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các</w:t>
      </w:r>
      <w:proofErr w:type="spellEnd"/>
      <w:r w:rsidRPr="00D5653B">
        <w:rPr>
          <w:rFonts w:asciiTheme="majorHAnsi" w:hAnsiTheme="majorHAnsi" w:cstheme="majorHAnsi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sản</w:t>
      </w:r>
      <w:proofErr w:type="spellEnd"/>
      <w:r w:rsidRPr="00D5653B">
        <w:rPr>
          <w:rFonts w:asciiTheme="majorHAnsi" w:hAnsiTheme="majorHAnsi" w:cstheme="majorHAnsi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phẩm</w:t>
      </w:r>
      <w:proofErr w:type="spellEnd"/>
      <w:r w:rsidRPr="00D5653B">
        <w:rPr>
          <w:rFonts w:asciiTheme="majorHAnsi" w:hAnsiTheme="majorHAnsi" w:cstheme="majorHAnsi"/>
        </w:rPr>
        <w:t xml:space="preserve"> mong</w:t>
      </w:r>
      <w:r w:rsidRPr="00D5653B">
        <w:rPr>
          <w:rFonts w:asciiTheme="majorHAnsi" w:hAnsiTheme="majorHAnsi" w:cstheme="majorHAnsi"/>
          <w:spacing w:val="1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muốn</w:t>
      </w:r>
      <w:proofErr w:type="spellEnd"/>
      <w:r w:rsidRPr="00D5653B">
        <w:rPr>
          <w:rFonts w:asciiTheme="majorHAnsi" w:hAnsiTheme="majorHAnsi" w:cstheme="majorHAnsi"/>
          <w:spacing w:val="-12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bằng</w:t>
      </w:r>
      <w:proofErr w:type="spellEnd"/>
      <w:r w:rsidRPr="00D5653B">
        <w:rPr>
          <w:rFonts w:asciiTheme="majorHAnsi" w:hAnsiTheme="majorHAnsi" w:cstheme="majorHAnsi"/>
          <w:spacing w:val="-11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cách</w:t>
      </w:r>
      <w:proofErr w:type="spellEnd"/>
      <w:r w:rsidRPr="00D5653B">
        <w:rPr>
          <w:rFonts w:asciiTheme="majorHAnsi" w:hAnsiTheme="majorHAnsi" w:cstheme="majorHAnsi"/>
          <w:spacing w:val="-11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nhập</w:t>
      </w:r>
      <w:proofErr w:type="spellEnd"/>
      <w:r w:rsidRPr="00D5653B">
        <w:rPr>
          <w:rFonts w:asciiTheme="majorHAnsi" w:hAnsiTheme="majorHAnsi" w:cstheme="majorHAnsi"/>
          <w:spacing w:val="-12"/>
        </w:rPr>
        <w:t xml:space="preserve"> </w:t>
      </w:r>
      <w:r w:rsidRPr="00D5653B">
        <w:rPr>
          <w:rFonts w:asciiTheme="majorHAnsi" w:hAnsiTheme="majorHAnsi" w:cstheme="majorHAnsi"/>
        </w:rPr>
        <w:t>tên</w:t>
      </w:r>
      <w:r w:rsidRPr="00D5653B">
        <w:rPr>
          <w:rFonts w:asciiTheme="majorHAnsi" w:hAnsiTheme="majorHAnsi" w:cstheme="majorHAnsi"/>
          <w:spacing w:val="-14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sản</w:t>
      </w:r>
      <w:proofErr w:type="spellEnd"/>
      <w:r w:rsidRPr="00D5653B">
        <w:rPr>
          <w:rFonts w:asciiTheme="majorHAnsi" w:hAnsiTheme="majorHAnsi" w:cstheme="majorHAnsi"/>
          <w:spacing w:val="-12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phẩm</w:t>
      </w:r>
      <w:proofErr w:type="spellEnd"/>
      <w:r w:rsidRPr="00D5653B">
        <w:rPr>
          <w:rFonts w:asciiTheme="majorHAnsi" w:hAnsiTheme="majorHAnsi" w:cstheme="majorHAnsi"/>
          <w:spacing w:val="-14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vào</w:t>
      </w:r>
      <w:proofErr w:type="spellEnd"/>
      <w:r w:rsidRPr="00D5653B">
        <w:rPr>
          <w:rFonts w:asciiTheme="majorHAnsi" w:hAnsiTheme="majorHAnsi" w:cstheme="majorHAnsi"/>
          <w:spacing w:val="-11"/>
        </w:rPr>
        <w:t xml:space="preserve"> </w:t>
      </w:r>
      <w:r w:rsidRPr="00D5653B">
        <w:rPr>
          <w:rFonts w:asciiTheme="majorHAnsi" w:hAnsiTheme="majorHAnsi" w:cstheme="majorHAnsi"/>
        </w:rPr>
        <w:t>“ô</w:t>
      </w:r>
      <w:r w:rsidRPr="00D5653B">
        <w:rPr>
          <w:rFonts w:asciiTheme="majorHAnsi" w:hAnsiTheme="majorHAnsi" w:cstheme="majorHAnsi"/>
          <w:spacing w:val="-11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tìm</w:t>
      </w:r>
      <w:proofErr w:type="spellEnd"/>
      <w:r w:rsidRPr="00D5653B">
        <w:rPr>
          <w:rFonts w:asciiTheme="majorHAnsi" w:hAnsiTheme="majorHAnsi" w:cstheme="majorHAnsi"/>
          <w:spacing w:val="-14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kiếm</w:t>
      </w:r>
      <w:proofErr w:type="spellEnd"/>
      <w:r w:rsidRPr="00D5653B">
        <w:rPr>
          <w:rFonts w:asciiTheme="majorHAnsi" w:hAnsiTheme="majorHAnsi" w:cstheme="majorHAnsi"/>
        </w:rPr>
        <w:t>”.</w:t>
      </w:r>
      <w:r w:rsidRPr="00D5653B">
        <w:rPr>
          <w:rFonts w:asciiTheme="majorHAnsi" w:hAnsiTheme="majorHAnsi" w:cstheme="majorHAnsi"/>
          <w:spacing w:val="-11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Ứng</w:t>
      </w:r>
      <w:proofErr w:type="spellEnd"/>
      <w:r w:rsidRPr="00D5653B">
        <w:rPr>
          <w:rFonts w:asciiTheme="majorHAnsi" w:hAnsiTheme="majorHAnsi" w:cstheme="majorHAnsi"/>
          <w:spacing w:val="-12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dụng</w:t>
      </w:r>
      <w:proofErr w:type="spellEnd"/>
      <w:r w:rsidRPr="00D5653B">
        <w:rPr>
          <w:rFonts w:asciiTheme="majorHAnsi" w:hAnsiTheme="majorHAnsi" w:cstheme="majorHAnsi"/>
          <w:spacing w:val="-14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sẽ</w:t>
      </w:r>
      <w:proofErr w:type="spellEnd"/>
      <w:r w:rsidRPr="00D5653B">
        <w:rPr>
          <w:rFonts w:asciiTheme="majorHAnsi" w:hAnsiTheme="majorHAnsi" w:cstheme="majorHAnsi"/>
          <w:spacing w:val="-11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tr</w:t>
      </w:r>
      <w:proofErr w:type="spellEnd"/>
      <w:r w:rsidR="00A333E7" w:rsidRPr="00D5653B">
        <w:rPr>
          <w:rFonts w:asciiTheme="majorHAnsi" w:hAnsiTheme="majorHAnsi" w:cstheme="majorHAnsi"/>
          <w:lang w:val="en-US"/>
        </w:rPr>
        <w:t>ả</w:t>
      </w:r>
      <w:r w:rsidRPr="00D5653B">
        <w:rPr>
          <w:rFonts w:asciiTheme="majorHAnsi" w:hAnsiTheme="majorHAnsi" w:cstheme="majorHAnsi"/>
          <w:spacing w:val="-11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về</w:t>
      </w:r>
      <w:proofErr w:type="spellEnd"/>
      <w:r w:rsidRPr="00D5653B">
        <w:rPr>
          <w:rFonts w:asciiTheme="majorHAnsi" w:hAnsiTheme="majorHAnsi" w:cstheme="majorHAnsi"/>
          <w:spacing w:val="-11"/>
        </w:rPr>
        <w:t xml:space="preserve"> </w:t>
      </w:r>
      <w:r w:rsidRPr="00D5653B">
        <w:rPr>
          <w:rFonts w:asciiTheme="majorHAnsi" w:hAnsiTheme="majorHAnsi" w:cstheme="majorHAnsi"/>
        </w:rPr>
        <w:t>danh</w:t>
      </w:r>
      <w:r w:rsidRPr="00D5653B">
        <w:rPr>
          <w:rFonts w:asciiTheme="majorHAnsi" w:hAnsiTheme="majorHAnsi" w:cstheme="majorHAnsi"/>
          <w:spacing w:val="-63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sách</w:t>
      </w:r>
      <w:proofErr w:type="spellEnd"/>
      <w:r w:rsidR="00A333E7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A333E7" w:rsidRPr="00D5653B">
        <w:rPr>
          <w:rFonts w:asciiTheme="majorHAnsi" w:hAnsiTheme="majorHAnsi" w:cstheme="majorHAnsi"/>
          <w:lang w:val="en-US"/>
        </w:rPr>
        <w:t>các</w:t>
      </w:r>
      <w:proofErr w:type="spellEnd"/>
      <w:r w:rsidRPr="00D5653B">
        <w:rPr>
          <w:rFonts w:asciiTheme="majorHAnsi" w:hAnsiTheme="majorHAnsi" w:cstheme="majorHAnsi"/>
          <w:spacing w:val="-6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sản</w:t>
      </w:r>
      <w:proofErr w:type="spellEnd"/>
      <w:r w:rsidRPr="00D5653B">
        <w:rPr>
          <w:rFonts w:asciiTheme="majorHAnsi" w:hAnsiTheme="majorHAnsi" w:cstheme="majorHAnsi"/>
          <w:spacing w:val="-5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phẩm</w:t>
      </w:r>
      <w:proofErr w:type="spellEnd"/>
      <w:r w:rsidRPr="00D5653B">
        <w:rPr>
          <w:rFonts w:asciiTheme="majorHAnsi" w:hAnsiTheme="majorHAnsi" w:cstheme="majorHAnsi"/>
          <w:spacing w:val="-6"/>
        </w:rPr>
        <w:t xml:space="preserve"> </w:t>
      </w:r>
      <w:proofErr w:type="spellStart"/>
      <w:r w:rsidR="00A333E7" w:rsidRPr="00D5653B">
        <w:rPr>
          <w:rFonts w:asciiTheme="majorHAnsi" w:hAnsiTheme="majorHAnsi" w:cstheme="majorHAnsi"/>
          <w:lang w:val="en-US"/>
        </w:rPr>
        <w:t>mà</w:t>
      </w:r>
      <w:proofErr w:type="spellEnd"/>
      <w:r w:rsidR="00A333E7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A333E7" w:rsidRPr="00D5653B">
        <w:rPr>
          <w:rFonts w:asciiTheme="majorHAnsi" w:hAnsiTheme="majorHAnsi" w:cstheme="majorHAnsi"/>
          <w:lang w:val="en-US"/>
        </w:rPr>
        <w:t>trong</w:t>
      </w:r>
      <w:proofErr w:type="spellEnd"/>
      <w:r w:rsidR="00A333E7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A333E7" w:rsidRPr="00D5653B">
        <w:rPr>
          <w:rFonts w:asciiTheme="majorHAnsi" w:hAnsiTheme="majorHAnsi" w:cstheme="majorHAnsi"/>
          <w:lang w:val="en-US"/>
        </w:rPr>
        <w:t>tên</w:t>
      </w:r>
      <w:proofErr w:type="spellEnd"/>
      <w:r w:rsidR="00A333E7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A333E7" w:rsidRPr="00D5653B">
        <w:rPr>
          <w:rFonts w:asciiTheme="majorHAnsi" w:hAnsiTheme="majorHAnsi" w:cstheme="majorHAnsi"/>
          <w:lang w:val="en-US"/>
        </w:rPr>
        <w:t>có</w:t>
      </w:r>
      <w:proofErr w:type="spellEnd"/>
      <w:r w:rsidR="00A333E7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A333E7" w:rsidRPr="00D5653B">
        <w:rPr>
          <w:rFonts w:asciiTheme="majorHAnsi" w:hAnsiTheme="majorHAnsi" w:cstheme="majorHAnsi"/>
          <w:lang w:val="en-US"/>
        </w:rPr>
        <w:t>chứa</w:t>
      </w:r>
      <w:proofErr w:type="spellEnd"/>
      <w:r w:rsidR="00A333E7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A333E7" w:rsidRPr="00D5653B">
        <w:rPr>
          <w:rFonts w:asciiTheme="majorHAnsi" w:hAnsiTheme="majorHAnsi" w:cstheme="majorHAnsi"/>
          <w:lang w:val="en-US"/>
        </w:rPr>
        <w:t>từ</w:t>
      </w:r>
      <w:proofErr w:type="spellEnd"/>
      <w:r w:rsidR="00A333E7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A333E7" w:rsidRPr="00D5653B">
        <w:rPr>
          <w:rFonts w:asciiTheme="majorHAnsi" w:hAnsiTheme="majorHAnsi" w:cstheme="majorHAnsi"/>
          <w:lang w:val="en-US"/>
        </w:rPr>
        <w:t>khóa</w:t>
      </w:r>
      <w:proofErr w:type="spellEnd"/>
      <w:r w:rsidR="00A333E7" w:rsidRPr="00D5653B">
        <w:rPr>
          <w:rFonts w:asciiTheme="majorHAnsi" w:hAnsiTheme="majorHAnsi" w:cstheme="majorHAnsi"/>
          <w:lang w:val="en-US"/>
        </w:rPr>
        <w:t xml:space="preserve">, </w:t>
      </w:r>
      <w:proofErr w:type="spellStart"/>
      <w:r w:rsidR="00A333E7" w:rsidRPr="00D5653B">
        <w:rPr>
          <w:rFonts w:asciiTheme="majorHAnsi" w:hAnsiTheme="majorHAnsi" w:cstheme="majorHAnsi"/>
          <w:lang w:val="en-US"/>
        </w:rPr>
        <w:t>sau</w:t>
      </w:r>
      <w:proofErr w:type="spellEnd"/>
      <w:r w:rsidR="00A333E7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A333E7" w:rsidRPr="00D5653B">
        <w:rPr>
          <w:rFonts w:asciiTheme="majorHAnsi" w:hAnsiTheme="majorHAnsi" w:cstheme="majorHAnsi"/>
          <w:lang w:val="en-US"/>
        </w:rPr>
        <w:t>đó</w:t>
      </w:r>
      <w:proofErr w:type="spellEnd"/>
      <w:r w:rsidR="00A333E7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A333E7" w:rsidRPr="00D5653B">
        <w:rPr>
          <w:rFonts w:asciiTheme="majorHAnsi" w:hAnsiTheme="majorHAnsi" w:cstheme="majorHAnsi"/>
          <w:lang w:val="en-US"/>
        </w:rPr>
        <w:t>hiển</w:t>
      </w:r>
      <w:proofErr w:type="spellEnd"/>
      <w:r w:rsidR="00A333E7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A333E7" w:rsidRPr="00D5653B">
        <w:rPr>
          <w:rFonts w:asciiTheme="majorHAnsi" w:hAnsiTheme="majorHAnsi" w:cstheme="majorHAnsi"/>
          <w:lang w:val="en-US"/>
        </w:rPr>
        <w:t>thị</w:t>
      </w:r>
      <w:proofErr w:type="spellEnd"/>
      <w:r w:rsidR="00A333E7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A333E7" w:rsidRPr="00D5653B">
        <w:rPr>
          <w:rFonts w:asciiTheme="majorHAnsi" w:hAnsiTheme="majorHAnsi" w:cstheme="majorHAnsi"/>
          <w:lang w:val="en-US"/>
        </w:rPr>
        <w:t>lên</w:t>
      </w:r>
      <w:proofErr w:type="spellEnd"/>
      <w:r w:rsidR="00A333E7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A333E7" w:rsidRPr="00D5653B">
        <w:rPr>
          <w:rFonts w:asciiTheme="majorHAnsi" w:hAnsiTheme="majorHAnsi" w:cstheme="majorHAnsi"/>
          <w:lang w:val="en-US"/>
        </w:rPr>
        <w:t>màn</w:t>
      </w:r>
      <w:proofErr w:type="spellEnd"/>
      <w:r w:rsidR="00A333E7" w:rsidRPr="00D5653B">
        <w:rPr>
          <w:rFonts w:asciiTheme="majorHAnsi" w:hAnsiTheme="majorHAnsi" w:cstheme="majorHAnsi"/>
          <w:lang w:val="en-US"/>
        </w:rPr>
        <w:t xml:space="preserve"> hình, </w:t>
      </w:r>
      <w:proofErr w:type="spellStart"/>
      <w:r w:rsidR="00A333E7" w:rsidRPr="00D5653B">
        <w:rPr>
          <w:rFonts w:asciiTheme="majorHAnsi" w:hAnsiTheme="majorHAnsi" w:cstheme="majorHAnsi"/>
          <w:lang w:val="en-US"/>
        </w:rPr>
        <w:t>nếu</w:t>
      </w:r>
      <w:proofErr w:type="spellEnd"/>
      <w:r w:rsidR="00A333E7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A333E7" w:rsidRPr="00D5653B">
        <w:rPr>
          <w:rFonts w:asciiTheme="majorHAnsi" w:hAnsiTheme="majorHAnsi" w:cstheme="majorHAnsi"/>
          <w:lang w:val="en-US"/>
        </w:rPr>
        <w:t>không</w:t>
      </w:r>
      <w:proofErr w:type="spellEnd"/>
      <w:r w:rsidR="00A333E7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A333E7" w:rsidRPr="00D5653B">
        <w:rPr>
          <w:rFonts w:asciiTheme="majorHAnsi" w:hAnsiTheme="majorHAnsi" w:cstheme="majorHAnsi"/>
          <w:lang w:val="en-US"/>
        </w:rPr>
        <w:t>có</w:t>
      </w:r>
      <w:proofErr w:type="spellEnd"/>
      <w:r w:rsidR="00A333E7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A333E7" w:rsidRPr="00D5653B">
        <w:rPr>
          <w:rFonts w:asciiTheme="majorHAnsi" w:hAnsiTheme="majorHAnsi" w:cstheme="majorHAnsi"/>
          <w:lang w:val="en-US"/>
        </w:rPr>
        <w:t>thì</w:t>
      </w:r>
      <w:proofErr w:type="spellEnd"/>
      <w:r w:rsidR="00A333E7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A333E7" w:rsidRPr="00D5653B">
        <w:rPr>
          <w:rFonts w:asciiTheme="majorHAnsi" w:hAnsiTheme="majorHAnsi" w:cstheme="majorHAnsi"/>
          <w:lang w:val="en-US"/>
        </w:rPr>
        <w:t>ứng</w:t>
      </w:r>
      <w:proofErr w:type="spellEnd"/>
      <w:r w:rsidR="00A333E7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A333E7" w:rsidRPr="00D5653B">
        <w:rPr>
          <w:rFonts w:asciiTheme="majorHAnsi" w:hAnsiTheme="majorHAnsi" w:cstheme="majorHAnsi"/>
          <w:lang w:val="en-US"/>
        </w:rPr>
        <w:t>dụng</w:t>
      </w:r>
      <w:proofErr w:type="spellEnd"/>
      <w:r w:rsidR="00A333E7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A333E7" w:rsidRPr="00D5653B">
        <w:rPr>
          <w:rFonts w:asciiTheme="majorHAnsi" w:hAnsiTheme="majorHAnsi" w:cstheme="majorHAnsi"/>
          <w:lang w:val="en-US"/>
        </w:rPr>
        <w:t>sẽ</w:t>
      </w:r>
      <w:proofErr w:type="spellEnd"/>
      <w:r w:rsidR="00A333E7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A333E7" w:rsidRPr="00D5653B">
        <w:rPr>
          <w:rFonts w:asciiTheme="majorHAnsi" w:hAnsiTheme="majorHAnsi" w:cstheme="majorHAnsi"/>
          <w:lang w:val="en-US"/>
        </w:rPr>
        <w:t>hiển</w:t>
      </w:r>
      <w:proofErr w:type="spellEnd"/>
      <w:r w:rsidR="00A333E7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A333E7" w:rsidRPr="00D5653B">
        <w:rPr>
          <w:rFonts w:asciiTheme="majorHAnsi" w:hAnsiTheme="majorHAnsi" w:cstheme="majorHAnsi"/>
          <w:lang w:val="en-US"/>
        </w:rPr>
        <w:t>thị</w:t>
      </w:r>
      <w:proofErr w:type="spellEnd"/>
      <w:r w:rsidR="00A333E7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A333E7" w:rsidRPr="00D5653B">
        <w:rPr>
          <w:rFonts w:asciiTheme="majorHAnsi" w:hAnsiTheme="majorHAnsi" w:cstheme="majorHAnsi"/>
          <w:lang w:val="en-US"/>
        </w:rPr>
        <w:t>rỗng</w:t>
      </w:r>
      <w:proofErr w:type="spellEnd"/>
      <w:r w:rsidR="00A333E7" w:rsidRPr="00D5653B">
        <w:rPr>
          <w:rFonts w:asciiTheme="majorHAnsi" w:hAnsiTheme="majorHAnsi" w:cstheme="majorHAnsi"/>
          <w:lang w:val="en-US"/>
        </w:rPr>
        <w:t>.</w:t>
      </w:r>
    </w:p>
    <w:p w14:paraId="304D8A31" w14:textId="77777777" w:rsidR="00E67103" w:rsidRPr="00D5653B" w:rsidRDefault="00587955" w:rsidP="00F84159">
      <w:pPr>
        <w:spacing w:before="122"/>
        <w:ind w:right="1123" w:firstLine="360"/>
        <w:jc w:val="both"/>
        <w:rPr>
          <w:rFonts w:asciiTheme="majorHAnsi" w:hAnsiTheme="majorHAnsi" w:cstheme="majorHAnsi"/>
        </w:rPr>
      </w:pPr>
      <w:proofErr w:type="spellStart"/>
      <w:r w:rsidRPr="00D5653B">
        <w:rPr>
          <w:rFonts w:asciiTheme="majorHAnsi" w:hAnsiTheme="majorHAnsi" w:cstheme="majorHAnsi"/>
          <w:b/>
        </w:rPr>
        <w:t>Nhắn</w:t>
      </w:r>
      <w:proofErr w:type="spellEnd"/>
      <w:r w:rsidRPr="00D5653B">
        <w:rPr>
          <w:rFonts w:asciiTheme="majorHAnsi" w:hAnsiTheme="majorHAnsi" w:cstheme="majorHAnsi"/>
          <w:b/>
          <w:spacing w:val="-5"/>
        </w:rPr>
        <w:t xml:space="preserve"> </w:t>
      </w:r>
      <w:r w:rsidRPr="00D5653B">
        <w:rPr>
          <w:rFonts w:asciiTheme="majorHAnsi" w:hAnsiTheme="majorHAnsi" w:cstheme="majorHAnsi"/>
          <w:b/>
        </w:rPr>
        <w:t>tin</w:t>
      </w:r>
      <w:r w:rsidRPr="00D5653B">
        <w:rPr>
          <w:rFonts w:asciiTheme="majorHAnsi" w:hAnsiTheme="majorHAnsi" w:cstheme="majorHAnsi"/>
          <w:b/>
          <w:spacing w:val="-4"/>
        </w:rPr>
        <w:t xml:space="preserve"> </w:t>
      </w:r>
      <w:proofErr w:type="spellStart"/>
      <w:r w:rsidRPr="00D5653B">
        <w:rPr>
          <w:rFonts w:asciiTheme="majorHAnsi" w:hAnsiTheme="majorHAnsi" w:cstheme="majorHAnsi"/>
          <w:b/>
        </w:rPr>
        <w:t>với</w:t>
      </w:r>
      <w:proofErr w:type="spellEnd"/>
      <w:r w:rsidRPr="00D5653B">
        <w:rPr>
          <w:rFonts w:asciiTheme="majorHAnsi" w:hAnsiTheme="majorHAnsi" w:cstheme="majorHAnsi"/>
          <w:b/>
          <w:spacing w:val="-4"/>
        </w:rPr>
        <w:t xml:space="preserve"> </w:t>
      </w:r>
      <w:proofErr w:type="spellStart"/>
      <w:r w:rsidRPr="00D5653B">
        <w:rPr>
          <w:rFonts w:asciiTheme="majorHAnsi" w:hAnsiTheme="majorHAnsi" w:cstheme="majorHAnsi"/>
          <w:b/>
        </w:rPr>
        <w:t>người</w:t>
      </w:r>
      <w:proofErr w:type="spellEnd"/>
      <w:r w:rsidRPr="00D5653B">
        <w:rPr>
          <w:rFonts w:asciiTheme="majorHAnsi" w:hAnsiTheme="majorHAnsi" w:cstheme="majorHAnsi"/>
          <w:b/>
          <w:spacing w:val="-4"/>
        </w:rPr>
        <w:t xml:space="preserve"> </w:t>
      </w:r>
      <w:proofErr w:type="spellStart"/>
      <w:r w:rsidRPr="00D5653B">
        <w:rPr>
          <w:rFonts w:asciiTheme="majorHAnsi" w:hAnsiTheme="majorHAnsi" w:cstheme="majorHAnsi"/>
          <w:b/>
        </w:rPr>
        <w:t>bán</w:t>
      </w:r>
      <w:proofErr w:type="spellEnd"/>
      <w:r w:rsidRPr="00D5653B">
        <w:rPr>
          <w:rFonts w:asciiTheme="majorHAnsi" w:hAnsiTheme="majorHAnsi" w:cstheme="majorHAnsi"/>
          <w:b/>
          <w:spacing w:val="-4"/>
        </w:rPr>
        <w:t xml:space="preserve"> </w:t>
      </w:r>
      <w:proofErr w:type="spellStart"/>
      <w:r w:rsidRPr="00D5653B">
        <w:rPr>
          <w:rFonts w:asciiTheme="majorHAnsi" w:hAnsiTheme="majorHAnsi" w:cstheme="majorHAnsi"/>
          <w:b/>
        </w:rPr>
        <w:t>hàng</w:t>
      </w:r>
      <w:proofErr w:type="spellEnd"/>
      <w:r w:rsidRPr="00D5653B">
        <w:rPr>
          <w:rFonts w:asciiTheme="majorHAnsi" w:hAnsiTheme="majorHAnsi" w:cstheme="majorHAnsi"/>
          <w:b/>
        </w:rPr>
        <w:t>:</w:t>
      </w:r>
      <w:r w:rsidRPr="00D5653B">
        <w:rPr>
          <w:rFonts w:asciiTheme="majorHAnsi" w:hAnsiTheme="majorHAnsi" w:cstheme="majorHAnsi"/>
          <w:b/>
          <w:spacing w:val="-3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Khách</w:t>
      </w:r>
      <w:proofErr w:type="spellEnd"/>
      <w:r w:rsidRPr="00D5653B">
        <w:rPr>
          <w:rFonts w:asciiTheme="majorHAnsi" w:hAnsiTheme="majorHAnsi" w:cstheme="majorHAnsi"/>
          <w:spacing w:val="-5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hàng</w:t>
      </w:r>
      <w:proofErr w:type="spellEnd"/>
      <w:r w:rsidRPr="00D5653B">
        <w:rPr>
          <w:rFonts w:asciiTheme="majorHAnsi" w:hAnsiTheme="majorHAnsi" w:cstheme="majorHAnsi"/>
          <w:spacing w:val="-4"/>
        </w:rPr>
        <w:t xml:space="preserve"> </w:t>
      </w:r>
      <w:proofErr w:type="spellStart"/>
      <w:r w:rsidR="00781C02" w:rsidRPr="00D5653B">
        <w:rPr>
          <w:rFonts w:asciiTheme="majorHAnsi" w:hAnsiTheme="majorHAnsi" w:cstheme="majorHAnsi"/>
          <w:lang w:val="en-US"/>
        </w:rPr>
        <w:t>nếu</w:t>
      </w:r>
      <w:proofErr w:type="spellEnd"/>
      <w:r w:rsidR="00781C02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781C02" w:rsidRPr="00D5653B">
        <w:rPr>
          <w:rFonts w:asciiTheme="majorHAnsi" w:hAnsiTheme="majorHAnsi" w:cstheme="majorHAnsi"/>
          <w:lang w:val="en-US"/>
        </w:rPr>
        <w:t>có</w:t>
      </w:r>
      <w:proofErr w:type="spellEnd"/>
      <w:r w:rsidR="00781C02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781C02" w:rsidRPr="00D5653B">
        <w:rPr>
          <w:rFonts w:asciiTheme="majorHAnsi" w:hAnsiTheme="majorHAnsi" w:cstheme="majorHAnsi"/>
          <w:lang w:val="en-US"/>
        </w:rPr>
        <w:t>bất</w:t>
      </w:r>
      <w:proofErr w:type="spellEnd"/>
      <w:r w:rsidR="00781C02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781C02" w:rsidRPr="00D5653B">
        <w:rPr>
          <w:rFonts w:asciiTheme="majorHAnsi" w:hAnsiTheme="majorHAnsi" w:cstheme="majorHAnsi"/>
          <w:lang w:val="en-US"/>
        </w:rPr>
        <w:t>kỳ</w:t>
      </w:r>
      <w:proofErr w:type="spellEnd"/>
      <w:r w:rsidR="00781C02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781C02" w:rsidRPr="00D5653B">
        <w:rPr>
          <w:rFonts w:asciiTheme="majorHAnsi" w:hAnsiTheme="majorHAnsi" w:cstheme="majorHAnsi"/>
          <w:lang w:val="en-US"/>
        </w:rPr>
        <w:t>thông</w:t>
      </w:r>
      <w:proofErr w:type="spellEnd"/>
      <w:r w:rsidR="00781C02" w:rsidRPr="00D5653B">
        <w:rPr>
          <w:rFonts w:asciiTheme="majorHAnsi" w:hAnsiTheme="majorHAnsi" w:cstheme="majorHAnsi"/>
          <w:lang w:val="en-US"/>
        </w:rPr>
        <w:t xml:space="preserve"> tin </w:t>
      </w:r>
      <w:proofErr w:type="spellStart"/>
      <w:r w:rsidR="00781C02" w:rsidRPr="00D5653B">
        <w:rPr>
          <w:rFonts w:asciiTheme="majorHAnsi" w:hAnsiTheme="majorHAnsi" w:cstheme="majorHAnsi"/>
          <w:lang w:val="en-US"/>
        </w:rPr>
        <w:t>chưa</w:t>
      </w:r>
      <w:proofErr w:type="spellEnd"/>
      <w:r w:rsidR="00781C02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781C02" w:rsidRPr="00D5653B">
        <w:rPr>
          <w:rFonts w:asciiTheme="majorHAnsi" w:hAnsiTheme="majorHAnsi" w:cstheme="majorHAnsi"/>
          <w:lang w:val="en-US"/>
        </w:rPr>
        <w:t>rõ</w:t>
      </w:r>
      <w:proofErr w:type="spellEnd"/>
      <w:r w:rsidR="00781C02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781C02" w:rsidRPr="00D5653B">
        <w:rPr>
          <w:rFonts w:asciiTheme="majorHAnsi" w:hAnsiTheme="majorHAnsi" w:cstheme="majorHAnsi"/>
          <w:lang w:val="en-US"/>
        </w:rPr>
        <w:t>về</w:t>
      </w:r>
      <w:proofErr w:type="spellEnd"/>
      <w:r w:rsidR="00781C02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781C02" w:rsidRPr="00D5653B">
        <w:rPr>
          <w:rFonts w:asciiTheme="majorHAnsi" w:hAnsiTheme="majorHAnsi" w:cstheme="majorHAnsi"/>
          <w:lang w:val="en-US"/>
        </w:rPr>
        <w:t>sản</w:t>
      </w:r>
      <w:proofErr w:type="spellEnd"/>
      <w:r w:rsidR="00781C02" w:rsidRPr="00D5653B">
        <w:rPr>
          <w:rFonts w:asciiTheme="majorHAnsi" w:hAnsiTheme="majorHAnsi" w:cstheme="majorHAnsi"/>
          <w:lang w:val="en-US"/>
        </w:rPr>
        <w:t xml:space="preserve"> phẩm hay </w:t>
      </w:r>
      <w:proofErr w:type="spellStart"/>
      <w:r w:rsidR="00781C02" w:rsidRPr="00D5653B">
        <w:rPr>
          <w:rFonts w:asciiTheme="majorHAnsi" w:hAnsiTheme="majorHAnsi" w:cstheme="majorHAnsi"/>
          <w:lang w:val="en-US"/>
        </w:rPr>
        <w:t>muốn</w:t>
      </w:r>
      <w:proofErr w:type="spellEnd"/>
      <w:r w:rsidR="00781C02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A333E7" w:rsidRPr="00D5653B">
        <w:rPr>
          <w:rFonts w:asciiTheme="majorHAnsi" w:hAnsiTheme="majorHAnsi" w:cstheme="majorHAnsi"/>
          <w:lang w:val="en-US"/>
        </w:rPr>
        <w:t>báo</w:t>
      </w:r>
      <w:proofErr w:type="spellEnd"/>
      <w:r w:rsidR="00A333E7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A333E7" w:rsidRPr="00D5653B">
        <w:rPr>
          <w:rFonts w:asciiTheme="majorHAnsi" w:hAnsiTheme="majorHAnsi" w:cstheme="majorHAnsi"/>
          <w:lang w:val="en-US"/>
        </w:rPr>
        <w:t>cáo</w:t>
      </w:r>
      <w:proofErr w:type="spellEnd"/>
      <w:r w:rsidR="00A333E7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A333E7" w:rsidRPr="00D5653B">
        <w:rPr>
          <w:rFonts w:asciiTheme="majorHAnsi" w:hAnsiTheme="majorHAnsi" w:cstheme="majorHAnsi"/>
          <w:lang w:val="en-US"/>
        </w:rPr>
        <w:t>trực</w:t>
      </w:r>
      <w:proofErr w:type="spellEnd"/>
      <w:r w:rsidR="00A333E7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A333E7" w:rsidRPr="00D5653B">
        <w:rPr>
          <w:rFonts w:asciiTheme="majorHAnsi" w:hAnsiTheme="majorHAnsi" w:cstheme="majorHAnsi"/>
          <w:lang w:val="en-US"/>
        </w:rPr>
        <w:t>tiếp</w:t>
      </w:r>
      <w:proofErr w:type="spellEnd"/>
      <w:r w:rsidR="00A333E7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A333E7" w:rsidRPr="00D5653B">
        <w:rPr>
          <w:rFonts w:asciiTheme="majorHAnsi" w:hAnsiTheme="majorHAnsi" w:cstheme="majorHAnsi"/>
          <w:lang w:val="en-US"/>
        </w:rPr>
        <w:t>về</w:t>
      </w:r>
      <w:proofErr w:type="spellEnd"/>
      <w:r w:rsidR="00A333E7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A333E7" w:rsidRPr="00D5653B">
        <w:rPr>
          <w:rFonts w:asciiTheme="majorHAnsi" w:hAnsiTheme="majorHAnsi" w:cstheme="majorHAnsi"/>
          <w:lang w:val="en-US"/>
        </w:rPr>
        <w:t>sản</w:t>
      </w:r>
      <w:proofErr w:type="spellEnd"/>
      <w:r w:rsidR="00A333E7" w:rsidRPr="00D5653B">
        <w:rPr>
          <w:rFonts w:asciiTheme="majorHAnsi" w:hAnsiTheme="majorHAnsi" w:cstheme="majorHAnsi"/>
          <w:lang w:val="en-US"/>
        </w:rPr>
        <w:t xml:space="preserve"> phẩm </w:t>
      </w:r>
      <w:proofErr w:type="spellStart"/>
      <w:r w:rsidR="00A333E7" w:rsidRPr="00D5653B">
        <w:rPr>
          <w:rFonts w:asciiTheme="majorHAnsi" w:hAnsiTheme="majorHAnsi" w:cstheme="majorHAnsi"/>
          <w:lang w:val="en-US"/>
        </w:rPr>
        <w:t>có</w:t>
      </w:r>
      <w:proofErr w:type="spellEnd"/>
      <w:r w:rsidR="00A333E7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A333E7" w:rsidRPr="00D5653B">
        <w:rPr>
          <w:rFonts w:asciiTheme="majorHAnsi" w:hAnsiTheme="majorHAnsi" w:cstheme="majorHAnsi"/>
          <w:lang w:val="en-US"/>
        </w:rPr>
        <w:t>thể</w:t>
      </w:r>
      <w:proofErr w:type="spellEnd"/>
      <w:r w:rsidR="00A333E7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A333E7" w:rsidRPr="00D5653B">
        <w:rPr>
          <w:rFonts w:asciiTheme="majorHAnsi" w:hAnsiTheme="majorHAnsi" w:cstheme="majorHAnsi"/>
          <w:lang w:val="en-US"/>
        </w:rPr>
        <w:t>sử</w:t>
      </w:r>
      <w:proofErr w:type="spellEnd"/>
      <w:r w:rsidR="00A333E7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A333E7" w:rsidRPr="00D5653B">
        <w:rPr>
          <w:rFonts w:asciiTheme="majorHAnsi" w:hAnsiTheme="majorHAnsi" w:cstheme="majorHAnsi"/>
          <w:lang w:val="en-US"/>
        </w:rPr>
        <w:t>dụng</w:t>
      </w:r>
      <w:proofErr w:type="spellEnd"/>
      <w:r w:rsidR="00A333E7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A333E7" w:rsidRPr="00D5653B">
        <w:rPr>
          <w:rFonts w:asciiTheme="majorHAnsi" w:hAnsiTheme="majorHAnsi" w:cstheme="majorHAnsi"/>
          <w:lang w:val="en-US"/>
        </w:rPr>
        <w:t>tính</w:t>
      </w:r>
      <w:proofErr w:type="spellEnd"/>
      <w:r w:rsidR="00A333E7" w:rsidRPr="00D5653B">
        <w:rPr>
          <w:rFonts w:asciiTheme="majorHAnsi" w:hAnsiTheme="majorHAnsi" w:cstheme="majorHAnsi"/>
          <w:lang w:val="en-US"/>
        </w:rPr>
        <w:t xml:space="preserve"> năng </w:t>
      </w:r>
      <w:proofErr w:type="spellStart"/>
      <w:r w:rsidR="00A333E7" w:rsidRPr="00D5653B">
        <w:rPr>
          <w:rFonts w:asciiTheme="majorHAnsi" w:hAnsiTheme="majorHAnsi" w:cstheme="majorHAnsi"/>
          <w:lang w:val="en-US"/>
        </w:rPr>
        <w:t>này</w:t>
      </w:r>
      <w:proofErr w:type="spellEnd"/>
      <w:r w:rsidRPr="00D5653B">
        <w:rPr>
          <w:rFonts w:asciiTheme="majorHAnsi" w:hAnsiTheme="majorHAnsi" w:cstheme="majorHAnsi"/>
        </w:rPr>
        <w:t>.</w:t>
      </w:r>
    </w:p>
    <w:p w14:paraId="7A63237F" w14:textId="5AB6C26C" w:rsidR="00A039F6" w:rsidRPr="00D5653B" w:rsidRDefault="002F1D49" w:rsidP="00F84159">
      <w:pPr>
        <w:spacing w:before="122"/>
        <w:ind w:right="1123" w:firstLine="360"/>
        <w:jc w:val="both"/>
        <w:rPr>
          <w:rFonts w:asciiTheme="majorHAnsi" w:hAnsiTheme="majorHAnsi" w:cstheme="majorHAnsi"/>
          <w:szCs w:val="26"/>
          <w:lang w:val="en-US"/>
        </w:rPr>
      </w:pPr>
      <w:r w:rsidRPr="00D5653B">
        <w:rPr>
          <w:rFonts w:asciiTheme="majorHAnsi" w:hAnsiTheme="majorHAnsi" w:cstheme="majorHAnsi"/>
          <w:b/>
          <w:szCs w:val="26"/>
          <w:lang w:val="en-US"/>
        </w:rPr>
        <w:t xml:space="preserve">Quản lý </w:t>
      </w:r>
      <w:proofErr w:type="spellStart"/>
      <w:r w:rsidRPr="00D5653B">
        <w:rPr>
          <w:rFonts w:asciiTheme="majorHAnsi" w:hAnsiTheme="majorHAnsi" w:cstheme="majorHAnsi"/>
          <w:b/>
          <w:szCs w:val="26"/>
          <w:lang w:val="en-US"/>
        </w:rPr>
        <w:t>danh</w:t>
      </w:r>
      <w:proofErr w:type="spellEnd"/>
      <w:r w:rsidRPr="00D5653B">
        <w:rPr>
          <w:rFonts w:asciiTheme="majorHAnsi" w:hAnsiTheme="majorHAnsi" w:cstheme="majorHAnsi"/>
          <w:b/>
          <w:szCs w:val="26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b/>
          <w:szCs w:val="26"/>
          <w:lang w:val="en-US"/>
        </w:rPr>
        <w:t>sách</w:t>
      </w:r>
      <w:proofErr w:type="spellEnd"/>
      <w:r w:rsidR="00587955" w:rsidRPr="00D5653B">
        <w:rPr>
          <w:rFonts w:asciiTheme="majorHAnsi" w:hAnsiTheme="majorHAnsi" w:cstheme="majorHAnsi"/>
          <w:b/>
          <w:szCs w:val="26"/>
        </w:rPr>
        <w:t xml:space="preserve"> yêu thi</w:t>
      </w:r>
      <w:r w:rsidR="00587955" w:rsidRPr="00D5653B">
        <w:rPr>
          <w:rFonts w:asciiTheme="majorHAnsi" w:hAnsiTheme="majorHAnsi" w:cstheme="majorHAnsi"/>
          <w:b/>
          <w:position w:val="-3"/>
          <w:szCs w:val="26"/>
        </w:rPr>
        <w:t>́</w:t>
      </w:r>
      <w:r w:rsidR="00587955" w:rsidRPr="00D5653B">
        <w:rPr>
          <w:rFonts w:asciiTheme="majorHAnsi" w:hAnsiTheme="majorHAnsi" w:cstheme="majorHAnsi"/>
          <w:b/>
          <w:szCs w:val="26"/>
        </w:rPr>
        <w:t>ch</w:t>
      </w:r>
      <w:r w:rsidR="00587955" w:rsidRPr="00D5653B">
        <w:rPr>
          <w:rFonts w:asciiTheme="majorHAnsi" w:hAnsiTheme="majorHAnsi" w:cstheme="majorHAnsi"/>
          <w:szCs w:val="26"/>
        </w:rPr>
        <w:t>: Trong qua</w:t>
      </w:r>
      <w:r w:rsidR="00587955" w:rsidRPr="00D5653B">
        <w:rPr>
          <w:rFonts w:asciiTheme="majorHAnsi" w:hAnsiTheme="majorHAnsi" w:cstheme="majorHAnsi"/>
          <w:position w:val="-3"/>
          <w:szCs w:val="26"/>
        </w:rPr>
        <w:t xml:space="preserve">́ </w:t>
      </w:r>
      <w:r w:rsidR="00587955" w:rsidRPr="00D5653B">
        <w:rPr>
          <w:rFonts w:asciiTheme="majorHAnsi" w:hAnsiTheme="majorHAnsi" w:cstheme="majorHAnsi"/>
          <w:szCs w:val="26"/>
        </w:rPr>
        <w:t>tri</w:t>
      </w:r>
      <w:r w:rsidR="00587955" w:rsidRPr="00D5653B">
        <w:rPr>
          <w:rFonts w:asciiTheme="majorHAnsi" w:hAnsiTheme="majorHAnsi" w:cstheme="majorHAnsi"/>
          <w:position w:val="-3"/>
          <w:szCs w:val="26"/>
        </w:rPr>
        <w:t>̀</w:t>
      </w:r>
      <w:proofErr w:type="spellStart"/>
      <w:r w:rsidR="00587955" w:rsidRPr="00D5653B">
        <w:rPr>
          <w:rFonts w:asciiTheme="majorHAnsi" w:hAnsiTheme="majorHAnsi" w:cstheme="majorHAnsi"/>
          <w:szCs w:val="26"/>
        </w:rPr>
        <w:t>nh</w:t>
      </w:r>
      <w:proofErr w:type="spellEnd"/>
      <w:r w:rsidR="00587955" w:rsidRPr="00D5653B">
        <w:rPr>
          <w:rFonts w:asciiTheme="majorHAnsi" w:hAnsiTheme="majorHAnsi" w:cstheme="majorHAnsi"/>
          <w:szCs w:val="26"/>
        </w:rPr>
        <w:t xml:space="preserve"> xem, ti</w:t>
      </w:r>
      <w:r w:rsidR="00587955" w:rsidRPr="00D5653B">
        <w:rPr>
          <w:rFonts w:asciiTheme="majorHAnsi" w:hAnsiTheme="majorHAnsi" w:cstheme="majorHAnsi"/>
          <w:position w:val="-3"/>
          <w:szCs w:val="26"/>
        </w:rPr>
        <w:t>̀</w:t>
      </w:r>
      <w:r w:rsidR="00587955" w:rsidRPr="00D5653B">
        <w:rPr>
          <w:rFonts w:asciiTheme="majorHAnsi" w:hAnsiTheme="majorHAnsi" w:cstheme="majorHAnsi"/>
          <w:szCs w:val="26"/>
        </w:rPr>
        <w:t>m kiếm sa</w:t>
      </w:r>
      <w:r w:rsidR="00587955" w:rsidRPr="00D5653B">
        <w:rPr>
          <w:rFonts w:asciiTheme="majorHAnsi" w:hAnsiTheme="majorHAnsi" w:cstheme="majorHAnsi"/>
          <w:position w:val="-2"/>
          <w:szCs w:val="26"/>
        </w:rPr>
        <w:t>̉</w:t>
      </w:r>
      <w:r w:rsidR="00587955" w:rsidRPr="00D5653B">
        <w:rPr>
          <w:rFonts w:asciiTheme="majorHAnsi" w:hAnsiTheme="majorHAnsi" w:cstheme="majorHAnsi"/>
          <w:szCs w:val="26"/>
        </w:rPr>
        <w:t xml:space="preserve">n </w:t>
      </w:r>
      <w:proofErr w:type="spellStart"/>
      <w:r w:rsidR="00587955" w:rsidRPr="00D5653B">
        <w:rPr>
          <w:rFonts w:asciiTheme="majorHAnsi" w:hAnsiTheme="majorHAnsi" w:cstheme="majorHAnsi"/>
          <w:szCs w:val="26"/>
        </w:rPr>
        <w:t>phâ</w:t>
      </w:r>
      <w:proofErr w:type="spellEnd"/>
      <w:r w:rsidR="00587955" w:rsidRPr="00D5653B">
        <w:rPr>
          <w:rFonts w:asciiTheme="majorHAnsi" w:hAnsiTheme="majorHAnsi" w:cstheme="majorHAnsi"/>
          <w:position w:val="1"/>
          <w:szCs w:val="26"/>
        </w:rPr>
        <w:t>̉</w:t>
      </w:r>
      <w:r w:rsidR="00587955" w:rsidRPr="00D5653B">
        <w:rPr>
          <w:rFonts w:asciiTheme="majorHAnsi" w:hAnsiTheme="majorHAnsi" w:cstheme="majorHAnsi"/>
          <w:szCs w:val="26"/>
        </w:rPr>
        <w:t xml:space="preserve">m, </w:t>
      </w:r>
      <w:proofErr w:type="spellStart"/>
      <w:r w:rsidR="00587955" w:rsidRPr="00D5653B">
        <w:rPr>
          <w:rFonts w:asciiTheme="majorHAnsi" w:hAnsiTheme="majorHAnsi" w:cstheme="majorHAnsi"/>
          <w:szCs w:val="26"/>
        </w:rPr>
        <w:t>ngươ</w:t>
      </w:r>
      <w:proofErr w:type="spellEnd"/>
      <w:r w:rsidR="00587955" w:rsidRPr="00D5653B">
        <w:rPr>
          <w:rFonts w:asciiTheme="majorHAnsi" w:hAnsiTheme="majorHAnsi" w:cstheme="majorHAnsi"/>
          <w:position w:val="-3"/>
          <w:szCs w:val="26"/>
        </w:rPr>
        <w:t>̀</w:t>
      </w:r>
      <w:r w:rsidR="00587955" w:rsidRPr="00D5653B">
        <w:rPr>
          <w:rFonts w:asciiTheme="majorHAnsi" w:hAnsiTheme="majorHAnsi" w:cstheme="majorHAnsi"/>
          <w:szCs w:val="26"/>
        </w:rPr>
        <w:t>i</w:t>
      </w:r>
      <w:r w:rsidR="00587955" w:rsidRPr="00D5653B">
        <w:rPr>
          <w:rFonts w:asciiTheme="majorHAnsi" w:hAnsiTheme="majorHAnsi" w:cstheme="majorHAnsi"/>
          <w:spacing w:val="1"/>
          <w:szCs w:val="26"/>
        </w:rPr>
        <w:t xml:space="preserve"> </w:t>
      </w:r>
      <w:r w:rsidR="00587955" w:rsidRPr="00D5653B">
        <w:rPr>
          <w:rFonts w:asciiTheme="majorHAnsi" w:hAnsiTheme="majorHAnsi" w:cstheme="majorHAnsi"/>
          <w:szCs w:val="26"/>
        </w:rPr>
        <w:t>du</w:t>
      </w:r>
      <w:r w:rsidR="00587955" w:rsidRPr="00D5653B">
        <w:rPr>
          <w:rFonts w:asciiTheme="majorHAnsi" w:hAnsiTheme="majorHAnsi" w:cstheme="majorHAnsi"/>
          <w:position w:val="-3"/>
          <w:szCs w:val="26"/>
        </w:rPr>
        <w:t>̀</w:t>
      </w:r>
      <w:proofErr w:type="spellStart"/>
      <w:r w:rsidR="00587955" w:rsidRPr="00D5653B">
        <w:rPr>
          <w:rFonts w:asciiTheme="majorHAnsi" w:hAnsiTheme="majorHAnsi" w:cstheme="majorHAnsi"/>
          <w:szCs w:val="26"/>
        </w:rPr>
        <w:t>ng</w:t>
      </w:r>
      <w:proofErr w:type="spellEnd"/>
      <w:r w:rsidR="00587955" w:rsidRPr="00D5653B">
        <w:rPr>
          <w:rFonts w:asciiTheme="majorHAnsi" w:hAnsiTheme="majorHAnsi" w:cstheme="majorHAnsi"/>
          <w:spacing w:val="-11"/>
          <w:szCs w:val="26"/>
        </w:rPr>
        <w:t xml:space="preserve"> </w:t>
      </w:r>
      <w:r w:rsidR="00587955" w:rsidRPr="00D5653B">
        <w:rPr>
          <w:rFonts w:asciiTheme="majorHAnsi" w:hAnsiTheme="majorHAnsi" w:cstheme="majorHAnsi"/>
          <w:szCs w:val="26"/>
        </w:rPr>
        <w:t>co</w:t>
      </w:r>
      <w:r w:rsidR="00587955" w:rsidRPr="00D5653B">
        <w:rPr>
          <w:rFonts w:asciiTheme="majorHAnsi" w:hAnsiTheme="majorHAnsi" w:cstheme="majorHAnsi"/>
          <w:position w:val="-3"/>
          <w:szCs w:val="26"/>
        </w:rPr>
        <w:t>́</w:t>
      </w:r>
      <w:r w:rsidR="00587955" w:rsidRPr="00D5653B">
        <w:rPr>
          <w:rFonts w:asciiTheme="majorHAnsi" w:hAnsiTheme="majorHAnsi" w:cstheme="majorHAnsi"/>
          <w:spacing w:val="13"/>
          <w:position w:val="-3"/>
          <w:szCs w:val="26"/>
        </w:rPr>
        <w:t xml:space="preserve"> </w:t>
      </w:r>
      <w:r w:rsidR="00587955" w:rsidRPr="00D5653B">
        <w:rPr>
          <w:rFonts w:asciiTheme="majorHAnsi" w:hAnsiTheme="majorHAnsi" w:cstheme="majorHAnsi"/>
          <w:szCs w:val="26"/>
        </w:rPr>
        <w:t>thê</w:t>
      </w:r>
      <w:r w:rsidR="00587955" w:rsidRPr="00D5653B">
        <w:rPr>
          <w:rFonts w:asciiTheme="majorHAnsi" w:hAnsiTheme="majorHAnsi" w:cstheme="majorHAnsi"/>
          <w:position w:val="1"/>
          <w:szCs w:val="26"/>
        </w:rPr>
        <w:t>̉</w:t>
      </w:r>
      <w:r w:rsidR="00587955" w:rsidRPr="00D5653B">
        <w:rPr>
          <w:rFonts w:asciiTheme="majorHAnsi" w:hAnsiTheme="majorHAnsi" w:cstheme="majorHAnsi"/>
          <w:spacing w:val="5"/>
          <w:position w:val="1"/>
          <w:szCs w:val="26"/>
        </w:rPr>
        <w:t xml:space="preserve"> </w:t>
      </w:r>
      <w:r w:rsidR="00587955" w:rsidRPr="00D5653B">
        <w:rPr>
          <w:rFonts w:asciiTheme="majorHAnsi" w:hAnsiTheme="majorHAnsi" w:cstheme="majorHAnsi"/>
          <w:szCs w:val="26"/>
        </w:rPr>
        <w:t>lưu</w:t>
      </w:r>
      <w:r w:rsidR="00587955" w:rsidRPr="00D5653B">
        <w:rPr>
          <w:rFonts w:asciiTheme="majorHAnsi" w:hAnsiTheme="majorHAnsi" w:cstheme="majorHAnsi"/>
          <w:spacing w:val="-11"/>
          <w:szCs w:val="26"/>
        </w:rPr>
        <w:t xml:space="preserve"> </w:t>
      </w:r>
      <w:r w:rsidR="00587955" w:rsidRPr="00D5653B">
        <w:rPr>
          <w:rFonts w:asciiTheme="majorHAnsi" w:hAnsiTheme="majorHAnsi" w:cstheme="majorHAnsi"/>
          <w:szCs w:val="26"/>
        </w:rPr>
        <w:t>ca</w:t>
      </w:r>
      <w:r w:rsidR="00587955" w:rsidRPr="00D5653B">
        <w:rPr>
          <w:rFonts w:asciiTheme="majorHAnsi" w:hAnsiTheme="majorHAnsi" w:cstheme="majorHAnsi"/>
          <w:position w:val="-3"/>
          <w:szCs w:val="26"/>
        </w:rPr>
        <w:t>́</w:t>
      </w:r>
      <w:r w:rsidR="00587955" w:rsidRPr="00D5653B">
        <w:rPr>
          <w:rFonts w:asciiTheme="majorHAnsi" w:hAnsiTheme="majorHAnsi" w:cstheme="majorHAnsi"/>
          <w:szCs w:val="26"/>
        </w:rPr>
        <w:t>c</w:t>
      </w:r>
      <w:r w:rsidR="00587955" w:rsidRPr="00D5653B">
        <w:rPr>
          <w:rFonts w:asciiTheme="majorHAnsi" w:hAnsiTheme="majorHAnsi" w:cstheme="majorHAnsi"/>
          <w:spacing w:val="-8"/>
          <w:szCs w:val="26"/>
        </w:rPr>
        <w:t xml:space="preserve"> </w:t>
      </w:r>
      <w:r w:rsidR="00587955" w:rsidRPr="00D5653B">
        <w:rPr>
          <w:rFonts w:asciiTheme="majorHAnsi" w:hAnsiTheme="majorHAnsi" w:cstheme="majorHAnsi"/>
          <w:szCs w:val="26"/>
        </w:rPr>
        <w:t>sa</w:t>
      </w:r>
      <w:r w:rsidR="00587955" w:rsidRPr="00D5653B">
        <w:rPr>
          <w:rFonts w:asciiTheme="majorHAnsi" w:hAnsiTheme="majorHAnsi" w:cstheme="majorHAnsi"/>
          <w:position w:val="-2"/>
          <w:szCs w:val="26"/>
        </w:rPr>
        <w:t>̉</w:t>
      </w:r>
      <w:r w:rsidR="00587955" w:rsidRPr="00D5653B">
        <w:rPr>
          <w:rFonts w:asciiTheme="majorHAnsi" w:hAnsiTheme="majorHAnsi" w:cstheme="majorHAnsi"/>
          <w:szCs w:val="26"/>
        </w:rPr>
        <w:t>n</w:t>
      </w:r>
      <w:r w:rsidR="00587955" w:rsidRPr="00D5653B">
        <w:rPr>
          <w:rFonts w:asciiTheme="majorHAnsi" w:hAnsiTheme="majorHAnsi" w:cstheme="majorHAnsi"/>
          <w:spacing w:val="-9"/>
          <w:szCs w:val="26"/>
        </w:rPr>
        <w:t xml:space="preserve"> </w:t>
      </w:r>
      <w:proofErr w:type="spellStart"/>
      <w:r w:rsidR="00587955" w:rsidRPr="00D5653B">
        <w:rPr>
          <w:rFonts w:asciiTheme="majorHAnsi" w:hAnsiTheme="majorHAnsi" w:cstheme="majorHAnsi"/>
          <w:szCs w:val="26"/>
        </w:rPr>
        <w:t>phâ</w:t>
      </w:r>
      <w:proofErr w:type="spellEnd"/>
      <w:r w:rsidR="00587955" w:rsidRPr="00D5653B">
        <w:rPr>
          <w:rFonts w:asciiTheme="majorHAnsi" w:hAnsiTheme="majorHAnsi" w:cstheme="majorHAnsi"/>
          <w:position w:val="1"/>
          <w:szCs w:val="26"/>
        </w:rPr>
        <w:t>̉</w:t>
      </w:r>
      <w:r w:rsidR="00587955" w:rsidRPr="00D5653B">
        <w:rPr>
          <w:rFonts w:asciiTheme="majorHAnsi" w:hAnsiTheme="majorHAnsi" w:cstheme="majorHAnsi"/>
          <w:szCs w:val="26"/>
        </w:rPr>
        <w:t>m</w:t>
      </w:r>
      <w:r w:rsidR="00587955" w:rsidRPr="00D5653B">
        <w:rPr>
          <w:rFonts w:asciiTheme="majorHAnsi" w:hAnsiTheme="majorHAnsi" w:cstheme="majorHAnsi"/>
          <w:spacing w:val="-11"/>
          <w:szCs w:val="26"/>
        </w:rPr>
        <w:t xml:space="preserve"> </w:t>
      </w:r>
      <w:r w:rsidR="00587955" w:rsidRPr="00D5653B">
        <w:rPr>
          <w:rFonts w:asciiTheme="majorHAnsi" w:hAnsiTheme="majorHAnsi" w:cstheme="majorHAnsi"/>
          <w:szCs w:val="26"/>
        </w:rPr>
        <w:t>ma</w:t>
      </w:r>
      <w:r w:rsidR="00587955" w:rsidRPr="00D5653B">
        <w:rPr>
          <w:rFonts w:asciiTheme="majorHAnsi" w:hAnsiTheme="majorHAnsi" w:cstheme="majorHAnsi"/>
          <w:position w:val="-3"/>
          <w:szCs w:val="26"/>
        </w:rPr>
        <w:t>̀</w:t>
      </w:r>
      <w:r w:rsidR="00587955" w:rsidRPr="00D5653B">
        <w:rPr>
          <w:rFonts w:asciiTheme="majorHAnsi" w:hAnsiTheme="majorHAnsi" w:cstheme="majorHAnsi"/>
          <w:spacing w:val="12"/>
          <w:position w:val="-3"/>
          <w:szCs w:val="26"/>
        </w:rPr>
        <w:t xml:space="preserve"> </w:t>
      </w:r>
      <w:r w:rsidR="00587955" w:rsidRPr="00D5653B">
        <w:rPr>
          <w:rFonts w:asciiTheme="majorHAnsi" w:hAnsiTheme="majorHAnsi" w:cstheme="majorHAnsi"/>
          <w:szCs w:val="26"/>
        </w:rPr>
        <w:t>mi</w:t>
      </w:r>
      <w:r w:rsidR="00587955" w:rsidRPr="00D5653B">
        <w:rPr>
          <w:rFonts w:asciiTheme="majorHAnsi" w:hAnsiTheme="majorHAnsi" w:cstheme="majorHAnsi"/>
          <w:position w:val="-3"/>
          <w:szCs w:val="26"/>
        </w:rPr>
        <w:t>̀</w:t>
      </w:r>
      <w:proofErr w:type="spellStart"/>
      <w:r w:rsidR="00587955" w:rsidRPr="00D5653B">
        <w:rPr>
          <w:rFonts w:asciiTheme="majorHAnsi" w:hAnsiTheme="majorHAnsi" w:cstheme="majorHAnsi"/>
          <w:szCs w:val="26"/>
        </w:rPr>
        <w:t>nh</w:t>
      </w:r>
      <w:proofErr w:type="spellEnd"/>
      <w:r w:rsidR="00587955" w:rsidRPr="00D5653B">
        <w:rPr>
          <w:rFonts w:asciiTheme="majorHAnsi" w:hAnsiTheme="majorHAnsi" w:cstheme="majorHAnsi"/>
          <w:spacing w:val="-7"/>
          <w:szCs w:val="26"/>
        </w:rPr>
        <w:t xml:space="preserve"> </w:t>
      </w:r>
      <w:r w:rsidR="00587955" w:rsidRPr="00D5653B">
        <w:rPr>
          <w:rFonts w:asciiTheme="majorHAnsi" w:hAnsiTheme="majorHAnsi" w:cstheme="majorHAnsi"/>
          <w:szCs w:val="26"/>
        </w:rPr>
        <w:t>yêu</w:t>
      </w:r>
      <w:r w:rsidR="00587955" w:rsidRPr="00D5653B">
        <w:rPr>
          <w:rFonts w:asciiTheme="majorHAnsi" w:hAnsiTheme="majorHAnsi" w:cstheme="majorHAnsi"/>
          <w:spacing w:val="-11"/>
          <w:szCs w:val="26"/>
        </w:rPr>
        <w:t xml:space="preserve"> </w:t>
      </w:r>
      <w:r w:rsidR="00587955" w:rsidRPr="00D5653B">
        <w:rPr>
          <w:rFonts w:asciiTheme="majorHAnsi" w:hAnsiTheme="majorHAnsi" w:cstheme="majorHAnsi"/>
          <w:szCs w:val="26"/>
        </w:rPr>
        <w:t>thi</w:t>
      </w:r>
      <w:r w:rsidR="00587955" w:rsidRPr="00D5653B">
        <w:rPr>
          <w:rFonts w:asciiTheme="majorHAnsi" w:hAnsiTheme="majorHAnsi" w:cstheme="majorHAnsi"/>
          <w:position w:val="-3"/>
          <w:szCs w:val="26"/>
        </w:rPr>
        <w:t>́</w:t>
      </w:r>
      <w:r w:rsidR="00587955" w:rsidRPr="00D5653B">
        <w:rPr>
          <w:rFonts w:asciiTheme="majorHAnsi" w:hAnsiTheme="majorHAnsi" w:cstheme="majorHAnsi"/>
          <w:szCs w:val="26"/>
        </w:rPr>
        <w:t>ch</w:t>
      </w:r>
      <w:r w:rsidR="00C00A37" w:rsidRPr="00D5653B">
        <w:rPr>
          <w:rFonts w:asciiTheme="majorHAnsi" w:hAnsiTheme="majorHAnsi" w:cstheme="majorHAnsi"/>
          <w:szCs w:val="26"/>
          <w:lang w:val="en-US"/>
        </w:rPr>
        <w:t xml:space="preserve"> và </w:t>
      </w:r>
      <w:proofErr w:type="spellStart"/>
      <w:r w:rsidR="00C00A37" w:rsidRPr="00D5653B">
        <w:rPr>
          <w:rFonts w:asciiTheme="majorHAnsi" w:hAnsiTheme="majorHAnsi" w:cstheme="majorHAnsi"/>
          <w:szCs w:val="26"/>
          <w:lang w:val="en-US"/>
        </w:rPr>
        <w:t>danh</w:t>
      </w:r>
      <w:proofErr w:type="spellEnd"/>
      <w:r w:rsidR="00C00A37" w:rsidRPr="00D5653B">
        <w:rPr>
          <w:rFonts w:asciiTheme="majorHAnsi" w:hAnsiTheme="majorHAnsi" w:cstheme="majorHAnsi"/>
          <w:szCs w:val="26"/>
          <w:lang w:val="en-US"/>
        </w:rPr>
        <w:t xml:space="preserve"> </w:t>
      </w:r>
      <w:proofErr w:type="spellStart"/>
      <w:r w:rsidR="00C00A37" w:rsidRPr="00D5653B">
        <w:rPr>
          <w:rFonts w:asciiTheme="majorHAnsi" w:hAnsiTheme="majorHAnsi" w:cstheme="majorHAnsi"/>
          <w:szCs w:val="26"/>
          <w:lang w:val="en-US"/>
        </w:rPr>
        <w:t>sách</w:t>
      </w:r>
      <w:proofErr w:type="spellEnd"/>
      <w:r w:rsidR="00C00A37" w:rsidRPr="00D5653B">
        <w:rPr>
          <w:rFonts w:asciiTheme="majorHAnsi" w:hAnsiTheme="majorHAnsi" w:cstheme="majorHAnsi"/>
          <w:szCs w:val="26"/>
          <w:lang w:val="en-US"/>
        </w:rPr>
        <w:t xml:space="preserve"> </w:t>
      </w:r>
      <w:proofErr w:type="spellStart"/>
      <w:r w:rsidR="00C00A37" w:rsidRPr="00D5653B">
        <w:rPr>
          <w:rFonts w:asciiTheme="majorHAnsi" w:hAnsiTheme="majorHAnsi" w:cstheme="majorHAnsi"/>
          <w:szCs w:val="26"/>
          <w:lang w:val="en-US"/>
        </w:rPr>
        <w:t>yêu</w:t>
      </w:r>
      <w:proofErr w:type="spellEnd"/>
      <w:r w:rsidR="00C00A37" w:rsidRPr="00D5653B">
        <w:rPr>
          <w:rFonts w:asciiTheme="majorHAnsi" w:hAnsiTheme="majorHAnsi" w:cstheme="majorHAnsi"/>
          <w:szCs w:val="26"/>
          <w:lang w:val="en-US"/>
        </w:rPr>
        <w:t xml:space="preserve"> </w:t>
      </w:r>
      <w:proofErr w:type="spellStart"/>
      <w:r w:rsidR="00C00A37" w:rsidRPr="00D5653B">
        <w:rPr>
          <w:rFonts w:asciiTheme="majorHAnsi" w:hAnsiTheme="majorHAnsi" w:cstheme="majorHAnsi"/>
          <w:szCs w:val="26"/>
          <w:lang w:val="en-US"/>
        </w:rPr>
        <w:t>thích</w:t>
      </w:r>
      <w:proofErr w:type="spellEnd"/>
      <w:r w:rsidR="00C00A37" w:rsidRPr="00D5653B">
        <w:rPr>
          <w:rFonts w:asciiTheme="majorHAnsi" w:hAnsiTheme="majorHAnsi" w:cstheme="majorHAnsi"/>
          <w:szCs w:val="26"/>
          <w:lang w:val="en-US"/>
        </w:rPr>
        <w:t xml:space="preserve">. </w:t>
      </w:r>
      <w:proofErr w:type="spellStart"/>
      <w:r w:rsidR="00C00A37" w:rsidRPr="00D5653B">
        <w:rPr>
          <w:rFonts w:asciiTheme="majorHAnsi" w:hAnsiTheme="majorHAnsi" w:cstheme="majorHAnsi"/>
          <w:szCs w:val="26"/>
          <w:lang w:val="en-US"/>
        </w:rPr>
        <w:t>Hệ</w:t>
      </w:r>
      <w:proofErr w:type="spellEnd"/>
      <w:r w:rsidR="00C00A37" w:rsidRPr="00D5653B">
        <w:rPr>
          <w:rFonts w:asciiTheme="majorHAnsi" w:hAnsiTheme="majorHAnsi" w:cstheme="majorHAnsi"/>
          <w:szCs w:val="26"/>
          <w:lang w:val="en-US"/>
        </w:rPr>
        <w:t xml:space="preserve"> </w:t>
      </w:r>
      <w:proofErr w:type="spellStart"/>
      <w:r w:rsidR="00C00A37" w:rsidRPr="00D5653B">
        <w:rPr>
          <w:rFonts w:asciiTheme="majorHAnsi" w:hAnsiTheme="majorHAnsi" w:cstheme="majorHAnsi"/>
          <w:szCs w:val="26"/>
          <w:lang w:val="en-US"/>
        </w:rPr>
        <w:t>thống</w:t>
      </w:r>
      <w:proofErr w:type="spellEnd"/>
      <w:r w:rsidR="00C00A37" w:rsidRPr="00D5653B">
        <w:rPr>
          <w:rFonts w:asciiTheme="majorHAnsi" w:hAnsiTheme="majorHAnsi" w:cstheme="majorHAnsi"/>
          <w:szCs w:val="26"/>
          <w:lang w:val="en-US"/>
        </w:rPr>
        <w:t xml:space="preserve"> </w:t>
      </w:r>
      <w:proofErr w:type="spellStart"/>
      <w:r w:rsidR="00C00A37" w:rsidRPr="00D5653B">
        <w:rPr>
          <w:rFonts w:asciiTheme="majorHAnsi" w:hAnsiTheme="majorHAnsi" w:cstheme="majorHAnsi"/>
          <w:szCs w:val="26"/>
          <w:lang w:val="en-US"/>
        </w:rPr>
        <w:t>sẽ</w:t>
      </w:r>
      <w:proofErr w:type="spellEnd"/>
      <w:r w:rsidR="00C00A37" w:rsidRPr="00D5653B">
        <w:rPr>
          <w:rFonts w:asciiTheme="majorHAnsi" w:hAnsiTheme="majorHAnsi" w:cstheme="majorHAnsi"/>
          <w:szCs w:val="26"/>
          <w:lang w:val="en-US"/>
        </w:rPr>
        <w:t xml:space="preserve"> </w:t>
      </w:r>
      <w:proofErr w:type="spellStart"/>
      <w:r w:rsidR="00C00A37" w:rsidRPr="00D5653B">
        <w:rPr>
          <w:rFonts w:asciiTheme="majorHAnsi" w:hAnsiTheme="majorHAnsi" w:cstheme="majorHAnsi"/>
          <w:szCs w:val="26"/>
          <w:lang w:val="en-US"/>
        </w:rPr>
        <w:t>gửi</w:t>
      </w:r>
      <w:proofErr w:type="spellEnd"/>
      <w:r w:rsidR="00C00A37" w:rsidRPr="00D5653B">
        <w:rPr>
          <w:rFonts w:asciiTheme="majorHAnsi" w:hAnsiTheme="majorHAnsi" w:cstheme="majorHAnsi"/>
          <w:szCs w:val="26"/>
          <w:lang w:val="en-US"/>
        </w:rPr>
        <w:t xml:space="preserve"> </w:t>
      </w:r>
      <w:proofErr w:type="spellStart"/>
      <w:r w:rsidR="00C00A37" w:rsidRPr="00D5653B">
        <w:rPr>
          <w:rFonts w:asciiTheme="majorHAnsi" w:hAnsiTheme="majorHAnsi" w:cstheme="majorHAnsi"/>
          <w:szCs w:val="26"/>
          <w:lang w:val="en-US"/>
        </w:rPr>
        <w:t>thông</w:t>
      </w:r>
      <w:proofErr w:type="spellEnd"/>
      <w:r w:rsidR="00C00A37" w:rsidRPr="00D5653B">
        <w:rPr>
          <w:rFonts w:asciiTheme="majorHAnsi" w:hAnsiTheme="majorHAnsi" w:cstheme="majorHAnsi"/>
          <w:szCs w:val="26"/>
          <w:lang w:val="en-US"/>
        </w:rPr>
        <w:t xml:space="preserve"> </w:t>
      </w:r>
      <w:proofErr w:type="spellStart"/>
      <w:r w:rsidR="00C00A37" w:rsidRPr="00D5653B">
        <w:rPr>
          <w:rFonts w:asciiTheme="majorHAnsi" w:hAnsiTheme="majorHAnsi" w:cstheme="majorHAnsi"/>
          <w:szCs w:val="26"/>
          <w:lang w:val="en-US"/>
        </w:rPr>
        <w:t>báo</w:t>
      </w:r>
      <w:proofErr w:type="spellEnd"/>
      <w:r w:rsidR="00C00A37" w:rsidRPr="00D5653B">
        <w:rPr>
          <w:rFonts w:asciiTheme="majorHAnsi" w:hAnsiTheme="majorHAnsi" w:cstheme="majorHAnsi"/>
          <w:szCs w:val="26"/>
          <w:lang w:val="en-US"/>
        </w:rPr>
        <w:t xml:space="preserve"> </w:t>
      </w:r>
      <w:proofErr w:type="spellStart"/>
      <w:r w:rsidR="00C00A37" w:rsidRPr="00D5653B">
        <w:rPr>
          <w:rFonts w:asciiTheme="majorHAnsi" w:hAnsiTheme="majorHAnsi" w:cstheme="majorHAnsi"/>
          <w:szCs w:val="26"/>
          <w:lang w:val="en-US"/>
        </w:rPr>
        <w:t>khi</w:t>
      </w:r>
      <w:proofErr w:type="spellEnd"/>
      <w:r w:rsidR="00C00A37" w:rsidRPr="00D5653B">
        <w:rPr>
          <w:rFonts w:asciiTheme="majorHAnsi" w:hAnsiTheme="majorHAnsi" w:cstheme="majorHAnsi"/>
          <w:szCs w:val="26"/>
          <w:lang w:val="en-US"/>
        </w:rPr>
        <w:t xml:space="preserve"> </w:t>
      </w:r>
      <w:proofErr w:type="spellStart"/>
      <w:r w:rsidR="00C00A37" w:rsidRPr="00D5653B">
        <w:rPr>
          <w:rFonts w:asciiTheme="majorHAnsi" w:hAnsiTheme="majorHAnsi" w:cstheme="majorHAnsi"/>
          <w:szCs w:val="26"/>
          <w:lang w:val="en-US"/>
        </w:rPr>
        <w:t>có</w:t>
      </w:r>
      <w:proofErr w:type="spellEnd"/>
      <w:r w:rsidR="00C00A37" w:rsidRPr="00D5653B">
        <w:rPr>
          <w:rFonts w:asciiTheme="majorHAnsi" w:hAnsiTheme="majorHAnsi" w:cstheme="majorHAnsi"/>
          <w:szCs w:val="26"/>
          <w:lang w:val="en-US"/>
        </w:rPr>
        <w:t xml:space="preserve"> </w:t>
      </w:r>
      <w:proofErr w:type="spellStart"/>
      <w:r w:rsidR="00C00A37" w:rsidRPr="00D5653B">
        <w:rPr>
          <w:rFonts w:asciiTheme="majorHAnsi" w:hAnsiTheme="majorHAnsi" w:cstheme="majorHAnsi"/>
          <w:szCs w:val="26"/>
          <w:lang w:val="en-US"/>
        </w:rPr>
        <w:t>bất</w:t>
      </w:r>
      <w:proofErr w:type="spellEnd"/>
      <w:r w:rsidR="00C00A37" w:rsidRPr="00D5653B">
        <w:rPr>
          <w:rFonts w:asciiTheme="majorHAnsi" w:hAnsiTheme="majorHAnsi" w:cstheme="majorHAnsi"/>
          <w:szCs w:val="26"/>
          <w:lang w:val="en-US"/>
        </w:rPr>
        <w:t xml:space="preserve"> </w:t>
      </w:r>
      <w:proofErr w:type="spellStart"/>
      <w:r w:rsidR="00C00A37" w:rsidRPr="00D5653B">
        <w:rPr>
          <w:rFonts w:asciiTheme="majorHAnsi" w:hAnsiTheme="majorHAnsi" w:cstheme="majorHAnsi"/>
          <w:szCs w:val="26"/>
          <w:lang w:val="en-US"/>
        </w:rPr>
        <w:t>kỳ</w:t>
      </w:r>
      <w:proofErr w:type="spellEnd"/>
      <w:r w:rsidR="00C00A37" w:rsidRPr="00D5653B">
        <w:rPr>
          <w:rFonts w:asciiTheme="majorHAnsi" w:hAnsiTheme="majorHAnsi" w:cstheme="majorHAnsi"/>
          <w:szCs w:val="26"/>
          <w:lang w:val="en-US"/>
        </w:rPr>
        <w:t xml:space="preserve"> </w:t>
      </w:r>
      <w:proofErr w:type="spellStart"/>
      <w:r w:rsidR="00C00A37" w:rsidRPr="00D5653B">
        <w:rPr>
          <w:rFonts w:asciiTheme="majorHAnsi" w:hAnsiTheme="majorHAnsi" w:cstheme="majorHAnsi"/>
          <w:szCs w:val="26"/>
          <w:lang w:val="en-US"/>
        </w:rPr>
        <w:t>một</w:t>
      </w:r>
      <w:proofErr w:type="spellEnd"/>
      <w:r w:rsidR="00C00A37" w:rsidRPr="00D5653B">
        <w:rPr>
          <w:rFonts w:asciiTheme="majorHAnsi" w:hAnsiTheme="majorHAnsi" w:cstheme="majorHAnsi"/>
          <w:szCs w:val="26"/>
          <w:lang w:val="en-US"/>
        </w:rPr>
        <w:t xml:space="preserve"> </w:t>
      </w:r>
      <w:proofErr w:type="spellStart"/>
      <w:r w:rsidR="00C00A37" w:rsidRPr="00D5653B">
        <w:rPr>
          <w:rFonts w:asciiTheme="majorHAnsi" w:hAnsiTheme="majorHAnsi" w:cstheme="majorHAnsi"/>
          <w:szCs w:val="26"/>
          <w:lang w:val="en-US"/>
        </w:rPr>
        <w:t>sản</w:t>
      </w:r>
      <w:proofErr w:type="spellEnd"/>
      <w:r w:rsidR="00C00A37" w:rsidRPr="00D5653B">
        <w:rPr>
          <w:rFonts w:asciiTheme="majorHAnsi" w:hAnsiTheme="majorHAnsi" w:cstheme="majorHAnsi"/>
          <w:szCs w:val="26"/>
          <w:lang w:val="en-US"/>
        </w:rPr>
        <w:t xml:space="preserve"> phẩm </w:t>
      </w:r>
      <w:proofErr w:type="spellStart"/>
      <w:r w:rsidR="00C00A37" w:rsidRPr="00D5653B">
        <w:rPr>
          <w:rFonts w:asciiTheme="majorHAnsi" w:hAnsiTheme="majorHAnsi" w:cstheme="majorHAnsi"/>
          <w:szCs w:val="26"/>
          <w:lang w:val="en-US"/>
        </w:rPr>
        <w:t>nào</w:t>
      </w:r>
      <w:proofErr w:type="spellEnd"/>
      <w:r w:rsidR="00C00A37" w:rsidRPr="00D5653B">
        <w:rPr>
          <w:rFonts w:asciiTheme="majorHAnsi" w:hAnsiTheme="majorHAnsi" w:cstheme="majorHAnsi"/>
          <w:szCs w:val="26"/>
          <w:lang w:val="en-US"/>
        </w:rPr>
        <w:t xml:space="preserve"> </w:t>
      </w:r>
      <w:proofErr w:type="spellStart"/>
      <w:r w:rsidR="00C00A37" w:rsidRPr="00D5653B">
        <w:rPr>
          <w:rFonts w:asciiTheme="majorHAnsi" w:hAnsiTheme="majorHAnsi" w:cstheme="majorHAnsi"/>
          <w:szCs w:val="26"/>
          <w:lang w:val="en-US"/>
        </w:rPr>
        <w:t>đổi</w:t>
      </w:r>
      <w:proofErr w:type="spellEnd"/>
      <w:r w:rsidR="00C00A37" w:rsidRPr="00D5653B">
        <w:rPr>
          <w:rFonts w:asciiTheme="majorHAnsi" w:hAnsiTheme="majorHAnsi" w:cstheme="majorHAnsi"/>
          <w:szCs w:val="26"/>
          <w:lang w:val="en-US"/>
        </w:rPr>
        <w:t xml:space="preserve"> </w:t>
      </w:r>
      <w:proofErr w:type="spellStart"/>
      <w:r w:rsidR="00C00A37" w:rsidRPr="00D5653B">
        <w:rPr>
          <w:rFonts w:asciiTheme="majorHAnsi" w:hAnsiTheme="majorHAnsi" w:cstheme="majorHAnsi"/>
          <w:szCs w:val="26"/>
          <w:lang w:val="en-US"/>
        </w:rPr>
        <w:t>trang</w:t>
      </w:r>
      <w:proofErr w:type="spellEnd"/>
      <w:r w:rsidR="00C00A37" w:rsidRPr="00D5653B">
        <w:rPr>
          <w:rFonts w:asciiTheme="majorHAnsi" w:hAnsiTheme="majorHAnsi" w:cstheme="majorHAnsi"/>
          <w:szCs w:val="26"/>
          <w:lang w:val="en-US"/>
        </w:rPr>
        <w:t xml:space="preserve"> </w:t>
      </w:r>
      <w:proofErr w:type="spellStart"/>
      <w:r w:rsidR="00C00A37" w:rsidRPr="00D5653B">
        <w:rPr>
          <w:rFonts w:asciiTheme="majorHAnsi" w:hAnsiTheme="majorHAnsi" w:cstheme="majorHAnsi"/>
          <w:szCs w:val="26"/>
          <w:lang w:val="en-US"/>
        </w:rPr>
        <w:t>thái</w:t>
      </w:r>
      <w:proofErr w:type="spellEnd"/>
      <w:r w:rsidR="00C00A37" w:rsidRPr="00D5653B">
        <w:rPr>
          <w:rFonts w:asciiTheme="majorHAnsi" w:hAnsiTheme="majorHAnsi" w:cstheme="majorHAnsi"/>
          <w:szCs w:val="26"/>
          <w:lang w:val="en-US"/>
        </w:rPr>
        <w:t xml:space="preserve"> </w:t>
      </w:r>
      <w:proofErr w:type="spellStart"/>
      <w:r w:rsidR="00C00A37" w:rsidRPr="00D5653B">
        <w:rPr>
          <w:rFonts w:asciiTheme="majorHAnsi" w:hAnsiTheme="majorHAnsi" w:cstheme="majorHAnsi"/>
          <w:szCs w:val="26"/>
          <w:lang w:val="en-US"/>
        </w:rPr>
        <w:t>từ</w:t>
      </w:r>
      <w:proofErr w:type="spellEnd"/>
      <w:r w:rsidR="00C00A37" w:rsidRPr="00D5653B">
        <w:rPr>
          <w:rFonts w:asciiTheme="majorHAnsi" w:hAnsiTheme="majorHAnsi" w:cstheme="majorHAnsi"/>
          <w:szCs w:val="26"/>
          <w:lang w:val="en-US"/>
        </w:rPr>
        <w:t xml:space="preserve"> </w:t>
      </w:r>
      <w:proofErr w:type="spellStart"/>
      <w:r w:rsidR="00C00A37" w:rsidRPr="00D5653B">
        <w:rPr>
          <w:rFonts w:asciiTheme="majorHAnsi" w:hAnsiTheme="majorHAnsi" w:cstheme="majorHAnsi"/>
          <w:szCs w:val="26"/>
          <w:lang w:val="en-US"/>
        </w:rPr>
        <w:t>hết</w:t>
      </w:r>
      <w:proofErr w:type="spellEnd"/>
      <w:r w:rsidR="00C00A37" w:rsidRPr="00D5653B">
        <w:rPr>
          <w:rFonts w:asciiTheme="majorHAnsi" w:hAnsiTheme="majorHAnsi" w:cstheme="majorHAnsi"/>
          <w:szCs w:val="26"/>
          <w:lang w:val="en-US"/>
        </w:rPr>
        <w:t xml:space="preserve"> </w:t>
      </w:r>
      <w:proofErr w:type="spellStart"/>
      <w:r w:rsidR="00C00A37" w:rsidRPr="00D5653B">
        <w:rPr>
          <w:rFonts w:asciiTheme="majorHAnsi" w:hAnsiTheme="majorHAnsi" w:cstheme="majorHAnsi"/>
          <w:szCs w:val="26"/>
          <w:lang w:val="en-US"/>
        </w:rPr>
        <w:t>hàng</w:t>
      </w:r>
      <w:proofErr w:type="spellEnd"/>
      <w:r w:rsidR="00C00A37" w:rsidRPr="00D5653B">
        <w:rPr>
          <w:rFonts w:asciiTheme="majorHAnsi" w:hAnsiTheme="majorHAnsi" w:cstheme="majorHAnsi"/>
          <w:szCs w:val="26"/>
          <w:lang w:val="en-US"/>
        </w:rPr>
        <w:t xml:space="preserve"> sang </w:t>
      </w:r>
      <w:proofErr w:type="spellStart"/>
      <w:r w:rsidR="00C00A37" w:rsidRPr="00D5653B">
        <w:rPr>
          <w:rFonts w:asciiTheme="majorHAnsi" w:hAnsiTheme="majorHAnsi" w:cstheme="majorHAnsi"/>
          <w:szCs w:val="26"/>
          <w:lang w:val="en-US"/>
        </w:rPr>
        <w:t>có</w:t>
      </w:r>
      <w:proofErr w:type="spellEnd"/>
      <w:r w:rsidR="00C00A37" w:rsidRPr="00D5653B">
        <w:rPr>
          <w:rFonts w:asciiTheme="majorHAnsi" w:hAnsiTheme="majorHAnsi" w:cstheme="majorHAnsi"/>
          <w:szCs w:val="26"/>
          <w:lang w:val="en-US"/>
        </w:rPr>
        <w:t xml:space="preserve"> </w:t>
      </w:r>
      <w:proofErr w:type="spellStart"/>
      <w:r w:rsidR="00C00A37" w:rsidRPr="00D5653B">
        <w:rPr>
          <w:rFonts w:asciiTheme="majorHAnsi" w:hAnsiTheme="majorHAnsi" w:cstheme="majorHAnsi"/>
          <w:szCs w:val="26"/>
          <w:lang w:val="en-US"/>
        </w:rPr>
        <w:t>hàng</w:t>
      </w:r>
      <w:proofErr w:type="spellEnd"/>
      <w:r w:rsidR="00C00A37" w:rsidRPr="00D5653B">
        <w:rPr>
          <w:rFonts w:asciiTheme="majorHAnsi" w:hAnsiTheme="majorHAnsi" w:cstheme="majorHAnsi"/>
          <w:szCs w:val="26"/>
          <w:lang w:val="en-US"/>
        </w:rPr>
        <w:t>.</w:t>
      </w:r>
    </w:p>
    <w:p w14:paraId="4855AA6F" w14:textId="77777777" w:rsidR="00A039F6" w:rsidRPr="00D5653B" w:rsidRDefault="00A039F6" w:rsidP="00F84159">
      <w:pPr>
        <w:pStyle w:val="BodyText"/>
        <w:ind w:right="1123"/>
        <w:jc w:val="both"/>
        <w:rPr>
          <w:rFonts w:asciiTheme="majorHAnsi" w:hAnsiTheme="majorHAnsi" w:cstheme="majorHAnsi"/>
          <w:sz w:val="11"/>
        </w:rPr>
      </w:pPr>
    </w:p>
    <w:p w14:paraId="2CA964D9" w14:textId="77777777" w:rsidR="00A039F6" w:rsidRPr="00D5653B" w:rsidRDefault="00587955" w:rsidP="00F84159">
      <w:pPr>
        <w:pStyle w:val="BodyText"/>
        <w:spacing w:before="122"/>
        <w:ind w:right="1123" w:firstLine="360"/>
        <w:jc w:val="both"/>
        <w:rPr>
          <w:rFonts w:asciiTheme="majorHAnsi" w:hAnsiTheme="majorHAnsi" w:cstheme="majorHAnsi"/>
        </w:rPr>
      </w:pPr>
      <w:r w:rsidRPr="00D5653B">
        <w:rPr>
          <w:rFonts w:asciiTheme="majorHAnsi" w:hAnsiTheme="majorHAnsi" w:cstheme="majorHAnsi"/>
          <w:b/>
        </w:rPr>
        <w:t xml:space="preserve">Xem thông tin </w:t>
      </w:r>
      <w:proofErr w:type="spellStart"/>
      <w:r w:rsidRPr="00D5653B">
        <w:rPr>
          <w:rFonts w:asciiTheme="majorHAnsi" w:hAnsiTheme="majorHAnsi" w:cstheme="majorHAnsi"/>
          <w:b/>
        </w:rPr>
        <w:t>sản</w:t>
      </w:r>
      <w:proofErr w:type="spellEnd"/>
      <w:r w:rsidRPr="00D5653B">
        <w:rPr>
          <w:rFonts w:asciiTheme="majorHAnsi" w:hAnsiTheme="majorHAnsi" w:cstheme="majorHAnsi"/>
          <w:b/>
        </w:rPr>
        <w:t xml:space="preserve"> </w:t>
      </w:r>
      <w:proofErr w:type="spellStart"/>
      <w:r w:rsidRPr="00D5653B">
        <w:rPr>
          <w:rFonts w:asciiTheme="majorHAnsi" w:hAnsiTheme="majorHAnsi" w:cstheme="majorHAnsi"/>
          <w:b/>
        </w:rPr>
        <w:t>phẩm</w:t>
      </w:r>
      <w:proofErr w:type="spellEnd"/>
      <w:r w:rsidRPr="00D5653B">
        <w:rPr>
          <w:rFonts w:asciiTheme="majorHAnsi" w:hAnsiTheme="majorHAnsi" w:cstheme="majorHAnsi"/>
          <w:b/>
        </w:rPr>
        <w:t xml:space="preserve">: </w:t>
      </w:r>
      <w:r w:rsidRPr="00D5653B">
        <w:rPr>
          <w:rFonts w:asciiTheme="majorHAnsi" w:hAnsiTheme="majorHAnsi" w:cstheme="majorHAnsi"/>
        </w:rPr>
        <w:t xml:space="preserve">Khi </w:t>
      </w:r>
      <w:proofErr w:type="spellStart"/>
      <w:r w:rsidRPr="00D5653B">
        <w:rPr>
          <w:rFonts w:asciiTheme="majorHAnsi" w:hAnsiTheme="majorHAnsi" w:cstheme="majorHAnsi"/>
        </w:rPr>
        <w:t>khách</w:t>
      </w:r>
      <w:proofErr w:type="spellEnd"/>
      <w:r w:rsidRPr="00D5653B">
        <w:rPr>
          <w:rFonts w:asciiTheme="majorHAnsi" w:hAnsiTheme="majorHAnsi" w:cstheme="majorHAnsi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hàng</w:t>
      </w:r>
      <w:proofErr w:type="spellEnd"/>
      <w:r w:rsidRPr="00D5653B">
        <w:rPr>
          <w:rFonts w:asciiTheme="majorHAnsi" w:hAnsiTheme="majorHAnsi" w:cstheme="majorHAnsi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chọn</w:t>
      </w:r>
      <w:proofErr w:type="spellEnd"/>
      <w:r w:rsidRPr="00D5653B">
        <w:rPr>
          <w:rFonts w:asciiTheme="majorHAnsi" w:hAnsiTheme="majorHAnsi" w:cstheme="majorHAnsi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vào</w:t>
      </w:r>
      <w:proofErr w:type="spellEnd"/>
      <w:r w:rsidRPr="00D5653B">
        <w:rPr>
          <w:rFonts w:asciiTheme="majorHAnsi" w:hAnsiTheme="majorHAnsi" w:cstheme="majorHAnsi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một</w:t>
      </w:r>
      <w:proofErr w:type="spellEnd"/>
      <w:r w:rsidRPr="00D5653B">
        <w:rPr>
          <w:rFonts w:asciiTheme="majorHAnsi" w:hAnsiTheme="majorHAnsi" w:cstheme="majorHAnsi"/>
        </w:rPr>
        <w:t xml:space="preserve"> danh </w:t>
      </w:r>
      <w:proofErr w:type="spellStart"/>
      <w:r w:rsidRPr="00D5653B">
        <w:rPr>
          <w:rFonts w:asciiTheme="majorHAnsi" w:hAnsiTheme="majorHAnsi" w:cstheme="majorHAnsi"/>
        </w:rPr>
        <w:t>mục</w:t>
      </w:r>
      <w:proofErr w:type="spellEnd"/>
      <w:r w:rsidRPr="00D5653B">
        <w:rPr>
          <w:rFonts w:asciiTheme="majorHAnsi" w:hAnsiTheme="majorHAnsi" w:cstheme="majorHAnsi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sản</w:t>
      </w:r>
      <w:proofErr w:type="spellEnd"/>
      <w:r w:rsidRPr="00D5653B">
        <w:rPr>
          <w:rFonts w:asciiTheme="majorHAnsi" w:hAnsiTheme="majorHAnsi" w:cstheme="majorHAnsi"/>
          <w:spacing w:val="1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phẩm</w:t>
      </w:r>
      <w:proofErr w:type="spellEnd"/>
      <w:r w:rsidRPr="00D5653B">
        <w:rPr>
          <w:rFonts w:asciiTheme="majorHAnsi" w:hAnsiTheme="majorHAnsi" w:cstheme="majorHAnsi"/>
        </w:rPr>
        <w:t xml:space="preserve">, </w:t>
      </w:r>
      <w:proofErr w:type="spellStart"/>
      <w:r w:rsidRPr="00D5653B">
        <w:rPr>
          <w:rFonts w:asciiTheme="majorHAnsi" w:hAnsiTheme="majorHAnsi" w:cstheme="majorHAnsi"/>
        </w:rPr>
        <w:t>hệ</w:t>
      </w:r>
      <w:proofErr w:type="spellEnd"/>
      <w:r w:rsidRPr="00D5653B">
        <w:rPr>
          <w:rFonts w:asciiTheme="majorHAnsi" w:hAnsiTheme="majorHAnsi" w:cstheme="majorHAnsi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thống</w:t>
      </w:r>
      <w:proofErr w:type="spellEnd"/>
      <w:r w:rsidRPr="00D5653B">
        <w:rPr>
          <w:rFonts w:asciiTheme="majorHAnsi" w:hAnsiTheme="majorHAnsi" w:cstheme="majorHAnsi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sẽ</w:t>
      </w:r>
      <w:proofErr w:type="spellEnd"/>
      <w:r w:rsidRPr="00D5653B">
        <w:rPr>
          <w:rFonts w:asciiTheme="majorHAnsi" w:hAnsiTheme="majorHAnsi" w:cstheme="majorHAnsi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hiển</w:t>
      </w:r>
      <w:proofErr w:type="spellEnd"/>
      <w:r w:rsidRPr="00D5653B">
        <w:rPr>
          <w:rFonts w:asciiTheme="majorHAnsi" w:hAnsiTheme="majorHAnsi" w:cstheme="majorHAnsi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thị</w:t>
      </w:r>
      <w:proofErr w:type="spellEnd"/>
      <w:r w:rsidRPr="00D5653B">
        <w:rPr>
          <w:rFonts w:asciiTheme="majorHAnsi" w:hAnsiTheme="majorHAnsi" w:cstheme="majorHAnsi"/>
        </w:rPr>
        <w:t xml:space="preserve"> danh </w:t>
      </w:r>
      <w:proofErr w:type="spellStart"/>
      <w:r w:rsidRPr="00D5653B">
        <w:rPr>
          <w:rFonts w:asciiTheme="majorHAnsi" w:hAnsiTheme="majorHAnsi" w:cstheme="majorHAnsi"/>
        </w:rPr>
        <w:t>sách</w:t>
      </w:r>
      <w:proofErr w:type="spellEnd"/>
      <w:r w:rsidRPr="00D5653B">
        <w:rPr>
          <w:rFonts w:asciiTheme="majorHAnsi" w:hAnsiTheme="majorHAnsi" w:cstheme="majorHAnsi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các</w:t>
      </w:r>
      <w:proofErr w:type="spellEnd"/>
      <w:r w:rsidRPr="00D5653B">
        <w:rPr>
          <w:rFonts w:asciiTheme="majorHAnsi" w:hAnsiTheme="majorHAnsi" w:cstheme="majorHAnsi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sản</w:t>
      </w:r>
      <w:proofErr w:type="spellEnd"/>
      <w:r w:rsidRPr="00D5653B">
        <w:rPr>
          <w:rFonts w:asciiTheme="majorHAnsi" w:hAnsiTheme="majorHAnsi" w:cstheme="majorHAnsi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phẩm</w:t>
      </w:r>
      <w:proofErr w:type="spellEnd"/>
      <w:r w:rsidRPr="00D5653B">
        <w:rPr>
          <w:rFonts w:asciiTheme="majorHAnsi" w:hAnsiTheme="majorHAnsi" w:cstheme="majorHAnsi"/>
        </w:rPr>
        <w:t xml:space="preserve"> tương </w:t>
      </w:r>
      <w:proofErr w:type="spellStart"/>
      <w:r w:rsidRPr="00D5653B">
        <w:rPr>
          <w:rFonts w:asciiTheme="majorHAnsi" w:hAnsiTheme="majorHAnsi" w:cstheme="majorHAnsi"/>
        </w:rPr>
        <w:t>ứng</w:t>
      </w:r>
      <w:proofErr w:type="spellEnd"/>
      <w:r w:rsidRPr="00D5653B">
        <w:rPr>
          <w:rFonts w:asciiTheme="majorHAnsi" w:hAnsiTheme="majorHAnsi" w:cstheme="majorHAnsi"/>
        </w:rPr>
        <w:t xml:space="preserve">, </w:t>
      </w:r>
      <w:proofErr w:type="spellStart"/>
      <w:r w:rsidRPr="00D5653B">
        <w:rPr>
          <w:rFonts w:asciiTheme="majorHAnsi" w:hAnsiTheme="majorHAnsi" w:cstheme="majorHAnsi"/>
        </w:rPr>
        <w:t>khách</w:t>
      </w:r>
      <w:proofErr w:type="spellEnd"/>
      <w:r w:rsidRPr="00D5653B">
        <w:rPr>
          <w:rFonts w:asciiTheme="majorHAnsi" w:hAnsiTheme="majorHAnsi" w:cstheme="majorHAnsi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hàng</w:t>
      </w:r>
      <w:proofErr w:type="spellEnd"/>
      <w:r w:rsidRPr="00D5653B">
        <w:rPr>
          <w:rFonts w:asciiTheme="majorHAnsi" w:hAnsiTheme="majorHAnsi" w:cstheme="majorHAnsi"/>
          <w:spacing w:val="1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chọn</w:t>
      </w:r>
      <w:proofErr w:type="spellEnd"/>
      <w:r w:rsidRPr="00D5653B">
        <w:rPr>
          <w:rFonts w:asciiTheme="majorHAnsi" w:hAnsiTheme="majorHAnsi" w:cstheme="majorHAnsi"/>
          <w:spacing w:val="-7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sản</w:t>
      </w:r>
      <w:proofErr w:type="spellEnd"/>
      <w:r w:rsidRPr="00D5653B">
        <w:rPr>
          <w:rFonts w:asciiTheme="majorHAnsi" w:hAnsiTheme="majorHAnsi" w:cstheme="majorHAnsi"/>
          <w:spacing w:val="-7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phẩm</w:t>
      </w:r>
      <w:proofErr w:type="spellEnd"/>
      <w:r w:rsidRPr="00D5653B">
        <w:rPr>
          <w:rFonts w:asciiTheme="majorHAnsi" w:hAnsiTheme="majorHAnsi" w:cstheme="majorHAnsi"/>
          <w:spacing w:val="-6"/>
        </w:rPr>
        <w:t xml:space="preserve"> </w:t>
      </w:r>
      <w:r w:rsidRPr="00D5653B">
        <w:rPr>
          <w:rFonts w:asciiTheme="majorHAnsi" w:hAnsiTheme="majorHAnsi" w:cstheme="majorHAnsi"/>
        </w:rPr>
        <w:t>mong</w:t>
      </w:r>
      <w:r w:rsidRPr="00D5653B">
        <w:rPr>
          <w:rFonts w:asciiTheme="majorHAnsi" w:hAnsiTheme="majorHAnsi" w:cstheme="majorHAnsi"/>
          <w:spacing w:val="-4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muốn</w:t>
      </w:r>
      <w:proofErr w:type="spellEnd"/>
      <w:r w:rsidRPr="00D5653B">
        <w:rPr>
          <w:rFonts w:asciiTheme="majorHAnsi" w:hAnsiTheme="majorHAnsi" w:cstheme="majorHAnsi"/>
          <w:spacing w:val="-7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để</w:t>
      </w:r>
      <w:proofErr w:type="spellEnd"/>
      <w:r w:rsidRPr="00D5653B">
        <w:rPr>
          <w:rFonts w:asciiTheme="majorHAnsi" w:hAnsiTheme="majorHAnsi" w:cstheme="majorHAnsi"/>
          <w:spacing w:val="-6"/>
        </w:rPr>
        <w:t xml:space="preserve"> </w:t>
      </w:r>
      <w:r w:rsidRPr="00D5653B">
        <w:rPr>
          <w:rFonts w:asciiTheme="majorHAnsi" w:hAnsiTheme="majorHAnsi" w:cstheme="majorHAnsi"/>
        </w:rPr>
        <w:t>xem</w:t>
      </w:r>
      <w:r w:rsidRPr="00D5653B">
        <w:rPr>
          <w:rFonts w:asciiTheme="majorHAnsi" w:hAnsiTheme="majorHAnsi" w:cstheme="majorHAnsi"/>
          <w:spacing w:val="-8"/>
        </w:rPr>
        <w:t xml:space="preserve"> </w:t>
      </w:r>
      <w:r w:rsidRPr="00D5653B">
        <w:rPr>
          <w:rFonts w:asciiTheme="majorHAnsi" w:hAnsiTheme="majorHAnsi" w:cstheme="majorHAnsi"/>
        </w:rPr>
        <w:t>thông</w:t>
      </w:r>
      <w:r w:rsidRPr="00D5653B">
        <w:rPr>
          <w:rFonts w:asciiTheme="majorHAnsi" w:hAnsiTheme="majorHAnsi" w:cstheme="majorHAnsi"/>
          <w:spacing w:val="-7"/>
        </w:rPr>
        <w:t xml:space="preserve"> </w:t>
      </w:r>
      <w:r w:rsidRPr="00D5653B">
        <w:rPr>
          <w:rFonts w:asciiTheme="majorHAnsi" w:hAnsiTheme="majorHAnsi" w:cstheme="majorHAnsi"/>
        </w:rPr>
        <w:t>tin</w:t>
      </w:r>
      <w:r w:rsidRPr="00D5653B">
        <w:rPr>
          <w:rFonts w:asciiTheme="majorHAnsi" w:hAnsiTheme="majorHAnsi" w:cstheme="majorHAnsi"/>
          <w:spacing w:val="-4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về</w:t>
      </w:r>
      <w:proofErr w:type="spellEnd"/>
      <w:r w:rsidRPr="00D5653B">
        <w:rPr>
          <w:rFonts w:asciiTheme="majorHAnsi" w:hAnsiTheme="majorHAnsi" w:cstheme="majorHAnsi"/>
          <w:spacing w:val="-6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sản</w:t>
      </w:r>
      <w:proofErr w:type="spellEnd"/>
      <w:r w:rsidRPr="00D5653B">
        <w:rPr>
          <w:rFonts w:asciiTheme="majorHAnsi" w:hAnsiTheme="majorHAnsi" w:cstheme="majorHAnsi"/>
          <w:spacing w:val="-7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phẩm</w:t>
      </w:r>
      <w:proofErr w:type="spellEnd"/>
      <w:r w:rsidRPr="00D5653B">
        <w:rPr>
          <w:rFonts w:asciiTheme="majorHAnsi" w:hAnsiTheme="majorHAnsi" w:cstheme="majorHAnsi"/>
          <w:spacing w:val="-9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đó</w:t>
      </w:r>
      <w:proofErr w:type="spellEnd"/>
      <w:r w:rsidRPr="00D5653B">
        <w:rPr>
          <w:rFonts w:asciiTheme="majorHAnsi" w:hAnsiTheme="majorHAnsi" w:cstheme="majorHAnsi"/>
        </w:rPr>
        <w:t>.</w:t>
      </w:r>
      <w:r w:rsidRPr="00D5653B">
        <w:rPr>
          <w:rFonts w:asciiTheme="majorHAnsi" w:hAnsiTheme="majorHAnsi" w:cstheme="majorHAnsi"/>
          <w:spacing w:val="-7"/>
        </w:rPr>
        <w:t xml:space="preserve"> </w:t>
      </w:r>
      <w:r w:rsidRPr="00D5653B">
        <w:rPr>
          <w:rFonts w:asciiTheme="majorHAnsi" w:hAnsiTheme="majorHAnsi" w:cstheme="majorHAnsi"/>
        </w:rPr>
        <w:t>Khi</w:t>
      </w:r>
      <w:r w:rsidRPr="00D5653B">
        <w:rPr>
          <w:rFonts w:asciiTheme="majorHAnsi" w:hAnsiTheme="majorHAnsi" w:cstheme="majorHAnsi"/>
          <w:spacing w:val="-6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khách</w:t>
      </w:r>
      <w:proofErr w:type="spellEnd"/>
      <w:r w:rsidRPr="00D5653B">
        <w:rPr>
          <w:rFonts w:asciiTheme="majorHAnsi" w:hAnsiTheme="majorHAnsi" w:cstheme="majorHAnsi"/>
          <w:spacing w:val="-6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hàng</w:t>
      </w:r>
      <w:proofErr w:type="spellEnd"/>
      <w:r w:rsidRPr="00D5653B">
        <w:rPr>
          <w:rFonts w:asciiTheme="majorHAnsi" w:hAnsiTheme="majorHAnsi" w:cstheme="majorHAnsi"/>
          <w:spacing w:val="-63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chọn</w:t>
      </w:r>
      <w:proofErr w:type="spellEnd"/>
      <w:r w:rsidRPr="00D5653B">
        <w:rPr>
          <w:rFonts w:asciiTheme="majorHAnsi" w:hAnsiTheme="majorHAnsi" w:cstheme="majorHAnsi"/>
          <w:spacing w:val="-4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vào</w:t>
      </w:r>
      <w:proofErr w:type="spellEnd"/>
      <w:r w:rsidRPr="00D5653B">
        <w:rPr>
          <w:rFonts w:asciiTheme="majorHAnsi" w:hAnsiTheme="majorHAnsi" w:cstheme="majorHAnsi"/>
          <w:spacing w:val="-2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một</w:t>
      </w:r>
      <w:proofErr w:type="spellEnd"/>
      <w:r w:rsidRPr="00D5653B">
        <w:rPr>
          <w:rFonts w:asciiTheme="majorHAnsi" w:hAnsiTheme="majorHAnsi" w:cstheme="majorHAnsi"/>
          <w:spacing w:val="-4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sản</w:t>
      </w:r>
      <w:proofErr w:type="spellEnd"/>
      <w:r w:rsidRPr="00D5653B">
        <w:rPr>
          <w:rFonts w:asciiTheme="majorHAnsi" w:hAnsiTheme="majorHAnsi" w:cstheme="majorHAnsi"/>
          <w:spacing w:val="-2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phẩm</w:t>
      </w:r>
      <w:proofErr w:type="spellEnd"/>
      <w:r w:rsidRPr="00D5653B">
        <w:rPr>
          <w:rFonts w:asciiTheme="majorHAnsi" w:hAnsiTheme="majorHAnsi" w:cstheme="majorHAnsi"/>
        </w:rPr>
        <w:t>,</w:t>
      </w:r>
      <w:r w:rsidRPr="00D5653B">
        <w:rPr>
          <w:rFonts w:asciiTheme="majorHAnsi" w:hAnsiTheme="majorHAnsi" w:cstheme="majorHAnsi"/>
          <w:spacing w:val="-2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hệ</w:t>
      </w:r>
      <w:proofErr w:type="spellEnd"/>
      <w:r w:rsidRPr="00D5653B">
        <w:rPr>
          <w:rFonts w:asciiTheme="majorHAnsi" w:hAnsiTheme="majorHAnsi" w:cstheme="majorHAnsi"/>
          <w:spacing w:val="-4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thống</w:t>
      </w:r>
      <w:proofErr w:type="spellEnd"/>
      <w:r w:rsidRPr="00D5653B">
        <w:rPr>
          <w:rFonts w:asciiTheme="majorHAnsi" w:hAnsiTheme="majorHAnsi" w:cstheme="majorHAnsi"/>
          <w:spacing w:val="-4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sẽ</w:t>
      </w:r>
      <w:proofErr w:type="spellEnd"/>
      <w:r w:rsidRPr="00D5653B">
        <w:rPr>
          <w:rFonts w:asciiTheme="majorHAnsi" w:hAnsiTheme="majorHAnsi" w:cstheme="majorHAnsi"/>
          <w:spacing w:val="-4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hiển</w:t>
      </w:r>
      <w:proofErr w:type="spellEnd"/>
      <w:r w:rsidRPr="00D5653B">
        <w:rPr>
          <w:rFonts w:asciiTheme="majorHAnsi" w:hAnsiTheme="majorHAnsi" w:cstheme="majorHAnsi"/>
          <w:spacing w:val="-4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thị</w:t>
      </w:r>
      <w:proofErr w:type="spellEnd"/>
      <w:r w:rsidRPr="00D5653B">
        <w:rPr>
          <w:rFonts w:asciiTheme="majorHAnsi" w:hAnsiTheme="majorHAnsi" w:cstheme="majorHAnsi"/>
          <w:spacing w:val="1"/>
        </w:rPr>
        <w:t xml:space="preserve"> </w:t>
      </w:r>
      <w:r w:rsidRPr="00D5653B">
        <w:rPr>
          <w:rFonts w:asciiTheme="majorHAnsi" w:hAnsiTheme="majorHAnsi" w:cstheme="majorHAnsi"/>
        </w:rPr>
        <w:t>ra</w:t>
      </w:r>
      <w:r w:rsidRPr="00D5653B">
        <w:rPr>
          <w:rFonts w:asciiTheme="majorHAnsi" w:hAnsiTheme="majorHAnsi" w:cstheme="majorHAnsi"/>
          <w:spacing w:val="-4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các</w:t>
      </w:r>
      <w:proofErr w:type="spellEnd"/>
      <w:r w:rsidRPr="00D5653B">
        <w:rPr>
          <w:rFonts w:asciiTheme="majorHAnsi" w:hAnsiTheme="majorHAnsi" w:cstheme="majorHAnsi"/>
          <w:spacing w:val="-4"/>
        </w:rPr>
        <w:t xml:space="preserve"> </w:t>
      </w:r>
      <w:r w:rsidRPr="00D5653B">
        <w:rPr>
          <w:rFonts w:asciiTheme="majorHAnsi" w:hAnsiTheme="majorHAnsi" w:cstheme="majorHAnsi"/>
        </w:rPr>
        <w:t>thông</w:t>
      </w:r>
      <w:r w:rsidRPr="00D5653B">
        <w:rPr>
          <w:rFonts w:asciiTheme="majorHAnsi" w:hAnsiTheme="majorHAnsi" w:cstheme="majorHAnsi"/>
          <w:spacing w:val="-4"/>
        </w:rPr>
        <w:t xml:space="preserve"> </w:t>
      </w:r>
      <w:r w:rsidRPr="00D5653B">
        <w:rPr>
          <w:rFonts w:asciiTheme="majorHAnsi" w:hAnsiTheme="majorHAnsi" w:cstheme="majorHAnsi"/>
        </w:rPr>
        <w:t>tin</w:t>
      </w:r>
      <w:r w:rsidRPr="00D5653B">
        <w:rPr>
          <w:rFonts w:asciiTheme="majorHAnsi" w:hAnsiTheme="majorHAnsi" w:cstheme="majorHAnsi"/>
          <w:spacing w:val="-4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của</w:t>
      </w:r>
      <w:proofErr w:type="spellEnd"/>
      <w:r w:rsidRPr="00D5653B">
        <w:rPr>
          <w:rFonts w:asciiTheme="majorHAnsi" w:hAnsiTheme="majorHAnsi" w:cstheme="majorHAnsi"/>
          <w:spacing w:val="-4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sản</w:t>
      </w:r>
      <w:proofErr w:type="spellEnd"/>
      <w:r w:rsidRPr="00D5653B">
        <w:rPr>
          <w:rFonts w:asciiTheme="majorHAnsi" w:hAnsiTheme="majorHAnsi" w:cstheme="majorHAnsi"/>
          <w:spacing w:val="-2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phẩm</w:t>
      </w:r>
      <w:proofErr w:type="spellEnd"/>
      <w:r w:rsidRPr="00D5653B">
        <w:rPr>
          <w:rFonts w:asciiTheme="majorHAnsi" w:hAnsiTheme="majorHAnsi" w:cstheme="majorHAnsi"/>
          <w:spacing w:val="-6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đó</w:t>
      </w:r>
      <w:proofErr w:type="spellEnd"/>
      <w:r w:rsidRPr="00D5653B">
        <w:rPr>
          <w:rFonts w:asciiTheme="majorHAnsi" w:hAnsiTheme="majorHAnsi" w:cstheme="majorHAnsi"/>
          <w:spacing w:val="-62"/>
        </w:rPr>
        <w:t xml:space="preserve"> </w:t>
      </w:r>
      <w:r w:rsidRPr="00D5653B">
        <w:rPr>
          <w:rFonts w:asciiTheme="majorHAnsi" w:hAnsiTheme="majorHAnsi" w:cstheme="majorHAnsi"/>
        </w:rPr>
        <w:t>như</w:t>
      </w:r>
      <w:r w:rsidRPr="00D5653B">
        <w:rPr>
          <w:rFonts w:asciiTheme="majorHAnsi" w:hAnsiTheme="majorHAnsi" w:cstheme="majorHAnsi"/>
          <w:spacing w:val="-8"/>
        </w:rPr>
        <w:t xml:space="preserve"> </w:t>
      </w:r>
      <w:r w:rsidRPr="00D5653B">
        <w:rPr>
          <w:rFonts w:asciiTheme="majorHAnsi" w:hAnsiTheme="majorHAnsi" w:cstheme="majorHAnsi"/>
        </w:rPr>
        <w:t>tên</w:t>
      </w:r>
      <w:r w:rsidRPr="00D5653B">
        <w:rPr>
          <w:rFonts w:asciiTheme="majorHAnsi" w:hAnsiTheme="majorHAnsi" w:cstheme="majorHAnsi"/>
          <w:spacing w:val="-6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sản</w:t>
      </w:r>
      <w:proofErr w:type="spellEnd"/>
      <w:r w:rsidRPr="00D5653B">
        <w:rPr>
          <w:rFonts w:asciiTheme="majorHAnsi" w:hAnsiTheme="majorHAnsi" w:cstheme="majorHAnsi"/>
          <w:spacing w:val="-9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phẩm</w:t>
      </w:r>
      <w:proofErr w:type="spellEnd"/>
      <w:r w:rsidRPr="00D5653B">
        <w:rPr>
          <w:rFonts w:asciiTheme="majorHAnsi" w:hAnsiTheme="majorHAnsi" w:cstheme="majorHAnsi"/>
        </w:rPr>
        <w:t>,</w:t>
      </w:r>
      <w:r w:rsidRPr="00D5653B">
        <w:rPr>
          <w:rFonts w:asciiTheme="majorHAnsi" w:hAnsiTheme="majorHAnsi" w:cstheme="majorHAnsi"/>
          <w:spacing w:val="-7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hình</w:t>
      </w:r>
      <w:proofErr w:type="spellEnd"/>
      <w:r w:rsidRPr="00D5653B">
        <w:rPr>
          <w:rFonts w:asciiTheme="majorHAnsi" w:hAnsiTheme="majorHAnsi" w:cstheme="majorHAnsi"/>
          <w:spacing w:val="-6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ảnh</w:t>
      </w:r>
      <w:proofErr w:type="spellEnd"/>
      <w:r w:rsidRPr="00D5653B">
        <w:rPr>
          <w:rFonts w:asciiTheme="majorHAnsi" w:hAnsiTheme="majorHAnsi" w:cstheme="majorHAnsi"/>
        </w:rPr>
        <w:t>,</w:t>
      </w:r>
      <w:r w:rsidRPr="00D5653B">
        <w:rPr>
          <w:rFonts w:asciiTheme="majorHAnsi" w:hAnsiTheme="majorHAnsi" w:cstheme="majorHAnsi"/>
          <w:spacing w:val="-7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giá</w:t>
      </w:r>
      <w:proofErr w:type="spellEnd"/>
      <w:r w:rsidRPr="00D5653B">
        <w:rPr>
          <w:rFonts w:asciiTheme="majorHAnsi" w:hAnsiTheme="majorHAnsi" w:cstheme="majorHAnsi"/>
          <w:spacing w:val="-6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bán</w:t>
      </w:r>
      <w:proofErr w:type="spellEnd"/>
      <w:r w:rsidRPr="00D5653B">
        <w:rPr>
          <w:rFonts w:asciiTheme="majorHAnsi" w:hAnsiTheme="majorHAnsi" w:cstheme="majorHAnsi"/>
        </w:rPr>
        <w:t>,</w:t>
      </w:r>
      <w:r w:rsidRPr="00D5653B">
        <w:rPr>
          <w:rFonts w:asciiTheme="majorHAnsi" w:hAnsiTheme="majorHAnsi" w:cstheme="majorHAnsi"/>
          <w:spacing w:val="-9"/>
        </w:rPr>
        <w:t xml:space="preserve"> </w:t>
      </w:r>
      <w:r w:rsidRPr="00D5653B">
        <w:rPr>
          <w:rFonts w:asciiTheme="majorHAnsi" w:hAnsiTheme="majorHAnsi" w:cstheme="majorHAnsi"/>
        </w:rPr>
        <w:t>thông</w:t>
      </w:r>
      <w:r w:rsidRPr="00D5653B">
        <w:rPr>
          <w:rFonts w:asciiTheme="majorHAnsi" w:hAnsiTheme="majorHAnsi" w:cstheme="majorHAnsi"/>
          <w:spacing w:val="-7"/>
        </w:rPr>
        <w:t xml:space="preserve"> </w:t>
      </w:r>
      <w:r w:rsidRPr="00D5653B">
        <w:rPr>
          <w:rFonts w:asciiTheme="majorHAnsi" w:hAnsiTheme="majorHAnsi" w:cstheme="majorHAnsi"/>
        </w:rPr>
        <w:t>tin,</w:t>
      </w:r>
      <w:r w:rsidRPr="00D5653B">
        <w:rPr>
          <w:rFonts w:asciiTheme="majorHAnsi" w:hAnsiTheme="majorHAnsi" w:cstheme="majorHAnsi"/>
          <w:spacing w:val="-7"/>
        </w:rPr>
        <w:t xml:space="preserve"> </w:t>
      </w:r>
      <w:r w:rsidRPr="00D5653B">
        <w:rPr>
          <w:rFonts w:asciiTheme="majorHAnsi" w:hAnsiTheme="majorHAnsi" w:cstheme="majorHAnsi"/>
        </w:rPr>
        <w:t>thông</w:t>
      </w:r>
      <w:r w:rsidRPr="00D5653B">
        <w:rPr>
          <w:rFonts w:asciiTheme="majorHAnsi" w:hAnsiTheme="majorHAnsi" w:cstheme="majorHAnsi"/>
          <w:spacing w:val="-7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số</w:t>
      </w:r>
      <w:proofErr w:type="spellEnd"/>
      <w:r w:rsidRPr="00D5653B">
        <w:rPr>
          <w:rFonts w:asciiTheme="majorHAnsi" w:hAnsiTheme="majorHAnsi" w:cstheme="majorHAnsi"/>
          <w:spacing w:val="-6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kỹ</w:t>
      </w:r>
      <w:proofErr w:type="spellEnd"/>
      <w:r w:rsidRPr="00D5653B">
        <w:rPr>
          <w:rFonts w:asciiTheme="majorHAnsi" w:hAnsiTheme="majorHAnsi" w:cstheme="majorHAnsi"/>
          <w:spacing w:val="-11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thuật</w:t>
      </w:r>
      <w:proofErr w:type="spellEnd"/>
      <w:r w:rsidRPr="00D5653B">
        <w:rPr>
          <w:rFonts w:asciiTheme="majorHAnsi" w:hAnsiTheme="majorHAnsi" w:cstheme="majorHAnsi"/>
        </w:rPr>
        <w:t>,</w:t>
      </w:r>
      <w:r w:rsidRPr="00D5653B">
        <w:rPr>
          <w:rFonts w:asciiTheme="majorHAnsi" w:hAnsiTheme="majorHAnsi" w:cstheme="majorHAnsi"/>
          <w:spacing w:val="-7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các</w:t>
      </w:r>
      <w:proofErr w:type="spellEnd"/>
      <w:r w:rsidRPr="00D5653B">
        <w:rPr>
          <w:rFonts w:asciiTheme="majorHAnsi" w:hAnsiTheme="majorHAnsi" w:cstheme="majorHAnsi"/>
          <w:spacing w:val="-6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đánh</w:t>
      </w:r>
      <w:proofErr w:type="spellEnd"/>
      <w:r w:rsidRPr="00D5653B">
        <w:rPr>
          <w:rFonts w:asciiTheme="majorHAnsi" w:hAnsiTheme="majorHAnsi" w:cstheme="majorHAnsi"/>
          <w:spacing w:val="-9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giá</w:t>
      </w:r>
      <w:proofErr w:type="spellEnd"/>
      <w:r w:rsidRPr="00D5653B">
        <w:rPr>
          <w:rFonts w:asciiTheme="majorHAnsi" w:hAnsiTheme="majorHAnsi" w:cstheme="majorHAnsi"/>
          <w:spacing w:val="-63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của</w:t>
      </w:r>
      <w:proofErr w:type="spellEnd"/>
      <w:r w:rsidRPr="00D5653B">
        <w:rPr>
          <w:rFonts w:asciiTheme="majorHAnsi" w:hAnsiTheme="majorHAnsi" w:cstheme="majorHAnsi"/>
          <w:spacing w:val="-1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các</w:t>
      </w:r>
      <w:proofErr w:type="spellEnd"/>
      <w:r w:rsidRPr="00D5653B">
        <w:rPr>
          <w:rFonts w:asciiTheme="majorHAnsi" w:hAnsiTheme="majorHAnsi" w:cstheme="majorHAnsi"/>
          <w:spacing w:val="-1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khách</w:t>
      </w:r>
      <w:proofErr w:type="spellEnd"/>
      <w:r w:rsidRPr="00D5653B">
        <w:rPr>
          <w:rFonts w:asciiTheme="majorHAnsi" w:hAnsiTheme="majorHAnsi" w:cstheme="majorHAnsi"/>
          <w:spacing w:val="2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hàng</w:t>
      </w:r>
      <w:proofErr w:type="spellEnd"/>
      <w:r w:rsidRPr="00D5653B">
        <w:rPr>
          <w:rFonts w:asciiTheme="majorHAnsi" w:hAnsiTheme="majorHAnsi" w:cstheme="majorHAnsi"/>
          <w:spacing w:val="-1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khác</w:t>
      </w:r>
      <w:proofErr w:type="spellEnd"/>
      <w:r w:rsidRPr="00D5653B">
        <w:rPr>
          <w:rFonts w:asciiTheme="majorHAnsi" w:hAnsiTheme="majorHAnsi" w:cstheme="majorHAnsi"/>
          <w:spacing w:val="-1"/>
        </w:rPr>
        <w:t xml:space="preserve"> </w:t>
      </w:r>
      <w:r w:rsidRPr="00D5653B">
        <w:rPr>
          <w:rFonts w:asciiTheme="majorHAnsi" w:hAnsiTheme="majorHAnsi" w:cstheme="majorHAnsi"/>
        </w:rPr>
        <w:t>(</w:t>
      </w:r>
      <w:proofErr w:type="spellStart"/>
      <w:r w:rsidRPr="00D5653B">
        <w:rPr>
          <w:rFonts w:asciiTheme="majorHAnsi" w:hAnsiTheme="majorHAnsi" w:cstheme="majorHAnsi"/>
        </w:rPr>
        <w:t>nếu</w:t>
      </w:r>
      <w:proofErr w:type="spellEnd"/>
      <w:r w:rsidRPr="00D5653B">
        <w:rPr>
          <w:rFonts w:asciiTheme="majorHAnsi" w:hAnsiTheme="majorHAnsi" w:cstheme="majorHAnsi"/>
          <w:spacing w:val="-1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có</w:t>
      </w:r>
      <w:proofErr w:type="spellEnd"/>
      <w:r w:rsidRPr="00D5653B">
        <w:rPr>
          <w:rFonts w:asciiTheme="majorHAnsi" w:hAnsiTheme="majorHAnsi" w:cstheme="majorHAnsi"/>
        </w:rPr>
        <w:t>).</w:t>
      </w:r>
    </w:p>
    <w:p w14:paraId="70CB6BC8" w14:textId="629C8753" w:rsidR="00A039F6" w:rsidRPr="00D5653B" w:rsidRDefault="00587955" w:rsidP="00F84159">
      <w:pPr>
        <w:pStyle w:val="BodyText"/>
        <w:spacing w:before="98"/>
        <w:ind w:right="1123" w:firstLine="360"/>
        <w:jc w:val="both"/>
        <w:rPr>
          <w:rFonts w:asciiTheme="majorHAnsi" w:hAnsiTheme="majorHAnsi" w:cstheme="majorHAnsi"/>
        </w:rPr>
      </w:pPr>
      <w:proofErr w:type="spellStart"/>
      <w:r w:rsidRPr="00D5653B">
        <w:rPr>
          <w:rFonts w:asciiTheme="majorHAnsi" w:hAnsiTheme="majorHAnsi" w:cstheme="majorHAnsi"/>
          <w:b/>
        </w:rPr>
        <w:t>Đánh</w:t>
      </w:r>
      <w:proofErr w:type="spellEnd"/>
      <w:r w:rsidRPr="00D5653B">
        <w:rPr>
          <w:rFonts w:asciiTheme="majorHAnsi" w:hAnsiTheme="majorHAnsi" w:cstheme="majorHAnsi"/>
          <w:b/>
          <w:spacing w:val="-7"/>
        </w:rPr>
        <w:t xml:space="preserve"> </w:t>
      </w:r>
      <w:proofErr w:type="spellStart"/>
      <w:r w:rsidRPr="00D5653B">
        <w:rPr>
          <w:rFonts w:asciiTheme="majorHAnsi" w:hAnsiTheme="majorHAnsi" w:cstheme="majorHAnsi"/>
          <w:b/>
        </w:rPr>
        <w:t>giá</w:t>
      </w:r>
      <w:proofErr w:type="spellEnd"/>
      <w:r w:rsidRPr="00D5653B">
        <w:rPr>
          <w:rFonts w:asciiTheme="majorHAnsi" w:hAnsiTheme="majorHAnsi" w:cstheme="majorHAnsi"/>
          <w:b/>
          <w:spacing w:val="-4"/>
        </w:rPr>
        <w:t xml:space="preserve"> </w:t>
      </w:r>
      <w:proofErr w:type="spellStart"/>
      <w:r w:rsidRPr="00D5653B">
        <w:rPr>
          <w:rFonts w:asciiTheme="majorHAnsi" w:hAnsiTheme="majorHAnsi" w:cstheme="majorHAnsi"/>
          <w:b/>
        </w:rPr>
        <w:t>sản</w:t>
      </w:r>
      <w:proofErr w:type="spellEnd"/>
      <w:r w:rsidRPr="00D5653B">
        <w:rPr>
          <w:rFonts w:asciiTheme="majorHAnsi" w:hAnsiTheme="majorHAnsi" w:cstheme="majorHAnsi"/>
          <w:b/>
          <w:spacing w:val="-7"/>
        </w:rPr>
        <w:t xml:space="preserve"> </w:t>
      </w:r>
      <w:proofErr w:type="spellStart"/>
      <w:r w:rsidRPr="00D5653B">
        <w:rPr>
          <w:rFonts w:asciiTheme="majorHAnsi" w:hAnsiTheme="majorHAnsi" w:cstheme="majorHAnsi"/>
          <w:b/>
        </w:rPr>
        <w:t>phẩm</w:t>
      </w:r>
      <w:proofErr w:type="spellEnd"/>
      <w:r w:rsidRPr="00D5653B">
        <w:rPr>
          <w:rFonts w:asciiTheme="majorHAnsi" w:hAnsiTheme="majorHAnsi" w:cstheme="majorHAnsi"/>
          <w:b/>
        </w:rPr>
        <w:t>:</w:t>
      </w:r>
      <w:r w:rsidRPr="00D5653B">
        <w:rPr>
          <w:rFonts w:asciiTheme="majorHAnsi" w:hAnsiTheme="majorHAnsi" w:cstheme="majorHAnsi"/>
          <w:b/>
          <w:spacing w:val="-4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Khách</w:t>
      </w:r>
      <w:proofErr w:type="spellEnd"/>
      <w:r w:rsidRPr="00D5653B">
        <w:rPr>
          <w:rFonts w:asciiTheme="majorHAnsi" w:hAnsiTheme="majorHAnsi" w:cstheme="majorHAnsi"/>
          <w:spacing w:val="-6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hàng</w:t>
      </w:r>
      <w:proofErr w:type="spellEnd"/>
      <w:r w:rsidRPr="00D5653B">
        <w:rPr>
          <w:rFonts w:asciiTheme="majorHAnsi" w:hAnsiTheme="majorHAnsi" w:cstheme="majorHAnsi"/>
          <w:spacing w:val="-4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có</w:t>
      </w:r>
      <w:proofErr w:type="spellEnd"/>
      <w:r w:rsidRPr="00D5653B">
        <w:rPr>
          <w:rFonts w:asciiTheme="majorHAnsi" w:hAnsiTheme="majorHAnsi" w:cstheme="majorHAnsi"/>
          <w:spacing w:val="-6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thể</w:t>
      </w:r>
      <w:proofErr w:type="spellEnd"/>
      <w:r w:rsidRPr="00D5653B">
        <w:rPr>
          <w:rFonts w:asciiTheme="majorHAnsi" w:hAnsiTheme="majorHAnsi" w:cstheme="majorHAnsi"/>
          <w:spacing w:val="-6"/>
        </w:rPr>
        <w:t xml:space="preserve"> </w:t>
      </w:r>
      <w:proofErr w:type="spellStart"/>
      <w:r w:rsidR="006912E4" w:rsidRPr="00D5653B">
        <w:rPr>
          <w:rFonts w:asciiTheme="majorHAnsi" w:hAnsiTheme="majorHAnsi" w:cstheme="majorHAnsi"/>
          <w:lang w:val="en-US"/>
        </w:rPr>
        <w:t>thực</w:t>
      </w:r>
      <w:proofErr w:type="spellEnd"/>
      <w:r w:rsidR="006912E4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6912E4" w:rsidRPr="00D5653B">
        <w:rPr>
          <w:rFonts w:asciiTheme="majorHAnsi" w:hAnsiTheme="majorHAnsi" w:cstheme="majorHAnsi"/>
          <w:lang w:val="en-US"/>
        </w:rPr>
        <w:t>hiện</w:t>
      </w:r>
      <w:proofErr w:type="spellEnd"/>
      <w:r w:rsidR="006912E4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đánh</w:t>
      </w:r>
      <w:proofErr w:type="spellEnd"/>
      <w:r w:rsidRPr="00D5653B">
        <w:rPr>
          <w:rFonts w:asciiTheme="majorHAnsi" w:hAnsiTheme="majorHAnsi" w:cstheme="majorHAnsi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giá</w:t>
      </w:r>
      <w:proofErr w:type="spellEnd"/>
      <w:r w:rsidRPr="00D5653B">
        <w:rPr>
          <w:rFonts w:asciiTheme="majorHAnsi" w:hAnsiTheme="majorHAnsi" w:cstheme="majorHAnsi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sản</w:t>
      </w:r>
      <w:proofErr w:type="spellEnd"/>
      <w:r w:rsidRPr="00D5653B">
        <w:rPr>
          <w:rFonts w:asciiTheme="majorHAnsi" w:hAnsiTheme="majorHAnsi" w:cstheme="majorHAnsi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phẩm</w:t>
      </w:r>
      <w:proofErr w:type="spellEnd"/>
      <w:r w:rsidR="006912E4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6912E4" w:rsidRPr="00D5653B">
        <w:rPr>
          <w:rFonts w:asciiTheme="majorHAnsi" w:hAnsiTheme="majorHAnsi" w:cstheme="majorHAnsi"/>
          <w:lang w:val="en-US"/>
        </w:rPr>
        <w:t>theo</w:t>
      </w:r>
      <w:proofErr w:type="spellEnd"/>
      <w:r w:rsidR="006912E4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6912E4" w:rsidRPr="00D5653B">
        <w:rPr>
          <w:rFonts w:asciiTheme="majorHAnsi" w:hAnsiTheme="majorHAnsi" w:cstheme="majorHAnsi"/>
          <w:lang w:val="en-US"/>
        </w:rPr>
        <w:t>số</w:t>
      </w:r>
      <w:proofErr w:type="spellEnd"/>
      <w:r w:rsidR="006912E4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6912E4" w:rsidRPr="00D5653B">
        <w:rPr>
          <w:rFonts w:asciiTheme="majorHAnsi" w:hAnsiTheme="majorHAnsi" w:cstheme="majorHAnsi"/>
          <w:lang w:val="en-US"/>
        </w:rPr>
        <w:t>sao</w:t>
      </w:r>
      <w:proofErr w:type="spellEnd"/>
      <w:r w:rsidR="006912E4" w:rsidRPr="00D5653B">
        <w:rPr>
          <w:rFonts w:asciiTheme="majorHAnsi" w:hAnsiTheme="majorHAnsi" w:cstheme="majorHAnsi"/>
          <w:lang w:val="en-US"/>
        </w:rPr>
        <w:t xml:space="preserve"> </w:t>
      </w:r>
      <w:r w:rsidRPr="00D5653B">
        <w:rPr>
          <w:rFonts w:asciiTheme="majorHAnsi" w:hAnsiTheme="majorHAnsi" w:cstheme="majorHAnsi"/>
        </w:rPr>
        <w:t>(</w:t>
      </w:r>
      <w:r w:rsidR="006912E4" w:rsidRPr="00D5653B">
        <w:rPr>
          <w:rFonts w:asciiTheme="majorHAnsi" w:hAnsiTheme="majorHAnsi" w:cstheme="majorHAnsi"/>
          <w:lang w:val="en-US"/>
        </w:rPr>
        <w:t>min</w:t>
      </w:r>
      <w:r w:rsidRPr="00D5653B">
        <w:rPr>
          <w:rFonts w:asciiTheme="majorHAnsi" w:hAnsiTheme="majorHAnsi" w:cstheme="majorHAnsi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là</w:t>
      </w:r>
      <w:proofErr w:type="spellEnd"/>
      <w:r w:rsidRPr="00D5653B">
        <w:rPr>
          <w:rFonts w:asciiTheme="majorHAnsi" w:hAnsiTheme="majorHAnsi" w:cstheme="majorHAnsi"/>
        </w:rPr>
        <w:t xml:space="preserve"> 0 sao, </w:t>
      </w:r>
      <w:r w:rsidR="006912E4" w:rsidRPr="00D5653B">
        <w:rPr>
          <w:rFonts w:asciiTheme="majorHAnsi" w:hAnsiTheme="majorHAnsi" w:cstheme="majorHAnsi"/>
          <w:lang w:val="en-US"/>
        </w:rPr>
        <w:t>max</w:t>
      </w:r>
      <w:r w:rsidRPr="00D5653B">
        <w:rPr>
          <w:rFonts w:asciiTheme="majorHAnsi" w:hAnsiTheme="majorHAnsi" w:cstheme="majorHAnsi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là</w:t>
      </w:r>
      <w:proofErr w:type="spellEnd"/>
      <w:r w:rsidRPr="00D5653B">
        <w:rPr>
          <w:rFonts w:asciiTheme="majorHAnsi" w:hAnsiTheme="majorHAnsi" w:cstheme="majorHAnsi"/>
        </w:rPr>
        <w:t xml:space="preserve"> 5 sao)</w:t>
      </w:r>
      <w:r w:rsidR="006912E4" w:rsidRPr="00D5653B">
        <w:rPr>
          <w:rFonts w:asciiTheme="majorHAnsi" w:hAnsiTheme="majorHAnsi" w:cstheme="majorHAnsi"/>
          <w:lang w:val="en-US"/>
        </w:rPr>
        <w:t xml:space="preserve"> và </w:t>
      </w:r>
      <w:proofErr w:type="spellStart"/>
      <w:r w:rsidR="006912E4" w:rsidRPr="00D5653B">
        <w:rPr>
          <w:rFonts w:asciiTheme="majorHAnsi" w:hAnsiTheme="majorHAnsi" w:cstheme="majorHAnsi"/>
          <w:lang w:val="en-US"/>
        </w:rPr>
        <w:t>tiến</w:t>
      </w:r>
      <w:proofErr w:type="spellEnd"/>
      <w:r w:rsidR="006912E4" w:rsidRPr="00D5653B">
        <w:rPr>
          <w:rFonts w:asciiTheme="majorHAnsi" w:hAnsiTheme="majorHAnsi" w:cstheme="majorHAnsi"/>
          <w:lang w:val="en-US"/>
        </w:rPr>
        <w:t xml:space="preserve"> hành </w:t>
      </w:r>
      <w:proofErr w:type="spellStart"/>
      <w:r w:rsidR="006912E4" w:rsidRPr="00D5653B">
        <w:rPr>
          <w:rFonts w:asciiTheme="majorHAnsi" w:hAnsiTheme="majorHAnsi" w:cstheme="majorHAnsi"/>
          <w:lang w:val="en-US"/>
        </w:rPr>
        <w:t>nhập</w:t>
      </w:r>
      <w:proofErr w:type="spellEnd"/>
      <w:r w:rsidR="006912E4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6912E4" w:rsidRPr="00D5653B">
        <w:rPr>
          <w:rFonts w:asciiTheme="majorHAnsi" w:hAnsiTheme="majorHAnsi" w:cstheme="majorHAnsi"/>
          <w:lang w:val="en-US"/>
        </w:rPr>
        <w:t>đánh</w:t>
      </w:r>
      <w:proofErr w:type="spellEnd"/>
      <w:r w:rsidR="006912E4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6912E4" w:rsidRPr="00D5653B">
        <w:rPr>
          <w:rFonts w:asciiTheme="majorHAnsi" w:hAnsiTheme="majorHAnsi" w:cstheme="majorHAnsi"/>
          <w:lang w:val="en-US"/>
        </w:rPr>
        <w:t>giá</w:t>
      </w:r>
      <w:proofErr w:type="spellEnd"/>
      <w:r w:rsidR="006912E4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6912E4" w:rsidRPr="00D5653B">
        <w:rPr>
          <w:rFonts w:asciiTheme="majorHAnsi" w:hAnsiTheme="majorHAnsi" w:cstheme="majorHAnsi"/>
          <w:lang w:val="en-US"/>
        </w:rPr>
        <w:t>bằng</w:t>
      </w:r>
      <w:proofErr w:type="spellEnd"/>
      <w:r w:rsidR="006912E4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6912E4" w:rsidRPr="00D5653B">
        <w:rPr>
          <w:rFonts w:asciiTheme="majorHAnsi" w:hAnsiTheme="majorHAnsi" w:cstheme="majorHAnsi"/>
          <w:lang w:val="en-US"/>
        </w:rPr>
        <w:t>chữ</w:t>
      </w:r>
      <w:proofErr w:type="spellEnd"/>
      <w:r w:rsidR="006912E4" w:rsidRPr="00D5653B">
        <w:rPr>
          <w:rFonts w:asciiTheme="majorHAnsi" w:hAnsiTheme="majorHAnsi" w:cstheme="majorHAnsi"/>
          <w:lang w:val="en-US"/>
        </w:rPr>
        <w:t xml:space="preserve"> và </w:t>
      </w:r>
      <w:proofErr w:type="spellStart"/>
      <w:r w:rsidR="006912E4" w:rsidRPr="00D5653B">
        <w:rPr>
          <w:rFonts w:asciiTheme="majorHAnsi" w:hAnsiTheme="majorHAnsi" w:cstheme="majorHAnsi"/>
          <w:lang w:val="en-US"/>
        </w:rPr>
        <w:t>ảnh</w:t>
      </w:r>
      <w:proofErr w:type="spellEnd"/>
      <w:r w:rsidR="006912E4" w:rsidRPr="00D5653B">
        <w:rPr>
          <w:rFonts w:asciiTheme="majorHAnsi" w:hAnsiTheme="majorHAnsi" w:cstheme="majorHAnsi"/>
          <w:lang w:val="en-US"/>
        </w:rPr>
        <w:t xml:space="preserve">, video </w:t>
      </w:r>
      <w:proofErr w:type="spellStart"/>
      <w:r w:rsidR="006912E4" w:rsidRPr="00D5653B">
        <w:rPr>
          <w:rFonts w:asciiTheme="majorHAnsi" w:hAnsiTheme="majorHAnsi" w:cstheme="majorHAnsi"/>
          <w:lang w:val="en-US"/>
        </w:rPr>
        <w:t>có</w:t>
      </w:r>
      <w:proofErr w:type="spellEnd"/>
      <w:r w:rsidR="006912E4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6912E4" w:rsidRPr="00D5653B">
        <w:rPr>
          <w:rFonts w:asciiTheme="majorHAnsi" w:hAnsiTheme="majorHAnsi" w:cstheme="majorHAnsi"/>
          <w:lang w:val="en-US"/>
        </w:rPr>
        <w:t>liên</w:t>
      </w:r>
      <w:proofErr w:type="spellEnd"/>
      <w:r w:rsidR="006912E4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6912E4" w:rsidRPr="00D5653B">
        <w:rPr>
          <w:rFonts w:asciiTheme="majorHAnsi" w:hAnsiTheme="majorHAnsi" w:cstheme="majorHAnsi"/>
          <w:lang w:val="en-US"/>
        </w:rPr>
        <w:t>quan</w:t>
      </w:r>
      <w:proofErr w:type="spellEnd"/>
      <w:r w:rsidRPr="00D5653B">
        <w:rPr>
          <w:rFonts w:asciiTheme="majorHAnsi" w:hAnsiTheme="majorHAnsi" w:cstheme="majorHAnsi"/>
        </w:rPr>
        <w:t xml:space="preserve">. </w:t>
      </w:r>
      <w:proofErr w:type="spellStart"/>
      <w:r w:rsidRPr="00D5653B">
        <w:rPr>
          <w:rFonts w:asciiTheme="majorHAnsi" w:hAnsiTheme="majorHAnsi" w:cstheme="majorHAnsi"/>
        </w:rPr>
        <w:t>Chỉ</w:t>
      </w:r>
      <w:proofErr w:type="spellEnd"/>
      <w:r w:rsidRPr="00D5653B">
        <w:rPr>
          <w:rFonts w:asciiTheme="majorHAnsi" w:hAnsiTheme="majorHAnsi" w:cstheme="majorHAnsi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người</w:t>
      </w:r>
      <w:proofErr w:type="spellEnd"/>
      <w:r w:rsidRPr="00D5653B">
        <w:rPr>
          <w:rFonts w:asciiTheme="majorHAnsi" w:hAnsiTheme="majorHAnsi" w:cstheme="majorHAnsi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dùng</w:t>
      </w:r>
      <w:proofErr w:type="spellEnd"/>
      <w:r w:rsidRPr="00D5653B">
        <w:rPr>
          <w:rFonts w:asciiTheme="majorHAnsi" w:hAnsiTheme="majorHAnsi" w:cstheme="majorHAnsi"/>
          <w:spacing w:val="1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đã</w:t>
      </w:r>
      <w:proofErr w:type="spellEnd"/>
      <w:r w:rsidRPr="00D5653B">
        <w:rPr>
          <w:rFonts w:asciiTheme="majorHAnsi" w:hAnsiTheme="majorHAnsi" w:cstheme="majorHAnsi"/>
          <w:spacing w:val="1"/>
        </w:rPr>
        <w:t xml:space="preserve"> </w:t>
      </w:r>
      <w:r w:rsidRPr="00D5653B">
        <w:rPr>
          <w:rFonts w:asciiTheme="majorHAnsi" w:hAnsiTheme="majorHAnsi" w:cstheme="majorHAnsi"/>
        </w:rPr>
        <w:t xml:space="preserve">mua </w:t>
      </w:r>
      <w:proofErr w:type="spellStart"/>
      <w:r w:rsidRPr="00D5653B">
        <w:rPr>
          <w:rFonts w:asciiTheme="majorHAnsi" w:hAnsiTheme="majorHAnsi" w:cstheme="majorHAnsi"/>
        </w:rPr>
        <w:t>sản</w:t>
      </w:r>
      <w:proofErr w:type="spellEnd"/>
      <w:r w:rsidRPr="00D5653B">
        <w:rPr>
          <w:rFonts w:asciiTheme="majorHAnsi" w:hAnsiTheme="majorHAnsi" w:cstheme="majorHAnsi"/>
          <w:spacing w:val="1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phẩm</w:t>
      </w:r>
      <w:proofErr w:type="spellEnd"/>
      <w:r w:rsidR="006912E4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6912E4" w:rsidRPr="00D5653B">
        <w:rPr>
          <w:rFonts w:asciiTheme="majorHAnsi" w:hAnsiTheme="majorHAnsi" w:cstheme="majorHAnsi"/>
          <w:lang w:val="en-US"/>
        </w:rPr>
        <w:t>thành</w:t>
      </w:r>
      <w:proofErr w:type="spellEnd"/>
      <w:r w:rsidR="006912E4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6912E4" w:rsidRPr="00D5653B">
        <w:rPr>
          <w:rFonts w:asciiTheme="majorHAnsi" w:hAnsiTheme="majorHAnsi" w:cstheme="majorHAnsi"/>
          <w:lang w:val="en-US"/>
        </w:rPr>
        <w:t>công</w:t>
      </w:r>
      <w:proofErr w:type="spellEnd"/>
      <w:r w:rsidRPr="00D5653B">
        <w:rPr>
          <w:rFonts w:asciiTheme="majorHAnsi" w:hAnsiTheme="majorHAnsi" w:cstheme="majorHAnsi"/>
          <w:spacing w:val="-4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thì</w:t>
      </w:r>
      <w:proofErr w:type="spellEnd"/>
      <w:r w:rsidRPr="00D5653B">
        <w:rPr>
          <w:rFonts w:asciiTheme="majorHAnsi" w:hAnsiTheme="majorHAnsi" w:cstheme="majorHAnsi"/>
          <w:spacing w:val="1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mới</w:t>
      </w:r>
      <w:proofErr w:type="spellEnd"/>
      <w:r w:rsidRPr="00D5653B">
        <w:rPr>
          <w:rFonts w:asciiTheme="majorHAnsi" w:hAnsiTheme="majorHAnsi" w:cstheme="majorHAnsi"/>
          <w:spacing w:val="-1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được</w:t>
      </w:r>
      <w:proofErr w:type="spellEnd"/>
      <w:r w:rsidRPr="00D5653B">
        <w:rPr>
          <w:rFonts w:asciiTheme="majorHAnsi" w:hAnsiTheme="majorHAnsi" w:cstheme="majorHAnsi"/>
          <w:spacing w:val="-1"/>
        </w:rPr>
        <w:t xml:space="preserve"> </w:t>
      </w:r>
      <w:proofErr w:type="spellStart"/>
      <w:r w:rsidR="006912E4" w:rsidRPr="00D5653B">
        <w:rPr>
          <w:rFonts w:asciiTheme="majorHAnsi" w:hAnsiTheme="majorHAnsi" w:cstheme="majorHAnsi"/>
          <w:spacing w:val="-1"/>
          <w:lang w:val="en-US"/>
        </w:rPr>
        <w:t>thực</w:t>
      </w:r>
      <w:proofErr w:type="spellEnd"/>
      <w:r w:rsidR="006912E4" w:rsidRPr="00D5653B">
        <w:rPr>
          <w:rFonts w:asciiTheme="majorHAnsi" w:hAnsiTheme="majorHAnsi" w:cstheme="majorHAnsi"/>
          <w:spacing w:val="-1"/>
          <w:lang w:val="en-US"/>
        </w:rPr>
        <w:t xml:space="preserve"> </w:t>
      </w:r>
      <w:proofErr w:type="spellStart"/>
      <w:r w:rsidR="006912E4" w:rsidRPr="00D5653B">
        <w:rPr>
          <w:rFonts w:asciiTheme="majorHAnsi" w:hAnsiTheme="majorHAnsi" w:cstheme="majorHAnsi"/>
          <w:spacing w:val="-1"/>
          <w:lang w:val="en-US"/>
        </w:rPr>
        <w:t>hiện</w:t>
      </w:r>
      <w:proofErr w:type="spellEnd"/>
      <w:r w:rsidR="006912E4" w:rsidRPr="00D5653B">
        <w:rPr>
          <w:rFonts w:asciiTheme="majorHAnsi" w:hAnsiTheme="majorHAnsi" w:cstheme="majorHAnsi"/>
          <w:spacing w:val="-1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đánh</w:t>
      </w:r>
      <w:proofErr w:type="spellEnd"/>
      <w:r w:rsidRPr="00D5653B">
        <w:rPr>
          <w:rFonts w:asciiTheme="majorHAnsi" w:hAnsiTheme="majorHAnsi" w:cstheme="majorHAnsi"/>
          <w:spacing w:val="1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giá</w:t>
      </w:r>
      <w:proofErr w:type="spellEnd"/>
      <w:r w:rsidRPr="00D5653B">
        <w:rPr>
          <w:rFonts w:asciiTheme="majorHAnsi" w:hAnsiTheme="majorHAnsi" w:cstheme="majorHAnsi"/>
          <w:spacing w:val="-1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sản</w:t>
      </w:r>
      <w:proofErr w:type="spellEnd"/>
      <w:r w:rsidRPr="00D5653B">
        <w:rPr>
          <w:rFonts w:asciiTheme="majorHAnsi" w:hAnsiTheme="majorHAnsi" w:cstheme="majorHAnsi"/>
          <w:spacing w:val="1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phẩm</w:t>
      </w:r>
      <w:proofErr w:type="spellEnd"/>
      <w:r w:rsidR="006912E4" w:rsidRPr="00D5653B">
        <w:rPr>
          <w:rFonts w:asciiTheme="majorHAnsi" w:hAnsiTheme="majorHAnsi" w:cstheme="majorHAnsi"/>
          <w:spacing w:val="-3"/>
          <w:lang w:val="en-US"/>
        </w:rPr>
        <w:t xml:space="preserve"> </w:t>
      </w:r>
      <w:proofErr w:type="spellStart"/>
      <w:r w:rsidR="006912E4" w:rsidRPr="00D5653B">
        <w:rPr>
          <w:rFonts w:asciiTheme="majorHAnsi" w:hAnsiTheme="majorHAnsi" w:cstheme="majorHAnsi"/>
          <w:spacing w:val="-3"/>
          <w:lang w:val="en-US"/>
        </w:rPr>
        <w:t>trong</w:t>
      </w:r>
      <w:proofErr w:type="spellEnd"/>
      <w:r w:rsidR="006912E4" w:rsidRPr="00D5653B">
        <w:rPr>
          <w:rFonts w:asciiTheme="majorHAnsi" w:hAnsiTheme="majorHAnsi" w:cstheme="majorHAnsi"/>
          <w:spacing w:val="-3"/>
          <w:lang w:val="en-US"/>
        </w:rPr>
        <w:t xml:space="preserve"> </w:t>
      </w:r>
      <w:proofErr w:type="spellStart"/>
      <w:r w:rsidR="006912E4" w:rsidRPr="00D5653B">
        <w:rPr>
          <w:rFonts w:asciiTheme="majorHAnsi" w:hAnsiTheme="majorHAnsi" w:cstheme="majorHAnsi"/>
          <w:spacing w:val="-3"/>
          <w:lang w:val="en-US"/>
        </w:rPr>
        <w:t>đơn</w:t>
      </w:r>
      <w:proofErr w:type="spellEnd"/>
      <w:r w:rsidR="006912E4" w:rsidRPr="00D5653B">
        <w:rPr>
          <w:rFonts w:asciiTheme="majorHAnsi" w:hAnsiTheme="majorHAnsi" w:cstheme="majorHAnsi"/>
          <w:spacing w:val="-3"/>
          <w:lang w:val="en-US"/>
        </w:rPr>
        <w:t xml:space="preserve"> </w:t>
      </w:r>
      <w:proofErr w:type="spellStart"/>
      <w:r w:rsidR="006912E4" w:rsidRPr="00D5653B">
        <w:rPr>
          <w:rFonts w:asciiTheme="majorHAnsi" w:hAnsiTheme="majorHAnsi" w:cstheme="majorHAnsi"/>
          <w:spacing w:val="-3"/>
          <w:lang w:val="en-US"/>
        </w:rPr>
        <w:t>thành</w:t>
      </w:r>
      <w:proofErr w:type="spellEnd"/>
      <w:r w:rsidR="006912E4" w:rsidRPr="00D5653B">
        <w:rPr>
          <w:rFonts w:asciiTheme="majorHAnsi" w:hAnsiTheme="majorHAnsi" w:cstheme="majorHAnsi"/>
          <w:spacing w:val="-3"/>
          <w:lang w:val="en-US"/>
        </w:rPr>
        <w:t xml:space="preserve"> </w:t>
      </w:r>
      <w:proofErr w:type="spellStart"/>
      <w:r w:rsidR="006912E4" w:rsidRPr="00D5653B">
        <w:rPr>
          <w:rFonts w:asciiTheme="majorHAnsi" w:hAnsiTheme="majorHAnsi" w:cstheme="majorHAnsi"/>
          <w:spacing w:val="-3"/>
          <w:lang w:val="en-US"/>
        </w:rPr>
        <w:t>công</w:t>
      </w:r>
      <w:proofErr w:type="spellEnd"/>
      <w:r w:rsidR="006912E4" w:rsidRPr="00D5653B">
        <w:rPr>
          <w:rFonts w:asciiTheme="majorHAnsi" w:hAnsiTheme="majorHAnsi" w:cstheme="majorHAnsi"/>
          <w:spacing w:val="-3"/>
          <w:lang w:val="en-US"/>
        </w:rPr>
        <w:t xml:space="preserve"> </w:t>
      </w:r>
      <w:proofErr w:type="spellStart"/>
      <w:r w:rsidR="006912E4" w:rsidRPr="00D5653B">
        <w:rPr>
          <w:rFonts w:asciiTheme="majorHAnsi" w:hAnsiTheme="majorHAnsi" w:cstheme="majorHAnsi"/>
          <w:spacing w:val="-3"/>
          <w:lang w:val="en-US"/>
        </w:rPr>
        <w:t>đó</w:t>
      </w:r>
      <w:proofErr w:type="spellEnd"/>
      <w:r w:rsidRPr="00D5653B">
        <w:rPr>
          <w:rFonts w:asciiTheme="majorHAnsi" w:hAnsiTheme="majorHAnsi" w:cstheme="majorHAnsi"/>
        </w:rPr>
        <w:t>.</w:t>
      </w:r>
    </w:p>
    <w:p w14:paraId="46F2BA09" w14:textId="615B8E42" w:rsidR="00A039F6" w:rsidRPr="00D5653B" w:rsidRDefault="00587955" w:rsidP="00F84159">
      <w:pPr>
        <w:pStyle w:val="BodyText"/>
        <w:spacing w:before="119"/>
        <w:ind w:right="1123" w:firstLine="360"/>
        <w:jc w:val="both"/>
        <w:rPr>
          <w:rFonts w:asciiTheme="majorHAnsi" w:hAnsiTheme="majorHAnsi" w:cstheme="majorHAnsi"/>
        </w:rPr>
      </w:pPr>
      <w:proofErr w:type="spellStart"/>
      <w:r w:rsidRPr="00D5653B">
        <w:rPr>
          <w:rFonts w:asciiTheme="majorHAnsi" w:hAnsiTheme="majorHAnsi" w:cstheme="majorHAnsi"/>
          <w:b/>
        </w:rPr>
        <w:t>Đặt</w:t>
      </w:r>
      <w:proofErr w:type="spellEnd"/>
      <w:r w:rsidRPr="00D5653B">
        <w:rPr>
          <w:rFonts w:asciiTheme="majorHAnsi" w:hAnsiTheme="majorHAnsi" w:cstheme="majorHAnsi"/>
          <w:b/>
          <w:spacing w:val="-9"/>
        </w:rPr>
        <w:t xml:space="preserve"> </w:t>
      </w:r>
      <w:proofErr w:type="spellStart"/>
      <w:r w:rsidRPr="00D5653B">
        <w:rPr>
          <w:rFonts w:asciiTheme="majorHAnsi" w:hAnsiTheme="majorHAnsi" w:cstheme="majorHAnsi"/>
          <w:b/>
        </w:rPr>
        <w:t>hàng</w:t>
      </w:r>
      <w:proofErr w:type="spellEnd"/>
      <w:r w:rsidRPr="00D5653B">
        <w:rPr>
          <w:rFonts w:asciiTheme="majorHAnsi" w:hAnsiTheme="majorHAnsi" w:cstheme="majorHAnsi"/>
          <w:b/>
          <w:spacing w:val="-6"/>
        </w:rPr>
        <w:t xml:space="preserve"> </w:t>
      </w:r>
      <w:r w:rsidRPr="00D5653B">
        <w:rPr>
          <w:rFonts w:asciiTheme="majorHAnsi" w:hAnsiTheme="majorHAnsi" w:cstheme="majorHAnsi"/>
          <w:b/>
        </w:rPr>
        <w:t>mua</w:t>
      </w:r>
      <w:r w:rsidRPr="00D5653B">
        <w:rPr>
          <w:rFonts w:asciiTheme="majorHAnsi" w:hAnsiTheme="majorHAnsi" w:cstheme="majorHAnsi"/>
          <w:b/>
          <w:spacing w:val="-7"/>
        </w:rPr>
        <w:t xml:space="preserve"> </w:t>
      </w:r>
      <w:proofErr w:type="spellStart"/>
      <w:r w:rsidRPr="00D5653B">
        <w:rPr>
          <w:rFonts w:asciiTheme="majorHAnsi" w:hAnsiTheme="majorHAnsi" w:cstheme="majorHAnsi"/>
          <w:b/>
        </w:rPr>
        <w:t>sản</w:t>
      </w:r>
      <w:proofErr w:type="spellEnd"/>
      <w:r w:rsidRPr="00D5653B">
        <w:rPr>
          <w:rFonts w:asciiTheme="majorHAnsi" w:hAnsiTheme="majorHAnsi" w:cstheme="majorHAnsi"/>
          <w:b/>
          <w:spacing w:val="-9"/>
        </w:rPr>
        <w:t xml:space="preserve"> </w:t>
      </w:r>
      <w:proofErr w:type="spellStart"/>
      <w:r w:rsidRPr="00D5653B">
        <w:rPr>
          <w:rFonts w:asciiTheme="majorHAnsi" w:hAnsiTheme="majorHAnsi" w:cstheme="majorHAnsi"/>
          <w:b/>
        </w:rPr>
        <w:t>phẩm</w:t>
      </w:r>
      <w:proofErr w:type="spellEnd"/>
      <w:r w:rsidRPr="00D5653B">
        <w:rPr>
          <w:rFonts w:asciiTheme="majorHAnsi" w:hAnsiTheme="majorHAnsi" w:cstheme="majorHAnsi"/>
          <w:b/>
        </w:rPr>
        <w:t>:</w:t>
      </w:r>
      <w:r w:rsidRPr="00D5653B">
        <w:rPr>
          <w:rFonts w:asciiTheme="majorHAnsi" w:hAnsiTheme="majorHAnsi" w:cstheme="majorHAnsi"/>
          <w:b/>
          <w:spacing w:val="-6"/>
        </w:rPr>
        <w:t xml:space="preserve"> </w:t>
      </w:r>
      <w:proofErr w:type="spellStart"/>
      <w:r w:rsidR="00132A45" w:rsidRPr="00D5653B">
        <w:rPr>
          <w:rFonts w:asciiTheme="majorHAnsi" w:hAnsiTheme="majorHAnsi" w:cstheme="majorHAnsi"/>
          <w:lang w:val="en-US"/>
        </w:rPr>
        <w:t>khách</w:t>
      </w:r>
      <w:proofErr w:type="spellEnd"/>
      <w:r w:rsidR="00132A45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132A45" w:rsidRPr="00D5653B">
        <w:rPr>
          <w:rFonts w:asciiTheme="majorHAnsi" w:hAnsiTheme="majorHAnsi" w:cstheme="majorHAnsi"/>
          <w:lang w:val="en-US"/>
        </w:rPr>
        <w:t>hàng</w:t>
      </w:r>
      <w:proofErr w:type="spellEnd"/>
      <w:r w:rsidR="00132A45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132A45" w:rsidRPr="00D5653B">
        <w:rPr>
          <w:rFonts w:asciiTheme="majorHAnsi" w:hAnsiTheme="majorHAnsi" w:cstheme="majorHAnsi"/>
          <w:lang w:val="en-US"/>
        </w:rPr>
        <w:t>tiến</w:t>
      </w:r>
      <w:proofErr w:type="spellEnd"/>
      <w:r w:rsidR="00132A45" w:rsidRPr="00D5653B">
        <w:rPr>
          <w:rFonts w:asciiTheme="majorHAnsi" w:hAnsiTheme="majorHAnsi" w:cstheme="majorHAnsi"/>
          <w:lang w:val="en-US"/>
        </w:rPr>
        <w:t xml:space="preserve"> hành </w:t>
      </w:r>
      <w:proofErr w:type="spellStart"/>
      <w:r w:rsidR="00132A45" w:rsidRPr="00D5653B">
        <w:rPr>
          <w:rFonts w:asciiTheme="majorHAnsi" w:hAnsiTheme="majorHAnsi" w:cstheme="majorHAnsi"/>
          <w:lang w:val="en-US"/>
        </w:rPr>
        <w:t>chọn</w:t>
      </w:r>
      <w:proofErr w:type="spellEnd"/>
      <w:r w:rsidR="00132A45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132A45" w:rsidRPr="00D5653B">
        <w:rPr>
          <w:rFonts w:asciiTheme="majorHAnsi" w:hAnsiTheme="majorHAnsi" w:cstheme="majorHAnsi"/>
          <w:lang w:val="en-US"/>
        </w:rPr>
        <w:t>các</w:t>
      </w:r>
      <w:proofErr w:type="spellEnd"/>
      <w:r w:rsidR="00132A45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132A45" w:rsidRPr="00D5653B">
        <w:rPr>
          <w:rFonts w:asciiTheme="majorHAnsi" w:hAnsiTheme="majorHAnsi" w:cstheme="majorHAnsi"/>
          <w:lang w:val="en-US"/>
        </w:rPr>
        <w:t>sản</w:t>
      </w:r>
      <w:proofErr w:type="spellEnd"/>
      <w:r w:rsidR="00132A45" w:rsidRPr="00D5653B">
        <w:rPr>
          <w:rFonts w:asciiTheme="majorHAnsi" w:hAnsiTheme="majorHAnsi" w:cstheme="majorHAnsi"/>
          <w:lang w:val="en-US"/>
        </w:rPr>
        <w:t xml:space="preserve"> phẩm </w:t>
      </w:r>
      <w:proofErr w:type="spellStart"/>
      <w:r w:rsidR="00132A45" w:rsidRPr="00D5653B">
        <w:rPr>
          <w:rFonts w:asciiTheme="majorHAnsi" w:hAnsiTheme="majorHAnsi" w:cstheme="majorHAnsi"/>
          <w:lang w:val="en-US"/>
        </w:rPr>
        <w:t>cần</w:t>
      </w:r>
      <w:proofErr w:type="spellEnd"/>
      <w:r w:rsidR="00132A45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132A45" w:rsidRPr="00D5653B">
        <w:rPr>
          <w:rFonts w:asciiTheme="majorHAnsi" w:hAnsiTheme="majorHAnsi" w:cstheme="majorHAnsi"/>
          <w:lang w:val="en-US"/>
        </w:rPr>
        <w:t>đặt</w:t>
      </w:r>
      <w:proofErr w:type="spellEnd"/>
      <w:r w:rsidR="00132A45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132A45" w:rsidRPr="00D5653B">
        <w:rPr>
          <w:rFonts w:asciiTheme="majorHAnsi" w:hAnsiTheme="majorHAnsi" w:cstheme="majorHAnsi"/>
          <w:lang w:val="en-US"/>
        </w:rPr>
        <w:t>hàng</w:t>
      </w:r>
      <w:proofErr w:type="spellEnd"/>
      <w:r w:rsidR="00132A45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6A5D07" w:rsidRPr="00D5653B">
        <w:rPr>
          <w:rFonts w:asciiTheme="majorHAnsi" w:hAnsiTheme="majorHAnsi" w:cstheme="majorHAnsi"/>
          <w:lang w:val="en-US"/>
        </w:rPr>
        <w:t>để</w:t>
      </w:r>
      <w:proofErr w:type="spellEnd"/>
      <w:r w:rsidR="006A5D07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6A5D07" w:rsidRPr="00D5653B">
        <w:rPr>
          <w:rFonts w:asciiTheme="majorHAnsi" w:hAnsiTheme="majorHAnsi" w:cstheme="majorHAnsi"/>
          <w:lang w:val="en-US"/>
        </w:rPr>
        <w:t>đưa</w:t>
      </w:r>
      <w:proofErr w:type="spellEnd"/>
      <w:r w:rsidR="006A5D07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6A5D07" w:rsidRPr="00D5653B">
        <w:rPr>
          <w:rFonts w:asciiTheme="majorHAnsi" w:hAnsiTheme="majorHAnsi" w:cstheme="majorHAnsi"/>
          <w:lang w:val="en-US"/>
        </w:rPr>
        <w:t>đơn</w:t>
      </w:r>
      <w:proofErr w:type="spellEnd"/>
      <w:r w:rsidR="006A5D07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6A5D07" w:rsidRPr="00D5653B">
        <w:rPr>
          <w:rFonts w:asciiTheme="majorHAnsi" w:hAnsiTheme="majorHAnsi" w:cstheme="majorHAnsi"/>
          <w:lang w:val="en-US"/>
        </w:rPr>
        <w:t>hàng</w:t>
      </w:r>
      <w:proofErr w:type="spellEnd"/>
      <w:r w:rsidR="006A5D07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6A5D07" w:rsidRPr="00D5653B">
        <w:rPr>
          <w:rFonts w:asciiTheme="majorHAnsi" w:hAnsiTheme="majorHAnsi" w:cstheme="majorHAnsi"/>
          <w:lang w:val="en-US"/>
        </w:rPr>
        <w:t>lên</w:t>
      </w:r>
      <w:proofErr w:type="spellEnd"/>
      <w:r w:rsidR="006A5D07" w:rsidRPr="00D5653B">
        <w:rPr>
          <w:rFonts w:asciiTheme="majorHAnsi" w:hAnsiTheme="majorHAnsi" w:cstheme="majorHAnsi"/>
          <w:lang w:val="en-US"/>
        </w:rPr>
        <w:t xml:space="preserve"> database và </w:t>
      </w:r>
      <w:proofErr w:type="spellStart"/>
      <w:r w:rsidR="006A5D07" w:rsidRPr="00D5653B">
        <w:rPr>
          <w:rFonts w:asciiTheme="majorHAnsi" w:hAnsiTheme="majorHAnsi" w:cstheme="majorHAnsi"/>
          <w:lang w:val="en-US"/>
        </w:rPr>
        <w:t>thông</w:t>
      </w:r>
      <w:proofErr w:type="spellEnd"/>
      <w:r w:rsidR="006A5D07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6A5D07" w:rsidRPr="00D5653B">
        <w:rPr>
          <w:rFonts w:asciiTheme="majorHAnsi" w:hAnsiTheme="majorHAnsi" w:cstheme="majorHAnsi"/>
          <w:lang w:val="en-US"/>
        </w:rPr>
        <w:t>báo</w:t>
      </w:r>
      <w:proofErr w:type="spellEnd"/>
      <w:r w:rsidR="006A5D07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6A5D07" w:rsidRPr="00D5653B">
        <w:rPr>
          <w:rFonts w:asciiTheme="majorHAnsi" w:hAnsiTheme="majorHAnsi" w:cstheme="majorHAnsi"/>
          <w:lang w:val="en-US"/>
        </w:rPr>
        <w:t>cho</w:t>
      </w:r>
      <w:proofErr w:type="spellEnd"/>
      <w:r w:rsidR="006A5D07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6A5D07" w:rsidRPr="00D5653B">
        <w:rPr>
          <w:rFonts w:asciiTheme="majorHAnsi" w:hAnsiTheme="majorHAnsi" w:cstheme="majorHAnsi"/>
          <w:lang w:val="en-US"/>
        </w:rPr>
        <w:t>bên</w:t>
      </w:r>
      <w:proofErr w:type="spellEnd"/>
      <w:r w:rsidR="006A5D07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6A5D07" w:rsidRPr="00D5653B">
        <w:rPr>
          <w:rFonts w:asciiTheme="majorHAnsi" w:hAnsiTheme="majorHAnsi" w:cstheme="majorHAnsi"/>
          <w:lang w:val="en-US"/>
        </w:rPr>
        <w:t>bán</w:t>
      </w:r>
      <w:proofErr w:type="spellEnd"/>
      <w:r w:rsidR="006A5D07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6A5D07" w:rsidRPr="00D5653B">
        <w:rPr>
          <w:rFonts w:asciiTheme="majorHAnsi" w:hAnsiTheme="majorHAnsi" w:cstheme="majorHAnsi"/>
          <w:lang w:val="en-US"/>
        </w:rPr>
        <w:t>biết</w:t>
      </w:r>
      <w:proofErr w:type="spellEnd"/>
      <w:r w:rsidR="006A5D07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6A5D07" w:rsidRPr="00D5653B">
        <w:rPr>
          <w:rFonts w:asciiTheme="majorHAnsi" w:hAnsiTheme="majorHAnsi" w:cstheme="majorHAnsi"/>
          <w:lang w:val="en-US"/>
        </w:rPr>
        <w:t>bản</w:t>
      </w:r>
      <w:proofErr w:type="spellEnd"/>
      <w:r w:rsidR="006A5D07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6A5D07" w:rsidRPr="00D5653B">
        <w:rPr>
          <w:rFonts w:asciiTheme="majorHAnsi" w:hAnsiTheme="majorHAnsi" w:cstheme="majorHAnsi"/>
          <w:lang w:val="en-US"/>
        </w:rPr>
        <w:t>thân</w:t>
      </w:r>
      <w:proofErr w:type="spellEnd"/>
      <w:r w:rsidR="006A5D07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6A5D07" w:rsidRPr="00D5653B">
        <w:rPr>
          <w:rFonts w:asciiTheme="majorHAnsi" w:hAnsiTheme="majorHAnsi" w:cstheme="majorHAnsi"/>
          <w:lang w:val="en-US"/>
        </w:rPr>
        <w:t>mình</w:t>
      </w:r>
      <w:proofErr w:type="spellEnd"/>
      <w:r w:rsidR="006A5D07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6A5D07" w:rsidRPr="00D5653B">
        <w:rPr>
          <w:rFonts w:asciiTheme="majorHAnsi" w:hAnsiTheme="majorHAnsi" w:cstheme="majorHAnsi"/>
          <w:lang w:val="en-US"/>
        </w:rPr>
        <w:t>đã</w:t>
      </w:r>
      <w:proofErr w:type="spellEnd"/>
      <w:r w:rsidR="006A5D07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6A5D07" w:rsidRPr="00D5653B">
        <w:rPr>
          <w:rFonts w:asciiTheme="majorHAnsi" w:hAnsiTheme="majorHAnsi" w:cstheme="majorHAnsi"/>
          <w:lang w:val="en-US"/>
        </w:rPr>
        <w:t>đặt</w:t>
      </w:r>
      <w:proofErr w:type="spellEnd"/>
      <w:r w:rsidR="006A5D07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6A5D07" w:rsidRPr="00D5653B">
        <w:rPr>
          <w:rFonts w:asciiTheme="majorHAnsi" w:hAnsiTheme="majorHAnsi" w:cstheme="majorHAnsi"/>
          <w:lang w:val="en-US"/>
        </w:rPr>
        <w:t>hàng</w:t>
      </w:r>
      <w:proofErr w:type="spellEnd"/>
      <w:r w:rsidR="006A5D07" w:rsidRPr="00D5653B">
        <w:rPr>
          <w:rFonts w:asciiTheme="majorHAnsi" w:hAnsiTheme="majorHAnsi" w:cstheme="majorHAnsi"/>
          <w:lang w:val="en-US"/>
        </w:rPr>
        <w:t xml:space="preserve">. </w:t>
      </w:r>
      <w:proofErr w:type="spellStart"/>
      <w:r w:rsidR="006A5D07" w:rsidRPr="00D5653B">
        <w:rPr>
          <w:rFonts w:asciiTheme="majorHAnsi" w:hAnsiTheme="majorHAnsi" w:cstheme="majorHAnsi"/>
          <w:lang w:val="en-US"/>
        </w:rPr>
        <w:t>Đơn</w:t>
      </w:r>
      <w:proofErr w:type="spellEnd"/>
      <w:r w:rsidR="006A5D07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6A5D07" w:rsidRPr="00D5653B">
        <w:rPr>
          <w:rFonts w:asciiTheme="majorHAnsi" w:hAnsiTheme="majorHAnsi" w:cstheme="majorHAnsi"/>
          <w:lang w:val="en-US"/>
        </w:rPr>
        <w:t>hàng</w:t>
      </w:r>
      <w:proofErr w:type="spellEnd"/>
      <w:r w:rsidR="006A5D07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6A5D07" w:rsidRPr="00D5653B">
        <w:rPr>
          <w:rFonts w:asciiTheme="majorHAnsi" w:hAnsiTheme="majorHAnsi" w:cstheme="majorHAnsi"/>
          <w:lang w:val="en-US"/>
        </w:rPr>
        <w:t>sẽ</w:t>
      </w:r>
      <w:proofErr w:type="spellEnd"/>
      <w:r w:rsidR="006A5D07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6A5D07" w:rsidRPr="00D5653B">
        <w:rPr>
          <w:rFonts w:asciiTheme="majorHAnsi" w:hAnsiTheme="majorHAnsi" w:cstheme="majorHAnsi"/>
          <w:lang w:val="en-US"/>
        </w:rPr>
        <w:t>kèm</w:t>
      </w:r>
      <w:proofErr w:type="spellEnd"/>
      <w:r w:rsidR="006A5D07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6A5D07" w:rsidRPr="00D5653B">
        <w:rPr>
          <w:rFonts w:asciiTheme="majorHAnsi" w:hAnsiTheme="majorHAnsi" w:cstheme="majorHAnsi"/>
          <w:lang w:val="en-US"/>
        </w:rPr>
        <w:t>theo</w:t>
      </w:r>
      <w:proofErr w:type="spellEnd"/>
      <w:r w:rsidR="006A5D07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6A5D07" w:rsidRPr="00D5653B">
        <w:rPr>
          <w:rFonts w:asciiTheme="majorHAnsi" w:hAnsiTheme="majorHAnsi" w:cstheme="majorHAnsi"/>
          <w:lang w:val="en-US"/>
        </w:rPr>
        <w:t>địa</w:t>
      </w:r>
      <w:proofErr w:type="spellEnd"/>
      <w:r w:rsidR="006A5D07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6A5D07" w:rsidRPr="00D5653B">
        <w:rPr>
          <w:rFonts w:asciiTheme="majorHAnsi" w:hAnsiTheme="majorHAnsi" w:cstheme="majorHAnsi"/>
          <w:lang w:val="en-US"/>
        </w:rPr>
        <w:t>chỉ</w:t>
      </w:r>
      <w:proofErr w:type="spellEnd"/>
      <w:r w:rsidR="006A5D07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6A5D07" w:rsidRPr="00D5653B">
        <w:rPr>
          <w:rFonts w:asciiTheme="majorHAnsi" w:hAnsiTheme="majorHAnsi" w:cstheme="majorHAnsi"/>
          <w:lang w:val="en-US"/>
        </w:rPr>
        <w:t>giao</w:t>
      </w:r>
      <w:proofErr w:type="spellEnd"/>
      <w:r w:rsidR="006A5D07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6A5D07" w:rsidRPr="00D5653B">
        <w:rPr>
          <w:rFonts w:asciiTheme="majorHAnsi" w:hAnsiTheme="majorHAnsi" w:cstheme="majorHAnsi"/>
          <w:lang w:val="en-US"/>
        </w:rPr>
        <w:t>hàng</w:t>
      </w:r>
      <w:proofErr w:type="spellEnd"/>
      <w:r w:rsidR="006A5D07" w:rsidRPr="00D5653B">
        <w:rPr>
          <w:rFonts w:asciiTheme="majorHAnsi" w:hAnsiTheme="majorHAnsi" w:cstheme="majorHAnsi"/>
          <w:lang w:val="en-US"/>
        </w:rPr>
        <w:t>.</w:t>
      </w:r>
    </w:p>
    <w:p w14:paraId="68D7D823" w14:textId="05516C2D" w:rsidR="00A039F6" w:rsidRPr="00D5653B" w:rsidRDefault="00587955" w:rsidP="00F84159">
      <w:pPr>
        <w:pStyle w:val="BodyText"/>
        <w:spacing w:before="121"/>
        <w:ind w:right="1123" w:firstLine="360"/>
        <w:jc w:val="both"/>
        <w:rPr>
          <w:rFonts w:asciiTheme="majorHAnsi" w:hAnsiTheme="majorHAnsi" w:cstheme="majorHAnsi"/>
          <w:lang w:val="en-US"/>
        </w:rPr>
      </w:pPr>
      <w:r w:rsidRPr="00D5653B">
        <w:rPr>
          <w:rFonts w:asciiTheme="majorHAnsi" w:hAnsiTheme="majorHAnsi" w:cstheme="majorHAnsi"/>
          <w:b/>
        </w:rPr>
        <w:t>Theo</w:t>
      </w:r>
      <w:r w:rsidRPr="00D5653B">
        <w:rPr>
          <w:rFonts w:asciiTheme="majorHAnsi" w:hAnsiTheme="majorHAnsi" w:cstheme="majorHAnsi"/>
          <w:b/>
          <w:spacing w:val="-5"/>
        </w:rPr>
        <w:t xml:space="preserve"> </w:t>
      </w:r>
      <w:proofErr w:type="spellStart"/>
      <w:r w:rsidRPr="00D5653B">
        <w:rPr>
          <w:rFonts w:asciiTheme="majorHAnsi" w:hAnsiTheme="majorHAnsi" w:cstheme="majorHAnsi"/>
          <w:b/>
        </w:rPr>
        <w:t>dõi</w:t>
      </w:r>
      <w:proofErr w:type="spellEnd"/>
      <w:r w:rsidRPr="00D5653B">
        <w:rPr>
          <w:rFonts w:asciiTheme="majorHAnsi" w:hAnsiTheme="majorHAnsi" w:cstheme="majorHAnsi"/>
          <w:b/>
          <w:spacing w:val="-5"/>
        </w:rPr>
        <w:t xml:space="preserve"> </w:t>
      </w:r>
      <w:r w:rsidRPr="00D5653B">
        <w:rPr>
          <w:rFonts w:asciiTheme="majorHAnsi" w:hAnsiTheme="majorHAnsi" w:cstheme="majorHAnsi"/>
          <w:b/>
        </w:rPr>
        <w:t>đơn</w:t>
      </w:r>
      <w:r w:rsidRPr="00D5653B">
        <w:rPr>
          <w:rFonts w:asciiTheme="majorHAnsi" w:hAnsiTheme="majorHAnsi" w:cstheme="majorHAnsi"/>
          <w:b/>
          <w:spacing w:val="-4"/>
        </w:rPr>
        <w:t xml:space="preserve"> </w:t>
      </w:r>
      <w:proofErr w:type="spellStart"/>
      <w:r w:rsidRPr="00D5653B">
        <w:rPr>
          <w:rFonts w:asciiTheme="majorHAnsi" w:hAnsiTheme="majorHAnsi" w:cstheme="majorHAnsi"/>
          <w:b/>
        </w:rPr>
        <w:t>hàng</w:t>
      </w:r>
      <w:proofErr w:type="spellEnd"/>
      <w:r w:rsidRPr="00D5653B">
        <w:rPr>
          <w:rFonts w:asciiTheme="majorHAnsi" w:hAnsiTheme="majorHAnsi" w:cstheme="majorHAnsi"/>
          <w:b/>
        </w:rPr>
        <w:t>:</w:t>
      </w:r>
      <w:r w:rsidRPr="00D5653B">
        <w:rPr>
          <w:rFonts w:asciiTheme="majorHAnsi" w:hAnsiTheme="majorHAnsi" w:cstheme="majorHAnsi"/>
          <w:b/>
          <w:spacing w:val="-4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Khách</w:t>
      </w:r>
      <w:proofErr w:type="spellEnd"/>
      <w:r w:rsidRPr="00D5653B">
        <w:rPr>
          <w:rFonts w:asciiTheme="majorHAnsi" w:hAnsiTheme="majorHAnsi" w:cstheme="majorHAnsi"/>
          <w:spacing w:val="-5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hàng</w:t>
      </w:r>
      <w:proofErr w:type="spellEnd"/>
      <w:r w:rsidRPr="00D5653B">
        <w:rPr>
          <w:rFonts w:asciiTheme="majorHAnsi" w:hAnsiTheme="majorHAnsi" w:cstheme="majorHAnsi"/>
          <w:spacing w:val="-4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có</w:t>
      </w:r>
      <w:proofErr w:type="spellEnd"/>
      <w:r w:rsidRPr="00D5653B">
        <w:rPr>
          <w:rFonts w:asciiTheme="majorHAnsi" w:hAnsiTheme="majorHAnsi" w:cstheme="majorHAnsi"/>
          <w:spacing w:val="-5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thể</w:t>
      </w:r>
      <w:proofErr w:type="spellEnd"/>
      <w:r w:rsidRPr="00D5653B">
        <w:rPr>
          <w:rFonts w:asciiTheme="majorHAnsi" w:hAnsiTheme="majorHAnsi" w:cstheme="majorHAnsi"/>
          <w:spacing w:val="-4"/>
        </w:rPr>
        <w:t xml:space="preserve"> </w:t>
      </w:r>
      <w:r w:rsidRPr="00D5653B">
        <w:rPr>
          <w:rFonts w:asciiTheme="majorHAnsi" w:hAnsiTheme="majorHAnsi" w:cstheme="majorHAnsi"/>
        </w:rPr>
        <w:t>theo</w:t>
      </w:r>
      <w:r w:rsidRPr="00D5653B">
        <w:rPr>
          <w:rFonts w:asciiTheme="majorHAnsi" w:hAnsiTheme="majorHAnsi" w:cstheme="majorHAnsi"/>
          <w:spacing w:val="-5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dõi</w:t>
      </w:r>
      <w:proofErr w:type="spellEnd"/>
      <w:r w:rsidRPr="00D5653B">
        <w:rPr>
          <w:rFonts w:asciiTheme="majorHAnsi" w:hAnsiTheme="majorHAnsi" w:cstheme="majorHAnsi"/>
          <w:spacing w:val="-5"/>
        </w:rPr>
        <w:t xml:space="preserve"> </w:t>
      </w:r>
      <w:r w:rsidRPr="00D5653B">
        <w:rPr>
          <w:rFonts w:asciiTheme="majorHAnsi" w:hAnsiTheme="majorHAnsi" w:cstheme="majorHAnsi"/>
        </w:rPr>
        <w:t>đơn</w:t>
      </w:r>
      <w:r w:rsidRPr="00D5653B">
        <w:rPr>
          <w:rFonts w:asciiTheme="majorHAnsi" w:hAnsiTheme="majorHAnsi" w:cstheme="majorHAnsi"/>
          <w:spacing w:val="-4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hàng</w:t>
      </w:r>
      <w:proofErr w:type="spellEnd"/>
      <w:r w:rsidRPr="00D5653B">
        <w:rPr>
          <w:rFonts w:asciiTheme="majorHAnsi" w:hAnsiTheme="majorHAnsi" w:cstheme="majorHAnsi"/>
          <w:spacing w:val="-5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của</w:t>
      </w:r>
      <w:proofErr w:type="spellEnd"/>
      <w:r w:rsidRPr="00D5653B">
        <w:rPr>
          <w:rFonts w:asciiTheme="majorHAnsi" w:hAnsiTheme="majorHAnsi" w:cstheme="majorHAnsi"/>
          <w:spacing w:val="-2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mình</w:t>
      </w:r>
      <w:proofErr w:type="spellEnd"/>
      <w:r w:rsidRPr="00D5653B">
        <w:rPr>
          <w:rFonts w:asciiTheme="majorHAnsi" w:hAnsiTheme="majorHAnsi" w:cstheme="majorHAnsi"/>
          <w:spacing w:val="-5"/>
        </w:rPr>
        <w:t xml:space="preserve"> </w:t>
      </w:r>
      <w:r w:rsidRPr="00D5653B">
        <w:rPr>
          <w:rFonts w:asciiTheme="majorHAnsi" w:hAnsiTheme="majorHAnsi" w:cstheme="majorHAnsi"/>
        </w:rPr>
        <w:t>trong</w:t>
      </w:r>
      <w:r w:rsidRPr="00D5653B">
        <w:rPr>
          <w:rFonts w:asciiTheme="majorHAnsi" w:hAnsiTheme="majorHAnsi" w:cstheme="majorHAnsi"/>
          <w:spacing w:val="-63"/>
        </w:rPr>
        <w:t xml:space="preserve"> </w:t>
      </w:r>
      <w:proofErr w:type="spellStart"/>
      <w:r w:rsidR="007E6FC4" w:rsidRPr="00D5653B">
        <w:rPr>
          <w:rFonts w:asciiTheme="majorHAnsi" w:hAnsiTheme="majorHAnsi" w:cstheme="majorHAnsi"/>
          <w:lang w:val="en-US"/>
        </w:rPr>
        <w:t>danh</w:t>
      </w:r>
      <w:proofErr w:type="spellEnd"/>
      <w:r w:rsidR="007E6FC4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7E6FC4" w:rsidRPr="00D5653B">
        <w:rPr>
          <w:rFonts w:asciiTheme="majorHAnsi" w:hAnsiTheme="majorHAnsi" w:cstheme="majorHAnsi"/>
          <w:lang w:val="en-US"/>
        </w:rPr>
        <w:t>sách</w:t>
      </w:r>
      <w:proofErr w:type="spellEnd"/>
      <w:r w:rsidR="007E6FC4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7E6FC4" w:rsidRPr="00D5653B">
        <w:rPr>
          <w:rFonts w:asciiTheme="majorHAnsi" w:hAnsiTheme="majorHAnsi" w:cstheme="majorHAnsi"/>
          <w:lang w:val="en-US"/>
        </w:rPr>
        <w:t>đơn</w:t>
      </w:r>
      <w:proofErr w:type="spellEnd"/>
      <w:r w:rsidR="007E6FC4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7E6FC4" w:rsidRPr="00D5653B">
        <w:rPr>
          <w:rFonts w:asciiTheme="majorHAnsi" w:hAnsiTheme="majorHAnsi" w:cstheme="majorHAnsi"/>
          <w:lang w:val="en-US"/>
        </w:rPr>
        <w:t>hàng</w:t>
      </w:r>
      <w:proofErr w:type="spellEnd"/>
      <w:r w:rsidR="007E6FC4" w:rsidRPr="00D5653B">
        <w:rPr>
          <w:rFonts w:asciiTheme="majorHAnsi" w:hAnsiTheme="majorHAnsi" w:cstheme="majorHAnsi"/>
          <w:lang w:val="en-US"/>
        </w:rPr>
        <w:t>.</w:t>
      </w:r>
      <w:r w:rsidRPr="00D5653B">
        <w:rPr>
          <w:rFonts w:asciiTheme="majorHAnsi" w:hAnsiTheme="majorHAnsi" w:cstheme="majorHAnsi"/>
        </w:rPr>
        <w:t xml:space="preserve"> </w:t>
      </w:r>
      <w:r w:rsidR="007E6FC4" w:rsidRPr="00D5653B">
        <w:rPr>
          <w:rFonts w:asciiTheme="majorHAnsi" w:hAnsiTheme="majorHAnsi" w:cstheme="majorHAnsi"/>
          <w:lang w:val="en-US"/>
        </w:rPr>
        <w:t>Ở</w:t>
      </w:r>
      <w:r w:rsidRPr="00D5653B">
        <w:rPr>
          <w:rFonts w:asciiTheme="majorHAnsi" w:hAnsiTheme="majorHAnsi" w:cstheme="majorHAnsi"/>
        </w:rPr>
        <w:t xml:space="preserve"> đây </w:t>
      </w:r>
      <w:proofErr w:type="spellStart"/>
      <w:r w:rsidR="007E6FC4" w:rsidRPr="00D5653B">
        <w:rPr>
          <w:rFonts w:asciiTheme="majorHAnsi" w:hAnsiTheme="majorHAnsi" w:cstheme="majorHAnsi"/>
          <w:lang w:val="en-US"/>
        </w:rPr>
        <w:t>hệ</w:t>
      </w:r>
      <w:proofErr w:type="spellEnd"/>
      <w:r w:rsidR="007E6FC4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7E6FC4" w:rsidRPr="00D5653B">
        <w:rPr>
          <w:rFonts w:asciiTheme="majorHAnsi" w:hAnsiTheme="majorHAnsi" w:cstheme="majorHAnsi"/>
          <w:lang w:val="en-US"/>
        </w:rPr>
        <w:t>thống</w:t>
      </w:r>
      <w:proofErr w:type="spellEnd"/>
      <w:r w:rsidR="007E6FC4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7E6FC4" w:rsidRPr="00D5653B">
        <w:rPr>
          <w:rFonts w:asciiTheme="majorHAnsi" w:hAnsiTheme="majorHAnsi" w:cstheme="majorHAnsi"/>
          <w:lang w:val="en-US"/>
        </w:rPr>
        <w:t>sẽ</w:t>
      </w:r>
      <w:proofErr w:type="spellEnd"/>
      <w:r w:rsidR="007E6FC4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7E6FC4" w:rsidRPr="00D5653B">
        <w:rPr>
          <w:rFonts w:asciiTheme="majorHAnsi" w:hAnsiTheme="majorHAnsi" w:cstheme="majorHAnsi"/>
          <w:lang w:val="en-US"/>
        </w:rPr>
        <w:t>thể</w:t>
      </w:r>
      <w:proofErr w:type="spellEnd"/>
      <w:r w:rsidR="007E6FC4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6E5DD4" w:rsidRPr="00D5653B">
        <w:rPr>
          <w:rFonts w:asciiTheme="majorHAnsi" w:hAnsiTheme="majorHAnsi" w:cstheme="majorHAnsi"/>
          <w:lang w:val="en-US"/>
        </w:rPr>
        <w:t>hiện</w:t>
      </w:r>
      <w:proofErr w:type="spellEnd"/>
      <w:r w:rsidR="006E5DD4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6E5DD4" w:rsidRPr="00D5653B">
        <w:rPr>
          <w:rFonts w:asciiTheme="majorHAnsi" w:hAnsiTheme="majorHAnsi" w:cstheme="majorHAnsi"/>
          <w:lang w:val="en-US"/>
        </w:rPr>
        <w:t>ra</w:t>
      </w:r>
      <w:proofErr w:type="spellEnd"/>
      <w:r w:rsidR="006E5DD4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6E5DD4" w:rsidRPr="00D5653B">
        <w:rPr>
          <w:rFonts w:asciiTheme="majorHAnsi" w:hAnsiTheme="majorHAnsi" w:cstheme="majorHAnsi"/>
          <w:lang w:val="en-US"/>
        </w:rPr>
        <w:t>các</w:t>
      </w:r>
      <w:proofErr w:type="spellEnd"/>
      <w:r w:rsidR="006E5DD4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6E5DD4" w:rsidRPr="00D5653B">
        <w:rPr>
          <w:rFonts w:asciiTheme="majorHAnsi" w:hAnsiTheme="majorHAnsi" w:cstheme="majorHAnsi"/>
          <w:lang w:val="en-US"/>
        </w:rPr>
        <w:t>đơn</w:t>
      </w:r>
      <w:proofErr w:type="spellEnd"/>
      <w:r w:rsidR="006E5DD4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6E5DD4" w:rsidRPr="00D5653B">
        <w:rPr>
          <w:rFonts w:asciiTheme="majorHAnsi" w:hAnsiTheme="majorHAnsi" w:cstheme="majorHAnsi"/>
          <w:lang w:val="en-US"/>
        </w:rPr>
        <w:t>hàng</w:t>
      </w:r>
      <w:proofErr w:type="spellEnd"/>
      <w:r w:rsidR="006E5DD4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6E5DD4" w:rsidRPr="00D5653B">
        <w:rPr>
          <w:rFonts w:asciiTheme="majorHAnsi" w:hAnsiTheme="majorHAnsi" w:cstheme="majorHAnsi"/>
          <w:lang w:val="en-US"/>
        </w:rPr>
        <w:t>đã</w:t>
      </w:r>
      <w:proofErr w:type="spellEnd"/>
      <w:r w:rsidR="006E5DD4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6E5DD4" w:rsidRPr="00D5653B">
        <w:rPr>
          <w:rFonts w:asciiTheme="majorHAnsi" w:hAnsiTheme="majorHAnsi" w:cstheme="majorHAnsi"/>
          <w:lang w:val="en-US"/>
        </w:rPr>
        <w:t>đặt</w:t>
      </w:r>
      <w:proofErr w:type="spellEnd"/>
      <w:r w:rsidR="006E5DD4" w:rsidRPr="00D5653B">
        <w:rPr>
          <w:rFonts w:asciiTheme="majorHAnsi" w:hAnsiTheme="majorHAnsi" w:cstheme="majorHAnsi"/>
          <w:lang w:val="en-US"/>
        </w:rPr>
        <w:t xml:space="preserve"> của </w:t>
      </w:r>
      <w:proofErr w:type="spellStart"/>
      <w:r w:rsidR="006E5DD4" w:rsidRPr="00D5653B">
        <w:rPr>
          <w:rFonts w:asciiTheme="majorHAnsi" w:hAnsiTheme="majorHAnsi" w:cstheme="majorHAnsi"/>
          <w:lang w:val="en-US"/>
        </w:rPr>
        <w:t>khách</w:t>
      </w:r>
      <w:proofErr w:type="spellEnd"/>
      <w:r w:rsidR="006E5DD4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6E5DD4" w:rsidRPr="00D5653B">
        <w:rPr>
          <w:rFonts w:asciiTheme="majorHAnsi" w:hAnsiTheme="majorHAnsi" w:cstheme="majorHAnsi"/>
          <w:lang w:val="en-US"/>
        </w:rPr>
        <w:t>hàng</w:t>
      </w:r>
      <w:proofErr w:type="spellEnd"/>
      <w:r w:rsidR="006912E4" w:rsidRPr="00D5653B">
        <w:rPr>
          <w:rFonts w:asciiTheme="majorHAnsi" w:hAnsiTheme="majorHAnsi" w:cstheme="majorHAnsi"/>
          <w:lang w:val="en-US"/>
        </w:rPr>
        <w:t xml:space="preserve">, </w:t>
      </w:r>
      <w:proofErr w:type="spellStart"/>
      <w:r w:rsidR="006912E4" w:rsidRPr="00D5653B">
        <w:rPr>
          <w:rFonts w:asciiTheme="majorHAnsi" w:hAnsiTheme="majorHAnsi" w:cstheme="majorHAnsi"/>
          <w:lang w:val="en-US"/>
        </w:rPr>
        <w:t>đồng</w:t>
      </w:r>
      <w:proofErr w:type="spellEnd"/>
      <w:r w:rsidR="006912E4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6912E4" w:rsidRPr="00D5653B">
        <w:rPr>
          <w:rFonts w:asciiTheme="majorHAnsi" w:hAnsiTheme="majorHAnsi" w:cstheme="majorHAnsi"/>
          <w:lang w:val="en-US"/>
        </w:rPr>
        <w:t>thời</w:t>
      </w:r>
      <w:proofErr w:type="spellEnd"/>
      <w:r w:rsidR="006912E4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6912E4" w:rsidRPr="00D5653B">
        <w:rPr>
          <w:rFonts w:asciiTheme="majorHAnsi" w:hAnsiTheme="majorHAnsi" w:cstheme="majorHAnsi"/>
          <w:lang w:val="en-US"/>
        </w:rPr>
        <w:t>hỗ</w:t>
      </w:r>
      <w:proofErr w:type="spellEnd"/>
      <w:r w:rsidR="006912E4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6912E4" w:rsidRPr="00D5653B">
        <w:rPr>
          <w:rFonts w:asciiTheme="majorHAnsi" w:hAnsiTheme="majorHAnsi" w:cstheme="majorHAnsi"/>
          <w:lang w:val="en-US"/>
        </w:rPr>
        <w:t>trợ</w:t>
      </w:r>
      <w:proofErr w:type="spellEnd"/>
      <w:r w:rsidR="006912E4" w:rsidRPr="00D5653B">
        <w:rPr>
          <w:rFonts w:asciiTheme="majorHAnsi" w:hAnsiTheme="majorHAnsi" w:cstheme="majorHAnsi"/>
          <w:lang w:val="en-US"/>
        </w:rPr>
        <w:t xml:space="preserve"> filter </w:t>
      </w:r>
      <w:proofErr w:type="spellStart"/>
      <w:r w:rsidR="006912E4" w:rsidRPr="00D5653B">
        <w:rPr>
          <w:rFonts w:asciiTheme="majorHAnsi" w:hAnsiTheme="majorHAnsi" w:cstheme="majorHAnsi"/>
          <w:lang w:val="en-US"/>
        </w:rPr>
        <w:t>theo</w:t>
      </w:r>
      <w:proofErr w:type="spellEnd"/>
      <w:r w:rsidR="006912E4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6912E4" w:rsidRPr="00D5653B">
        <w:rPr>
          <w:rFonts w:asciiTheme="majorHAnsi" w:hAnsiTheme="majorHAnsi" w:cstheme="majorHAnsi"/>
          <w:lang w:val="en-US"/>
        </w:rPr>
        <w:t>tình</w:t>
      </w:r>
      <w:proofErr w:type="spellEnd"/>
      <w:r w:rsidR="006912E4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6912E4" w:rsidRPr="00D5653B">
        <w:rPr>
          <w:rFonts w:asciiTheme="majorHAnsi" w:hAnsiTheme="majorHAnsi" w:cstheme="majorHAnsi"/>
          <w:lang w:val="en-US"/>
        </w:rPr>
        <w:t>trạng</w:t>
      </w:r>
      <w:proofErr w:type="spellEnd"/>
      <w:r w:rsidR="006912E4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6912E4" w:rsidRPr="00D5653B">
        <w:rPr>
          <w:rFonts w:asciiTheme="majorHAnsi" w:hAnsiTheme="majorHAnsi" w:cstheme="majorHAnsi"/>
          <w:lang w:val="en-US"/>
        </w:rPr>
        <w:t>đơn</w:t>
      </w:r>
      <w:proofErr w:type="spellEnd"/>
      <w:r w:rsidR="006912E4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6912E4" w:rsidRPr="00D5653B">
        <w:rPr>
          <w:rFonts w:asciiTheme="majorHAnsi" w:hAnsiTheme="majorHAnsi" w:cstheme="majorHAnsi"/>
          <w:lang w:val="en-US"/>
        </w:rPr>
        <w:t>hàng</w:t>
      </w:r>
      <w:proofErr w:type="spellEnd"/>
      <w:r w:rsidR="006912E4" w:rsidRPr="00D5653B">
        <w:rPr>
          <w:rFonts w:asciiTheme="majorHAnsi" w:hAnsiTheme="majorHAnsi" w:cstheme="majorHAnsi"/>
          <w:lang w:val="en-US"/>
        </w:rPr>
        <w:t>.</w:t>
      </w:r>
    </w:p>
    <w:p w14:paraId="002D88A7" w14:textId="7BB298EA" w:rsidR="00A039F6" w:rsidRPr="00D5653B" w:rsidRDefault="00587955" w:rsidP="000011EE">
      <w:pPr>
        <w:pStyle w:val="Heading3"/>
      </w:pPr>
      <w:bookmarkStart w:id="192" w:name="3.2.2._Phần_Website_Admin_(quản_trị_viên"/>
      <w:bookmarkStart w:id="193" w:name="_bookmark57"/>
      <w:bookmarkStart w:id="194" w:name="_Toc106804477"/>
      <w:bookmarkStart w:id="195" w:name="_Toc106811970"/>
      <w:bookmarkStart w:id="196" w:name="_Toc106818774"/>
      <w:bookmarkEnd w:id="192"/>
      <w:bookmarkEnd w:id="193"/>
      <w:proofErr w:type="spellStart"/>
      <w:r w:rsidRPr="00D5653B">
        <w:t>Phần</w:t>
      </w:r>
      <w:proofErr w:type="spellEnd"/>
      <w:r w:rsidRPr="00D5653B">
        <w:rPr>
          <w:spacing w:val="-3"/>
        </w:rPr>
        <w:t xml:space="preserve"> </w:t>
      </w:r>
      <w:proofErr w:type="spellStart"/>
      <w:r w:rsidR="00F76EE7" w:rsidRPr="00D5653B">
        <w:rPr>
          <w:lang w:val="en-US"/>
        </w:rPr>
        <w:t>ứng</w:t>
      </w:r>
      <w:proofErr w:type="spellEnd"/>
      <w:r w:rsidR="00F76EE7" w:rsidRPr="00D5653B">
        <w:rPr>
          <w:lang w:val="en-US"/>
        </w:rPr>
        <w:t xml:space="preserve"> </w:t>
      </w:r>
      <w:proofErr w:type="spellStart"/>
      <w:r w:rsidR="00F76EE7" w:rsidRPr="00D5653B">
        <w:rPr>
          <w:lang w:val="en-US"/>
        </w:rPr>
        <w:t>dụng</w:t>
      </w:r>
      <w:proofErr w:type="spellEnd"/>
      <w:r w:rsidR="00F76EE7" w:rsidRPr="00D5653B">
        <w:rPr>
          <w:lang w:val="en-US"/>
        </w:rPr>
        <w:t xml:space="preserve"> Mobile</w:t>
      </w:r>
      <w:r w:rsidRPr="00D5653B">
        <w:t xml:space="preserve"> (</w:t>
      </w:r>
      <w:proofErr w:type="spellStart"/>
      <w:r w:rsidR="00F76EE7" w:rsidRPr="00D5653B">
        <w:rPr>
          <w:lang w:val="en-US"/>
        </w:rPr>
        <w:t>người</w:t>
      </w:r>
      <w:proofErr w:type="spellEnd"/>
      <w:r w:rsidR="00F76EE7" w:rsidRPr="00D5653B">
        <w:rPr>
          <w:lang w:val="en-US"/>
        </w:rPr>
        <w:t xml:space="preserve"> </w:t>
      </w:r>
      <w:proofErr w:type="spellStart"/>
      <w:r w:rsidR="00F76EE7" w:rsidRPr="00D5653B">
        <w:rPr>
          <w:lang w:val="en-US"/>
        </w:rPr>
        <w:t>bán</w:t>
      </w:r>
      <w:proofErr w:type="spellEnd"/>
      <w:r w:rsidRPr="00D5653B">
        <w:t>)</w:t>
      </w:r>
      <w:bookmarkEnd w:id="194"/>
      <w:bookmarkEnd w:id="195"/>
      <w:bookmarkEnd w:id="196"/>
    </w:p>
    <w:p w14:paraId="6BBB9161" w14:textId="245D1B8A" w:rsidR="00A039F6" w:rsidRPr="00D5653B" w:rsidRDefault="00587955" w:rsidP="00F84159">
      <w:pPr>
        <w:pStyle w:val="BodyText"/>
        <w:ind w:right="1123"/>
        <w:jc w:val="both"/>
        <w:rPr>
          <w:rFonts w:asciiTheme="majorHAnsi" w:hAnsiTheme="majorHAnsi" w:cstheme="majorHAnsi"/>
          <w:b/>
          <w:bCs/>
        </w:rPr>
      </w:pPr>
      <w:proofErr w:type="spellStart"/>
      <w:r w:rsidRPr="00D5653B">
        <w:rPr>
          <w:rFonts w:asciiTheme="majorHAnsi" w:hAnsiTheme="majorHAnsi" w:cstheme="majorHAnsi"/>
          <w:b/>
          <w:bCs/>
        </w:rPr>
        <w:t>Quản</w:t>
      </w:r>
      <w:proofErr w:type="spellEnd"/>
      <w:r w:rsidRPr="00D5653B">
        <w:rPr>
          <w:rFonts w:asciiTheme="majorHAnsi" w:hAnsiTheme="majorHAnsi" w:cstheme="majorHAnsi"/>
          <w:b/>
          <w:bCs/>
          <w:spacing w:val="-4"/>
        </w:rPr>
        <w:t xml:space="preserve"> </w:t>
      </w:r>
      <w:proofErr w:type="spellStart"/>
      <w:r w:rsidRPr="00D5653B">
        <w:rPr>
          <w:rFonts w:asciiTheme="majorHAnsi" w:hAnsiTheme="majorHAnsi" w:cstheme="majorHAnsi"/>
          <w:b/>
          <w:bCs/>
        </w:rPr>
        <w:t>lý</w:t>
      </w:r>
      <w:proofErr w:type="spellEnd"/>
      <w:r w:rsidRPr="00D5653B">
        <w:rPr>
          <w:rFonts w:asciiTheme="majorHAnsi" w:hAnsiTheme="majorHAnsi" w:cstheme="majorHAnsi"/>
          <w:b/>
          <w:bCs/>
          <w:spacing w:val="-1"/>
        </w:rPr>
        <w:t xml:space="preserve"> </w:t>
      </w:r>
      <w:proofErr w:type="spellStart"/>
      <w:r w:rsidRPr="00D5653B">
        <w:rPr>
          <w:rFonts w:asciiTheme="majorHAnsi" w:hAnsiTheme="majorHAnsi" w:cstheme="majorHAnsi"/>
          <w:b/>
          <w:bCs/>
        </w:rPr>
        <w:t>sản</w:t>
      </w:r>
      <w:proofErr w:type="spellEnd"/>
      <w:r w:rsidRPr="00D5653B">
        <w:rPr>
          <w:rFonts w:asciiTheme="majorHAnsi" w:hAnsiTheme="majorHAnsi" w:cstheme="majorHAnsi"/>
          <w:b/>
          <w:bCs/>
          <w:spacing w:val="-4"/>
        </w:rPr>
        <w:t xml:space="preserve"> </w:t>
      </w:r>
      <w:proofErr w:type="spellStart"/>
      <w:r w:rsidRPr="00D5653B">
        <w:rPr>
          <w:rFonts w:asciiTheme="majorHAnsi" w:hAnsiTheme="majorHAnsi" w:cstheme="majorHAnsi"/>
          <w:b/>
          <w:bCs/>
        </w:rPr>
        <w:t>phẩm</w:t>
      </w:r>
      <w:proofErr w:type="spellEnd"/>
      <w:r w:rsidRPr="00D5653B">
        <w:rPr>
          <w:rFonts w:asciiTheme="majorHAnsi" w:hAnsiTheme="majorHAnsi" w:cstheme="majorHAnsi"/>
          <w:b/>
          <w:bCs/>
        </w:rPr>
        <w:t>:</w:t>
      </w:r>
    </w:p>
    <w:p w14:paraId="15C516C0" w14:textId="46532357" w:rsidR="00A039F6" w:rsidRPr="00D5653B" w:rsidRDefault="00587955" w:rsidP="00200523">
      <w:r w:rsidRPr="00D5653B">
        <w:rPr>
          <w:b/>
        </w:rPr>
        <w:t>Xem</w:t>
      </w:r>
      <w:r w:rsidRPr="00D5653B">
        <w:rPr>
          <w:b/>
          <w:spacing w:val="22"/>
        </w:rPr>
        <w:t xml:space="preserve"> </w:t>
      </w:r>
      <w:proofErr w:type="spellStart"/>
      <w:r w:rsidRPr="00D5653B">
        <w:rPr>
          <w:b/>
        </w:rPr>
        <w:t>tất</w:t>
      </w:r>
      <w:proofErr w:type="spellEnd"/>
      <w:r w:rsidRPr="00D5653B">
        <w:rPr>
          <w:b/>
          <w:spacing w:val="25"/>
        </w:rPr>
        <w:t xml:space="preserve"> </w:t>
      </w:r>
      <w:proofErr w:type="spellStart"/>
      <w:r w:rsidRPr="00D5653B">
        <w:rPr>
          <w:b/>
        </w:rPr>
        <w:t>cả</w:t>
      </w:r>
      <w:proofErr w:type="spellEnd"/>
      <w:r w:rsidRPr="00D5653B">
        <w:rPr>
          <w:b/>
          <w:spacing w:val="25"/>
        </w:rPr>
        <w:t xml:space="preserve"> </w:t>
      </w:r>
      <w:proofErr w:type="spellStart"/>
      <w:r w:rsidRPr="00D5653B">
        <w:rPr>
          <w:b/>
        </w:rPr>
        <w:t>sản</w:t>
      </w:r>
      <w:proofErr w:type="spellEnd"/>
      <w:r w:rsidRPr="00D5653B">
        <w:rPr>
          <w:b/>
          <w:spacing w:val="25"/>
        </w:rPr>
        <w:t xml:space="preserve"> </w:t>
      </w:r>
      <w:proofErr w:type="spellStart"/>
      <w:r w:rsidRPr="00D5653B">
        <w:rPr>
          <w:b/>
        </w:rPr>
        <w:t>phẩm</w:t>
      </w:r>
      <w:proofErr w:type="spellEnd"/>
      <w:r w:rsidRPr="00D5653B">
        <w:rPr>
          <w:b/>
        </w:rPr>
        <w:t>:</w:t>
      </w:r>
      <w:r w:rsidRPr="00D5653B">
        <w:rPr>
          <w:b/>
          <w:spacing w:val="23"/>
        </w:rPr>
        <w:t xml:space="preserve"> </w:t>
      </w:r>
      <w:proofErr w:type="spellStart"/>
      <w:r w:rsidRPr="00D5653B">
        <w:t>Tại</w:t>
      </w:r>
      <w:proofErr w:type="spellEnd"/>
      <w:r w:rsidRPr="00D5653B">
        <w:t xml:space="preserve"> đây </w:t>
      </w:r>
      <w:proofErr w:type="spellStart"/>
      <w:r w:rsidR="00F76EE7" w:rsidRPr="00D5653B">
        <w:t>người</w:t>
      </w:r>
      <w:proofErr w:type="spellEnd"/>
      <w:r w:rsidR="00F76EE7" w:rsidRPr="00D5653B">
        <w:t xml:space="preserve"> </w:t>
      </w:r>
      <w:proofErr w:type="spellStart"/>
      <w:r w:rsidR="00F76EE7" w:rsidRPr="00D5653B">
        <w:t>bán</w:t>
      </w:r>
      <w:proofErr w:type="spellEnd"/>
      <w:r w:rsidR="00F76EE7" w:rsidRPr="00D5653B">
        <w:t xml:space="preserve"> </w:t>
      </w:r>
      <w:proofErr w:type="spellStart"/>
      <w:r w:rsidR="00F76EE7" w:rsidRPr="00D5653B">
        <w:t>có</w:t>
      </w:r>
      <w:proofErr w:type="spellEnd"/>
      <w:r w:rsidR="00F76EE7" w:rsidRPr="00D5653B">
        <w:t xml:space="preserve"> </w:t>
      </w:r>
      <w:proofErr w:type="spellStart"/>
      <w:r w:rsidR="00F76EE7" w:rsidRPr="00D5653B">
        <w:t>thể</w:t>
      </w:r>
      <w:proofErr w:type="spellEnd"/>
      <w:r w:rsidR="00285975" w:rsidRPr="00D5653B">
        <w:rPr>
          <w:lang w:val="en-US"/>
        </w:rPr>
        <w:t xml:space="preserve"> </w:t>
      </w:r>
      <w:r w:rsidRPr="00D5653B">
        <w:t xml:space="preserve">xem </w:t>
      </w:r>
      <w:proofErr w:type="spellStart"/>
      <w:r w:rsidRPr="00D5653B">
        <w:t>tất</w:t>
      </w:r>
      <w:proofErr w:type="spellEnd"/>
      <w:r w:rsidRPr="00D5653B">
        <w:t xml:space="preserve"> </w:t>
      </w:r>
      <w:proofErr w:type="spellStart"/>
      <w:r w:rsidRPr="00D5653B">
        <w:t>cả</w:t>
      </w:r>
      <w:proofErr w:type="spellEnd"/>
      <w:r w:rsidRPr="00D5653B">
        <w:t xml:space="preserve"> </w:t>
      </w:r>
      <w:proofErr w:type="spellStart"/>
      <w:r w:rsidRPr="00D5653B">
        <w:t>các</w:t>
      </w:r>
      <w:proofErr w:type="spellEnd"/>
      <w:r w:rsidRPr="00D5653B">
        <w:t xml:space="preserve"> </w:t>
      </w:r>
      <w:proofErr w:type="spellStart"/>
      <w:r w:rsidRPr="00D5653B">
        <w:t>s</w:t>
      </w:r>
      <w:r w:rsidR="00F76EE7" w:rsidRPr="00D5653B">
        <w:t>ản</w:t>
      </w:r>
      <w:proofErr w:type="spellEnd"/>
      <w:r w:rsidR="00285975" w:rsidRPr="00D5653B">
        <w:rPr>
          <w:lang w:val="en-US"/>
        </w:rPr>
        <w:t xml:space="preserve"> </w:t>
      </w:r>
      <w:proofErr w:type="spellStart"/>
      <w:r w:rsidRPr="00D5653B">
        <w:t>phẩ</w:t>
      </w:r>
      <w:proofErr w:type="spellEnd"/>
      <w:r w:rsidR="00122D34" w:rsidRPr="00D5653B">
        <w:rPr>
          <w:lang w:val="en-US"/>
        </w:rPr>
        <w:t>m</w:t>
      </w:r>
      <w:r w:rsidRPr="00D5653B">
        <w:t>.</w:t>
      </w:r>
    </w:p>
    <w:p w14:paraId="4506756D" w14:textId="54D73A0A" w:rsidR="00A039F6" w:rsidRPr="00D5653B" w:rsidRDefault="00587955" w:rsidP="005F7E53">
      <w:pPr>
        <w:pStyle w:val="BodyText"/>
        <w:numPr>
          <w:ilvl w:val="0"/>
          <w:numId w:val="10"/>
        </w:numPr>
        <w:ind w:left="2160" w:right="1123"/>
        <w:jc w:val="both"/>
        <w:rPr>
          <w:rFonts w:asciiTheme="majorHAnsi" w:hAnsiTheme="majorHAnsi" w:cstheme="majorHAnsi"/>
        </w:rPr>
      </w:pPr>
      <w:r w:rsidRPr="00D5653B">
        <w:rPr>
          <w:rFonts w:asciiTheme="majorHAnsi" w:hAnsiTheme="majorHAnsi" w:cstheme="majorHAnsi"/>
          <w:b/>
        </w:rPr>
        <w:t>Thêm</w:t>
      </w:r>
      <w:r w:rsidRPr="00D5653B">
        <w:rPr>
          <w:rFonts w:asciiTheme="majorHAnsi" w:hAnsiTheme="majorHAnsi" w:cstheme="majorHAnsi"/>
          <w:b/>
          <w:spacing w:val="-7"/>
        </w:rPr>
        <w:t xml:space="preserve"> </w:t>
      </w:r>
      <w:proofErr w:type="spellStart"/>
      <w:r w:rsidRPr="00D5653B">
        <w:rPr>
          <w:rFonts w:asciiTheme="majorHAnsi" w:hAnsiTheme="majorHAnsi" w:cstheme="majorHAnsi"/>
          <w:b/>
        </w:rPr>
        <w:t>sản</w:t>
      </w:r>
      <w:proofErr w:type="spellEnd"/>
      <w:r w:rsidRPr="00D5653B">
        <w:rPr>
          <w:rFonts w:asciiTheme="majorHAnsi" w:hAnsiTheme="majorHAnsi" w:cstheme="majorHAnsi"/>
          <w:b/>
          <w:spacing w:val="-4"/>
        </w:rPr>
        <w:t xml:space="preserve"> </w:t>
      </w:r>
      <w:proofErr w:type="spellStart"/>
      <w:r w:rsidRPr="00D5653B">
        <w:rPr>
          <w:rFonts w:asciiTheme="majorHAnsi" w:hAnsiTheme="majorHAnsi" w:cstheme="majorHAnsi"/>
          <w:b/>
        </w:rPr>
        <w:t>phẩm</w:t>
      </w:r>
      <w:proofErr w:type="spellEnd"/>
      <w:r w:rsidRPr="00D5653B">
        <w:rPr>
          <w:rFonts w:asciiTheme="majorHAnsi" w:hAnsiTheme="majorHAnsi" w:cstheme="majorHAnsi"/>
          <w:b/>
        </w:rPr>
        <w:t>:</w:t>
      </w:r>
      <w:r w:rsidRPr="00D5653B">
        <w:rPr>
          <w:rFonts w:asciiTheme="majorHAnsi" w:hAnsiTheme="majorHAnsi" w:cstheme="majorHAnsi"/>
          <w:b/>
          <w:spacing w:val="-4"/>
        </w:rPr>
        <w:t xml:space="preserve"> </w:t>
      </w:r>
      <w:r w:rsidRPr="00D5653B">
        <w:rPr>
          <w:rFonts w:asciiTheme="majorHAnsi" w:hAnsiTheme="majorHAnsi" w:cstheme="majorHAnsi"/>
        </w:rPr>
        <w:t>Cho</w:t>
      </w:r>
      <w:r w:rsidRPr="00D5653B">
        <w:rPr>
          <w:rFonts w:asciiTheme="majorHAnsi" w:hAnsiTheme="majorHAnsi" w:cstheme="majorHAnsi"/>
          <w:spacing w:val="-2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phép</w:t>
      </w:r>
      <w:proofErr w:type="spellEnd"/>
      <w:r w:rsidRPr="00D5653B">
        <w:rPr>
          <w:rFonts w:asciiTheme="majorHAnsi" w:hAnsiTheme="majorHAnsi" w:cstheme="majorHAnsi"/>
          <w:spacing w:val="-4"/>
        </w:rPr>
        <w:t xml:space="preserve"> </w:t>
      </w:r>
      <w:proofErr w:type="spellStart"/>
      <w:r w:rsidR="00A01115" w:rsidRPr="00D5653B">
        <w:rPr>
          <w:rFonts w:asciiTheme="majorHAnsi" w:hAnsiTheme="majorHAnsi" w:cstheme="majorHAnsi"/>
          <w:lang w:val="en-US"/>
        </w:rPr>
        <w:t>người</w:t>
      </w:r>
      <w:proofErr w:type="spellEnd"/>
      <w:r w:rsidR="00A01115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A01115" w:rsidRPr="00D5653B">
        <w:rPr>
          <w:rFonts w:asciiTheme="majorHAnsi" w:hAnsiTheme="majorHAnsi" w:cstheme="majorHAnsi"/>
          <w:lang w:val="en-US"/>
        </w:rPr>
        <w:t>bán</w:t>
      </w:r>
      <w:proofErr w:type="spellEnd"/>
      <w:r w:rsidRPr="00D5653B">
        <w:rPr>
          <w:rFonts w:asciiTheme="majorHAnsi" w:hAnsiTheme="majorHAnsi" w:cstheme="majorHAnsi"/>
          <w:spacing w:val="-5"/>
        </w:rPr>
        <w:t xml:space="preserve"> </w:t>
      </w:r>
      <w:proofErr w:type="spellStart"/>
      <w:r w:rsidR="00A01115" w:rsidRPr="00D5653B">
        <w:rPr>
          <w:rFonts w:asciiTheme="majorHAnsi" w:hAnsiTheme="majorHAnsi" w:cstheme="majorHAnsi"/>
          <w:spacing w:val="-5"/>
          <w:lang w:val="en-US"/>
        </w:rPr>
        <w:t>có</w:t>
      </w:r>
      <w:proofErr w:type="spellEnd"/>
      <w:r w:rsidR="00A01115" w:rsidRPr="00D5653B">
        <w:rPr>
          <w:rFonts w:asciiTheme="majorHAnsi" w:hAnsiTheme="majorHAnsi" w:cstheme="majorHAnsi"/>
          <w:spacing w:val="-5"/>
          <w:lang w:val="en-US"/>
        </w:rPr>
        <w:t xml:space="preserve"> </w:t>
      </w:r>
      <w:proofErr w:type="spellStart"/>
      <w:r w:rsidR="00A01115" w:rsidRPr="00D5653B">
        <w:rPr>
          <w:rFonts w:asciiTheme="majorHAnsi" w:hAnsiTheme="majorHAnsi" w:cstheme="majorHAnsi"/>
          <w:spacing w:val="-5"/>
          <w:lang w:val="en-US"/>
        </w:rPr>
        <w:t>thể</w:t>
      </w:r>
      <w:proofErr w:type="spellEnd"/>
      <w:r w:rsidR="00A01115" w:rsidRPr="00D5653B">
        <w:rPr>
          <w:rFonts w:asciiTheme="majorHAnsi" w:hAnsiTheme="majorHAnsi" w:cstheme="majorHAnsi"/>
          <w:spacing w:val="-5"/>
          <w:lang w:val="en-US"/>
        </w:rPr>
        <w:t xml:space="preserve"> </w:t>
      </w:r>
      <w:r w:rsidRPr="00D5653B">
        <w:rPr>
          <w:rFonts w:asciiTheme="majorHAnsi" w:hAnsiTheme="majorHAnsi" w:cstheme="majorHAnsi"/>
        </w:rPr>
        <w:t>thêm</w:t>
      </w:r>
      <w:r w:rsidRPr="00D5653B">
        <w:rPr>
          <w:rFonts w:asciiTheme="majorHAnsi" w:hAnsiTheme="majorHAnsi" w:cstheme="majorHAnsi"/>
          <w:spacing w:val="-6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sản</w:t>
      </w:r>
      <w:proofErr w:type="spellEnd"/>
      <w:r w:rsidRPr="00D5653B">
        <w:rPr>
          <w:rFonts w:asciiTheme="majorHAnsi" w:hAnsiTheme="majorHAnsi" w:cstheme="majorHAnsi"/>
          <w:spacing w:val="-4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phẩm</w:t>
      </w:r>
      <w:proofErr w:type="spellEnd"/>
      <w:r w:rsidRPr="00D5653B">
        <w:rPr>
          <w:rFonts w:asciiTheme="majorHAnsi" w:hAnsiTheme="majorHAnsi" w:cstheme="majorHAnsi"/>
          <w:spacing w:val="-7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mới</w:t>
      </w:r>
      <w:proofErr w:type="spellEnd"/>
      <w:r w:rsidRPr="00D5653B">
        <w:rPr>
          <w:rFonts w:asciiTheme="majorHAnsi" w:hAnsiTheme="majorHAnsi" w:cstheme="majorHAnsi"/>
        </w:rPr>
        <w:t>.</w:t>
      </w:r>
    </w:p>
    <w:p w14:paraId="23D3C0D9" w14:textId="3B9873CD" w:rsidR="00A039F6" w:rsidRPr="00D5653B" w:rsidRDefault="00587955" w:rsidP="005F7E53">
      <w:pPr>
        <w:pStyle w:val="BodyText"/>
        <w:numPr>
          <w:ilvl w:val="0"/>
          <w:numId w:val="10"/>
        </w:numPr>
        <w:ind w:left="2160" w:right="1123"/>
        <w:jc w:val="both"/>
        <w:rPr>
          <w:rFonts w:asciiTheme="majorHAnsi" w:hAnsiTheme="majorHAnsi" w:cstheme="majorHAnsi"/>
        </w:rPr>
      </w:pPr>
      <w:proofErr w:type="spellStart"/>
      <w:r w:rsidRPr="00D5653B">
        <w:rPr>
          <w:rFonts w:asciiTheme="majorHAnsi" w:hAnsiTheme="majorHAnsi" w:cstheme="majorHAnsi"/>
          <w:b/>
        </w:rPr>
        <w:t>Chỉnh</w:t>
      </w:r>
      <w:proofErr w:type="spellEnd"/>
      <w:r w:rsidRPr="00D5653B">
        <w:rPr>
          <w:rFonts w:asciiTheme="majorHAnsi" w:hAnsiTheme="majorHAnsi" w:cstheme="majorHAnsi"/>
          <w:b/>
          <w:spacing w:val="-15"/>
        </w:rPr>
        <w:t xml:space="preserve"> </w:t>
      </w:r>
      <w:proofErr w:type="spellStart"/>
      <w:r w:rsidRPr="00D5653B">
        <w:rPr>
          <w:rFonts w:asciiTheme="majorHAnsi" w:hAnsiTheme="majorHAnsi" w:cstheme="majorHAnsi"/>
          <w:b/>
        </w:rPr>
        <w:t>sửa</w:t>
      </w:r>
      <w:proofErr w:type="spellEnd"/>
      <w:r w:rsidRPr="00D5653B">
        <w:rPr>
          <w:rFonts w:asciiTheme="majorHAnsi" w:hAnsiTheme="majorHAnsi" w:cstheme="majorHAnsi"/>
          <w:b/>
          <w:spacing w:val="-15"/>
        </w:rPr>
        <w:t xml:space="preserve"> </w:t>
      </w:r>
      <w:proofErr w:type="spellStart"/>
      <w:r w:rsidRPr="00D5653B">
        <w:rPr>
          <w:rFonts w:asciiTheme="majorHAnsi" w:hAnsiTheme="majorHAnsi" w:cstheme="majorHAnsi"/>
          <w:b/>
        </w:rPr>
        <w:t>sản</w:t>
      </w:r>
      <w:proofErr w:type="spellEnd"/>
      <w:r w:rsidRPr="00D5653B">
        <w:rPr>
          <w:rFonts w:asciiTheme="majorHAnsi" w:hAnsiTheme="majorHAnsi" w:cstheme="majorHAnsi"/>
          <w:b/>
          <w:spacing w:val="-15"/>
        </w:rPr>
        <w:t xml:space="preserve"> </w:t>
      </w:r>
      <w:proofErr w:type="spellStart"/>
      <w:r w:rsidRPr="00D5653B">
        <w:rPr>
          <w:rFonts w:asciiTheme="majorHAnsi" w:hAnsiTheme="majorHAnsi" w:cstheme="majorHAnsi"/>
          <w:b/>
        </w:rPr>
        <w:t>phẩm</w:t>
      </w:r>
      <w:proofErr w:type="spellEnd"/>
      <w:r w:rsidRPr="00D5653B">
        <w:rPr>
          <w:rFonts w:asciiTheme="majorHAnsi" w:hAnsiTheme="majorHAnsi" w:cstheme="majorHAnsi"/>
          <w:b/>
        </w:rPr>
        <w:t>:</w:t>
      </w:r>
      <w:r w:rsidRPr="00D5653B">
        <w:rPr>
          <w:rFonts w:asciiTheme="majorHAnsi" w:hAnsiTheme="majorHAnsi" w:cstheme="majorHAnsi"/>
          <w:b/>
          <w:spacing w:val="-11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Chức</w:t>
      </w:r>
      <w:proofErr w:type="spellEnd"/>
      <w:r w:rsidRPr="00D5653B">
        <w:rPr>
          <w:rFonts w:asciiTheme="majorHAnsi" w:hAnsiTheme="majorHAnsi" w:cstheme="majorHAnsi"/>
          <w:spacing w:val="-15"/>
        </w:rPr>
        <w:t xml:space="preserve"> </w:t>
      </w:r>
      <w:r w:rsidRPr="00D5653B">
        <w:rPr>
          <w:rFonts w:asciiTheme="majorHAnsi" w:hAnsiTheme="majorHAnsi" w:cstheme="majorHAnsi"/>
        </w:rPr>
        <w:t>năng</w:t>
      </w:r>
      <w:r w:rsidRPr="00D5653B">
        <w:rPr>
          <w:rFonts w:asciiTheme="majorHAnsi" w:hAnsiTheme="majorHAnsi" w:cstheme="majorHAnsi"/>
          <w:spacing w:val="-15"/>
        </w:rPr>
        <w:t xml:space="preserve"> </w:t>
      </w:r>
      <w:r w:rsidRPr="00D5653B">
        <w:rPr>
          <w:rFonts w:asciiTheme="majorHAnsi" w:hAnsiTheme="majorHAnsi" w:cstheme="majorHAnsi"/>
        </w:rPr>
        <w:t>cho</w:t>
      </w:r>
      <w:r w:rsidRPr="00D5653B">
        <w:rPr>
          <w:rFonts w:asciiTheme="majorHAnsi" w:hAnsiTheme="majorHAnsi" w:cstheme="majorHAnsi"/>
          <w:spacing w:val="-15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phép</w:t>
      </w:r>
      <w:proofErr w:type="spellEnd"/>
      <w:r w:rsidR="00A01115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A01115" w:rsidRPr="00D5653B">
        <w:rPr>
          <w:rFonts w:asciiTheme="majorHAnsi" w:hAnsiTheme="majorHAnsi" w:cstheme="majorHAnsi"/>
          <w:lang w:val="en-US"/>
        </w:rPr>
        <w:t>người</w:t>
      </w:r>
      <w:proofErr w:type="spellEnd"/>
      <w:r w:rsidR="00A01115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A01115" w:rsidRPr="00D5653B">
        <w:rPr>
          <w:rFonts w:asciiTheme="majorHAnsi" w:hAnsiTheme="majorHAnsi" w:cstheme="majorHAnsi"/>
          <w:lang w:val="en-US"/>
        </w:rPr>
        <w:t>bán</w:t>
      </w:r>
      <w:proofErr w:type="spellEnd"/>
      <w:r w:rsidR="00A01115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A01115" w:rsidRPr="00D5653B">
        <w:rPr>
          <w:rFonts w:asciiTheme="majorHAnsi" w:hAnsiTheme="majorHAnsi" w:cstheme="majorHAnsi"/>
          <w:lang w:val="en-US"/>
        </w:rPr>
        <w:t>có</w:t>
      </w:r>
      <w:proofErr w:type="spellEnd"/>
      <w:r w:rsidR="00A01115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A01115" w:rsidRPr="00D5653B">
        <w:rPr>
          <w:rFonts w:asciiTheme="majorHAnsi" w:hAnsiTheme="majorHAnsi" w:cstheme="majorHAnsi"/>
          <w:lang w:val="en-US"/>
        </w:rPr>
        <w:t>thể</w:t>
      </w:r>
      <w:proofErr w:type="spellEnd"/>
      <w:r w:rsidRPr="00D5653B">
        <w:rPr>
          <w:rFonts w:asciiTheme="majorHAnsi" w:hAnsiTheme="majorHAnsi" w:cstheme="majorHAnsi"/>
          <w:spacing w:val="-14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chỉnh</w:t>
      </w:r>
      <w:proofErr w:type="spellEnd"/>
      <w:r w:rsidRPr="00D5653B">
        <w:rPr>
          <w:rFonts w:asciiTheme="majorHAnsi" w:hAnsiTheme="majorHAnsi" w:cstheme="majorHAnsi"/>
          <w:spacing w:val="-15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sửa</w:t>
      </w:r>
      <w:proofErr w:type="spellEnd"/>
      <w:r w:rsidRPr="00D5653B">
        <w:rPr>
          <w:rFonts w:asciiTheme="majorHAnsi" w:hAnsiTheme="majorHAnsi" w:cstheme="majorHAnsi"/>
          <w:spacing w:val="-15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các</w:t>
      </w:r>
      <w:proofErr w:type="spellEnd"/>
      <w:r w:rsidRPr="00D5653B">
        <w:rPr>
          <w:rFonts w:asciiTheme="majorHAnsi" w:hAnsiTheme="majorHAnsi" w:cstheme="majorHAnsi"/>
          <w:spacing w:val="-14"/>
        </w:rPr>
        <w:t xml:space="preserve"> </w:t>
      </w:r>
      <w:proofErr w:type="spellStart"/>
      <w:r w:rsidR="00A01115" w:rsidRPr="00D5653B">
        <w:rPr>
          <w:rFonts w:asciiTheme="majorHAnsi" w:hAnsiTheme="majorHAnsi" w:cstheme="majorHAnsi"/>
          <w:lang w:val="en-US"/>
        </w:rPr>
        <w:t>sản</w:t>
      </w:r>
      <w:proofErr w:type="spellEnd"/>
      <w:r w:rsidR="00A01115" w:rsidRPr="00D5653B">
        <w:rPr>
          <w:rFonts w:asciiTheme="majorHAnsi" w:hAnsiTheme="majorHAnsi" w:cstheme="majorHAnsi"/>
          <w:lang w:val="en-US"/>
        </w:rPr>
        <w:t xml:space="preserve"> phẩm</w:t>
      </w:r>
      <w:r w:rsidRPr="00D5653B">
        <w:rPr>
          <w:rFonts w:asciiTheme="majorHAnsi" w:hAnsiTheme="majorHAnsi" w:cstheme="majorHAnsi"/>
        </w:rPr>
        <w:t>.</w:t>
      </w:r>
    </w:p>
    <w:p w14:paraId="0D9A0E0A" w14:textId="6FB8F855" w:rsidR="00A039F6" w:rsidRPr="00D5653B" w:rsidRDefault="00587955" w:rsidP="005F7E53">
      <w:pPr>
        <w:pStyle w:val="BodyText"/>
        <w:numPr>
          <w:ilvl w:val="0"/>
          <w:numId w:val="10"/>
        </w:numPr>
        <w:ind w:left="2160" w:right="1123"/>
        <w:jc w:val="both"/>
        <w:rPr>
          <w:rFonts w:asciiTheme="majorHAnsi" w:hAnsiTheme="majorHAnsi" w:cstheme="majorHAnsi"/>
        </w:rPr>
      </w:pPr>
      <w:proofErr w:type="spellStart"/>
      <w:r w:rsidRPr="00D5653B">
        <w:rPr>
          <w:rFonts w:asciiTheme="majorHAnsi" w:hAnsiTheme="majorHAnsi" w:cstheme="majorHAnsi"/>
          <w:b/>
        </w:rPr>
        <w:t>Xóa</w:t>
      </w:r>
      <w:proofErr w:type="spellEnd"/>
      <w:r w:rsidRPr="00D5653B">
        <w:rPr>
          <w:rFonts w:asciiTheme="majorHAnsi" w:hAnsiTheme="majorHAnsi" w:cstheme="majorHAnsi"/>
          <w:b/>
        </w:rPr>
        <w:t xml:space="preserve"> </w:t>
      </w:r>
      <w:proofErr w:type="spellStart"/>
      <w:r w:rsidRPr="00D5653B">
        <w:rPr>
          <w:rFonts w:asciiTheme="majorHAnsi" w:hAnsiTheme="majorHAnsi" w:cstheme="majorHAnsi"/>
          <w:b/>
        </w:rPr>
        <w:t>sản</w:t>
      </w:r>
      <w:proofErr w:type="spellEnd"/>
      <w:r w:rsidRPr="00D5653B">
        <w:rPr>
          <w:rFonts w:asciiTheme="majorHAnsi" w:hAnsiTheme="majorHAnsi" w:cstheme="majorHAnsi"/>
          <w:b/>
        </w:rPr>
        <w:t xml:space="preserve"> </w:t>
      </w:r>
      <w:proofErr w:type="spellStart"/>
      <w:r w:rsidRPr="00D5653B">
        <w:rPr>
          <w:rFonts w:asciiTheme="majorHAnsi" w:hAnsiTheme="majorHAnsi" w:cstheme="majorHAnsi"/>
          <w:b/>
        </w:rPr>
        <w:t>phẩm</w:t>
      </w:r>
      <w:proofErr w:type="spellEnd"/>
      <w:r w:rsidRPr="00D5653B">
        <w:rPr>
          <w:rFonts w:asciiTheme="majorHAnsi" w:hAnsiTheme="majorHAnsi" w:cstheme="majorHAnsi"/>
          <w:b/>
        </w:rPr>
        <w:t>:</w:t>
      </w:r>
      <w:r w:rsidRPr="00D5653B">
        <w:rPr>
          <w:rFonts w:asciiTheme="majorHAnsi" w:hAnsiTheme="majorHAnsi" w:cstheme="majorHAnsi"/>
          <w:b/>
          <w:spacing w:val="2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Chức</w:t>
      </w:r>
      <w:proofErr w:type="spellEnd"/>
      <w:r w:rsidRPr="00D5653B">
        <w:rPr>
          <w:rFonts w:asciiTheme="majorHAnsi" w:hAnsiTheme="majorHAnsi" w:cstheme="majorHAnsi"/>
          <w:spacing w:val="1"/>
        </w:rPr>
        <w:t xml:space="preserve"> </w:t>
      </w:r>
      <w:r w:rsidRPr="00D5653B">
        <w:rPr>
          <w:rFonts w:asciiTheme="majorHAnsi" w:hAnsiTheme="majorHAnsi" w:cstheme="majorHAnsi"/>
        </w:rPr>
        <w:t>năng</w:t>
      </w:r>
      <w:r w:rsidRPr="00D5653B">
        <w:rPr>
          <w:rFonts w:asciiTheme="majorHAnsi" w:hAnsiTheme="majorHAnsi" w:cstheme="majorHAnsi"/>
          <w:spacing w:val="2"/>
        </w:rPr>
        <w:t xml:space="preserve"> </w:t>
      </w:r>
      <w:r w:rsidRPr="00D5653B">
        <w:rPr>
          <w:rFonts w:asciiTheme="majorHAnsi" w:hAnsiTheme="majorHAnsi" w:cstheme="majorHAnsi"/>
        </w:rPr>
        <w:t>cho</w:t>
      </w:r>
      <w:r w:rsidRPr="00D5653B">
        <w:rPr>
          <w:rFonts w:asciiTheme="majorHAnsi" w:hAnsiTheme="majorHAnsi" w:cstheme="majorHAnsi"/>
          <w:spacing w:val="1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phép</w:t>
      </w:r>
      <w:proofErr w:type="spellEnd"/>
      <w:r w:rsidRPr="00D5653B">
        <w:rPr>
          <w:rFonts w:asciiTheme="majorHAnsi" w:hAnsiTheme="majorHAnsi" w:cstheme="majorHAnsi"/>
          <w:spacing w:val="1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admin</w:t>
      </w:r>
      <w:proofErr w:type="spellEnd"/>
      <w:r w:rsidRPr="00D5653B">
        <w:rPr>
          <w:rFonts w:asciiTheme="majorHAnsi" w:hAnsiTheme="majorHAnsi" w:cstheme="majorHAnsi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xóa</w:t>
      </w:r>
      <w:proofErr w:type="spellEnd"/>
      <w:r w:rsidRPr="00D5653B">
        <w:rPr>
          <w:rFonts w:asciiTheme="majorHAnsi" w:hAnsiTheme="majorHAnsi" w:cstheme="majorHAnsi"/>
          <w:spacing w:val="2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sản</w:t>
      </w:r>
      <w:proofErr w:type="spellEnd"/>
      <w:r w:rsidRPr="00D5653B">
        <w:rPr>
          <w:rFonts w:asciiTheme="majorHAnsi" w:hAnsiTheme="majorHAnsi" w:cstheme="majorHAnsi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phẩm</w:t>
      </w:r>
      <w:proofErr w:type="spellEnd"/>
      <w:r w:rsidR="00A01115" w:rsidRPr="00D5653B">
        <w:rPr>
          <w:rFonts w:asciiTheme="majorHAnsi" w:hAnsiTheme="majorHAnsi" w:cstheme="majorHAnsi"/>
          <w:spacing w:val="-1"/>
          <w:lang w:val="en-US"/>
        </w:rPr>
        <w:t>.</w:t>
      </w:r>
    </w:p>
    <w:p w14:paraId="7DBCA7F1" w14:textId="5C9418C7" w:rsidR="00A039F6" w:rsidRPr="00D5653B" w:rsidRDefault="00587955" w:rsidP="00F84159">
      <w:pPr>
        <w:pStyle w:val="BodyText"/>
        <w:ind w:right="1123"/>
        <w:jc w:val="both"/>
        <w:rPr>
          <w:rFonts w:asciiTheme="majorHAnsi" w:hAnsiTheme="majorHAnsi" w:cstheme="majorHAnsi"/>
          <w:b/>
          <w:bCs/>
        </w:rPr>
      </w:pPr>
      <w:proofErr w:type="spellStart"/>
      <w:r w:rsidRPr="00D5653B">
        <w:rPr>
          <w:rFonts w:asciiTheme="majorHAnsi" w:hAnsiTheme="majorHAnsi" w:cstheme="majorHAnsi"/>
          <w:b/>
          <w:bCs/>
        </w:rPr>
        <w:t>Quản</w:t>
      </w:r>
      <w:proofErr w:type="spellEnd"/>
      <w:r w:rsidRPr="00D5653B">
        <w:rPr>
          <w:rFonts w:asciiTheme="majorHAnsi" w:hAnsiTheme="majorHAnsi" w:cstheme="majorHAnsi"/>
          <w:b/>
          <w:bCs/>
          <w:spacing w:val="-4"/>
        </w:rPr>
        <w:t xml:space="preserve"> </w:t>
      </w:r>
      <w:proofErr w:type="spellStart"/>
      <w:r w:rsidRPr="00D5653B">
        <w:rPr>
          <w:rFonts w:asciiTheme="majorHAnsi" w:hAnsiTheme="majorHAnsi" w:cstheme="majorHAnsi"/>
          <w:b/>
          <w:bCs/>
        </w:rPr>
        <w:t>lý</w:t>
      </w:r>
      <w:proofErr w:type="spellEnd"/>
      <w:r w:rsidRPr="00D5653B">
        <w:rPr>
          <w:rFonts w:asciiTheme="majorHAnsi" w:hAnsiTheme="majorHAnsi" w:cstheme="majorHAnsi"/>
          <w:b/>
          <w:bCs/>
          <w:spacing w:val="-2"/>
        </w:rPr>
        <w:t xml:space="preserve"> </w:t>
      </w:r>
      <w:r w:rsidRPr="00D5653B">
        <w:rPr>
          <w:rFonts w:asciiTheme="majorHAnsi" w:hAnsiTheme="majorHAnsi" w:cstheme="majorHAnsi"/>
          <w:b/>
          <w:bCs/>
        </w:rPr>
        <w:t>đơn</w:t>
      </w:r>
      <w:r w:rsidRPr="00D5653B">
        <w:rPr>
          <w:rFonts w:asciiTheme="majorHAnsi" w:hAnsiTheme="majorHAnsi" w:cstheme="majorHAnsi"/>
          <w:b/>
          <w:bCs/>
          <w:spacing w:val="-3"/>
        </w:rPr>
        <w:t xml:space="preserve"> </w:t>
      </w:r>
      <w:proofErr w:type="spellStart"/>
      <w:r w:rsidRPr="00D5653B">
        <w:rPr>
          <w:rFonts w:asciiTheme="majorHAnsi" w:hAnsiTheme="majorHAnsi" w:cstheme="majorHAnsi"/>
          <w:b/>
          <w:bCs/>
        </w:rPr>
        <w:t>hàng</w:t>
      </w:r>
      <w:proofErr w:type="spellEnd"/>
      <w:r w:rsidRPr="00D5653B">
        <w:rPr>
          <w:rFonts w:asciiTheme="majorHAnsi" w:hAnsiTheme="majorHAnsi" w:cstheme="majorHAnsi"/>
          <w:b/>
          <w:bCs/>
        </w:rPr>
        <w:t>:</w:t>
      </w:r>
    </w:p>
    <w:p w14:paraId="4983C934" w14:textId="27433BB9" w:rsidR="00A039F6" w:rsidRPr="00D5653B" w:rsidRDefault="00A01115" w:rsidP="005F7E53">
      <w:pPr>
        <w:pStyle w:val="BodyText"/>
        <w:numPr>
          <w:ilvl w:val="0"/>
          <w:numId w:val="11"/>
        </w:numPr>
        <w:ind w:left="2160" w:right="1123"/>
        <w:jc w:val="both"/>
        <w:rPr>
          <w:rFonts w:asciiTheme="majorHAnsi" w:hAnsiTheme="majorHAnsi" w:cstheme="majorHAnsi"/>
        </w:rPr>
      </w:pPr>
      <w:proofErr w:type="spellStart"/>
      <w:r w:rsidRPr="00D5653B">
        <w:rPr>
          <w:rFonts w:asciiTheme="majorHAnsi" w:hAnsiTheme="majorHAnsi" w:cstheme="majorHAnsi"/>
          <w:lang w:val="en-US"/>
        </w:rPr>
        <w:t>Người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bán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sẽ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tiến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hành </w:t>
      </w:r>
      <w:proofErr w:type="spellStart"/>
      <w:r w:rsidRPr="00D5653B">
        <w:rPr>
          <w:rFonts w:asciiTheme="majorHAnsi" w:hAnsiTheme="majorHAnsi" w:cstheme="majorHAnsi"/>
          <w:lang w:val="en-US"/>
        </w:rPr>
        <w:t>cập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nhật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trạng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thái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đơn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hàng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cho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người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mua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sáng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xác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nhận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hoặc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deliveried</w:t>
      </w:r>
      <w:proofErr w:type="spellEnd"/>
      <w:r w:rsidRPr="00D5653B">
        <w:rPr>
          <w:rFonts w:asciiTheme="majorHAnsi" w:hAnsiTheme="majorHAnsi" w:cstheme="majorHAnsi"/>
          <w:lang w:val="en-US"/>
        </w:rPr>
        <w:t>.</w:t>
      </w:r>
    </w:p>
    <w:p w14:paraId="3FBA3A7A" w14:textId="272CDB92" w:rsidR="00A039F6" w:rsidRPr="00D5653B" w:rsidRDefault="00587955" w:rsidP="00F84159">
      <w:pPr>
        <w:pStyle w:val="BodyText"/>
        <w:ind w:right="1123"/>
        <w:jc w:val="both"/>
        <w:rPr>
          <w:rFonts w:asciiTheme="majorHAnsi" w:hAnsiTheme="majorHAnsi" w:cstheme="majorHAnsi"/>
          <w:b/>
          <w:bCs/>
        </w:rPr>
      </w:pPr>
      <w:proofErr w:type="spellStart"/>
      <w:r w:rsidRPr="00D5653B">
        <w:rPr>
          <w:rFonts w:asciiTheme="majorHAnsi" w:hAnsiTheme="majorHAnsi" w:cstheme="majorHAnsi"/>
          <w:b/>
          <w:bCs/>
        </w:rPr>
        <w:t>Quản</w:t>
      </w:r>
      <w:proofErr w:type="spellEnd"/>
      <w:r w:rsidRPr="00D5653B">
        <w:rPr>
          <w:rFonts w:asciiTheme="majorHAnsi" w:hAnsiTheme="majorHAnsi" w:cstheme="majorHAnsi"/>
          <w:b/>
          <w:bCs/>
          <w:spacing w:val="-3"/>
        </w:rPr>
        <w:t xml:space="preserve"> </w:t>
      </w:r>
      <w:proofErr w:type="spellStart"/>
      <w:r w:rsidRPr="00D5653B">
        <w:rPr>
          <w:rFonts w:asciiTheme="majorHAnsi" w:hAnsiTheme="majorHAnsi" w:cstheme="majorHAnsi"/>
          <w:b/>
          <w:bCs/>
        </w:rPr>
        <w:t>lý</w:t>
      </w:r>
      <w:proofErr w:type="spellEnd"/>
      <w:r w:rsidRPr="00D5653B">
        <w:rPr>
          <w:rFonts w:asciiTheme="majorHAnsi" w:hAnsiTheme="majorHAnsi" w:cstheme="majorHAnsi"/>
          <w:b/>
          <w:bCs/>
          <w:spacing w:val="-1"/>
        </w:rPr>
        <w:t xml:space="preserve"> </w:t>
      </w:r>
      <w:proofErr w:type="spellStart"/>
      <w:r w:rsidR="00A01115" w:rsidRPr="00D5653B">
        <w:rPr>
          <w:rFonts w:asciiTheme="majorHAnsi" w:hAnsiTheme="majorHAnsi" w:cstheme="majorHAnsi"/>
          <w:b/>
          <w:bCs/>
          <w:lang w:val="en-US"/>
        </w:rPr>
        <w:t>ngành</w:t>
      </w:r>
      <w:proofErr w:type="spellEnd"/>
      <w:r w:rsidR="00A01115" w:rsidRPr="00D5653B">
        <w:rPr>
          <w:rFonts w:asciiTheme="majorHAnsi" w:hAnsiTheme="majorHAnsi" w:cstheme="majorHAnsi"/>
          <w:b/>
          <w:bCs/>
          <w:lang w:val="en-US"/>
        </w:rPr>
        <w:t xml:space="preserve"> </w:t>
      </w:r>
      <w:proofErr w:type="spellStart"/>
      <w:r w:rsidR="00A01115" w:rsidRPr="00D5653B">
        <w:rPr>
          <w:rFonts w:asciiTheme="majorHAnsi" w:hAnsiTheme="majorHAnsi" w:cstheme="majorHAnsi"/>
          <w:b/>
          <w:bCs/>
          <w:lang w:val="en-US"/>
        </w:rPr>
        <w:t>hàng</w:t>
      </w:r>
      <w:proofErr w:type="spellEnd"/>
      <w:r w:rsidR="00A01115" w:rsidRPr="00D5653B">
        <w:rPr>
          <w:rFonts w:asciiTheme="majorHAnsi" w:hAnsiTheme="majorHAnsi" w:cstheme="majorHAnsi"/>
          <w:b/>
          <w:bCs/>
          <w:lang w:val="en-US"/>
        </w:rPr>
        <w:t xml:space="preserve">, </w:t>
      </w:r>
      <w:proofErr w:type="spellStart"/>
      <w:r w:rsidR="00A01115" w:rsidRPr="00D5653B">
        <w:rPr>
          <w:rFonts w:asciiTheme="majorHAnsi" w:hAnsiTheme="majorHAnsi" w:cstheme="majorHAnsi"/>
          <w:b/>
          <w:bCs/>
          <w:lang w:val="en-US"/>
        </w:rPr>
        <w:t>loại</w:t>
      </w:r>
      <w:proofErr w:type="spellEnd"/>
      <w:r w:rsidR="00A01115" w:rsidRPr="00D5653B">
        <w:rPr>
          <w:rFonts w:asciiTheme="majorHAnsi" w:hAnsiTheme="majorHAnsi" w:cstheme="majorHAnsi"/>
          <w:b/>
          <w:bCs/>
          <w:lang w:val="en-US"/>
        </w:rPr>
        <w:t xml:space="preserve"> </w:t>
      </w:r>
      <w:proofErr w:type="spellStart"/>
      <w:r w:rsidR="00A01115" w:rsidRPr="00D5653B">
        <w:rPr>
          <w:rFonts w:asciiTheme="majorHAnsi" w:hAnsiTheme="majorHAnsi" w:cstheme="majorHAnsi"/>
          <w:b/>
          <w:bCs/>
          <w:lang w:val="en-US"/>
        </w:rPr>
        <w:t>hàng</w:t>
      </w:r>
      <w:proofErr w:type="spellEnd"/>
      <w:r w:rsidRPr="00D5653B">
        <w:rPr>
          <w:rFonts w:asciiTheme="majorHAnsi" w:hAnsiTheme="majorHAnsi" w:cstheme="majorHAnsi"/>
          <w:b/>
          <w:bCs/>
        </w:rPr>
        <w:t>:</w:t>
      </w:r>
    </w:p>
    <w:p w14:paraId="666237C1" w14:textId="458926D6" w:rsidR="00A039F6" w:rsidRPr="00D5653B" w:rsidRDefault="00587955" w:rsidP="005F7E53">
      <w:pPr>
        <w:pStyle w:val="BodyText"/>
        <w:numPr>
          <w:ilvl w:val="0"/>
          <w:numId w:val="11"/>
        </w:numPr>
        <w:ind w:left="2160" w:right="1123"/>
        <w:jc w:val="both"/>
        <w:rPr>
          <w:rFonts w:asciiTheme="majorHAnsi" w:hAnsiTheme="majorHAnsi" w:cstheme="majorHAnsi"/>
        </w:rPr>
      </w:pPr>
      <w:r w:rsidRPr="00D5653B">
        <w:rPr>
          <w:rFonts w:asciiTheme="majorHAnsi" w:hAnsiTheme="majorHAnsi" w:cstheme="majorHAnsi"/>
          <w:b/>
        </w:rPr>
        <w:t>Xem</w:t>
      </w:r>
      <w:r w:rsidRPr="00D5653B">
        <w:rPr>
          <w:rFonts w:asciiTheme="majorHAnsi" w:hAnsiTheme="majorHAnsi" w:cstheme="majorHAnsi"/>
          <w:b/>
          <w:spacing w:val="7"/>
        </w:rPr>
        <w:t xml:space="preserve"> </w:t>
      </w:r>
      <w:proofErr w:type="spellStart"/>
      <w:r w:rsidRPr="00D5653B">
        <w:rPr>
          <w:rFonts w:asciiTheme="majorHAnsi" w:hAnsiTheme="majorHAnsi" w:cstheme="majorHAnsi"/>
          <w:b/>
        </w:rPr>
        <w:t>tất</w:t>
      </w:r>
      <w:proofErr w:type="spellEnd"/>
      <w:r w:rsidRPr="00D5653B">
        <w:rPr>
          <w:rFonts w:asciiTheme="majorHAnsi" w:hAnsiTheme="majorHAnsi" w:cstheme="majorHAnsi"/>
          <w:b/>
          <w:spacing w:val="8"/>
        </w:rPr>
        <w:t xml:space="preserve"> </w:t>
      </w:r>
      <w:proofErr w:type="spellStart"/>
      <w:r w:rsidRPr="00D5653B">
        <w:rPr>
          <w:rFonts w:asciiTheme="majorHAnsi" w:hAnsiTheme="majorHAnsi" w:cstheme="majorHAnsi"/>
          <w:b/>
        </w:rPr>
        <w:t>cả</w:t>
      </w:r>
      <w:proofErr w:type="spellEnd"/>
      <w:r w:rsidRPr="00D5653B">
        <w:rPr>
          <w:rFonts w:asciiTheme="majorHAnsi" w:hAnsiTheme="majorHAnsi" w:cstheme="majorHAnsi"/>
          <w:b/>
          <w:spacing w:val="10"/>
        </w:rPr>
        <w:t xml:space="preserve"> </w:t>
      </w:r>
      <w:proofErr w:type="spellStart"/>
      <w:r w:rsidR="00A01115" w:rsidRPr="00D5653B">
        <w:rPr>
          <w:rFonts w:asciiTheme="majorHAnsi" w:hAnsiTheme="majorHAnsi" w:cstheme="majorHAnsi"/>
          <w:b/>
          <w:lang w:val="en-US"/>
        </w:rPr>
        <w:t>ngành</w:t>
      </w:r>
      <w:proofErr w:type="spellEnd"/>
      <w:r w:rsidR="00A01115" w:rsidRPr="00D5653B">
        <w:rPr>
          <w:rFonts w:asciiTheme="majorHAnsi" w:hAnsiTheme="majorHAnsi" w:cstheme="majorHAnsi"/>
          <w:b/>
          <w:lang w:val="en-US"/>
        </w:rPr>
        <w:t xml:space="preserve"> </w:t>
      </w:r>
      <w:proofErr w:type="spellStart"/>
      <w:r w:rsidR="00A01115" w:rsidRPr="00D5653B">
        <w:rPr>
          <w:rFonts w:asciiTheme="majorHAnsi" w:hAnsiTheme="majorHAnsi" w:cstheme="majorHAnsi"/>
          <w:b/>
          <w:lang w:val="en-US"/>
        </w:rPr>
        <w:t>hàng</w:t>
      </w:r>
      <w:proofErr w:type="spellEnd"/>
      <w:r w:rsidR="00A01115" w:rsidRPr="00D5653B">
        <w:rPr>
          <w:rFonts w:asciiTheme="majorHAnsi" w:hAnsiTheme="majorHAnsi" w:cstheme="majorHAnsi"/>
          <w:b/>
          <w:lang w:val="en-US"/>
        </w:rPr>
        <w:t xml:space="preserve"> </w:t>
      </w:r>
      <w:proofErr w:type="spellStart"/>
      <w:r w:rsidR="00A01115" w:rsidRPr="00D5653B">
        <w:rPr>
          <w:rFonts w:asciiTheme="majorHAnsi" w:hAnsiTheme="majorHAnsi" w:cstheme="majorHAnsi"/>
          <w:b/>
          <w:lang w:val="en-US"/>
        </w:rPr>
        <w:t>loại</w:t>
      </w:r>
      <w:proofErr w:type="spellEnd"/>
      <w:r w:rsidR="00A01115" w:rsidRPr="00D5653B">
        <w:rPr>
          <w:rFonts w:asciiTheme="majorHAnsi" w:hAnsiTheme="majorHAnsi" w:cstheme="majorHAnsi"/>
          <w:b/>
          <w:lang w:val="en-US"/>
        </w:rPr>
        <w:t xml:space="preserve"> </w:t>
      </w:r>
      <w:proofErr w:type="spellStart"/>
      <w:r w:rsidR="00A01115" w:rsidRPr="00D5653B">
        <w:rPr>
          <w:rFonts w:asciiTheme="majorHAnsi" w:hAnsiTheme="majorHAnsi" w:cstheme="majorHAnsi"/>
          <w:b/>
          <w:lang w:val="en-US"/>
        </w:rPr>
        <w:t>hàng</w:t>
      </w:r>
      <w:proofErr w:type="spellEnd"/>
      <w:r w:rsidRPr="00D5653B">
        <w:rPr>
          <w:rFonts w:asciiTheme="majorHAnsi" w:hAnsiTheme="majorHAnsi" w:cstheme="majorHAnsi"/>
        </w:rPr>
        <w:t>:</w:t>
      </w:r>
      <w:r w:rsidRPr="00D5653B">
        <w:rPr>
          <w:rFonts w:asciiTheme="majorHAnsi" w:hAnsiTheme="majorHAnsi" w:cstheme="majorHAnsi"/>
          <w:spacing w:val="8"/>
        </w:rPr>
        <w:t xml:space="preserve"> </w:t>
      </w:r>
      <w:r w:rsidRPr="00D5653B">
        <w:rPr>
          <w:rFonts w:asciiTheme="majorHAnsi" w:hAnsiTheme="majorHAnsi" w:cstheme="majorHAnsi"/>
        </w:rPr>
        <w:t>Cho</w:t>
      </w:r>
      <w:r w:rsidRPr="00D5653B">
        <w:rPr>
          <w:rFonts w:asciiTheme="majorHAnsi" w:hAnsiTheme="majorHAnsi" w:cstheme="majorHAnsi"/>
          <w:spacing w:val="8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phép</w:t>
      </w:r>
      <w:proofErr w:type="spellEnd"/>
      <w:r w:rsidRPr="00D5653B">
        <w:rPr>
          <w:rFonts w:asciiTheme="majorHAnsi" w:hAnsiTheme="majorHAnsi" w:cstheme="majorHAnsi"/>
          <w:spacing w:val="10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admin</w:t>
      </w:r>
      <w:proofErr w:type="spellEnd"/>
      <w:r w:rsidRPr="00D5653B">
        <w:rPr>
          <w:rFonts w:asciiTheme="majorHAnsi" w:hAnsiTheme="majorHAnsi" w:cstheme="majorHAnsi"/>
          <w:spacing w:val="8"/>
        </w:rPr>
        <w:t xml:space="preserve"> </w:t>
      </w:r>
      <w:r w:rsidRPr="00D5653B">
        <w:rPr>
          <w:rFonts w:asciiTheme="majorHAnsi" w:hAnsiTheme="majorHAnsi" w:cstheme="majorHAnsi"/>
        </w:rPr>
        <w:t>xem</w:t>
      </w:r>
      <w:r w:rsidRPr="00D5653B">
        <w:rPr>
          <w:rFonts w:asciiTheme="majorHAnsi" w:hAnsiTheme="majorHAnsi" w:cstheme="majorHAnsi"/>
          <w:spacing w:val="8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tất</w:t>
      </w:r>
      <w:proofErr w:type="spellEnd"/>
      <w:r w:rsidRPr="00D5653B">
        <w:rPr>
          <w:rFonts w:asciiTheme="majorHAnsi" w:hAnsiTheme="majorHAnsi" w:cstheme="majorHAnsi"/>
          <w:spacing w:val="7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cả</w:t>
      </w:r>
      <w:proofErr w:type="spellEnd"/>
      <w:r w:rsidRPr="00D5653B">
        <w:rPr>
          <w:rFonts w:asciiTheme="majorHAnsi" w:hAnsiTheme="majorHAnsi" w:cstheme="majorHAnsi"/>
          <w:spacing w:val="8"/>
        </w:rPr>
        <w:t xml:space="preserve"> </w:t>
      </w:r>
      <w:r w:rsidRPr="00D5653B">
        <w:rPr>
          <w:rFonts w:asciiTheme="majorHAnsi" w:hAnsiTheme="majorHAnsi" w:cstheme="majorHAnsi"/>
        </w:rPr>
        <w:t>danh</w:t>
      </w:r>
      <w:r w:rsidRPr="00D5653B">
        <w:rPr>
          <w:rFonts w:asciiTheme="majorHAnsi" w:hAnsiTheme="majorHAnsi" w:cstheme="majorHAnsi"/>
          <w:spacing w:val="10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mục</w:t>
      </w:r>
      <w:proofErr w:type="spellEnd"/>
      <w:r w:rsidRPr="00D5653B">
        <w:rPr>
          <w:rFonts w:asciiTheme="majorHAnsi" w:hAnsiTheme="majorHAnsi" w:cstheme="majorHAnsi"/>
          <w:spacing w:val="-62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lastRenderedPageBreak/>
        <w:t>hiện</w:t>
      </w:r>
      <w:proofErr w:type="spellEnd"/>
      <w:r w:rsidRPr="00D5653B">
        <w:rPr>
          <w:rFonts w:asciiTheme="majorHAnsi" w:hAnsiTheme="majorHAnsi" w:cstheme="majorHAnsi"/>
          <w:spacing w:val="-2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có</w:t>
      </w:r>
      <w:proofErr w:type="spellEnd"/>
      <w:r w:rsidRPr="00D5653B">
        <w:rPr>
          <w:rFonts w:asciiTheme="majorHAnsi" w:hAnsiTheme="majorHAnsi" w:cstheme="majorHAnsi"/>
        </w:rPr>
        <w:t>.</w:t>
      </w:r>
    </w:p>
    <w:p w14:paraId="6101D45B" w14:textId="6A5CF4F3" w:rsidR="00A039F6" w:rsidRPr="00D5653B" w:rsidRDefault="00587955" w:rsidP="005F7E53">
      <w:pPr>
        <w:pStyle w:val="BodyText"/>
        <w:numPr>
          <w:ilvl w:val="0"/>
          <w:numId w:val="11"/>
        </w:numPr>
        <w:ind w:left="2160" w:right="1123"/>
        <w:jc w:val="both"/>
        <w:rPr>
          <w:rFonts w:asciiTheme="majorHAnsi" w:hAnsiTheme="majorHAnsi" w:cstheme="majorHAnsi"/>
        </w:rPr>
      </w:pPr>
      <w:r w:rsidRPr="00D5653B">
        <w:rPr>
          <w:rFonts w:asciiTheme="majorHAnsi" w:hAnsiTheme="majorHAnsi" w:cstheme="majorHAnsi"/>
          <w:b/>
        </w:rPr>
        <w:t>Thêm</w:t>
      </w:r>
      <w:r w:rsidRPr="00D5653B">
        <w:rPr>
          <w:rFonts w:asciiTheme="majorHAnsi" w:hAnsiTheme="majorHAnsi" w:cstheme="majorHAnsi"/>
          <w:b/>
          <w:spacing w:val="-15"/>
        </w:rPr>
        <w:t xml:space="preserve"> </w:t>
      </w:r>
      <w:proofErr w:type="spellStart"/>
      <w:r w:rsidR="00A01115" w:rsidRPr="00D5653B">
        <w:rPr>
          <w:rFonts w:asciiTheme="majorHAnsi" w:hAnsiTheme="majorHAnsi" w:cstheme="majorHAnsi"/>
          <w:b/>
          <w:lang w:val="en-US"/>
        </w:rPr>
        <w:t>ngành</w:t>
      </w:r>
      <w:proofErr w:type="spellEnd"/>
      <w:r w:rsidR="00A01115" w:rsidRPr="00D5653B">
        <w:rPr>
          <w:rFonts w:asciiTheme="majorHAnsi" w:hAnsiTheme="majorHAnsi" w:cstheme="majorHAnsi"/>
          <w:b/>
          <w:lang w:val="en-US"/>
        </w:rPr>
        <w:t xml:space="preserve"> </w:t>
      </w:r>
      <w:proofErr w:type="spellStart"/>
      <w:r w:rsidR="00A01115" w:rsidRPr="00D5653B">
        <w:rPr>
          <w:rFonts w:asciiTheme="majorHAnsi" w:hAnsiTheme="majorHAnsi" w:cstheme="majorHAnsi"/>
          <w:b/>
          <w:lang w:val="en-US"/>
        </w:rPr>
        <w:t>hàng</w:t>
      </w:r>
      <w:proofErr w:type="spellEnd"/>
      <w:r w:rsidR="00A01115" w:rsidRPr="00D5653B">
        <w:rPr>
          <w:rFonts w:asciiTheme="majorHAnsi" w:hAnsiTheme="majorHAnsi" w:cstheme="majorHAnsi"/>
          <w:b/>
          <w:lang w:val="en-US"/>
        </w:rPr>
        <w:t xml:space="preserve"> </w:t>
      </w:r>
      <w:proofErr w:type="spellStart"/>
      <w:r w:rsidR="00A01115" w:rsidRPr="00D5653B">
        <w:rPr>
          <w:rFonts w:asciiTheme="majorHAnsi" w:hAnsiTheme="majorHAnsi" w:cstheme="majorHAnsi"/>
          <w:b/>
          <w:lang w:val="en-US"/>
        </w:rPr>
        <w:t>loại</w:t>
      </w:r>
      <w:proofErr w:type="spellEnd"/>
      <w:r w:rsidR="00A01115" w:rsidRPr="00D5653B">
        <w:rPr>
          <w:rFonts w:asciiTheme="majorHAnsi" w:hAnsiTheme="majorHAnsi" w:cstheme="majorHAnsi"/>
          <w:b/>
          <w:lang w:val="en-US"/>
        </w:rPr>
        <w:t xml:space="preserve"> </w:t>
      </w:r>
      <w:proofErr w:type="spellStart"/>
      <w:r w:rsidR="00A01115" w:rsidRPr="00D5653B">
        <w:rPr>
          <w:rFonts w:asciiTheme="majorHAnsi" w:hAnsiTheme="majorHAnsi" w:cstheme="majorHAnsi"/>
          <w:b/>
          <w:lang w:val="en-US"/>
        </w:rPr>
        <w:t>hàng</w:t>
      </w:r>
      <w:proofErr w:type="spellEnd"/>
      <w:r w:rsidRPr="00D5653B">
        <w:rPr>
          <w:rFonts w:asciiTheme="majorHAnsi" w:hAnsiTheme="majorHAnsi" w:cstheme="majorHAnsi"/>
          <w:b/>
        </w:rPr>
        <w:t>:</w:t>
      </w:r>
      <w:r w:rsidRPr="00D5653B">
        <w:rPr>
          <w:rFonts w:asciiTheme="majorHAnsi" w:hAnsiTheme="majorHAnsi" w:cstheme="majorHAnsi"/>
          <w:b/>
          <w:spacing w:val="-11"/>
        </w:rPr>
        <w:t xml:space="preserve"> </w:t>
      </w:r>
      <w:r w:rsidRPr="00D5653B">
        <w:rPr>
          <w:rFonts w:asciiTheme="majorHAnsi" w:hAnsiTheme="majorHAnsi" w:cstheme="majorHAnsi"/>
        </w:rPr>
        <w:t>Danh</w:t>
      </w:r>
      <w:r w:rsidRPr="00D5653B">
        <w:rPr>
          <w:rFonts w:asciiTheme="majorHAnsi" w:hAnsiTheme="majorHAnsi" w:cstheme="majorHAnsi"/>
          <w:spacing w:val="-12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mục</w:t>
      </w:r>
      <w:proofErr w:type="spellEnd"/>
      <w:r w:rsidRPr="00D5653B">
        <w:rPr>
          <w:rFonts w:asciiTheme="majorHAnsi" w:hAnsiTheme="majorHAnsi" w:cstheme="majorHAnsi"/>
          <w:spacing w:val="-11"/>
        </w:rPr>
        <w:t xml:space="preserve"> </w:t>
      </w:r>
      <w:r w:rsidRPr="00D5653B">
        <w:rPr>
          <w:rFonts w:asciiTheme="majorHAnsi" w:hAnsiTheme="majorHAnsi" w:cstheme="majorHAnsi"/>
        </w:rPr>
        <w:t>thêm</w:t>
      </w:r>
      <w:r w:rsidRPr="00D5653B">
        <w:rPr>
          <w:rFonts w:asciiTheme="majorHAnsi" w:hAnsiTheme="majorHAnsi" w:cstheme="majorHAnsi"/>
          <w:spacing w:val="-11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mới</w:t>
      </w:r>
      <w:proofErr w:type="spellEnd"/>
      <w:r w:rsidRPr="00D5653B">
        <w:rPr>
          <w:rFonts w:asciiTheme="majorHAnsi" w:hAnsiTheme="majorHAnsi" w:cstheme="majorHAnsi"/>
          <w:spacing w:val="-11"/>
        </w:rPr>
        <w:t xml:space="preserve"> </w:t>
      </w:r>
      <w:r w:rsidRPr="00D5653B">
        <w:rPr>
          <w:rFonts w:asciiTheme="majorHAnsi" w:hAnsiTheme="majorHAnsi" w:cstheme="majorHAnsi"/>
        </w:rPr>
        <w:t>bao</w:t>
      </w:r>
      <w:r w:rsidRPr="00D5653B">
        <w:rPr>
          <w:rFonts w:asciiTheme="majorHAnsi" w:hAnsiTheme="majorHAnsi" w:cstheme="majorHAnsi"/>
          <w:spacing w:val="-12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gồm</w:t>
      </w:r>
      <w:proofErr w:type="spellEnd"/>
      <w:r w:rsidRPr="00D5653B">
        <w:rPr>
          <w:rFonts w:asciiTheme="majorHAnsi" w:hAnsiTheme="majorHAnsi" w:cstheme="majorHAnsi"/>
          <w:spacing w:val="-14"/>
        </w:rPr>
        <w:t xml:space="preserve"> </w:t>
      </w:r>
      <w:r w:rsidRPr="00D5653B">
        <w:rPr>
          <w:rFonts w:asciiTheme="majorHAnsi" w:hAnsiTheme="majorHAnsi" w:cstheme="majorHAnsi"/>
        </w:rPr>
        <w:t>tên</w:t>
      </w:r>
      <w:r w:rsidRPr="00D5653B">
        <w:rPr>
          <w:rFonts w:asciiTheme="majorHAnsi" w:hAnsiTheme="majorHAnsi" w:cstheme="majorHAnsi"/>
          <w:spacing w:val="-11"/>
        </w:rPr>
        <w:t xml:space="preserve"> </w:t>
      </w:r>
      <w:r w:rsidRPr="00D5653B">
        <w:rPr>
          <w:rFonts w:asciiTheme="majorHAnsi" w:hAnsiTheme="majorHAnsi" w:cstheme="majorHAnsi"/>
        </w:rPr>
        <w:t>danh</w:t>
      </w:r>
      <w:r w:rsidRPr="00D5653B">
        <w:rPr>
          <w:rFonts w:asciiTheme="majorHAnsi" w:hAnsiTheme="majorHAnsi" w:cstheme="majorHAnsi"/>
          <w:spacing w:val="-10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mục</w:t>
      </w:r>
      <w:proofErr w:type="spellEnd"/>
      <w:r w:rsidRPr="00D5653B">
        <w:rPr>
          <w:rFonts w:asciiTheme="majorHAnsi" w:hAnsiTheme="majorHAnsi" w:cstheme="majorHAnsi"/>
          <w:spacing w:val="-62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và</w:t>
      </w:r>
      <w:proofErr w:type="spellEnd"/>
      <w:r w:rsidRPr="00D5653B">
        <w:rPr>
          <w:rFonts w:asciiTheme="majorHAnsi" w:hAnsiTheme="majorHAnsi" w:cstheme="majorHAnsi"/>
          <w:spacing w:val="-2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hỉnh</w:t>
      </w:r>
      <w:proofErr w:type="spellEnd"/>
      <w:r w:rsidRPr="00D5653B">
        <w:rPr>
          <w:rFonts w:asciiTheme="majorHAnsi" w:hAnsiTheme="majorHAnsi" w:cstheme="majorHAnsi"/>
          <w:spacing w:val="-1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ảnh</w:t>
      </w:r>
      <w:proofErr w:type="spellEnd"/>
      <w:r w:rsidRPr="00D5653B">
        <w:rPr>
          <w:rFonts w:asciiTheme="majorHAnsi" w:hAnsiTheme="majorHAnsi" w:cstheme="majorHAnsi"/>
          <w:spacing w:val="1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đại</w:t>
      </w:r>
      <w:proofErr w:type="spellEnd"/>
      <w:r w:rsidRPr="00D5653B">
        <w:rPr>
          <w:rFonts w:asciiTheme="majorHAnsi" w:hAnsiTheme="majorHAnsi" w:cstheme="majorHAnsi"/>
          <w:spacing w:val="-1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diện</w:t>
      </w:r>
      <w:proofErr w:type="spellEnd"/>
      <w:r w:rsidRPr="00D5653B">
        <w:rPr>
          <w:rFonts w:asciiTheme="majorHAnsi" w:hAnsiTheme="majorHAnsi" w:cstheme="majorHAnsi"/>
          <w:spacing w:val="-2"/>
        </w:rPr>
        <w:t xml:space="preserve"> </w:t>
      </w:r>
      <w:r w:rsidRPr="00D5653B">
        <w:rPr>
          <w:rFonts w:asciiTheme="majorHAnsi" w:hAnsiTheme="majorHAnsi" w:cstheme="majorHAnsi"/>
        </w:rPr>
        <w:t>cho</w:t>
      </w:r>
      <w:r w:rsidRPr="00D5653B">
        <w:rPr>
          <w:rFonts w:asciiTheme="majorHAnsi" w:hAnsiTheme="majorHAnsi" w:cstheme="majorHAnsi"/>
          <w:spacing w:val="-1"/>
        </w:rPr>
        <w:t xml:space="preserve"> </w:t>
      </w:r>
      <w:r w:rsidRPr="00D5653B">
        <w:rPr>
          <w:rFonts w:asciiTheme="majorHAnsi" w:hAnsiTheme="majorHAnsi" w:cstheme="majorHAnsi"/>
        </w:rPr>
        <w:t>danh</w:t>
      </w:r>
      <w:r w:rsidRPr="00D5653B">
        <w:rPr>
          <w:rFonts w:asciiTheme="majorHAnsi" w:hAnsiTheme="majorHAnsi" w:cstheme="majorHAnsi"/>
          <w:spacing w:val="2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mục</w:t>
      </w:r>
      <w:proofErr w:type="spellEnd"/>
      <w:r w:rsidRPr="00D5653B">
        <w:rPr>
          <w:rFonts w:asciiTheme="majorHAnsi" w:hAnsiTheme="majorHAnsi" w:cstheme="majorHAnsi"/>
          <w:spacing w:val="2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đó</w:t>
      </w:r>
      <w:proofErr w:type="spellEnd"/>
      <w:r w:rsidRPr="00D5653B">
        <w:rPr>
          <w:rFonts w:asciiTheme="majorHAnsi" w:hAnsiTheme="majorHAnsi" w:cstheme="majorHAnsi"/>
        </w:rPr>
        <w:t>.</w:t>
      </w:r>
    </w:p>
    <w:p w14:paraId="1E3CA0D2" w14:textId="4861EB0B" w:rsidR="00596956" w:rsidRPr="00D5653B" w:rsidRDefault="00587955" w:rsidP="005F7E53">
      <w:pPr>
        <w:pStyle w:val="BodyText"/>
        <w:numPr>
          <w:ilvl w:val="0"/>
          <w:numId w:val="11"/>
        </w:numPr>
        <w:ind w:left="2160" w:right="1123"/>
        <w:jc w:val="both"/>
        <w:rPr>
          <w:rFonts w:asciiTheme="majorHAnsi" w:hAnsiTheme="majorHAnsi" w:cstheme="majorHAnsi"/>
        </w:rPr>
      </w:pPr>
      <w:proofErr w:type="spellStart"/>
      <w:r w:rsidRPr="00D5653B">
        <w:rPr>
          <w:rFonts w:asciiTheme="majorHAnsi" w:hAnsiTheme="majorHAnsi" w:cstheme="majorHAnsi"/>
          <w:b/>
          <w:w w:val="95"/>
        </w:rPr>
        <w:t>Chỉnh</w:t>
      </w:r>
      <w:proofErr w:type="spellEnd"/>
      <w:r w:rsidRPr="00D5653B">
        <w:rPr>
          <w:rFonts w:asciiTheme="majorHAnsi" w:hAnsiTheme="majorHAnsi" w:cstheme="majorHAnsi"/>
          <w:b/>
          <w:spacing w:val="12"/>
          <w:w w:val="95"/>
        </w:rPr>
        <w:t xml:space="preserve"> </w:t>
      </w:r>
      <w:proofErr w:type="spellStart"/>
      <w:r w:rsidRPr="00D5653B">
        <w:rPr>
          <w:rFonts w:asciiTheme="majorHAnsi" w:hAnsiTheme="majorHAnsi" w:cstheme="majorHAnsi"/>
          <w:b/>
          <w:w w:val="95"/>
        </w:rPr>
        <w:t>sửa</w:t>
      </w:r>
      <w:proofErr w:type="spellEnd"/>
      <w:r w:rsidRPr="00D5653B">
        <w:rPr>
          <w:rFonts w:asciiTheme="majorHAnsi" w:hAnsiTheme="majorHAnsi" w:cstheme="majorHAnsi"/>
          <w:b/>
          <w:spacing w:val="13"/>
          <w:w w:val="95"/>
        </w:rPr>
        <w:t xml:space="preserve"> </w:t>
      </w:r>
      <w:proofErr w:type="spellStart"/>
      <w:r w:rsidR="00A01A4B" w:rsidRPr="00D5653B">
        <w:rPr>
          <w:rFonts w:asciiTheme="majorHAnsi" w:hAnsiTheme="majorHAnsi" w:cstheme="majorHAnsi"/>
          <w:b/>
          <w:lang w:val="en-US"/>
        </w:rPr>
        <w:t>ngành</w:t>
      </w:r>
      <w:proofErr w:type="spellEnd"/>
      <w:r w:rsidR="00A01A4B" w:rsidRPr="00D5653B">
        <w:rPr>
          <w:rFonts w:asciiTheme="majorHAnsi" w:hAnsiTheme="majorHAnsi" w:cstheme="majorHAnsi"/>
          <w:b/>
          <w:lang w:val="en-US"/>
        </w:rPr>
        <w:t xml:space="preserve"> </w:t>
      </w:r>
      <w:proofErr w:type="spellStart"/>
      <w:r w:rsidR="00A01A4B" w:rsidRPr="00D5653B">
        <w:rPr>
          <w:rFonts w:asciiTheme="majorHAnsi" w:hAnsiTheme="majorHAnsi" w:cstheme="majorHAnsi"/>
          <w:b/>
          <w:lang w:val="en-US"/>
        </w:rPr>
        <w:t>hàng</w:t>
      </w:r>
      <w:proofErr w:type="spellEnd"/>
      <w:r w:rsidR="00A01A4B" w:rsidRPr="00D5653B">
        <w:rPr>
          <w:rFonts w:asciiTheme="majorHAnsi" w:hAnsiTheme="majorHAnsi" w:cstheme="majorHAnsi"/>
          <w:b/>
          <w:lang w:val="en-US"/>
        </w:rPr>
        <w:t xml:space="preserve"> </w:t>
      </w:r>
      <w:proofErr w:type="spellStart"/>
      <w:r w:rsidR="00A01A4B" w:rsidRPr="00D5653B">
        <w:rPr>
          <w:rFonts w:asciiTheme="majorHAnsi" w:hAnsiTheme="majorHAnsi" w:cstheme="majorHAnsi"/>
          <w:b/>
          <w:lang w:val="en-US"/>
        </w:rPr>
        <w:t>loại</w:t>
      </w:r>
      <w:proofErr w:type="spellEnd"/>
      <w:r w:rsidR="00A01A4B" w:rsidRPr="00D5653B">
        <w:rPr>
          <w:rFonts w:asciiTheme="majorHAnsi" w:hAnsiTheme="majorHAnsi" w:cstheme="majorHAnsi"/>
          <w:b/>
          <w:lang w:val="en-US"/>
        </w:rPr>
        <w:t xml:space="preserve"> </w:t>
      </w:r>
      <w:proofErr w:type="spellStart"/>
      <w:r w:rsidR="00A01A4B" w:rsidRPr="00D5653B">
        <w:rPr>
          <w:rFonts w:asciiTheme="majorHAnsi" w:hAnsiTheme="majorHAnsi" w:cstheme="majorHAnsi"/>
          <w:b/>
          <w:lang w:val="en-US"/>
        </w:rPr>
        <w:t>hàng</w:t>
      </w:r>
      <w:proofErr w:type="spellEnd"/>
      <w:r w:rsidRPr="00D5653B">
        <w:rPr>
          <w:rFonts w:asciiTheme="majorHAnsi" w:hAnsiTheme="majorHAnsi" w:cstheme="majorHAnsi"/>
          <w:b/>
          <w:w w:val="95"/>
        </w:rPr>
        <w:t>:</w:t>
      </w:r>
      <w:r w:rsidRPr="00D5653B">
        <w:rPr>
          <w:rFonts w:asciiTheme="majorHAnsi" w:hAnsiTheme="majorHAnsi" w:cstheme="majorHAnsi"/>
          <w:b/>
          <w:spacing w:val="13"/>
          <w:w w:val="95"/>
        </w:rPr>
        <w:t xml:space="preserve"> </w:t>
      </w:r>
      <w:proofErr w:type="spellStart"/>
      <w:r w:rsidRPr="00D5653B">
        <w:rPr>
          <w:rFonts w:asciiTheme="majorHAnsi" w:hAnsiTheme="majorHAnsi" w:cstheme="majorHAnsi"/>
          <w:w w:val="95"/>
        </w:rPr>
        <w:t>Chức</w:t>
      </w:r>
      <w:proofErr w:type="spellEnd"/>
      <w:r w:rsidRPr="00D5653B">
        <w:rPr>
          <w:rFonts w:asciiTheme="majorHAnsi" w:hAnsiTheme="majorHAnsi" w:cstheme="majorHAnsi"/>
          <w:spacing w:val="11"/>
          <w:w w:val="95"/>
        </w:rPr>
        <w:t xml:space="preserve"> </w:t>
      </w:r>
      <w:r w:rsidRPr="00D5653B">
        <w:rPr>
          <w:rFonts w:asciiTheme="majorHAnsi" w:hAnsiTheme="majorHAnsi" w:cstheme="majorHAnsi"/>
          <w:w w:val="95"/>
        </w:rPr>
        <w:t>năng</w:t>
      </w:r>
      <w:r w:rsidRPr="00D5653B">
        <w:rPr>
          <w:rFonts w:asciiTheme="majorHAnsi" w:hAnsiTheme="majorHAnsi" w:cstheme="majorHAnsi"/>
          <w:spacing w:val="13"/>
          <w:w w:val="95"/>
        </w:rPr>
        <w:t xml:space="preserve"> </w:t>
      </w:r>
      <w:r w:rsidRPr="00D5653B">
        <w:rPr>
          <w:rFonts w:asciiTheme="majorHAnsi" w:hAnsiTheme="majorHAnsi" w:cstheme="majorHAnsi"/>
          <w:w w:val="95"/>
        </w:rPr>
        <w:t>cho</w:t>
      </w:r>
      <w:r w:rsidRPr="00D5653B">
        <w:rPr>
          <w:rFonts w:asciiTheme="majorHAnsi" w:hAnsiTheme="majorHAnsi" w:cstheme="majorHAnsi"/>
          <w:spacing w:val="14"/>
          <w:w w:val="95"/>
        </w:rPr>
        <w:t xml:space="preserve"> </w:t>
      </w:r>
      <w:proofErr w:type="spellStart"/>
      <w:r w:rsidRPr="00D5653B">
        <w:rPr>
          <w:rFonts w:asciiTheme="majorHAnsi" w:hAnsiTheme="majorHAnsi" w:cstheme="majorHAnsi"/>
          <w:w w:val="95"/>
        </w:rPr>
        <w:t>phép</w:t>
      </w:r>
      <w:proofErr w:type="spellEnd"/>
      <w:r w:rsidRPr="00D5653B">
        <w:rPr>
          <w:rFonts w:asciiTheme="majorHAnsi" w:hAnsiTheme="majorHAnsi" w:cstheme="majorHAnsi"/>
          <w:spacing w:val="13"/>
          <w:w w:val="95"/>
        </w:rPr>
        <w:t xml:space="preserve"> </w:t>
      </w:r>
      <w:proofErr w:type="spellStart"/>
      <w:r w:rsidRPr="00D5653B">
        <w:rPr>
          <w:rFonts w:asciiTheme="majorHAnsi" w:hAnsiTheme="majorHAnsi" w:cstheme="majorHAnsi"/>
          <w:w w:val="95"/>
        </w:rPr>
        <w:t>chỉnh</w:t>
      </w:r>
      <w:proofErr w:type="spellEnd"/>
      <w:r w:rsidRPr="00D5653B">
        <w:rPr>
          <w:rFonts w:asciiTheme="majorHAnsi" w:hAnsiTheme="majorHAnsi" w:cstheme="majorHAnsi"/>
          <w:spacing w:val="9"/>
          <w:w w:val="95"/>
        </w:rPr>
        <w:t xml:space="preserve"> </w:t>
      </w:r>
      <w:proofErr w:type="spellStart"/>
      <w:r w:rsidRPr="00D5653B">
        <w:rPr>
          <w:rFonts w:asciiTheme="majorHAnsi" w:hAnsiTheme="majorHAnsi" w:cstheme="majorHAnsi"/>
          <w:w w:val="95"/>
        </w:rPr>
        <w:t>sửa</w:t>
      </w:r>
      <w:proofErr w:type="spellEnd"/>
      <w:r w:rsidRPr="00D5653B">
        <w:rPr>
          <w:rFonts w:asciiTheme="majorHAnsi" w:hAnsiTheme="majorHAnsi" w:cstheme="majorHAnsi"/>
          <w:spacing w:val="14"/>
          <w:w w:val="95"/>
        </w:rPr>
        <w:t xml:space="preserve"> </w:t>
      </w:r>
      <w:proofErr w:type="spellStart"/>
      <w:r w:rsidRPr="00D5653B">
        <w:rPr>
          <w:rFonts w:asciiTheme="majorHAnsi" w:hAnsiTheme="majorHAnsi" w:cstheme="majorHAnsi"/>
          <w:w w:val="95"/>
        </w:rPr>
        <w:t>các</w:t>
      </w:r>
      <w:proofErr w:type="spellEnd"/>
      <w:r w:rsidRPr="00D5653B">
        <w:rPr>
          <w:rFonts w:asciiTheme="majorHAnsi" w:hAnsiTheme="majorHAnsi" w:cstheme="majorHAnsi"/>
          <w:spacing w:val="10"/>
          <w:w w:val="95"/>
        </w:rPr>
        <w:t xml:space="preserve"> </w:t>
      </w:r>
      <w:proofErr w:type="spellStart"/>
      <w:r w:rsidRPr="00D5653B">
        <w:rPr>
          <w:rFonts w:asciiTheme="majorHAnsi" w:hAnsiTheme="majorHAnsi" w:cstheme="majorHAnsi"/>
          <w:w w:val="95"/>
        </w:rPr>
        <w:t>thuộc</w:t>
      </w:r>
      <w:proofErr w:type="spellEnd"/>
      <w:r w:rsidR="00A01A4B" w:rsidRPr="00D5653B">
        <w:rPr>
          <w:rFonts w:asciiTheme="majorHAnsi" w:hAnsiTheme="majorHAnsi" w:cstheme="majorHAnsi"/>
          <w:w w:val="95"/>
          <w:lang w:val="en-US"/>
        </w:rPr>
        <w:t xml:space="preserve"> </w:t>
      </w:r>
      <w:r w:rsidRPr="00D5653B">
        <w:rPr>
          <w:rFonts w:asciiTheme="majorHAnsi" w:hAnsiTheme="majorHAnsi" w:cstheme="majorHAnsi"/>
          <w:spacing w:val="-58"/>
          <w:w w:val="95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tính</w:t>
      </w:r>
      <w:proofErr w:type="spellEnd"/>
      <w:r w:rsidRPr="00D5653B">
        <w:rPr>
          <w:rFonts w:asciiTheme="majorHAnsi" w:hAnsiTheme="majorHAnsi" w:cstheme="majorHAnsi"/>
          <w:spacing w:val="-2"/>
        </w:rPr>
        <w:t xml:space="preserve"> </w:t>
      </w:r>
      <w:r w:rsidRPr="00D5653B">
        <w:rPr>
          <w:rFonts w:asciiTheme="majorHAnsi" w:hAnsiTheme="majorHAnsi" w:cstheme="majorHAnsi"/>
        </w:rPr>
        <w:t>danh</w:t>
      </w:r>
      <w:r w:rsidRPr="00D5653B">
        <w:rPr>
          <w:rFonts w:asciiTheme="majorHAnsi" w:hAnsiTheme="majorHAnsi" w:cstheme="majorHAnsi"/>
          <w:spacing w:val="1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mục</w:t>
      </w:r>
      <w:proofErr w:type="spellEnd"/>
      <w:r w:rsidRPr="00D5653B">
        <w:rPr>
          <w:rFonts w:asciiTheme="majorHAnsi" w:hAnsiTheme="majorHAnsi" w:cstheme="majorHAnsi"/>
          <w:spacing w:val="-1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là</w:t>
      </w:r>
      <w:proofErr w:type="spellEnd"/>
      <w:r w:rsidRPr="00D5653B">
        <w:rPr>
          <w:rFonts w:asciiTheme="majorHAnsi" w:hAnsiTheme="majorHAnsi" w:cstheme="majorHAnsi"/>
          <w:spacing w:val="-2"/>
        </w:rPr>
        <w:t xml:space="preserve"> </w:t>
      </w:r>
      <w:r w:rsidRPr="00D5653B">
        <w:rPr>
          <w:rFonts w:asciiTheme="majorHAnsi" w:hAnsiTheme="majorHAnsi" w:cstheme="majorHAnsi"/>
        </w:rPr>
        <w:t>tên</w:t>
      </w:r>
      <w:r w:rsidRPr="00D5653B">
        <w:rPr>
          <w:rFonts w:asciiTheme="majorHAnsi" w:hAnsiTheme="majorHAnsi" w:cstheme="majorHAnsi"/>
          <w:spacing w:val="-1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và</w:t>
      </w:r>
      <w:proofErr w:type="spellEnd"/>
      <w:r w:rsidRPr="00D5653B">
        <w:rPr>
          <w:rFonts w:asciiTheme="majorHAnsi" w:hAnsiTheme="majorHAnsi" w:cstheme="majorHAnsi"/>
          <w:spacing w:val="1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hình</w:t>
      </w:r>
      <w:proofErr w:type="spellEnd"/>
      <w:r w:rsidRPr="00D5653B">
        <w:rPr>
          <w:rFonts w:asciiTheme="majorHAnsi" w:hAnsiTheme="majorHAnsi" w:cstheme="majorHAnsi"/>
          <w:spacing w:val="-1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đại</w:t>
      </w:r>
      <w:proofErr w:type="spellEnd"/>
      <w:r w:rsidRPr="00D5653B">
        <w:rPr>
          <w:rFonts w:asciiTheme="majorHAnsi" w:hAnsiTheme="majorHAnsi" w:cstheme="majorHAnsi"/>
          <w:spacing w:val="-2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diện</w:t>
      </w:r>
      <w:proofErr w:type="spellEnd"/>
      <w:r w:rsidRPr="00D5653B">
        <w:rPr>
          <w:rFonts w:asciiTheme="majorHAnsi" w:hAnsiTheme="majorHAnsi" w:cstheme="majorHAnsi"/>
          <w:spacing w:val="-1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của</w:t>
      </w:r>
      <w:proofErr w:type="spellEnd"/>
      <w:r w:rsidRPr="00D5653B">
        <w:rPr>
          <w:rFonts w:asciiTheme="majorHAnsi" w:hAnsiTheme="majorHAnsi" w:cstheme="majorHAnsi"/>
          <w:spacing w:val="-2"/>
        </w:rPr>
        <w:t xml:space="preserve"> </w:t>
      </w:r>
      <w:r w:rsidRPr="00D5653B">
        <w:rPr>
          <w:rFonts w:asciiTheme="majorHAnsi" w:hAnsiTheme="majorHAnsi" w:cstheme="majorHAnsi"/>
        </w:rPr>
        <w:t>danh</w:t>
      </w:r>
      <w:r w:rsidRPr="00D5653B">
        <w:rPr>
          <w:rFonts w:asciiTheme="majorHAnsi" w:hAnsiTheme="majorHAnsi" w:cstheme="majorHAnsi"/>
          <w:spacing w:val="2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mục</w:t>
      </w:r>
      <w:proofErr w:type="spellEnd"/>
      <w:r w:rsidR="00596956" w:rsidRPr="00D5653B">
        <w:rPr>
          <w:rFonts w:asciiTheme="majorHAnsi" w:hAnsiTheme="majorHAnsi" w:cstheme="majorHAnsi"/>
          <w:lang w:val="en-US"/>
        </w:rPr>
        <w:t>.</w:t>
      </w:r>
    </w:p>
    <w:p w14:paraId="349EE679" w14:textId="3ECF7973" w:rsidR="00A039F6" w:rsidRPr="00D5653B" w:rsidRDefault="00587955" w:rsidP="005F7E53">
      <w:pPr>
        <w:pStyle w:val="BodyText"/>
        <w:numPr>
          <w:ilvl w:val="0"/>
          <w:numId w:val="11"/>
        </w:numPr>
        <w:ind w:left="2160" w:right="1123"/>
        <w:jc w:val="both"/>
        <w:rPr>
          <w:rFonts w:asciiTheme="majorHAnsi" w:hAnsiTheme="majorHAnsi" w:cstheme="majorHAnsi"/>
        </w:rPr>
      </w:pPr>
      <w:proofErr w:type="spellStart"/>
      <w:r w:rsidRPr="00D5653B">
        <w:rPr>
          <w:rFonts w:asciiTheme="majorHAnsi" w:hAnsiTheme="majorHAnsi" w:cstheme="majorHAnsi"/>
          <w:b/>
        </w:rPr>
        <w:t>Xóa</w:t>
      </w:r>
      <w:proofErr w:type="spellEnd"/>
      <w:r w:rsidRPr="00D5653B">
        <w:rPr>
          <w:rFonts w:asciiTheme="majorHAnsi" w:hAnsiTheme="majorHAnsi" w:cstheme="majorHAnsi"/>
          <w:b/>
          <w:spacing w:val="-12"/>
        </w:rPr>
        <w:t xml:space="preserve"> </w:t>
      </w:r>
      <w:r w:rsidRPr="00D5653B">
        <w:rPr>
          <w:rFonts w:asciiTheme="majorHAnsi" w:hAnsiTheme="majorHAnsi" w:cstheme="majorHAnsi"/>
          <w:b/>
        </w:rPr>
        <w:t>danh</w:t>
      </w:r>
      <w:r w:rsidRPr="00D5653B">
        <w:rPr>
          <w:rFonts w:asciiTheme="majorHAnsi" w:hAnsiTheme="majorHAnsi" w:cstheme="majorHAnsi"/>
          <w:b/>
          <w:spacing w:val="-10"/>
        </w:rPr>
        <w:t xml:space="preserve"> </w:t>
      </w:r>
      <w:proofErr w:type="spellStart"/>
      <w:r w:rsidRPr="00D5653B">
        <w:rPr>
          <w:rFonts w:asciiTheme="majorHAnsi" w:hAnsiTheme="majorHAnsi" w:cstheme="majorHAnsi"/>
          <w:b/>
        </w:rPr>
        <w:t>mục</w:t>
      </w:r>
      <w:proofErr w:type="spellEnd"/>
      <w:r w:rsidRPr="00D5653B">
        <w:rPr>
          <w:rFonts w:asciiTheme="majorHAnsi" w:hAnsiTheme="majorHAnsi" w:cstheme="majorHAnsi"/>
          <w:b/>
        </w:rPr>
        <w:t>:</w:t>
      </w:r>
      <w:r w:rsidRPr="00D5653B">
        <w:rPr>
          <w:rFonts w:asciiTheme="majorHAnsi" w:hAnsiTheme="majorHAnsi" w:cstheme="majorHAnsi"/>
          <w:b/>
          <w:spacing w:val="-11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Chức</w:t>
      </w:r>
      <w:proofErr w:type="spellEnd"/>
      <w:r w:rsidRPr="00D5653B">
        <w:rPr>
          <w:rFonts w:asciiTheme="majorHAnsi" w:hAnsiTheme="majorHAnsi" w:cstheme="majorHAnsi"/>
          <w:spacing w:val="-10"/>
        </w:rPr>
        <w:t xml:space="preserve"> </w:t>
      </w:r>
      <w:r w:rsidRPr="00D5653B">
        <w:rPr>
          <w:rFonts w:asciiTheme="majorHAnsi" w:hAnsiTheme="majorHAnsi" w:cstheme="majorHAnsi"/>
        </w:rPr>
        <w:t>năng</w:t>
      </w:r>
      <w:r w:rsidRPr="00D5653B">
        <w:rPr>
          <w:rFonts w:asciiTheme="majorHAnsi" w:hAnsiTheme="majorHAnsi" w:cstheme="majorHAnsi"/>
          <w:spacing w:val="-12"/>
        </w:rPr>
        <w:t xml:space="preserve"> </w:t>
      </w:r>
      <w:r w:rsidRPr="00D5653B">
        <w:rPr>
          <w:rFonts w:asciiTheme="majorHAnsi" w:hAnsiTheme="majorHAnsi" w:cstheme="majorHAnsi"/>
        </w:rPr>
        <w:t>cho</w:t>
      </w:r>
      <w:r w:rsidRPr="00D5653B">
        <w:rPr>
          <w:rFonts w:asciiTheme="majorHAnsi" w:hAnsiTheme="majorHAnsi" w:cstheme="majorHAnsi"/>
          <w:spacing w:val="-11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phép</w:t>
      </w:r>
      <w:proofErr w:type="spellEnd"/>
      <w:r w:rsidRPr="00D5653B">
        <w:rPr>
          <w:rFonts w:asciiTheme="majorHAnsi" w:hAnsiTheme="majorHAnsi" w:cstheme="majorHAnsi"/>
          <w:spacing w:val="-12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admin</w:t>
      </w:r>
      <w:proofErr w:type="spellEnd"/>
      <w:r w:rsidRPr="00D5653B">
        <w:rPr>
          <w:rFonts w:asciiTheme="majorHAnsi" w:hAnsiTheme="majorHAnsi" w:cstheme="majorHAnsi"/>
          <w:spacing w:val="-12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xóa</w:t>
      </w:r>
      <w:proofErr w:type="spellEnd"/>
      <w:r w:rsidRPr="00D5653B">
        <w:rPr>
          <w:rFonts w:asciiTheme="majorHAnsi" w:hAnsiTheme="majorHAnsi" w:cstheme="majorHAnsi"/>
          <w:spacing w:val="-11"/>
        </w:rPr>
        <w:t xml:space="preserve"> </w:t>
      </w:r>
      <w:r w:rsidRPr="00D5653B">
        <w:rPr>
          <w:rFonts w:asciiTheme="majorHAnsi" w:hAnsiTheme="majorHAnsi" w:cstheme="majorHAnsi"/>
        </w:rPr>
        <w:t>danh</w:t>
      </w:r>
      <w:r w:rsidRPr="00D5653B">
        <w:rPr>
          <w:rFonts w:asciiTheme="majorHAnsi" w:hAnsiTheme="majorHAnsi" w:cstheme="majorHAnsi"/>
          <w:spacing w:val="-10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mục</w:t>
      </w:r>
      <w:proofErr w:type="spellEnd"/>
      <w:r w:rsidRPr="00D5653B">
        <w:rPr>
          <w:rFonts w:asciiTheme="majorHAnsi" w:hAnsiTheme="majorHAnsi" w:cstheme="majorHAnsi"/>
        </w:rPr>
        <w:t>.</w:t>
      </w:r>
      <w:r w:rsidRPr="00D5653B">
        <w:rPr>
          <w:rFonts w:asciiTheme="majorHAnsi" w:hAnsiTheme="majorHAnsi" w:cstheme="majorHAnsi"/>
          <w:spacing w:val="-12"/>
        </w:rPr>
        <w:t xml:space="preserve"> </w:t>
      </w:r>
      <w:r w:rsidRPr="00D5653B">
        <w:rPr>
          <w:rFonts w:asciiTheme="majorHAnsi" w:hAnsiTheme="majorHAnsi" w:cstheme="majorHAnsi"/>
        </w:rPr>
        <w:t>Khi</w:t>
      </w:r>
      <w:r w:rsidRPr="00D5653B">
        <w:rPr>
          <w:rFonts w:asciiTheme="majorHAnsi" w:hAnsiTheme="majorHAnsi" w:cstheme="majorHAnsi"/>
          <w:spacing w:val="-62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xóa</w:t>
      </w:r>
      <w:proofErr w:type="spellEnd"/>
      <w:r w:rsidRPr="00D5653B">
        <w:rPr>
          <w:rFonts w:asciiTheme="majorHAnsi" w:hAnsiTheme="majorHAnsi" w:cstheme="majorHAnsi"/>
          <w:spacing w:val="-3"/>
        </w:rPr>
        <w:t xml:space="preserve"> </w:t>
      </w:r>
      <w:r w:rsidRPr="00D5653B">
        <w:rPr>
          <w:rFonts w:asciiTheme="majorHAnsi" w:hAnsiTheme="majorHAnsi" w:cstheme="majorHAnsi"/>
        </w:rPr>
        <w:t>danh</w:t>
      </w:r>
      <w:r w:rsidRPr="00D5653B">
        <w:rPr>
          <w:rFonts w:asciiTheme="majorHAnsi" w:hAnsiTheme="majorHAnsi" w:cstheme="majorHAnsi"/>
          <w:spacing w:val="-2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mục</w:t>
      </w:r>
      <w:proofErr w:type="spellEnd"/>
      <w:r w:rsidRPr="00D5653B">
        <w:rPr>
          <w:rFonts w:asciiTheme="majorHAnsi" w:hAnsiTheme="majorHAnsi" w:cstheme="majorHAnsi"/>
          <w:spacing w:val="-1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sẽ</w:t>
      </w:r>
      <w:proofErr w:type="spellEnd"/>
      <w:r w:rsidRPr="00D5653B">
        <w:rPr>
          <w:rFonts w:asciiTheme="majorHAnsi" w:hAnsiTheme="majorHAnsi" w:cstheme="majorHAnsi"/>
          <w:spacing w:val="-3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xóa</w:t>
      </w:r>
      <w:proofErr w:type="spellEnd"/>
      <w:r w:rsidRPr="00D5653B">
        <w:rPr>
          <w:rFonts w:asciiTheme="majorHAnsi" w:hAnsiTheme="majorHAnsi" w:cstheme="majorHAnsi"/>
          <w:spacing w:val="-2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toàn</w:t>
      </w:r>
      <w:proofErr w:type="spellEnd"/>
      <w:r w:rsidRPr="00D5653B">
        <w:rPr>
          <w:rFonts w:asciiTheme="majorHAnsi" w:hAnsiTheme="majorHAnsi" w:cstheme="majorHAnsi"/>
          <w:spacing w:val="-2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bộ</w:t>
      </w:r>
      <w:proofErr w:type="spellEnd"/>
      <w:r w:rsidRPr="00D5653B">
        <w:rPr>
          <w:rFonts w:asciiTheme="majorHAnsi" w:hAnsiTheme="majorHAnsi" w:cstheme="majorHAnsi"/>
          <w:spacing w:val="-3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các</w:t>
      </w:r>
      <w:proofErr w:type="spellEnd"/>
      <w:r w:rsidRPr="00D5653B">
        <w:rPr>
          <w:rFonts w:asciiTheme="majorHAnsi" w:hAnsiTheme="majorHAnsi" w:cstheme="majorHAnsi"/>
          <w:spacing w:val="-1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sản</w:t>
      </w:r>
      <w:proofErr w:type="spellEnd"/>
      <w:r w:rsidRPr="00D5653B">
        <w:rPr>
          <w:rFonts w:asciiTheme="majorHAnsi" w:hAnsiTheme="majorHAnsi" w:cstheme="majorHAnsi"/>
          <w:spacing w:val="-2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phẩm</w:t>
      </w:r>
      <w:proofErr w:type="spellEnd"/>
      <w:r w:rsidRPr="00D5653B">
        <w:rPr>
          <w:rFonts w:asciiTheme="majorHAnsi" w:hAnsiTheme="majorHAnsi" w:cstheme="majorHAnsi"/>
          <w:spacing w:val="-5"/>
        </w:rPr>
        <w:t xml:space="preserve"> </w:t>
      </w:r>
      <w:r w:rsidRPr="00D5653B">
        <w:rPr>
          <w:rFonts w:asciiTheme="majorHAnsi" w:hAnsiTheme="majorHAnsi" w:cstheme="majorHAnsi"/>
        </w:rPr>
        <w:t>trong</w:t>
      </w:r>
      <w:r w:rsidRPr="00D5653B">
        <w:rPr>
          <w:rFonts w:asciiTheme="majorHAnsi" w:hAnsiTheme="majorHAnsi" w:cstheme="majorHAnsi"/>
          <w:spacing w:val="-2"/>
        </w:rPr>
        <w:t xml:space="preserve"> </w:t>
      </w:r>
      <w:r w:rsidRPr="00D5653B">
        <w:rPr>
          <w:rFonts w:asciiTheme="majorHAnsi" w:hAnsiTheme="majorHAnsi" w:cstheme="majorHAnsi"/>
        </w:rPr>
        <w:t>danh</w:t>
      </w:r>
      <w:r w:rsidRPr="00D5653B">
        <w:rPr>
          <w:rFonts w:asciiTheme="majorHAnsi" w:hAnsiTheme="majorHAnsi" w:cstheme="majorHAnsi"/>
          <w:spacing w:val="-2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mục</w:t>
      </w:r>
      <w:proofErr w:type="spellEnd"/>
      <w:r w:rsidRPr="00D5653B">
        <w:rPr>
          <w:rFonts w:asciiTheme="majorHAnsi" w:hAnsiTheme="majorHAnsi" w:cstheme="majorHAnsi"/>
          <w:spacing w:val="-3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đó</w:t>
      </w:r>
      <w:proofErr w:type="spellEnd"/>
      <w:r w:rsidRPr="00D5653B">
        <w:rPr>
          <w:rFonts w:asciiTheme="majorHAnsi" w:hAnsiTheme="majorHAnsi" w:cstheme="majorHAnsi"/>
        </w:rPr>
        <w:t>,</w:t>
      </w:r>
      <w:r w:rsidRPr="00D5653B">
        <w:rPr>
          <w:rFonts w:asciiTheme="majorHAnsi" w:hAnsiTheme="majorHAnsi" w:cstheme="majorHAnsi"/>
          <w:spacing w:val="-62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điều</w:t>
      </w:r>
      <w:proofErr w:type="spellEnd"/>
      <w:r w:rsidRPr="00D5653B">
        <w:rPr>
          <w:rFonts w:asciiTheme="majorHAnsi" w:hAnsiTheme="majorHAnsi" w:cstheme="majorHAnsi"/>
          <w:spacing w:val="-2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này</w:t>
      </w:r>
      <w:proofErr w:type="spellEnd"/>
      <w:r w:rsidRPr="00D5653B">
        <w:rPr>
          <w:rFonts w:asciiTheme="majorHAnsi" w:hAnsiTheme="majorHAnsi" w:cstheme="majorHAnsi"/>
          <w:spacing w:val="-6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cần</w:t>
      </w:r>
      <w:proofErr w:type="spellEnd"/>
      <w:r w:rsidRPr="00D5653B">
        <w:rPr>
          <w:rFonts w:asciiTheme="majorHAnsi" w:hAnsiTheme="majorHAnsi" w:cstheme="majorHAnsi"/>
          <w:spacing w:val="1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được</w:t>
      </w:r>
      <w:proofErr w:type="spellEnd"/>
      <w:r w:rsidRPr="00D5653B">
        <w:rPr>
          <w:rFonts w:asciiTheme="majorHAnsi" w:hAnsiTheme="majorHAnsi" w:cstheme="majorHAnsi"/>
          <w:spacing w:val="-2"/>
        </w:rPr>
        <w:t xml:space="preserve"> </w:t>
      </w:r>
      <w:r w:rsidRPr="00D5653B">
        <w:rPr>
          <w:rFonts w:asciiTheme="majorHAnsi" w:hAnsiTheme="majorHAnsi" w:cstheme="majorHAnsi"/>
        </w:rPr>
        <w:t>cân</w:t>
      </w:r>
      <w:r w:rsidRPr="00D5653B">
        <w:rPr>
          <w:rFonts w:asciiTheme="majorHAnsi" w:hAnsiTheme="majorHAnsi" w:cstheme="majorHAnsi"/>
          <w:spacing w:val="2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nhắc</w:t>
      </w:r>
      <w:proofErr w:type="spellEnd"/>
      <w:r w:rsidRPr="00D5653B">
        <w:rPr>
          <w:rFonts w:asciiTheme="majorHAnsi" w:hAnsiTheme="majorHAnsi" w:cstheme="majorHAnsi"/>
          <w:spacing w:val="-1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và</w:t>
      </w:r>
      <w:proofErr w:type="spellEnd"/>
      <w:r w:rsidRPr="00D5653B">
        <w:rPr>
          <w:rFonts w:asciiTheme="majorHAnsi" w:hAnsiTheme="majorHAnsi" w:cstheme="majorHAnsi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cảnh</w:t>
      </w:r>
      <w:proofErr w:type="spellEnd"/>
      <w:r w:rsidRPr="00D5653B">
        <w:rPr>
          <w:rFonts w:asciiTheme="majorHAnsi" w:hAnsiTheme="majorHAnsi" w:cstheme="majorHAnsi"/>
          <w:spacing w:val="1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báo</w:t>
      </w:r>
      <w:proofErr w:type="spellEnd"/>
      <w:r w:rsidRPr="00D5653B">
        <w:rPr>
          <w:rFonts w:asciiTheme="majorHAnsi" w:hAnsiTheme="majorHAnsi" w:cstheme="majorHAnsi"/>
          <w:spacing w:val="-2"/>
        </w:rPr>
        <w:t xml:space="preserve"> </w:t>
      </w:r>
      <w:r w:rsidRPr="00D5653B">
        <w:rPr>
          <w:rFonts w:asciiTheme="majorHAnsi" w:hAnsiTheme="majorHAnsi" w:cstheme="majorHAnsi"/>
        </w:rPr>
        <w:t>cho</w:t>
      </w:r>
      <w:r w:rsidRPr="00D5653B">
        <w:rPr>
          <w:rFonts w:asciiTheme="majorHAnsi" w:hAnsiTheme="majorHAnsi" w:cstheme="majorHAnsi"/>
          <w:spacing w:val="2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admin</w:t>
      </w:r>
      <w:proofErr w:type="spellEnd"/>
      <w:r w:rsidRPr="00D5653B">
        <w:rPr>
          <w:rFonts w:asciiTheme="majorHAnsi" w:hAnsiTheme="majorHAnsi" w:cstheme="majorHAnsi"/>
        </w:rPr>
        <w:t>.</w:t>
      </w:r>
    </w:p>
    <w:p w14:paraId="4EFC77AA" w14:textId="44CE1AE0" w:rsidR="00A039F6" w:rsidRPr="00D5653B" w:rsidRDefault="00BE04BF" w:rsidP="00F84159">
      <w:pPr>
        <w:pStyle w:val="BodyText"/>
        <w:ind w:right="1123"/>
        <w:jc w:val="both"/>
        <w:rPr>
          <w:rFonts w:asciiTheme="majorHAnsi" w:hAnsiTheme="majorHAnsi" w:cstheme="majorHAnsi"/>
          <w:b/>
          <w:bCs/>
        </w:rPr>
      </w:pPr>
      <w:proofErr w:type="spellStart"/>
      <w:r w:rsidRPr="00D5653B">
        <w:rPr>
          <w:rFonts w:asciiTheme="majorHAnsi" w:hAnsiTheme="majorHAnsi" w:cstheme="majorHAnsi"/>
          <w:b/>
          <w:bCs/>
          <w:lang w:val="en-US"/>
        </w:rPr>
        <w:t>Hủy</w:t>
      </w:r>
      <w:proofErr w:type="spellEnd"/>
      <w:r w:rsidRPr="00D5653B">
        <w:rPr>
          <w:rFonts w:asciiTheme="majorHAnsi" w:hAnsiTheme="majorHAnsi" w:cstheme="majorHAnsi"/>
          <w:b/>
          <w:bCs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b/>
          <w:bCs/>
          <w:lang w:val="en-US"/>
        </w:rPr>
        <w:t>đơn</w:t>
      </w:r>
      <w:proofErr w:type="spellEnd"/>
      <w:r w:rsidRPr="00D5653B">
        <w:rPr>
          <w:rFonts w:asciiTheme="majorHAnsi" w:hAnsiTheme="majorHAnsi" w:cstheme="majorHAnsi"/>
          <w:b/>
          <w:bCs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b/>
          <w:bCs/>
          <w:lang w:val="en-US"/>
        </w:rPr>
        <w:t>hàng</w:t>
      </w:r>
      <w:proofErr w:type="spellEnd"/>
      <w:r w:rsidR="00587955" w:rsidRPr="00D5653B">
        <w:rPr>
          <w:rFonts w:asciiTheme="majorHAnsi" w:hAnsiTheme="majorHAnsi" w:cstheme="majorHAnsi"/>
          <w:b/>
          <w:bCs/>
        </w:rPr>
        <w:t>:</w:t>
      </w:r>
    </w:p>
    <w:p w14:paraId="7523F744" w14:textId="77777777" w:rsidR="00F84159" w:rsidRPr="00F84159" w:rsidRDefault="00BE04BF" w:rsidP="005F7E53">
      <w:pPr>
        <w:pStyle w:val="BodyText"/>
        <w:numPr>
          <w:ilvl w:val="0"/>
          <w:numId w:val="12"/>
        </w:numPr>
        <w:ind w:left="1411" w:right="1123"/>
        <w:jc w:val="both"/>
        <w:rPr>
          <w:rFonts w:asciiTheme="majorHAnsi" w:hAnsiTheme="majorHAnsi" w:cstheme="majorHAnsi"/>
        </w:rPr>
      </w:pPr>
      <w:proofErr w:type="spellStart"/>
      <w:r w:rsidRPr="00F84159">
        <w:rPr>
          <w:rFonts w:asciiTheme="majorHAnsi" w:hAnsiTheme="majorHAnsi" w:cstheme="majorHAnsi"/>
          <w:lang w:val="en-US"/>
        </w:rPr>
        <w:t>Người</w:t>
      </w:r>
      <w:proofErr w:type="spellEnd"/>
      <w:r w:rsidRPr="00F84159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F84159">
        <w:rPr>
          <w:rFonts w:asciiTheme="majorHAnsi" w:hAnsiTheme="majorHAnsi" w:cstheme="majorHAnsi"/>
          <w:lang w:val="en-US"/>
        </w:rPr>
        <w:t>dùng</w:t>
      </w:r>
      <w:proofErr w:type="spellEnd"/>
      <w:r w:rsidRPr="00F84159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F84159">
        <w:rPr>
          <w:rFonts w:asciiTheme="majorHAnsi" w:hAnsiTheme="majorHAnsi" w:cstheme="majorHAnsi"/>
          <w:lang w:val="en-US"/>
        </w:rPr>
        <w:t>thực</w:t>
      </w:r>
      <w:proofErr w:type="spellEnd"/>
      <w:r w:rsidRPr="00F84159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F84159">
        <w:rPr>
          <w:rFonts w:asciiTheme="majorHAnsi" w:hAnsiTheme="majorHAnsi" w:cstheme="majorHAnsi"/>
          <w:lang w:val="en-US"/>
        </w:rPr>
        <w:t>hiện</w:t>
      </w:r>
      <w:proofErr w:type="spellEnd"/>
      <w:r w:rsidRPr="00F84159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F84159">
        <w:rPr>
          <w:rFonts w:asciiTheme="majorHAnsi" w:hAnsiTheme="majorHAnsi" w:cstheme="majorHAnsi"/>
          <w:lang w:val="en-US"/>
        </w:rPr>
        <w:t>hủy</w:t>
      </w:r>
      <w:proofErr w:type="spellEnd"/>
      <w:r w:rsidRPr="00F84159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F84159">
        <w:rPr>
          <w:rFonts w:asciiTheme="majorHAnsi" w:hAnsiTheme="majorHAnsi" w:cstheme="majorHAnsi"/>
          <w:lang w:val="en-US"/>
        </w:rPr>
        <w:t>đơn</w:t>
      </w:r>
      <w:proofErr w:type="spellEnd"/>
      <w:r w:rsidRPr="00F84159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F84159">
        <w:rPr>
          <w:rFonts w:asciiTheme="majorHAnsi" w:hAnsiTheme="majorHAnsi" w:cstheme="majorHAnsi"/>
          <w:lang w:val="en-US"/>
        </w:rPr>
        <w:t>hàng</w:t>
      </w:r>
      <w:proofErr w:type="spellEnd"/>
      <w:r w:rsidRPr="00F84159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F84159">
        <w:rPr>
          <w:rFonts w:asciiTheme="majorHAnsi" w:hAnsiTheme="majorHAnsi" w:cstheme="majorHAnsi"/>
          <w:lang w:val="en-US"/>
        </w:rPr>
        <w:t>kèm</w:t>
      </w:r>
      <w:proofErr w:type="spellEnd"/>
      <w:r w:rsidRPr="00F84159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F84159">
        <w:rPr>
          <w:rFonts w:asciiTheme="majorHAnsi" w:hAnsiTheme="majorHAnsi" w:cstheme="majorHAnsi"/>
          <w:lang w:val="en-US"/>
        </w:rPr>
        <w:t>theo</w:t>
      </w:r>
      <w:proofErr w:type="spellEnd"/>
      <w:r w:rsidRPr="00F84159">
        <w:rPr>
          <w:rFonts w:asciiTheme="majorHAnsi" w:hAnsiTheme="majorHAnsi" w:cstheme="majorHAnsi"/>
          <w:lang w:val="en-US"/>
        </w:rPr>
        <w:t xml:space="preserve"> lý do </w:t>
      </w:r>
      <w:proofErr w:type="spellStart"/>
      <w:r w:rsidRPr="00F84159">
        <w:rPr>
          <w:rFonts w:asciiTheme="majorHAnsi" w:hAnsiTheme="majorHAnsi" w:cstheme="majorHAnsi"/>
          <w:lang w:val="en-US"/>
        </w:rPr>
        <w:t>để</w:t>
      </w:r>
      <w:proofErr w:type="spellEnd"/>
      <w:r w:rsidRPr="00F84159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F84159">
        <w:rPr>
          <w:rFonts w:asciiTheme="majorHAnsi" w:hAnsiTheme="majorHAnsi" w:cstheme="majorHAnsi"/>
          <w:lang w:val="en-US"/>
        </w:rPr>
        <w:t>cập</w:t>
      </w:r>
      <w:proofErr w:type="spellEnd"/>
      <w:r w:rsidRPr="00F84159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F84159">
        <w:rPr>
          <w:rFonts w:asciiTheme="majorHAnsi" w:hAnsiTheme="majorHAnsi" w:cstheme="majorHAnsi"/>
          <w:lang w:val="en-US"/>
        </w:rPr>
        <w:t>nhật</w:t>
      </w:r>
      <w:proofErr w:type="spellEnd"/>
      <w:r w:rsidRPr="00F84159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F84159">
        <w:rPr>
          <w:rFonts w:asciiTheme="majorHAnsi" w:hAnsiTheme="majorHAnsi" w:cstheme="majorHAnsi"/>
          <w:lang w:val="en-US"/>
        </w:rPr>
        <w:t>cho</w:t>
      </w:r>
      <w:proofErr w:type="spellEnd"/>
      <w:r w:rsidRPr="00F84159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F84159">
        <w:rPr>
          <w:rFonts w:asciiTheme="majorHAnsi" w:hAnsiTheme="majorHAnsi" w:cstheme="majorHAnsi"/>
          <w:lang w:val="en-US"/>
        </w:rPr>
        <w:t>người</w:t>
      </w:r>
      <w:proofErr w:type="spellEnd"/>
      <w:r w:rsidRPr="00F84159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D549C8" w:rsidRPr="00F84159">
        <w:rPr>
          <w:rFonts w:asciiTheme="majorHAnsi" w:hAnsiTheme="majorHAnsi" w:cstheme="majorHAnsi"/>
          <w:lang w:val="en-US"/>
        </w:rPr>
        <w:t>mua</w:t>
      </w:r>
      <w:proofErr w:type="spellEnd"/>
      <w:r w:rsidR="00D549C8" w:rsidRPr="00F84159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D549C8" w:rsidRPr="00F84159">
        <w:rPr>
          <w:rFonts w:asciiTheme="majorHAnsi" w:hAnsiTheme="majorHAnsi" w:cstheme="majorHAnsi"/>
          <w:lang w:val="en-US"/>
        </w:rPr>
        <w:t>khi</w:t>
      </w:r>
      <w:proofErr w:type="spellEnd"/>
      <w:r w:rsidR="00D549C8" w:rsidRPr="00F84159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D549C8" w:rsidRPr="00F84159">
        <w:rPr>
          <w:rFonts w:asciiTheme="majorHAnsi" w:hAnsiTheme="majorHAnsi" w:cstheme="majorHAnsi"/>
          <w:lang w:val="en-US"/>
        </w:rPr>
        <w:t>phát</w:t>
      </w:r>
      <w:proofErr w:type="spellEnd"/>
      <w:r w:rsidR="00D549C8" w:rsidRPr="00F84159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D549C8" w:rsidRPr="00F84159">
        <w:rPr>
          <w:rFonts w:asciiTheme="majorHAnsi" w:hAnsiTheme="majorHAnsi" w:cstheme="majorHAnsi"/>
          <w:lang w:val="en-US"/>
        </w:rPr>
        <w:t>hiện</w:t>
      </w:r>
      <w:proofErr w:type="spellEnd"/>
      <w:r w:rsidR="00D549C8" w:rsidRPr="00F84159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D549C8" w:rsidRPr="00F84159">
        <w:rPr>
          <w:rFonts w:asciiTheme="majorHAnsi" w:hAnsiTheme="majorHAnsi" w:cstheme="majorHAnsi"/>
          <w:lang w:val="en-US"/>
        </w:rPr>
        <w:t>có</w:t>
      </w:r>
      <w:proofErr w:type="spellEnd"/>
      <w:r w:rsidR="00D549C8" w:rsidRPr="00F84159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D549C8" w:rsidRPr="00F84159">
        <w:rPr>
          <w:rFonts w:asciiTheme="majorHAnsi" w:hAnsiTheme="majorHAnsi" w:cstheme="majorHAnsi"/>
          <w:lang w:val="en-US"/>
        </w:rPr>
        <w:t>điều</w:t>
      </w:r>
      <w:proofErr w:type="spellEnd"/>
      <w:r w:rsidR="00D549C8" w:rsidRPr="00F84159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D549C8" w:rsidRPr="00F84159">
        <w:rPr>
          <w:rFonts w:asciiTheme="majorHAnsi" w:hAnsiTheme="majorHAnsi" w:cstheme="majorHAnsi"/>
          <w:lang w:val="en-US"/>
        </w:rPr>
        <w:t>bất</w:t>
      </w:r>
      <w:proofErr w:type="spellEnd"/>
      <w:r w:rsidR="00D549C8" w:rsidRPr="00F84159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D549C8" w:rsidRPr="00F84159">
        <w:rPr>
          <w:rFonts w:asciiTheme="majorHAnsi" w:hAnsiTheme="majorHAnsi" w:cstheme="majorHAnsi"/>
          <w:lang w:val="en-US"/>
        </w:rPr>
        <w:t>thường</w:t>
      </w:r>
      <w:proofErr w:type="spellEnd"/>
      <w:r w:rsidR="00D549C8" w:rsidRPr="00F84159">
        <w:rPr>
          <w:rFonts w:asciiTheme="majorHAnsi" w:hAnsiTheme="majorHAnsi" w:cstheme="majorHAnsi"/>
          <w:lang w:val="en-US"/>
        </w:rPr>
        <w:t>.</w:t>
      </w:r>
      <w:bookmarkStart w:id="197" w:name="3.3.__Phân_tích_thiết_kế_hệ_thống"/>
      <w:bookmarkStart w:id="198" w:name="_bookmark58"/>
      <w:bookmarkEnd w:id="197"/>
      <w:bookmarkEnd w:id="198"/>
    </w:p>
    <w:p w14:paraId="7AF9635D" w14:textId="651F7241" w:rsidR="00F84159" w:rsidRPr="00995E81" w:rsidRDefault="00F84159" w:rsidP="0030117C">
      <w:pPr>
        <w:pStyle w:val="Heading2"/>
      </w:pPr>
      <w:bookmarkStart w:id="199" w:name="3.3.1._Sơ_đồ_use_case"/>
      <w:bookmarkStart w:id="200" w:name="_bookmark59"/>
      <w:bookmarkStart w:id="201" w:name="_Toc106804478"/>
      <w:bookmarkStart w:id="202" w:name="_Toc106811971"/>
      <w:bookmarkStart w:id="203" w:name="_Toc106818775"/>
      <w:bookmarkEnd w:id="199"/>
      <w:bookmarkEnd w:id="200"/>
      <w:r w:rsidRPr="00995E81">
        <w:t xml:space="preserve">Phân </w:t>
      </w:r>
      <w:proofErr w:type="spellStart"/>
      <w:r w:rsidRPr="00995E81">
        <w:t>tích</w:t>
      </w:r>
      <w:proofErr w:type="spellEnd"/>
      <w:r w:rsidRPr="00995E81">
        <w:t xml:space="preserve"> </w:t>
      </w:r>
      <w:proofErr w:type="spellStart"/>
      <w:r w:rsidR="0030117C">
        <w:rPr>
          <w:lang w:val="en-US"/>
        </w:rPr>
        <w:t>thiế</w:t>
      </w:r>
      <w:r>
        <w:rPr>
          <w:lang w:val="en-US"/>
        </w:rPr>
        <w:t>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kế</w:t>
      </w:r>
      <w:proofErr w:type="spellEnd"/>
      <w:r w:rsidRPr="00995E81">
        <w:t xml:space="preserve"> </w:t>
      </w:r>
      <w:proofErr w:type="spellStart"/>
      <w:r w:rsidRPr="00995E81">
        <w:t>hệ</w:t>
      </w:r>
      <w:proofErr w:type="spellEnd"/>
      <w:r w:rsidRPr="00995E81">
        <w:t xml:space="preserve"> </w:t>
      </w:r>
      <w:proofErr w:type="spellStart"/>
      <w:r w:rsidRPr="00995E81">
        <w:t>thống</w:t>
      </w:r>
      <w:bookmarkEnd w:id="201"/>
      <w:bookmarkEnd w:id="202"/>
      <w:bookmarkEnd w:id="203"/>
      <w:proofErr w:type="spellEnd"/>
    </w:p>
    <w:p w14:paraId="1D3A1AC5" w14:textId="28AEA9E9" w:rsidR="00A039F6" w:rsidRPr="0034127E" w:rsidRDefault="00587955" w:rsidP="000011EE">
      <w:pPr>
        <w:pStyle w:val="Heading3"/>
      </w:pPr>
      <w:bookmarkStart w:id="204" w:name="_bookmark61"/>
      <w:bookmarkStart w:id="205" w:name="_Toc106818776"/>
      <w:bookmarkEnd w:id="204"/>
      <w:r w:rsidRPr="0034127E">
        <w:t>Sơ</w:t>
      </w:r>
      <w:r w:rsidRPr="0034127E">
        <w:rPr>
          <w:spacing w:val="-3"/>
        </w:rPr>
        <w:t xml:space="preserve"> </w:t>
      </w:r>
      <w:proofErr w:type="spellStart"/>
      <w:r w:rsidRPr="0034127E">
        <w:t>đồ</w:t>
      </w:r>
      <w:proofErr w:type="spellEnd"/>
      <w:r w:rsidRPr="0034127E">
        <w:rPr>
          <w:spacing w:val="-3"/>
        </w:rPr>
        <w:t xml:space="preserve"> </w:t>
      </w:r>
      <w:proofErr w:type="spellStart"/>
      <w:r w:rsidRPr="0034127E">
        <w:t>use</w:t>
      </w:r>
      <w:proofErr w:type="spellEnd"/>
      <w:r w:rsidRPr="0034127E">
        <w:rPr>
          <w:spacing w:val="-1"/>
        </w:rPr>
        <w:t xml:space="preserve"> </w:t>
      </w:r>
      <w:proofErr w:type="spellStart"/>
      <w:r w:rsidRPr="0034127E">
        <w:t>case</w:t>
      </w:r>
      <w:bookmarkEnd w:id="205"/>
      <w:proofErr w:type="spellEnd"/>
    </w:p>
    <w:p w14:paraId="3D86DBF8" w14:textId="77777777" w:rsidR="001C32E9" w:rsidRDefault="004E63FF" w:rsidP="001C32E9">
      <w:pPr>
        <w:pStyle w:val="BodyText"/>
        <w:keepNext/>
        <w:ind w:left="-241" w:right="-330" w:hanging="119"/>
        <w:jc w:val="center"/>
      </w:pPr>
      <w:bookmarkStart w:id="206" w:name="3.3.1.1._Sơ_đồ_use_case"/>
      <w:bookmarkStart w:id="207" w:name="_bookmark60"/>
      <w:bookmarkEnd w:id="206"/>
      <w:bookmarkEnd w:id="207"/>
      <w:r w:rsidRPr="00D5653B">
        <w:rPr>
          <w:rFonts w:asciiTheme="majorHAnsi" w:hAnsiTheme="majorHAnsi" w:cstheme="majorHAnsi"/>
          <w:noProof/>
          <w:lang w:val="en-US"/>
        </w:rPr>
        <w:lastRenderedPageBreak/>
        <w:drawing>
          <wp:inline distT="0" distB="0" distL="0" distR="0" wp14:anchorId="3A9E6B3A" wp14:editId="5C62B01D">
            <wp:extent cx="5795271" cy="4731488"/>
            <wp:effectExtent l="0" t="0" r="0" b="0"/>
            <wp:docPr id="23" name="Picture 2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9741" cy="4759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1C853E" w14:textId="602A65EF" w:rsidR="00FA07EC" w:rsidRDefault="001C32E9" w:rsidP="001C32E9">
      <w:pPr>
        <w:pStyle w:val="Caption"/>
        <w:ind w:left="0"/>
        <w:jc w:val="center"/>
      </w:pPr>
      <w:bookmarkStart w:id="208" w:name="_Toc106818821"/>
      <w:proofErr w:type="spellStart"/>
      <w:r>
        <w:t>Hình</w:t>
      </w:r>
      <w:proofErr w:type="spellEnd"/>
      <w:r>
        <w:t xml:space="preserve">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3</w:t>
      </w:r>
      <w:r>
        <w:fldChar w:fldCharType="end"/>
      </w:r>
      <w:r>
        <w:t>.</w:t>
      </w:r>
      <w:r>
        <w:fldChar w:fldCharType="begin"/>
      </w:r>
      <w:r>
        <w:instrText xml:space="preserve"> SEQ Hình \* ARABIC \s 1 </w:instrText>
      </w:r>
      <w:r>
        <w:fldChar w:fldCharType="separate"/>
      </w:r>
      <w:r>
        <w:rPr>
          <w:noProof/>
        </w:rPr>
        <w:t>3</w:t>
      </w:r>
      <w:r>
        <w:fldChar w:fldCharType="end"/>
      </w:r>
      <w:r>
        <w:rPr>
          <w:lang w:val="en-US"/>
        </w:rPr>
        <w:t xml:space="preserve"> </w:t>
      </w:r>
      <w:proofErr w:type="spellStart"/>
      <w:r w:rsidRPr="0063283C">
        <w:rPr>
          <w:lang w:val="en-US"/>
        </w:rPr>
        <w:t>Sơ</w:t>
      </w:r>
      <w:proofErr w:type="spellEnd"/>
      <w:r w:rsidRPr="0063283C">
        <w:rPr>
          <w:lang w:val="en-US"/>
        </w:rPr>
        <w:t xml:space="preserve"> đồ Use case </w:t>
      </w:r>
      <w:proofErr w:type="spellStart"/>
      <w:r w:rsidRPr="0063283C">
        <w:rPr>
          <w:lang w:val="en-US"/>
        </w:rPr>
        <w:t>tổng</w:t>
      </w:r>
      <w:proofErr w:type="spellEnd"/>
      <w:r w:rsidRPr="0063283C">
        <w:rPr>
          <w:lang w:val="en-US"/>
        </w:rPr>
        <w:t xml:space="preserve"> </w:t>
      </w:r>
      <w:proofErr w:type="spellStart"/>
      <w:r w:rsidRPr="0063283C">
        <w:rPr>
          <w:lang w:val="en-US"/>
        </w:rPr>
        <w:t>quát</w:t>
      </w:r>
      <w:bookmarkEnd w:id="208"/>
      <w:proofErr w:type="spellEnd"/>
    </w:p>
    <w:p w14:paraId="03850DAC" w14:textId="600D147D" w:rsidR="00EB2173" w:rsidRPr="00995E81" w:rsidRDefault="00EB2173" w:rsidP="000011EE">
      <w:pPr>
        <w:pStyle w:val="Heading3"/>
      </w:pPr>
      <w:bookmarkStart w:id="209" w:name="3.3.1.2._Danh_sách_actor"/>
      <w:bookmarkStart w:id="210" w:name="_bookmark62"/>
      <w:bookmarkStart w:id="211" w:name="_Toc106804479"/>
      <w:bookmarkStart w:id="212" w:name="_Toc106811972"/>
      <w:bookmarkStart w:id="213" w:name="_Toc106818777"/>
      <w:bookmarkEnd w:id="209"/>
      <w:bookmarkEnd w:id="210"/>
      <w:proofErr w:type="spellStart"/>
      <w:r>
        <w:rPr>
          <w:lang w:val="en-US"/>
        </w:rPr>
        <w:t>Danh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sách</w:t>
      </w:r>
      <w:proofErr w:type="spellEnd"/>
      <w:r>
        <w:rPr>
          <w:lang w:val="en-US"/>
        </w:rPr>
        <w:t xml:space="preserve"> Actor</w:t>
      </w:r>
      <w:bookmarkEnd w:id="211"/>
      <w:bookmarkEnd w:id="212"/>
      <w:bookmarkEnd w:id="213"/>
    </w:p>
    <w:tbl>
      <w:tblPr>
        <w:tblW w:w="8905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763"/>
        <w:gridCol w:w="1489"/>
        <w:gridCol w:w="6653"/>
      </w:tblGrid>
      <w:tr w:rsidR="004D420D" w:rsidRPr="00D5653B" w14:paraId="1272E85E" w14:textId="77777777" w:rsidTr="00BC48F6">
        <w:trPr>
          <w:jc w:val="center"/>
        </w:trPr>
        <w:tc>
          <w:tcPr>
            <w:tcW w:w="763" w:type="dxa"/>
          </w:tcPr>
          <w:p w14:paraId="3E5E1B86" w14:textId="77777777" w:rsidR="004D420D" w:rsidRPr="00D5653B" w:rsidRDefault="004D420D" w:rsidP="00907F30">
            <w:pPr>
              <w:autoSpaceDE/>
              <w:autoSpaceDN/>
              <w:spacing w:line="240" w:lineRule="atLeast"/>
              <w:ind w:left="0"/>
              <w:jc w:val="center"/>
              <w:rPr>
                <w:rFonts w:asciiTheme="majorHAnsi" w:hAnsiTheme="majorHAnsi" w:cstheme="majorHAnsi"/>
                <w:sz w:val="24"/>
                <w:szCs w:val="20"/>
                <w:lang w:val="en-US"/>
              </w:rPr>
            </w:pPr>
            <w:r w:rsidRPr="00D5653B">
              <w:rPr>
                <w:rFonts w:asciiTheme="majorHAnsi" w:hAnsiTheme="majorHAnsi" w:cstheme="majorHAnsi"/>
                <w:sz w:val="24"/>
                <w:szCs w:val="20"/>
                <w:lang w:val="en-US"/>
              </w:rPr>
              <w:t>STT</w:t>
            </w:r>
          </w:p>
        </w:tc>
        <w:tc>
          <w:tcPr>
            <w:tcW w:w="1489" w:type="dxa"/>
          </w:tcPr>
          <w:p w14:paraId="3B52C503" w14:textId="77777777" w:rsidR="004D420D" w:rsidRPr="00D5653B" w:rsidRDefault="004D420D" w:rsidP="00907F30">
            <w:pPr>
              <w:autoSpaceDE/>
              <w:autoSpaceDN/>
              <w:spacing w:line="240" w:lineRule="atLeast"/>
              <w:ind w:left="0"/>
              <w:jc w:val="center"/>
              <w:rPr>
                <w:rFonts w:asciiTheme="majorHAnsi" w:hAnsiTheme="majorHAnsi" w:cstheme="majorHAnsi"/>
                <w:sz w:val="24"/>
                <w:szCs w:val="20"/>
                <w:lang w:val="en-US"/>
              </w:rPr>
            </w:pPr>
            <w:proofErr w:type="spellStart"/>
            <w:r w:rsidRPr="00D5653B">
              <w:rPr>
                <w:rFonts w:asciiTheme="majorHAnsi" w:hAnsiTheme="majorHAnsi" w:cstheme="majorHAnsi"/>
                <w:sz w:val="24"/>
                <w:szCs w:val="20"/>
                <w:lang w:val="en-US"/>
              </w:rPr>
              <w:t>Tên</w:t>
            </w:r>
            <w:proofErr w:type="spellEnd"/>
            <w:r w:rsidRPr="00D5653B">
              <w:rPr>
                <w:rFonts w:asciiTheme="majorHAnsi" w:hAnsiTheme="majorHAnsi" w:cstheme="majorHAnsi"/>
                <w:sz w:val="24"/>
                <w:szCs w:val="20"/>
                <w:lang w:val="en-US"/>
              </w:rPr>
              <w:t xml:space="preserve"> Actor</w:t>
            </w:r>
          </w:p>
        </w:tc>
        <w:tc>
          <w:tcPr>
            <w:tcW w:w="6653" w:type="dxa"/>
          </w:tcPr>
          <w:p w14:paraId="715CDC0E" w14:textId="77777777" w:rsidR="004D420D" w:rsidRPr="00D5653B" w:rsidRDefault="004D420D" w:rsidP="00907F30">
            <w:pPr>
              <w:autoSpaceDE/>
              <w:autoSpaceDN/>
              <w:spacing w:line="240" w:lineRule="atLeast"/>
              <w:ind w:left="0"/>
              <w:jc w:val="center"/>
              <w:rPr>
                <w:rFonts w:asciiTheme="majorHAnsi" w:hAnsiTheme="majorHAnsi" w:cstheme="majorHAnsi"/>
                <w:sz w:val="24"/>
                <w:szCs w:val="20"/>
                <w:lang w:val="en-US"/>
              </w:rPr>
            </w:pPr>
            <w:proofErr w:type="spellStart"/>
            <w:r w:rsidRPr="00D5653B">
              <w:rPr>
                <w:rFonts w:asciiTheme="majorHAnsi" w:hAnsiTheme="majorHAnsi" w:cstheme="majorHAnsi"/>
                <w:sz w:val="24"/>
                <w:szCs w:val="20"/>
                <w:lang w:val="en-US"/>
              </w:rPr>
              <w:t>Mô</w:t>
            </w:r>
            <w:proofErr w:type="spellEnd"/>
            <w:r w:rsidRPr="00D5653B">
              <w:rPr>
                <w:rFonts w:asciiTheme="majorHAnsi" w:hAnsiTheme="majorHAnsi" w:cstheme="majorHAnsi"/>
                <w:sz w:val="24"/>
                <w:szCs w:val="20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sz w:val="24"/>
                <w:szCs w:val="20"/>
                <w:lang w:val="en-US"/>
              </w:rPr>
              <w:t>tả</w:t>
            </w:r>
            <w:proofErr w:type="spellEnd"/>
            <w:r w:rsidRPr="00D5653B">
              <w:rPr>
                <w:rFonts w:asciiTheme="majorHAnsi" w:hAnsiTheme="majorHAnsi" w:cstheme="majorHAnsi"/>
                <w:sz w:val="24"/>
                <w:szCs w:val="20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sz w:val="24"/>
                <w:szCs w:val="20"/>
                <w:lang w:val="en-US"/>
              </w:rPr>
              <w:t>ngắn</w:t>
            </w:r>
            <w:proofErr w:type="spellEnd"/>
            <w:r w:rsidRPr="00D5653B">
              <w:rPr>
                <w:rFonts w:asciiTheme="majorHAnsi" w:hAnsiTheme="majorHAnsi" w:cstheme="majorHAnsi"/>
                <w:sz w:val="24"/>
                <w:szCs w:val="20"/>
                <w:lang w:val="en-US"/>
              </w:rPr>
              <w:t xml:space="preserve">/ </w:t>
            </w:r>
            <w:proofErr w:type="spellStart"/>
            <w:r w:rsidRPr="00D5653B">
              <w:rPr>
                <w:rFonts w:asciiTheme="majorHAnsi" w:hAnsiTheme="majorHAnsi" w:cstheme="majorHAnsi"/>
                <w:sz w:val="24"/>
                <w:szCs w:val="20"/>
                <w:lang w:val="en-US"/>
              </w:rPr>
              <w:t>ghi</w:t>
            </w:r>
            <w:proofErr w:type="spellEnd"/>
            <w:r w:rsidRPr="00D5653B">
              <w:rPr>
                <w:rFonts w:asciiTheme="majorHAnsi" w:hAnsiTheme="majorHAnsi" w:cstheme="majorHAnsi"/>
                <w:sz w:val="24"/>
                <w:szCs w:val="20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sz w:val="24"/>
                <w:szCs w:val="20"/>
                <w:lang w:val="en-US"/>
              </w:rPr>
              <w:t>chú</w:t>
            </w:r>
            <w:proofErr w:type="spellEnd"/>
          </w:p>
        </w:tc>
      </w:tr>
      <w:tr w:rsidR="004D420D" w:rsidRPr="00D5653B" w14:paraId="3A63F9E2" w14:textId="77777777" w:rsidTr="00BC48F6">
        <w:trPr>
          <w:jc w:val="center"/>
        </w:trPr>
        <w:tc>
          <w:tcPr>
            <w:tcW w:w="763" w:type="dxa"/>
          </w:tcPr>
          <w:p w14:paraId="5D492B8C" w14:textId="77777777" w:rsidR="004D420D" w:rsidRPr="00D5653B" w:rsidRDefault="004D420D" w:rsidP="00907F30">
            <w:pPr>
              <w:autoSpaceDE/>
              <w:autoSpaceDN/>
              <w:spacing w:line="240" w:lineRule="atLeast"/>
              <w:ind w:left="0"/>
              <w:jc w:val="center"/>
              <w:rPr>
                <w:rFonts w:asciiTheme="majorHAnsi" w:hAnsiTheme="majorHAnsi" w:cstheme="majorHAnsi"/>
                <w:sz w:val="24"/>
                <w:szCs w:val="20"/>
                <w:lang w:val="en-US"/>
              </w:rPr>
            </w:pPr>
            <w:r w:rsidRPr="00D5653B">
              <w:rPr>
                <w:rFonts w:asciiTheme="majorHAnsi" w:hAnsiTheme="majorHAnsi" w:cstheme="majorHAnsi"/>
                <w:sz w:val="24"/>
                <w:szCs w:val="20"/>
                <w:lang w:val="en-US"/>
              </w:rPr>
              <w:t>1</w:t>
            </w:r>
          </w:p>
        </w:tc>
        <w:tc>
          <w:tcPr>
            <w:tcW w:w="1489" w:type="dxa"/>
          </w:tcPr>
          <w:p w14:paraId="5B188C0C" w14:textId="77777777" w:rsidR="004D420D" w:rsidRPr="00D5653B" w:rsidRDefault="004D420D" w:rsidP="00907F30">
            <w:pPr>
              <w:autoSpaceDE/>
              <w:autoSpaceDN/>
              <w:spacing w:line="240" w:lineRule="atLeast"/>
              <w:ind w:left="0"/>
              <w:jc w:val="both"/>
              <w:rPr>
                <w:rFonts w:asciiTheme="majorHAnsi" w:hAnsiTheme="majorHAnsi" w:cstheme="majorHAnsi"/>
                <w:sz w:val="24"/>
                <w:szCs w:val="20"/>
                <w:lang w:val="en-US"/>
              </w:rPr>
            </w:pPr>
            <w:proofErr w:type="spellStart"/>
            <w:r w:rsidRPr="00D5653B">
              <w:rPr>
                <w:rFonts w:asciiTheme="majorHAnsi" w:hAnsiTheme="majorHAnsi" w:cstheme="majorHAnsi"/>
                <w:sz w:val="24"/>
                <w:szCs w:val="20"/>
                <w:lang w:val="en-US"/>
              </w:rPr>
              <w:t>Khách</w:t>
            </w:r>
            <w:proofErr w:type="spellEnd"/>
            <w:r w:rsidRPr="00D5653B">
              <w:rPr>
                <w:rFonts w:asciiTheme="majorHAnsi" w:hAnsiTheme="majorHAnsi" w:cstheme="majorHAnsi"/>
                <w:sz w:val="24"/>
                <w:szCs w:val="20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sz w:val="24"/>
                <w:szCs w:val="20"/>
                <w:lang w:val="en-US"/>
              </w:rPr>
              <w:t>hàng</w:t>
            </w:r>
            <w:proofErr w:type="spellEnd"/>
          </w:p>
        </w:tc>
        <w:tc>
          <w:tcPr>
            <w:tcW w:w="6653" w:type="dxa"/>
          </w:tcPr>
          <w:p w14:paraId="57C1A1AB" w14:textId="77777777" w:rsidR="004D420D" w:rsidRPr="00D5653B" w:rsidRDefault="004D420D" w:rsidP="00907F30">
            <w:pPr>
              <w:autoSpaceDE/>
              <w:autoSpaceDN/>
              <w:spacing w:line="240" w:lineRule="atLeast"/>
              <w:ind w:left="0"/>
              <w:jc w:val="both"/>
              <w:rPr>
                <w:rFonts w:asciiTheme="majorHAnsi" w:hAnsiTheme="majorHAnsi" w:cstheme="majorHAnsi"/>
                <w:sz w:val="24"/>
                <w:szCs w:val="20"/>
                <w:lang w:val="en-US"/>
              </w:rPr>
            </w:pPr>
            <w:proofErr w:type="spellStart"/>
            <w:r w:rsidRPr="00D5653B">
              <w:rPr>
                <w:rFonts w:asciiTheme="majorHAnsi" w:hAnsiTheme="majorHAnsi" w:cstheme="majorHAnsi"/>
                <w:sz w:val="24"/>
                <w:szCs w:val="20"/>
                <w:lang w:val="en-US"/>
              </w:rPr>
              <w:t>Khách</w:t>
            </w:r>
            <w:proofErr w:type="spellEnd"/>
            <w:r w:rsidRPr="00D5653B">
              <w:rPr>
                <w:rFonts w:asciiTheme="majorHAnsi" w:hAnsiTheme="majorHAnsi" w:cstheme="majorHAnsi"/>
                <w:sz w:val="24"/>
                <w:szCs w:val="20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sz w:val="24"/>
                <w:szCs w:val="20"/>
                <w:lang w:val="en-US"/>
              </w:rPr>
              <w:t>hàng</w:t>
            </w:r>
            <w:proofErr w:type="spellEnd"/>
            <w:r w:rsidRPr="00D5653B">
              <w:rPr>
                <w:rFonts w:asciiTheme="majorHAnsi" w:hAnsiTheme="majorHAnsi" w:cstheme="majorHAnsi"/>
                <w:sz w:val="24"/>
                <w:szCs w:val="20"/>
                <w:lang w:val="en-US"/>
              </w:rPr>
              <w:t xml:space="preserve"> của doanh nghiệp, </w:t>
            </w:r>
            <w:proofErr w:type="spellStart"/>
            <w:r w:rsidRPr="00D5653B">
              <w:rPr>
                <w:rFonts w:asciiTheme="majorHAnsi" w:hAnsiTheme="majorHAnsi" w:cstheme="majorHAnsi"/>
                <w:sz w:val="24"/>
                <w:szCs w:val="20"/>
                <w:lang w:val="en-US"/>
              </w:rPr>
              <w:t>cá</w:t>
            </w:r>
            <w:proofErr w:type="spellEnd"/>
            <w:r w:rsidRPr="00D5653B">
              <w:rPr>
                <w:rFonts w:asciiTheme="majorHAnsi" w:hAnsiTheme="majorHAnsi" w:cstheme="majorHAnsi"/>
                <w:sz w:val="24"/>
                <w:szCs w:val="20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sz w:val="24"/>
                <w:szCs w:val="20"/>
                <w:lang w:val="en-US"/>
              </w:rPr>
              <w:t>nhân</w:t>
            </w:r>
            <w:proofErr w:type="spellEnd"/>
            <w:r w:rsidRPr="00D5653B">
              <w:rPr>
                <w:rFonts w:asciiTheme="majorHAnsi" w:hAnsiTheme="majorHAnsi" w:cstheme="majorHAnsi"/>
                <w:sz w:val="24"/>
                <w:szCs w:val="20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sz w:val="24"/>
                <w:szCs w:val="20"/>
                <w:lang w:val="en-US"/>
              </w:rPr>
              <w:t>được</w:t>
            </w:r>
            <w:proofErr w:type="spellEnd"/>
            <w:r w:rsidRPr="00D5653B">
              <w:rPr>
                <w:rFonts w:asciiTheme="majorHAnsi" w:hAnsiTheme="majorHAnsi" w:cstheme="majorHAnsi"/>
                <w:sz w:val="24"/>
                <w:szCs w:val="20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sz w:val="24"/>
                <w:szCs w:val="20"/>
                <w:lang w:val="en-US"/>
              </w:rPr>
              <w:t>cung</w:t>
            </w:r>
            <w:proofErr w:type="spellEnd"/>
            <w:r w:rsidRPr="00D5653B">
              <w:rPr>
                <w:rFonts w:asciiTheme="majorHAnsi" w:hAnsiTheme="majorHAnsi" w:cstheme="majorHAnsi"/>
                <w:sz w:val="24"/>
                <w:szCs w:val="20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sz w:val="24"/>
                <w:szCs w:val="20"/>
                <w:lang w:val="en-US"/>
              </w:rPr>
              <w:t>cấp</w:t>
            </w:r>
            <w:proofErr w:type="spellEnd"/>
            <w:r w:rsidRPr="00D5653B">
              <w:rPr>
                <w:rFonts w:asciiTheme="majorHAnsi" w:hAnsiTheme="majorHAnsi" w:cstheme="majorHAnsi"/>
                <w:sz w:val="24"/>
                <w:szCs w:val="20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sz w:val="24"/>
                <w:szCs w:val="20"/>
                <w:lang w:val="en-US"/>
              </w:rPr>
              <w:t>dịch</w:t>
            </w:r>
            <w:proofErr w:type="spellEnd"/>
            <w:r w:rsidRPr="00D5653B">
              <w:rPr>
                <w:rFonts w:asciiTheme="majorHAnsi" w:hAnsiTheme="majorHAnsi" w:cstheme="majorHAnsi"/>
                <w:sz w:val="24"/>
                <w:szCs w:val="20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sz w:val="24"/>
                <w:szCs w:val="20"/>
                <w:lang w:val="en-US"/>
              </w:rPr>
              <w:t>vụ</w:t>
            </w:r>
            <w:proofErr w:type="spellEnd"/>
            <w:r w:rsidRPr="00D5653B">
              <w:rPr>
                <w:rFonts w:asciiTheme="majorHAnsi" w:hAnsiTheme="majorHAnsi" w:cstheme="majorHAnsi"/>
                <w:sz w:val="24"/>
                <w:szCs w:val="20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sz w:val="24"/>
                <w:szCs w:val="20"/>
                <w:lang w:val="en-US"/>
              </w:rPr>
              <w:t>mua</w:t>
            </w:r>
            <w:proofErr w:type="spellEnd"/>
            <w:r w:rsidRPr="00D5653B">
              <w:rPr>
                <w:rFonts w:asciiTheme="majorHAnsi" w:hAnsiTheme="majorHAnsi" w:cstheme="majorHAnsi"/>
                <w:sz w:val="24"/>
                <w:szCs w:val="20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sz w:val="24"/>
                <w:szCs w:val="20"/>
                <w:lang w:val="en-US"/>
              </w:rPr>
              <w:t>bán</w:t>
            </w:r>
            <w:proofErr w:type="spellEnd"/>
            <w:r w:rsidRPr="00D5653B">
              <w:rPr>
                <w:rFonts w:asciiTheme="majorHAnsi" w:hAnsiTheme="majorHAnsi" w:cstheme="majorHAnsi"/>
                <w:sz w:val="24"/>
                <w:szCs w:val="20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sz w:val="24"/>
                <w:szCs w:val="20"/>
                <w:lang w:val="en-US"/>
              </w:rPr>
              <w:t>trực</w:t>
            </w:r>
            <w:proofErr w:type="spellEnd"/>
            <w:r w:rsidRPr="00D5653B">
              <w:rPr>
                <w:rFonts w:asciiTheme="majorHAnsi" w:hAnsiTheme="majorHAnsi" w:cstheme="majorHAnsi"/>
                <w:sz w:val="24"/>
                <w:szCs w:val="20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sz w:val="24"/>
                <w:szCs w:val="20"/>
                <w:lang w:val="en-US"/>
              </w:rPr>
              <w:t>tuyến</w:t>
            </w:r>
            <w:proofErr w:type="spellEnd"/>
            <w:r w:rsidRPr="00D5653B">
              <w:rPr>
                <w:rFonts w:asciiTheme="majorHAnsi" w:hAnsiTheme="majorHAnsi" w:cstheme="majorHAnsi"/>
                <w:sz w:val="24"/>
                <w:szCs w:val="20"/>
                <w:lang w:val="en-US"/>
              </w:rPr>
              <w:t>.</w:t>
            </w:r>
          </w:p>
        </w:tc>
      </w:tr>
      <w:tr w:rsidR="004D420D" w:rsidRPr="00D5653B" w14:paraId="708EB6EC" w14:textId="77777777" w:rsidTr="00BC48F6">
        <w:trPr>
          <w:trHeight w:val="64"/>
          <w:jc w:val="center"/>
        </w:trPr>
        <w:tc>
          <w:tcPr>
            <w:tcW w:w="763" w:type="dxa"/>
          </w:tcPr>
          <w:p w14:paraId="287627FF" w14:textId="77777777" w:rsidR="004D420D" w:rsidRPr="00D5653B" w:rsidRDefault="004D420D" w:rsidP="00907F30">
            <w:pPr>
              <w:autoSpaceDE/>
              <w:autoSpaceDN/>
              <w:spacing w:line="240" w:lineRule="atLeast"/>
              <w:ind w:left="0"/>
              <w:jc w:val="center"/>
              <w:rPr>
                <w:rFonts w:asciiTheme="majorHAnsi" w:hAnsiTheme="majorHAnsi" w:cstheme="majorHAnsi"/>
                <w:sz w:val="24"/>
                <w:szCs w:val="20"/>
                <w:lang w:val="en-US"/>
              </w:rPr>
            </w:pPr>
            <w:r w:rsidRPr="00D5653B">
              <w:rPr>
                <w:rFonts w:asciiTheme="majorHAnsi" w:hAnsiTheme="majorHAnsi" w:cstheme="majorHAnsi"/>
                <w:sz w:val="24"/>
                <w:szCs w:val="20"/>
                <w:lang w:val="en-US"/>
              </w:rPr>
              <w:t>2</w:t>
            </w:r>
          </w:p>
        </w:tc>
        <w:tc>
          <w:tcPr>
            <w:tcW w:w="1489" w:type="dxa"/>
          </w:tcPr>
          <w:p w14:paraId="57E933C2" w14:textId="77777777" w:rsidR="004D420D" w:rsidRPr="00D5653B" w:rsidRDefault="004D420D" w:rsidP="00907F30">
            <w:pPr>
              <w:autoSpaceDE/>
              <w:autoSpaceDN/>
              <w:spacing w:line="240" w:lineRule="atLeast"/>
              <w:ind w:left="0"/>
              <w:jc w:val="both"/>
              <w:rPr>
                <w:rFonts w:asciiTheme="majorHAnsi" w:hAnsiTheme="majorHAnsi" w:cstheme="majorHAnsi"/>
                <w:sz w:val="24"/>
                <w:szCs w:val="20"/>
                <w:lang w:val="en-US"/>
              </w:rPr>
            </w:pPr>
            <w:r w:rsidRPr="00D5653B">
              <w:rPr>
                <w:rFonts w:asciiTheme="majorHAnsi" w:hAnsiTheme="majorHAnsi" w:cstheme="majorHAnsi"/>
                <w:sz w:val="24"/>
                <w:szCs w:val="20"/>
                <w:lang w:val="en-US"/>
              </w:rPr>
              <w:t>Admin</w:t>
            </w:r>
          </w:p>
        </w:tc>
        <w:tc>
          <w:tcPr>
            <w:tcW w:w="6653" w:type="dxa"/>
          </w:tcPr>
          <w:p w14:paraId="28737651" w14:textId="1457D376" w:rsidR="004D420D" w:rsidRPr="00D5653B" w:rsidRDefault="004D420D" w:rsidP="00907F30">
            <w:pPr>
              <w:keepNext/>
              <w:autoSpaceDE/>
              <w:autoSpaceDN/>
              <w:spacing w:line="240" w:lineRule="atLeast"/>
              <w:ind w:left="0"/>
              <w:jc w:val="both"/>
              <w:rPr>
                <w:rFonts w:asciiTheme="majorHAnsi" w:hAnsiTheme="majorHAnsi" w:cstheme="majorHAnsi"/>
                <w:sz w:val="24"/>
                <w:szCs w:val="20"/>
                <w:lang w:val="en-US"/>
              </w:rPr>
            </w:pPr>
            <w:proofErr w:type="spellStart"/>
            <w:r w:rsidRPr="00D5653B">
              <w:rPr>
                <w:rFonts w:asciiTheme="majorHAnsi" w:hAnsiTheme="majorHAnsi" w:cstheme="majorHAnsi"/>
                <w:sz w:val="24"/>
                <w:szCs w:val="20"/>
                <w:lang w:val="en-US"/>
              </w:rPr>
              <w:t>Người</w:t>
            </w:r>
            <w:proofErr w:type="spellEnd"/>
            <w:r w:rsidR="00C30ADD" w:rsidRPr="00D5653B">
              <w:rPr>
                <w:rFonts w:asciiTheme="majorHAnsi" w:hAnsiTheme="majorHAnsi" w:cstheme="majorHAnsi"/>
                <w:sz w:val="24"/>
                <w:szCs w:val="20"/>
                <w:lang w:val="en-US"/>
              </w:rPr>
              <w:t xml:space="preserve"> </w:t>
            </w:r>
            <w:proofErr w:type="spellStart"/>
            <w:r w:rsidR="00C30ADD" w:rsidRPr="00D5653B">
              <w:rPr>
                <w:rFonts w:asciiTheme="majorHAnsi" w:hAnsiTheme="majorHAnsi" w:cstheme="majorHAnsi"/>
                <w:sz w:val="24"/>
                <w:szCs w:val="20"/>
                <w:lang w:val="en-US"/>
              </w:rPr>
              <w:t>chủ</w:t>
            </w:r>
            <w:proofErr w:type="spellEnd"/>
            <w:r w:rsidR="00C30ADD" w:rsidRPr="00D5653B">
              <w:rPr>
                <w:rFonts w:asciiTheme="majorHAnsi" w:hAnsiTheme="majorHAnsi" w:cstheme="majorHAnsi"/>
                <w:sz w:val="24"/>
                <w:szCs w:val="20"/>
                <w:lang w:val="en-US"/>
              </w:rPr>
              <w:t>,</w:t>
            </w:r>
            <w:r w:rsidRPr="00D5653B">
              <w:rPr>
                <w:rFonts w:asciiTheme="majorHAnsi" w:hAnsiTheme="majorHAnsi" w:cstheme="majorHAnsi"/>
                <w:sz w:val="24"/>
                <w:szCs w:val="20"/>
                <w:lang w:val="en-US"/>
              </w:rPr>
              <w:t xml:space="preserve"> doanh nghiệp </w:t>
            </w:r>
            <w:proofErr w:type="spellStart"/>
            <w:r w:rsidRPr="00D5653B">
              <w:rPr>
                <w:rFonts w:asciiTheme="majorHAnsi" w:hAnsiTheme="majorHAnsi" w:cstheme="majorHAnsi"/>
                <w:sz w:val="24"/>
                <w:szCs w:val="20"/>
                <w:lang w:val="en-US"/>
              </w:rPr>
              <w:t>được</w:t>
            </w:r>
            <w:proofErr w:type="spellEnd"/>
            <w:r w:rsidRPr="00D5653B">
              <w:rPr>
                <w:rFonts w:asciiTheme="majorHAnsi" w:hAnsiTheme="majorHAnsi" w:cstheme="majorHAnsi"/>
                <w:sz w:val="24"/>
                <w:szCs w:val="20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sz w:val="24"/>
                <w:szCs w:val="20"/>
                <w:lang w:val="en-US"/>
              </w:rPr>
              <w:t>cung</w:t>
            </w:r>
            <w:proofErr w:type="spellEnd"/>
            <w:r w:rsidRPr="00D5653B">
              <w:rPr>
                <w:rFonts w:asciiTheme="majorHAnsi" w:hAnsiTheme="majorHAnsi" w:cstheme="majorHAnsi"/>
                <w:sz w:val="24"/>
                <w:szCs w:val="20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sz w:val="24"/>
                <w:szCs w:val="20"/>
                <w:lang w:val="en-US"/>
              </w:rPr>
              <w:t>cấp</w:t>
            </w:r>
            <w:proofErr w:type="spellEnd"/>
            <w:r w:rsidRPr="00D5653B">
              <w:rPr>
                <w:rFonts w:asciiTheme="majorHAnsi" w:hAnsiTheme="majorHAnsi" w:cstheme="majorHAnsi"/>
                <w:sz w:val="24"/>
                <w:szCs w:val="20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sz w:val="24"/>
                <w:szCs w:val="20"/>
                <w:lang w:val="en-US"/>
              </w:rPr>
              <w:t>dịch</w:t>
            </w:r>
            <w:proofErr w:type="spellEnd"/>
            <w:r w:rsidRPr="00D5653B">
              <w:rPr>
                <w:rFonts w:asciiTheme="majorHAnsi" w:hAnsiTheme="majorHAnsi" w:cstheme="majorHAnsi"/>
                <w:sz w:val="24"/>
                <w:szCs w:val="20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sz w:val="24"/>
                <w:szCs w:val="20"/>
                <w:lang w:val="en-US"/>
              </w:rPr>
              <w:t>vụ</w:t>
            </w:r>
            <w:proofErr w:type="spellEnd"/>
            <w:r w:rsidRPr="00D5653B">
              <w:rPr>
                <w:rFonts w:asciiTheme="majorHAnsi" w:hAnsiTheme="majorHAnsi" w:cstheme="majorHAnsi"/>
                <w:sz w:val="24"/>
                <w:szCs w:val="20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sz w:val="24"/>
                <w:szCs w:val="20"/>
                <w:lang w:val="en-US"/>
              </w:rPr>
              <w:t>mua</w:t>
            </w:r>
            <w:proofErr w:type="spellEnd"/>
            <w:r w:rsidRPr="00D5653B">
              <w:rPr>
                <w:rFonts w:asciiTheme="majorHAnsi" w:hAnsiTheme="majorHAnsi" w:cstheme="majorHAnsi"/>
                <w:sz w:val="24"/>
                <w:szCs w:val="20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sz w:val="24"/>
                <w:szCs w:val="20"/>
                <w:lang w:val="en-US"/>
              </w:rPr>
              <w:t>bán</w:t>
            </w:r>
            <w:proofErr w:type="spellEnd"/>
            <w:r w:rsidRPr="00D5653B">
              <w:rPr>
                <w:rFonts w:asciiTheme="majorHAnsi" w:hAnsiTheme="majorHAnsi" w:cstheme="majorHAnsi"/>
                <w:sz w:val="24"/>
                <w:szCs w:val="20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sz w:val="24"/>
                <w:szCs w:val="20"/>
                <w:lang w:val="en-US"/>
              </w:rPr>
              <w:t>trực</w:t>
            </w:r>
            <w:proofErr w:type="spellEnd"/>
            <w:r w:rsidRPr="00D5653B">
              <w:rPr>
                <w:rFonts w:asciiTheme="majorHAnsi" w:hAnsiTheme="majorHAnsi" w:cstheme="majorHAnsi"/>
                <w:sz w:val="24"/>
                <w:szCs w:val="20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sz w:val="24"/>
                <w:szCs w:val="20"/>
                <w:lang w:val="en-US"/>
              </w:rPr>
              <w:t>tuyến</w:t>
            </w:r>
            <w:proofErr w:type="spellEnd"/>
            <w:r w:rsidRPr="00D5653B">
              <w:rPr>
                <w:rFonts w:asciiTheme="majorHAnsi" w:hAnsiTheme="majorHAnsi" w:cstheme="majorHAnsi"/>
                <w:sz w:val="24"/>
                <w:szCs w:val="20"/>
                <w:lang w:val="en-US"/>
              </w:rPr>
              <w:t>.</w:t>
            </w:r>
          </w:p>
        </w:tc>
      </w:tr>
      <w:tr w:rsidR="00EF03D6" w:rsidRPr="00D5653B" w14:paraId="0040981C" w14:textId="77777777" w:rsidTr="00BC48F6">
        <w:trPr>
          <w:trHeight w:val="64"/>
          <w:jc w:val="center"/>
        </w:trPr>
        <w:tc>
          <w:tcPr>
            <w:tcW w:w="763" w:type="dxa"/>
          </w:tcPr>
          <w:p w14:paraId="3B352B02" w14:textId="07DDC3C6" w:rsidR="00EF03D6" w:rsidRPr="00D5653B" w:rsidRDefault="001439A1" w:rsidP="00907F30">
            <w:pPr>
              <w:autoSpaceDE/>
              <w:autoSpaceDN/>
              <w:spacing w:line="240" w:lineRule="atLeast"/>
              <w:ind w:left="0"/>
              <w:jc w:val="center"/>
              <w:rPr>
                <w:rFonts w:asciiTheme="majorHAnsi" w:hAnsiTheme="majorHAnsi" w:cstheme="majorHAnsi"/>
                <w:sz w:val="24"/>
                <w:szCs w:val="20"/>
                <w:lang w:val="en-US"/>
              </w:rPr>
            </w:pPr>
            <w:r>
              <w:rPr>
                <w:rFonts w:asciiTheme="majorHAnsi" w:hAnsiTheme="majorHAnsi" w:cstheme="majorHAnsi"/>
                <w:sz w:val="24"/>
                <w:szCs w:val="20"/>
                <w:lang w:val="en-US"/>
              </w:rPr>
              <w:t>3</w:t>
            </w:r>
          </w:p>
        </w:tc>
        <w:tc>
          <w:tcPr>
            <w:tcW w:w="1489" w:type="dxa"/>
          </w:tcPr>
          <w:p w14:paraId="01BFD0F5" w14:textId="4062D6A1" w:rsidR="00EF03D6" w:rsidRPr="00D5653B" w:rsidRDefault="00EF03D6" w:rsidP="00907F30">
            <w:pPr>
              <w:autoSpaceDE/>
              <w:autoSpaceDN/>
              <w:spacing w:line="240" w:lineRule="atLeast"/>
              <w:ind w:left="0"/>
              <w:jc w:val="both"/>
              <w:rPr>
                <w:rFonts w:asciiTheme="majorHAnsi" w:hAnsiTheme="majorHAnsi" w:cstheme="majorHAnsi"/>
                <w:sz w:val="24"/>
                <w:szCs w:val="20"/>
                <w:lang w:val="en-US"/>
              </w:rPr>
            </w:pPr>
            <w:r w:rsidRPr="00D5653B">
              <w:rPr>
                <w:rFonts w:asciiTheme="majorHAnsi" w:hAnsiTheme="majorHAnsi" w:cstheme="majorHAnsi"/>
                <w:sz w:val="24"/>
                <w:szCs w:val="20"/>
                <w:lang w:val="en-US"/>
              </w:rPr>
              <w:t>Staff</w:t>
            </w:r>
          </w:p>
        </w:tc>
        <w:tc>
          <w:tcPr>
            <w:tcW w:w="6653" w:type="dxa"/>
          </w:tcPr>
          <w:p w14:paraId="36C009B1" w14:textId="7B14D184" w:rsidR="00EF03D6" w:rsidRPr="00D5653B" w:rsidRDefault="00B628FD" w:rsidP="00D51D53">
            <w:pPr>
              <w:keepNext/>
              <w:autoSpaceDE/>
              <w:autoSpaceDN/>
              <w:spacing w:line="240" w:lineRule="atLeast"/>
              <w:ind w:left="0"/>
              <w:jc w:val="both"/>
              <w:rPr>
                <w:rFonts w:asciiTheme="majorHAnsi" w:hAnsiTheme="majorHAnsi" w:cstheme="majorHAnsi"/>
                <w:sz w:val="24"/>
                <w:szCs w:val="20"/>
                <w:lang w:val="en-US"/>
              </w:rPr>
            </w:pPr>
            <w:proofErr w:type="spellStart"/>
            <w:r w:rsidRPr="00D5653B">
              <w:rPr>
                <w:rFonts w:asciiTheme="majorHAnsi" w:hAnsiTheme="majorHAnsi" w:cstheme="majorHAnsi"/>
                <w:sz w:val="24"/>
                <w:szCs w:val="20"/>
                <w:lang w:val="en-US"/>
              </w:rPr>
              <w:t>Nhân</w:t>
            </w:r>
            <w:proofErr w:type="spellEnd"/>
            <w:r w:rsidRPr="00D5653B">
              <w:rPr>
                <w:rFonts w:asciiTheme="majorHAnsi" w:hAnsiTheme="majorHAnsi" w:cstheme="majorHAnsi"/>
                <w:sz w:val="24"/>
                <w:szCs w:val="20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sz w:val="24"/>
                <w:szCs w:val="20"/>
                <w:lang w:val="en-US"/>
              </w:rPr>
              <w:t>viên</w:t>
            </w:r>
            <w:proofErr w:type="spellEnd"/>
            <w:r w:rsidRPr="00D5653B">
              <w:rPr>
                <w:rFonts w:asciiTheme="majorHAnsi" w:hAnsiTheme="majorHAnsi" w:cstheme="majorHAnsi"/>
                <w:sz w:val="24"/>
                <w:szCs w:val="20"/>
                <w:lang w:val="en-US"/>
              </w:rPr>
              <w:t xml:space="preserve">, </w:t>
            </w:r>
            <w:proofErr w:type="spellStart"/>
            <w:r w:rsidRPr="00D5653B">
              <w:rPr>
                <w:rFonts w:asciiTheme="majorHAnsi" w:hAnsiTheme="majorHAnsi" w:cstheme="majorHAnsi"/>
                <w:sz w:val="24"/>
                <w:szCs w:val="20"/>
                <w:lang w:val="en-US"/>
              </w:rPr>
              <w:t>được</w:t>
            </w:r>
            <w:proofErr w:type="spellEnd"/>
            <w:r w:rsidRPr="00D5653B">
              <w:rPr>
                <w:rFonts w:asciiTheme="majorHAnsi" w:hAnsiTheme="majorHAnsi" w:cstheme="majorHAnsi"/>
                <w:sz w:val="24"/>
                <w:szCs w:val="20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sz w:val="24"/>
                <w:szCs w:val="20"/>
                <w:lang w:val="en-US"/>
              </w:rPr>
              <w:t>cung</w:t>
            </w:r>
            <w:proofErr w:type="spellEnd"/>
            <w:r w:rsidRPr="00D5653B">
              <w:rPr>
                <w:rFonts w:asciiTheme="majorHAnsi" w:hAnsiTheme="majorHAnsi" w:cstheme="majorHAnsi"/>
                <w:sz w:val="24"/>
                <w:szCs w:val="20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sz w:val="24"/>
                <w:szCs w:val="20"/>
                <w:lang w:val="en-US"/>
              </w:rPr>
              <w:t>cấp</w:t>
            </w:r>
            <w:proofErr w:type="spellEnd"/>
            <w:r w:rsidRPr="00D5653B">
              <w:rPr>
                <w:rFonts w:asciiTheme="majorHAnsi" w:hAnsiTheme="majorHAnsi" w:cstheme="majorHAnsi"/>
                <w:sz w:val="24"/>
                <w:szCs w:val="20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sz w:val="24"/>
                <w:szCs w:val="20"/>
                <w:lang w:val="en-US"/>
              </w:rPr>
              <w:t>tài</w:t>
            </w:r>
            <w:proofErr w:type="spellEnd"/>
            <w:r w:rsidRPr="00D5653B">
              <w:rPr>
                <w:rFonts w:asciiTheme="majorHAnsi" w:hAnsiTheme="majorHAnsi" w:cstheme="majorHAnsi"/>
                <w:sz w:val="24"/>
                <w:szCs w:val="20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sz w:val="24"/>
                <w:szCs w:val="20"/>
                <w:lang w:val="en-US"/>
              </w:rPr>
              <w:t>khoản</w:t>
            </w:r>
            <w:proofErr w:type="spellEnd"/>
            <w:r w:rsidRPr="00D5653B">
              <w:rPr>
                <w:rFonts w:asciiTheme="majorHAnsi" w:hAnsiTheme="majorHAnsi" w:cstheme="majorHAnsi"/>
                <w:sz w:val="24"/>
                <w:szCs w:val="20"/>
                <w:lang w:val="en-US"/>
              </w:rPr>
              <w:t xml:space="preserve"> do Admin </w:t>
            </w:r>
            <w:proofErr w:type="spellStart"/>
            <w:r w:rsidRPr="00D5653B">
              <w:rPr>
                <w:rFonts w:asciiTheme="majorHAnsi" w:hAnsiTheme="majorHAnsi" w:cstheme="majorHAnsi"/>
                <w:sz w:val="24"/>
                <w:szCs w:val="20"/>
                <w:lang w:val="en-US"/>
              </w:rPr>
              <w:t>lập</w:t>
            </w:r>
            <w:proofErr w:type="spellEnd"/>
            <w:r w:rsidRPr="00D5653B">
              <w:rPr>
                <w:rFonts w:asciiTheme="majorHAnsi" w:hAnsiTheme="majorHAnsi" w:cstheme="majorHAnsi"/>
                <w:sz w:val="24"/>
                <w:szCs w:val="20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sz w:val="24"/>
                <w:szCs w:val="20"/>
                <w:lang w:val="en-US"/>
              </w:rPr>
              <w:t>ra</w:t>
            </w:r>
            <w:proofErr w:type="spellEnd"/>
          </w:p>
        </w:tc>
      </w:tr>
    </w:tbl>
    <w:p w14:paraId="10810406" w14:textId="70729BDE" w:rsidR="00D51D53" w:rsidRDefault="00D51D53" w:rsidP="00D51D53">
      <w:pPr>
        <w:pStyle w:val="Caption"/>
        <w:ind w:left="0"/>
        <w:jc w:val="center"/>
      </w:pPr>
      <w:bookmarkStart w:id="214" w:name="3.3.1.3._Danh_sách_usecase"/>
      <w:bookmarkStart w:id="215" w:name="_bookmark64"/>
      <w:bookmarkStart w:id="216" w:name="_Toc106816492"/>
      <w:bookmarkEnd w:id="214"/>
      <w:bookmarkEnd w:id="215"/>
      <w:proofErr w:type="spellStart"/>
      <w:r>
        <w:t>Bảng</w:t>
      </w:r>
      <w:proofErr w:type="spellEnd"/>
      <w:r>
        <w:t xml:space="preserve"> </w:t>
      </w:r>
      <w:r w:rsidR="006179BC">
        <w:fldChar w:fldCharType="begin"/>
      </w:r>
      <w:r w:rsidR="006179BC">
        <w:instrText xml:space="preserve"> STYLEREF 1 \s </w:instrText>
      </w:r>
      <w:r w:rsidR="006179BC">
        <w:fldChar w:fldCharType="separate"/>
      </w:r>
      <w:r w:rsidR="006179BC">
        <w:rPr>
          <w:noProof/>
        </w:rPr>
        <w:t>3</w:t>
      </w:r>
      <w:r w:rsidR="006179BC">
        <w:fldChar w:fldCharType="end"/>
      </w:r>
      <w:r w:rsidR="006179BC">
        <w:t>.</w:t>
      </w:r>
      <w:r w:rsidR="006179BC">
        <w:fldChar w:fldCharType="begin"/>
      </w:r>
      <w:r w:rsidR="006179BC">
        <w:instrText xml:space="preserve"> SEQ Bảng \* ARABIC \s 1 </w:instrText>
      </w:r>
      <w:r w:rsidR="006179BC">
        <w:fldChar w:fldCharType="separate"/>
      </w:r>
      <w:r w:rsidR="006179BC">
        <w:rPr>
          <w:noProof/>
        </w:rPr>
        <w:t>1</w:t>
      </w:r>
      <w:r w:rsidR="006179BC">
        <w:fldChar w:fldCharType="end"/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Danh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sách</w:t>
      </w:r>
      <w:proofErr w:type="spellEnd"/>
      <w:r>
        <w:rPr>
          <w:lang w:val="en-US"/>
        </w:rPr>
        <w:t xml:space="preserve"> Actor</w:t>
      </w:r>
      <w:bookmarkEnd w:id="216"/>
    </w:p>
    <w:p w14:paraId="70FAF30F" w14:textId="1CA13643" w:rsidR="00EB2173" w:rsidRPr="00995E81" w:rsidRDefault="00EB2173" w:rsidP="000011EE">
      <w:pPr>
        <w:pStyle w:val="Heading3"/>
      </w:pPr>
      <w:bookmarkStart w:id="217" w:name="_Toc106804480"/>
      <w:bookmarkStart w:id="218" w:name="_Toc106811973"/>
      <w:bookmarkStart w:id="219" w:name="_Toc106818778"/>
      <w:proofErr w:type="spellStart"/>
      <w:r>
        <w:rPr>
          <w:lang w:val="en-US"/>
        </w:rPr>
        <w:t>Danh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sách</w:t>
      </w:r>
      <w:proofErr w:type="spellEnd"/>
      <w:r>
        <w:rPr>
          <w:lang w:val="en-US"/>
        </w:rPr>
        <w:t xml:space="preserve"> Use</w:t>
      </w:r>
      <w:r w:rsidR="00E17B59">
        <w:rPr>
          <w:lang w:val="en-US"/>
        </w:rPr>
        <w:t xml:space="preserve"> </w:t>
      </w:r>
      <w:r>
        <w:rPr>
          <w:lang w:val="en-US"/>
        </w:rPr>
        <w:t>case</w:t>
      </w:r>
      <w:bookmarkEnd w:id="217"/>
      <w:bookmarkEnd w:id="218"/>
      <w:bookmarkEnd w:id="219"/>
    </w:p>
    <w:tbl>
      <w:tblPr>
        <w:tblW w:w="9730" w:type="dxa"/>
        <w:jc w:val="center"/>
        <w:tblLook w:val="04A0" w:firstRow="1" w:lastRow="0" w:firstColumn="1" w:lastColumn="0" w:noHBand="0" w:noVBand="1"/>
      </w:tblPr>
      <w:tblGrid>
        <w:gridCol w:w="679"/>
        <w:gridCol w:w="2817"/>
        <w:gridCol w:w="2271"/>
        <w:gridCol w:w="3963"/>
      </w:tblGrid>
      <w:tr w:rsidR="00EE0ADE" w:rsidRPr="0034127E" w14:paraId="4FA9C7E6" w14:textId="77777777" w:rsidTr="0034127E">
        <w:trPr>
          <w:trHeight w:val="660"/>
          <w:jc w:val="center"/>
        </w:trPr>
        <w:tc>
          <w:tcPr>
            <w:tcW w:w="5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DC31D5E" w14:textId="77777777" w:rsidR="0034127E" w:rsidRPr="0034127E" w:rsidRDefault="0034127E" w:rsidP="0034127E">
            <w:pPr>
              <w:widowControl/>
              <w:autoSpaceDE/>
              <w:autoSpaceDN/>
              <w:spacing w:line="240" w:lineRule="auto"/>
              <w:ind w:left="0"/>
              <w:jc w:val="center"/>
              <w:rPr>
                <w:rFonts w:ascii="Times New Roman" w:eastAsia="Times New Roman" w:hAnsi="Times New Roman" w:cs="Times New Roman"/>
                <w:color w:val="000000"/>
                <w:szCs w:val="26"/>
                <w:lang w:val="vi-VN" w:eastAsia="vi-VN"/>
              </w:rPr>
            </w:pPr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>STT</w:t>
            </w:r>
          </w:p>
        </w:tc>
        <w:tc>
          <w:tcPr>
            <w:tcW w:w="28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14A5E17" w14:textId="77777777" w:rsidR="0034127E" w:rsidRPr="0034127E" w:rsidRDefault="0034127E" w:rsidP="0034127E">
            <w:pPr>
              <w:widowControl/>
              <w:autoSpaceDE/>
              <w:autoSpaceDN/>
              <w:spacing w:line="240" w:lineRule="auto"/>
              <w:ind w:left="0"/>
              <w:jc w:val="center"/>
              <w:rPr>
                <w:rFonts w:ascii="Times New Roman" w:eastAsia="Times New Roman" w:hAnsi="Times New Roman" w:cs="Times New Roman"/>
                <w:color w:val="000000"/>
                <w:szCs w:val="26"/>
                <w:lang w:val="vi-VN" w:eastAsia="vi-VN"/>
              </w:rPr>
            </w:pPr>
            <w:proofErr w:type="spellStart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>Tên</w:t>
            </w:r>
            <w:proofErr w:type="spellEnd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 xml:space="preserve"> của Use case</w:t>
            </w:r>
          </w:p>
        </w:tc>
        <w:tc>
          <w:tcPr>
            <w:tcW w:w="228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D086202" w14:textId="77777777" w:rsidR="0034127E" w:rsidRPr="0034127E" w:rsidRDefault="0034127E" w:rsidP="0034127E">
            <w:pPr>
              <w:widowControl/>
              <w:autoSpaceDE/>
              <w:autoSpaceDN/>
              <w:spacing w:line="240" w:lineRule="auto"/>
              <w:ind w:left="0"/>
              <w:jc w:val="center"/>
              <w:rPr>
                <w:rFonts w:ascii="Times New Roman" w:eastAsia="Times New Roman" w:hAnsi="Times New Roman" w:cs="Times New Roman"/>
                <w:color w:val="000000"/>
                <w:szCs w:val="26"/>
                <w:lang w:val="vi-VN" w:eastAsia="vi-VN"/>
              </w:rPr>
            </w:pPr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>Actor</w:t>
            </w:r>
          </w:p>
        </w:tc>
        <w:tc>
          <w:tcPr>
            <w:tcW w:w="405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5A4D5C4" w14:textId="77777777" w:rsidR="0034127E" w:rsidRPr="0034127E" w:rsidRDefault="0034127E" w:rsidP="0034127E">
            <w:pPr>
              <w:widowControl/>
              <w:autoSpaceDE/>
              <w:autoSpaceDN/>
              <w:spacing w:line="240" w:lineRule="auto"/>
              <w:ind w:left="0"/>
              <w:jc w:val="center"/>
              <w:rPr>
                <w:rFonts w:ascii="Times New Roman" w:eastAsia="Times New Roman" w:hAnsi="Times New Roman" w:cs="Times New Roman"/>
                <w:color w:val="000000"/>
                <w:szCs w:val="26"/>
                <w:lang w:val="vi-VN" w:eastAsia="vi-VN"/>
              </w:rPr>
            </w:pPr>
            <w:proofErr w:type="spellStart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>Mô</w:t>
            </w:r>
            <w:proofErr w:type="spellEnd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 xml:space="preserve"> </w:t>
            </w:r>
            <w:proofErr w:type="spellStart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>tả</w:t>
            </w:r>
            <w:proofErr w:type="spellEnd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 xml:space="preserve"> </w:t>
            </w:r>
            <w:proofErr w:type="spellStart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>ngắn</w:t>
            </w:r>
            <w:proofErr w:type="spellEnd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 xml:space="preserve">/ </w:t>
            </w:r>
            <w:proofErr w:type="spellStart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>ghi</w:t>
            </w:r>
            <w:proofErr w:type="spellEnd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 xml:space="preserve"> </w:t>
            </w:r>
            <w:proofErr w:type="spellStart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>chú</w:t>
            </w:r>
            <w:proofErr w:type="spellEnd"/>
          </w:p>
        </w:tc>
      </w:tr>
      <w:tr w:rsidR="00EE0ADE" w:rsidRPr="0034127E" w14:paraId="44126F4D" w14:textId="77777777" w:rsidTr="0034127E">
        <w:trPr>
          <w:trHeight w:val="330"/>
          <w:jc w:val="center"/>
        </w:trPr>
        <w:tc>
          <w:tcPr>
            <w:tcW w:w="5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F669A99" w14:textId="77777777" w:rsidR="0034127E" w:rsidRPr="0034127E" w:rsidRDefault="0034127E" w:rsidP="0034127E">
            <w:pPr>
              <w:widowControl/>
              <w:autoSpaceDE/>
              <w:autoSpaceDN/>
              <w:spacing w:line="240" w:lineRule="auto"/>
              <w:ind w:left="0"/>
              <w:jc w:val="center"/>
              <w:rPr>
                <w:rFonts w:ascii="Times New Roman" w:eastAsia="Times New Roman" w:hAnsi="Times New Roman" w:cs="Times New Roman"/>
                <w:color w:val="000000"/>
                <w:szCs w:val="26"/>
                <w:lang w:val="vi-VN" w:eastAsia="vi-VN"/>
              </w:rPr>
            </w:pPr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>1</w:t>
            </w:r>
          </w:p>
        </w:tc>
        <w:tc>
          <w:tcPr>
            <w:tcW w:w="28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E45A377" w14:textId="77777777" w:rsidR="0034127E" w:rsidRPr="0034127E" w:rsidRDefault="0034127E" w:rsidP="0034127E">
            <w:pPr>
              <w:widowControl/>
              <w:autoSpaceDE/>
              <w:autoSpaceDN/>
              <w:spacing w:line="240" w:lineRule="auto"/>
              <w:ind w:left="0"/>
              <w:jc w:val="both"/>
              <w:rPr>
                <w:rFonts w:ascii="Times New Roman" w:eastAsia="Times New Roman" w:hAnsi="Times New Roman" w:cs="Times New Roman"/>
                <w:color w:val="000000"/>
                <w:szCs w:val="26"/>
                <w:lang w:val="vi-VN" w:eastAsia="vi-VN"/>
              </w:rPr>
            </w:pPr>
            <w:proofErr w:type="spellStart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>Xem</w:t>
            </w:r>
            <w:proofErr w:type="spellEnd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 xml:space="preserve"> </w:t>
            </w:r>
            <w:proofErr w:type="spellStart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>sản</w:t>
            </w:r>
            <w:proofErr w:type="spellEnd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 xml:space="preserve"> phẩm</w:t>
            </w:r>
          </w:p>
        </w:tc>
        <w:tc>
          <w:tcPr>
            <w:tcW w:w="22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09CFBCD" w14:textId="77777777" w:rsidR="0034127E" w:rsidRPr="0034127E" w:rsidRDefault="0034127E" w:rsidP="0034127E">
            <w:pPr>
              <w:widowControl/>
              <w:autoSpaceDE/>
              <w:autoSpaceDN/>
              <w:spacing w:line="240" w:lineRule="auto"/>
              <w:ind w:left="0"/>
              <w:jc w:val="both"/>
              <w:rPr>
                <w:rFonts w:ascii="Times New Roman" w:eastAsia="Times New Roman" w:hAnsi="Times New Roman" w:cs="Times New Roman"/>
                <w:color w:val="000000"/>
                <w:szCs w:val="26"/>
                <w:lang w:val="vi-VN" w:eastAsia="vi-VN"/>
              </w:rPr>
            </w:pPr>
            <w:proofErr w:type="spellStart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>Khách</w:t>
            </w:r>
            <w:proofErr w:type="spellEnd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 xml:space="preserve"> </w:t>
            </w:r>
            <w:proofErr w:type="spellStart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>hàng</w:t>
            </w:r>
            <w:proofErr w:type="spellEnd"/>
          </w:p>
        </w:tc>
        <w:tc>
          <w:tcPr>
            <w:tcW w:w="40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174ACB6" w14:textId="77777777" w:rsidR="0034127E" w:rsidRPr="0034127E" w:rsidRDefault="0034127E" w:rsidP="0034127E">
            <w:pPr>
              <w:widowControl/>
              <w:autoSpaceDE/>
              <w:autoSpaceDN/>
              <w:spacing w:line="240" w:lineRule="auto"/>
              <w:ind w:left="0"/>
              <w:jc w:val="both"/>
              <w:rPr>
                <w:rFonts w:ascii="Times New Roman" w:eastAsia="Times New Roman" w:hAnsi="Times New Roman" w:cs="Times New Roman"/>
                <w:color w:val="000000"/>
                <w:szCs w:val="26"/>
                <w:lang w:val="vi-VN" w:eastAsia="vi-VN"/>
              </w:rPr>
            </w:pPr>
            <w:proofErr w:type="spellStart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>Xem</w:t>
            </w:r>
            <w:proofErr w:type="spellEnd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 xml:space="preserve"> </w:t>
            </w:r>
            <w:proofErr w:type="spellStart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>danh</w:t>
            </w:r>
            <w:proofErr w:type="spellEnd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 xml:space="preserve"> </w:t>
            </w:r>
            <w:proofErr w:type="spellStart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>sách</w:t>
            </w:r>
            <w:proofErr w:type="spellEnd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 xml:space="preserve"> </w:t>
            </w:r>
            <w:proofErr w:type="spellStart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>sản</w:t>
            </w:r>
            <w:proofErr w:type="spellEnd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 xml:space="preserve"> phẩm</w:t>
            </w:r>
          </w:p>
        </w:tc>
      </w:tr>
      <w:tr w:rsidR="00EE0ADE" w:rsidRPr="0034127E" w14:paraId="34907E95" w14:textId="77777777" w:rsidTr="0034127E">
        <w:trPr>
          <w:trHeight w:val="660"/>
          <w:jc w:val="center"/>
        </w:trPr>
        <w:tc>
          <w:tcPr>
            <w:tcW w:w="5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244A4C2" w14:textId="77777777" w:rsidR="0034127E" w:rsidRPr="0034127E" w:rsidRDefault="0034127E" w:rsidP="0034127E">
            <w:pPr>
              <w:widowControl/>
              <w:autoSpaceDE/>
              <w:autoSpaceDN/>
              <w:spacing w:line="240" w:lineRule="auto"/>
              <w:ind w:left="0"/>
              <w:jc w:val="center"/>
              <w:rPr>
                <w:rFonts w:ascii="Times New Roman" w:eastAsia="Times New Roman" w:hAnsi="Times New Roman" w:cs="Times New Roman"/>
                <w:color w:val="000000"/>
                <w:szCs w:val="26"/>
                <w:lang w:val="vi-VN" w:eastAsia="vi-VN"/>
              </w:rPr>
            </w:pPr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>2</w:t>
            </w:r>
          </w:p>
        </w:tc>
        <w:tc>
          <w:tcPr>
            <w:tcW w:w="28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E715A66" w14:textId="77777777" w:rsidR="0034127E" w:rsidRPr="0034127E" w:rsidRDefault="0034127E" w:rsidP="0034127E">
            <w:pPr>
              <w:widowControl/>
              <w:autoSpaceDE/>
              <w:autoSpaceDN/>
              <w:spacing w:line="240" w:lineRule="auto"/>
              <w:ind w:left="0"/>
              <w:jc w:val="both"/>
              <w:rPr>
                <w:rFonts w:ascii="Times New Roman" w:eastAsia="Times New Roman" w:hAnsi="Times New Roman" w:cs="Times New Roman"/>
                <w:color w:val="000000"/>
                <w:szCs w:val="26"/>
                <w:lang w:val="vi-VN" w:eastAsia="vi-VN"/>
              </w:rPr>
            </w:pPr>
            <w:proofErr w:type="spellStart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>Danh</w:t>
            </w:r>
            <w:proofErr w:type="spellEnd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 xml:space="preserve"> </w:t>
            </w:r>
            <w:proofErr w:type="spellStart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>sách</w:t>
            </w:r>
            <w:proofErr w:type="spellEnd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 xml:space="preserve"> </w:t>
            </w:r>
            <w:proofErr w:type="spellStart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>yêu</w:t>
            </w:r>
            <w:proofErr w:type="spellEnd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 xml:space="preserve"> </w:t>
            </w:r>
            <w:proofErr w:type="spellStart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>thích</w:t>
            </w:r>
            <w:proofErr w:type="spellEnd"/>
          </w:p>
        </w:tc>
        <w:tc>
          <w:tcPr>
            <w:tcW w:w="22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DA5F68A" w14:textId="77777777" w:rsidR="0034127E" w:rsidRPr="0034127E" w:rsidRDefault="0034127E" w:rsidP="0034127E">
            <w:pPr>
              <w:widowControl/>
              <w:autoSpaceDE/>
              <w:autoSpaceDN/>
              <w:spacing w:line="240" w:lineRule="auto"/>
              <w:ind w:left="0"/>
              <w:jc w:val="both"/>
              <w:rPr>
                <w:rFonts w:ascii="Times New Roman" w:eastAsia="Times New Roman" w:hAnsi="Times New Roman" w:cs="Times New Roman"/>
                <w:color w:val="000000"/>
                <w:szCs w:val="26"/>
                <w:lang w:val="vi-VN" w:eastAsia="vi-VN"/>
              </w:rPr>
            </w:pPr>
            <w:proofErr w:type="spellStart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>Khách</w:t>
            </w:r>
            <w:proofErr w:type="spellEnd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 xml:space="preserve"> </w:t>
            </w:r>
            <w:proofErr w:type="spellStart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>hàng</w:t>
            </w:r>
            <w:proofErr w:type="spellEnd"/>
          </w:p>
        </w:tc>
        <w:tc>
          <w:tcPr>
            <w:tcW w:w="40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2EFCCCC" w14:textId="77777777" w:rsidR="0034127E" w:rsidRPr="0034127E" w:rsidRDefault="0034127E" w:rsidP="0034127E">
            <w:pPr>
              <w:widowControl/>
              <w:autoSpaceDE/>
              <w:autoSpaceDN/>
              <w:spacing w:line="240" w:lineRule="auto"/>
              <w:ind w:left="0"/>
              <w:jc w:val="both"/>
              <w:rPr>
                <w:rFonts w:ascii="Times New Roman" w:eastAsia="Times New Roman" w:hAnsi="Times New Roman" w:cs="Times New Roman"/>
                <w:color w:val="000000"/>
                <w:szCs w:val="26"/>
                <w:lang w:val="vi-VN" w:eastAsia="vi-VN"/>
              </w:rPr>
            </w:pPr>
            <w:proofErr w:type="spellStart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>Xem</w:t>
            </w:r>
            <w:proofErr w:type="spellEnd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 xml:space="preserve"> </w:t>
            </w:r>
            <w:proofErr w:type="spellStart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>danh</w:t>
            </w:r>
            <w:proofErr w:type="spellEnd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 xml:space="preserve"> </w:t>
            </w:r>
            <w:proofErr w:type="spellStart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>sách</w:t>
            </w:r>
            <w:proofErr w:type="spellEnd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 xml:space="preserve"> </w:t>
            </w:r>
            <w:proofErr w:type="spellStart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>sản</w:t>
            </w:r>
            <w:proofErr w:type="spellEnd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 xml:space="preserve"> phẩm </w:t>
            </w:r>
            <w:proofErr w:type="spellStart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>yêu</w:t>
            </w:r>
            <w:proofErr w:type="spellEnd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 xml:space="preserve"> </w:t>
            </w:r>
            <w:proofErr w:type="spellStart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>thích</w:t>
            </w:r>
            <w:proofErr w:type="spellEnd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 xml:space="preserve"> của User</w:t>
            </w:r>
          </w:p>
        </w:tc>
      </w:tr>
      <w:tr w:rsidR="00EE0ADE" w:rsidRPr="0034127E" w14:paraId="6B3B99A9" w14:textId="77777777" w:rsidTr="0034127E">
        <w:trPr>
          <w:trHeight w:val="660"/>
          <w:jc w:val="center"/>
        </w:trPr>
        <w:tc>
          <w:tcPr>
            <w:tcW w:w="5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654F71E" w14:textId="77777777" w:rsidR="0034127E" w:rsidRPr="0034127E" w:rsidRDefault="0034127E" w:rsidP="0034127E">
            <w:pPr>
              <w:widowControl/>
              <w:autoSpaceDE/>
              <w:autoSpaceDN/>
              <w:spacing w:line="240" w:lineRule="auto"/>
              <w:ind w:left="0"/>
              <w:jc w:val="center"/>
              <w:rPr>
                <w:rFonts w:ascii="Times New Roman" w:eastAsia="Times New Roman" w:hAnsi="Times New Roman" w:cs="Times New Roman"/>
                <w:color w:val="000000"/>
                <w:szCs w:val="26"/>
                <w:lang w:val="vi-VN" w:eastAsia="vi-VN"/>
              </w:rPr>
            </w:pPr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>3</w:t>
            </w:r>
          </w:p>
        </w:tc>
        <w:tc>
          <w:tcPr>
            <w:tcW w:w="28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498FD56" w14:textId="77777777" w:rsidR="0034127E" w:rsidRPr="0034127E" w:rsidRDefault="0034127E" w:rsidP="0034127E">
            <w:pPr>
              <w:widowControl/>
              <w:autoSpaceDE/>
              <w:autoSpaceDN/>
              <w:spacing w:line="240" w:lineRule="auto"/>
              <w:ind w:left="0"/>
              <w:jc w:val="both"/>
              <w:rPr>
                <w:rFonts w:ascii="Times New Roman" w:eastAsia="Times New Roman" w:hAnsi="Times New Roman" w:cs="Times New Roman"/>
                <w:color w:val="000000"/>
                <w:szCs w:val="26"/>
                <w:lang w:val="vi-VN" w:eastAsia="vi-VN"/>
              </w:rPr>
            </w:pPr>
            <w:proofErr w:type="spellStart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>Xem</w:t>
            </w:r>
            <w:proofErr w:type="spellEnd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 xml:space="preserve"> </w:t>
            </w:r>
            <w:proofErr w:type="spellStart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>thông</w:t>
            </w:r>
            <w:proofErr w:type="spellEnd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 xml:space="preserve"> tin </w:t>
            </w:r>
            <w:proofErr w:type="spellStart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>cá</w:t>
            </w:r>
            <w:proofErr w:type="spellEnd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 xml:space="preserve"> </w:t>
            </w:r>
            <w:proofErr w:type="spellStart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>nhân</w:t>
            </w:r>
            <w:proofErr w:type="spellEnd"/>
          </w:p>
        </w:tc>
        <w:tc>
          <w:tcPr>
            <w:tcW w:w="22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C3B9201" w14:textId="77777777" w:rsidR="0034127E" w:rsidRPr="0034127E" w:rsidRDefault="0034127E" w:rsidP="0034127E">
            <w:pPr>
              <w:widowControl/>
              <w:autoSpaceDE/>
              <w:autoSpaceDN/>
              <w:spacing w:line="240" w:lineRule="auto"/>
              <w:ind w:left="0"/>
              <w:jc w:val="both"/>
              <w:rPr>
                <w:rFonts w:ascii="Times New Roman" w:eastAsia="Times New Roman" w:hAnsi="Times New Roman" w:cs="Times New Roman"/>
                <w:color w:val="000000"/>
                <w:szCs w:val="26"/>
                <w:lang w:val="vi-VN" w:eastAsia="vi-VN"/>
              </w:rPr>
            </w:pPr>
            <w:proofErr w:type="spellStart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>Khách</w:t>
            </w:r>
            <w:proofErr w:type="spellEnd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 xml:space="preserve"> </w:t>
            </w:r>
            <w:proofErr w:type="spellStart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>hàng</w:t>
            </w:r>
            <w:proofErr w:type="spellEnd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>/Staff/admin</w:t>
            </w:r>
          </w:p>
        </w:tc>
        <w:tc>
          <w:tcPr>
            <w:tcW w:w="40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45CE7F6" w14:textId="77777777" w:rsidR="0034127E" w:rsidRPr="0034127E" w:rsidRDefault="0034127E" w:rsidP="0034127E">
            <w:pPr>
              <w:widowControl/>
              <w:autoSpaceDE/>
              <w:autoSpaceDN/>
              <w:spacing w:line="240" w:lineRule="auto"/>
              <w:ind w:left="0"/>
              <w:jc w:val="both"/>
              <w:rPr>
                <w:rFonts w:ascii="Times New Roman" w:eastAsia="Times New Roman" w:hAnsi="Times New Roman" w:cs="Times New Roman"/>
                <w:color w:val="000000"/>
                <w:szCs w:val="26"/>
                <w:lang w:val="vi-VN" w:eastAsia="vi-VN"/>
              </w:rPr>
            </w:pPr>
            <w:proofErr w:type="spellStart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>Xem</w:t>
            </w:r>
            <w:proofErr w:type="spellEnd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 xml:space="preserve"> </w:t>
            </w:r>
            <w:proofErr w:type="spellStart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>thông</w:t>
            </w:r>
            <w:proofErr w:type="spellEnd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 xml:space="preserve"> tin </w:t>
            </w:r>
            <w:proofErr w:type="spellStart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>cá</w:t>
            </w:r>
            <w:proofErr w:type="spellEnd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 xml:space="preserve"> </w:t>
            </w:r>
            <w:proofErr w:type="spellStart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>nhân</w:t>
            </w:r>
            <w:proofErr w:type="spellEnd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 xml:space="preserve"> của User</w:t>
            </w:r>
          </w:p>
        </w:tc>
      </w:tr>
      <w:tr w:rsidR="00EE0ADE" w:rsidRPr="0034127E" w14:paraId="662C4C33" w14:textId="77777777" w:rsidTr="0034127E">
        <w:trPr>
          <w:trHeight w:val="660"/>
          <w:jc w:val="center"/>
        </w:trPr>
        <w:tc>
          <w:tcPr>
            <w:tcW w:w="5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882EBAB" w14:textId="77777777" w:rsidR="0034127E" w:rsidRPr="0034127E" w:rsidRDefault="0034127E" w:rsidP="0034127E">
            <w:pPr>
              <w:widowControl/>
              <w:autoSpaceDE/>
              <w:autoSpaceDN/>
              <w:spacing w:line="240" w:lineRule="auto"/>
              <w:ind w:left="0"/>
              <w:jc w:val="center"/>
              <w:rPr>
                <w:rFonts w:ascii="Times New Roman" w:eastAsia="Times New Roman" w:hAnsi="Times New Roman" w:cs="Times New Roman"/>
                <w:color w:val="000000"/>
                <w:szCs w:val="26"/>
                <w:lang w:val="vi-VN" w:eastAsia="vi-VN"/>
              </w:rPr>
            </w:pPr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lastRenderedPageBreak/>
              <w:t>4</w:t>
            </w:r>
          </w:p>
        </w:tc>
        <w:tc>
          <w:tcPr>
            <w:tcW w:w="28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197E1F5" w14:textId="77777777" w:rsidR="0034127E" w:rsidRPr="0034127E" w:rsidRDefault="0034127E" w:rsidP="0034127E">
            <w:pPr>
              <w:widowControl/>
              <w:autoSpaceDE/>
              <w:autoSpaceDN/>
              <w:spacing w:line="240" w:lineRule="auto"/>
              <w:ind w:left="0"/>
              <w:jc w:val="both"/>
              <w:rPr>
                <w:rFonts w:ascii="Times New Roman" w:eastAsia="Times New Roman" w:hAnsi="Times New Roman" w:cs="Times New Roman"/>
                <w:color w:val="000000"/>
                <w:szCs w:val="26"/>
                <w:lang w:val="vi-VN" w:eastAsia="vi-VN"/>
              </w:rPr>
            </w:pPr>
            <w:proofErr w:type="spellStart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>Sửa</w:t>
            </w:r>
            <w:proofErr w:type="spellEnd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 xml:space="preserve"> </w:t>
            </w:r>
            <w:proofErr w:type="spellStart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>thông</w:t>
            </w:r>
            <w:proofErr w:type="spellEnd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 xml:space="preserve"> tin </w:t>
            </w:r>
            <w:proofErr w:type="spellStart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>cá</w:t>
            </w:r>
            <w:proofErr w:type="spellEnd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 xml:space="preserve"> </w:t>
            </w:r>
            <w:proofErr w:type="spellStart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>nhân</w:t>
            </w:r>
            <w:proofErr w:type="spellEnd"/>
          </w:p>
        </w:tc>
        <w:tc>
          <w:tcPr>
            <w:tcW w:w="22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AC41785" w14:textId="77777777" w:rsidR="0034127E" w:rsidRPr="0034127E" w:rsidRDefault="0034127E" w:rsidP="0034127E">
            <w:pPr>
              <w:widowControl/>
              <w:autoSpaceDE/>
              <w:autoSpaceDN/>
              <w:spacing w:line="240" w:lineRule="auto"/>
              <w:ind w:left="0"/>
              <w:jc w:val="both"/>
              <w:rPr>
                <w:rFonts w:ascii="Times New Roman" w:eastAsia="Times New Roman" w:hAnsi="Times New Roman" w:cs="Times New Roman"/>
                <w:color w:val="000000"/>
                <w:szCs w:val="26"/>
                <w:lang w:val="vi-VN" w:eastAsia="vi-VN"/>
              </w:rPr>
            </w:pPr>
            <w:proofErr w:type="spellStart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>Khách</w:t>
            </w:r>
            <w:proofErr w:type="spellEnd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 xml:space="preserve"> </w:t>
            </w:r>
            <w:proofErr w:type="spellStart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>hàng</w:t>
            </w:r>
            <w:proofErr w:type="spellEnd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>/Staff/admin</w:t>
            </w:r>
          </w:p>
        </w:tc>
        <w:tc>
          <w:tcPr>
            <w:tcW w:w="40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FC726E8" w14:textId="77777777" w:rsidR="0034127E" w:rsidRPr="0034127E" w:rsidRDefault="0034127E" w:rsidP="0034127E">
            <w:pPr>
              <w:widowControl/>
              <w:autoSpaceDE/>
              <w:autoSpaceDN/>
              <w:spacing w:line="240" w:lineRule="auto"/>
              <w:ind w:left="0"/>
              <w:jc w:val="both"/>
              <w:rPr>
                <w:rFonts w:ascii="Times New Roman" w:eastAsia="Times New Roman" w:hAnsi="Times New Roman" w:cs="Times New Roman"/>
                <w:color w:val="000000"/>
                <w:szCs w:val="26"/>
                <w:lang w:val="vi-VN" w:eastAsia="vi-VN"/>
              </w:rPr>
            </w:pPr>
            <w:proofErr w:type="spellStart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>Sửa</w:t>
            </w:r>
            <w:proofErr w:type="spellEnd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 xml:space="preserve"> </w:t>
            </w:r>
            <w:proofErr w:type="spellStart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>thông</w:t>
            </w:r>
            <w:proofErr w:type="spellEnd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 xml:space="preserve"> tin </w:t>
            </w:r>
            <w:proofErr w:type="spellStart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>cá</w:t>
            </w:r>
            <w:proofErr w:type="spellEnd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 xml:space="preserve"> </w:t>
            </w:r>
            <w:proofErr w:type="spellStart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>nhân</w:t>
            </w:r>
            <w:proofErr w:type="spellEnd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 xml:space="preserve"> của User</w:t>
            </w:r>
          </w:p>
        </w:tc>
      </w:tr>
      <w:tr w:rsidR="00EE0ADE" w:rsidRPr="0034127E" w14:paraId="75C97B8F" w14:textId="77777777" w:rsidTr="0034127E">
        <w:trPr>
          <w:trHeight w:val="330"/>
          <w:jc w:val="center"/>
        </w:trPr>
        <w:tc>
          <w:tcPr>
            <w:tcW w:w="5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C742A07" w14:textId="77777777" w:rsidR="0034127E" w:rsidRPr="0034127E" w:rsidRDefault="0034127E" w:rsidP="0034127E">
            <w:pPr>
              <w:widowControl/>
              <w:autoSpaceDE/>
              <w:autoSpaceDN/>
              <w:spacing w:line="240" w:lineRule="auto"/>
              <w:ind w:left="0"/>
              <w:jc w:val="center"/>
              <w:rPr>
                <w:rFonts w:ascii="Times New Roman" w:eastAsia="Times New Roman" w:hAnsi="Times New Roman" w:cs="Times New Roman"/>
                <w:color w:val="000000"/>
                <w:szCs w:val="26"/>
                <w:lang w:val="vi-VN" w:eastAsia="vi-VN"/>
              </w:rPr>
            </w:pPr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>5</w:t>
            </w:r>
          </w:p>
        </w:tc>
        <w:tc>
          <w:tcPr>
            <w:tcW w:w="28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F7D1ECB" w14:textId="77777777" w:rsidR="0034127E" w:rsidRPr="0034127E" w:rsidRDefault="0034127E" w:rsidP="0034127E">
            <w:pPr>
              <w:widowControl/>
              <w:autoSpaceDE/>
              <w:autoSpaceDN/>
              <w:spacing w:line="240" w:lineRule="auto"/>
              <w:ind w:left="0"/>
              <w:jc w:val="both"/>
              <w:rPr>
                <w:rFonts w:ascii="Times New Roman" w:eastAsia="Times New Roman" w:hAnsi="Times New Roman" w:cs="Times New Roman"/>
                <w:color w:val="000000"/>
                <w:szCs w:val="26"/>
                <w:lang w:val="vi-VN" w:eastAsia="vi-VN"/>
              </w:rPr>
            </w:pPr>
            <w:proofErr w:type="spellStart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>Giỏ</w:t>
            </w:r>
            <w:proofErr w:type="spellEnd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 xml:space="preserve"> </w:t>
            </w:r>
            <w:proofErr w:type="spellStart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>hàng</w:t>
            </w:r>
            <w:proofErr w:type="spellEnd"/>
          </w:p>
        </w:tc>
        <w:tc>
          <w:tcPr>
            <w:tcW w:w="22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E1319D4" w14:textId="77777777" w:rsidR="0034127E" w:rsidRPr="0034127E" w:rsidRDefault="0034127E" w:rsidP="0034127E">
            <w:pPr>
              <w:widowControl/>
              <w:autoSpaceDE/>
              <w:autoSpaceDN/>
              <w:spacing w:line="240" w:lineRule="auto"/>
              <w:ind w:left="0"/>
              <w:jc w:val="both"/>
              <w:rPr>
                <w:rFonts w:ascii="Times New Roman" w:eastAsia="Times New Roman" w:hAnsi="Times New Roman" w:cs="Times New Roman"/>
                <w:color w:val="000000"/>
                <w:szCs w:val="26"/>
                <w:lang w:val="vi-VN" w:eastAsia="vi-VN"/>
              </w:rPr>
            </w:pPr>
            <w:proofErr w:type="spellStart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>Khách</w:t>
            </w:r>
            <w:proofErr w:type="spellEnd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 xml:space="preserve"> </w:t>
            </w:r>
            <w:proofErr w:type="spellStart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>hàng</w:t>
            </w:r>
            <w:proofErr w:type="spellEnd"/>
          </w:p>
        </w:tc>
        <w:tc>
          <w:tcPr>
            <w:tcW w:w="40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DD2A9D0" w14:textId="77777777" w:rsidR="0034127E" w:rsidRPr="0034127E" w:rsidRDefault="0034127E" w:rsidP="0034127E">
            <w:pPr>
              <w:widowControl/>
              <w:autoSpaceDE/>
              <w:autoSpaceDN/>
              <w:spacing w:line="240" w:lineRule="auto"/>
              <w:ind w:left="0"/>
              <w:jc w:val="both"/>
              <w:rPr>
                <w:rFonts w:ascii="Times New Roman" w:eastAsia="Times New Roman" w:hAnsi="Times New Roman" w:cs="Times New Roman"/>
                <w:color w:val="000000"/>
                <w:szCs w:val="26"/>
                <w:lang w:val="vi-VN" w:eastAsia="vi-VN"/>
              </w:rPr>
            </w:pPr>
            <w:proofErr w:type="spellStart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>Xem</w:t>
            </w:r>
            <w:proofErr w:type="spellEnd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 xml:space="preserve"> và </w:t>
            </w:r>
            <w:proofErr w:type="spellStart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>cập</w:t>
            </w:r>
            <w:proofErr w:type="spellEnd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 xml:space="preserve"> </w:t>
            </w:r>
            <w:proofErr w:type="spellStart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>nhật</w:t>
            </w:r>
            <w:proofErr w:type="spellEnd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 xml:space="preserve"> </w:t>
            </w:r>
            <w:proofErr w:type="spellStart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>giỏ</w:t>
            </w:r>
            <w:proofErr w:type="spellEnd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 xml:space="preserve"> </w:t>
            </w:r>
            <w:proofErr w:type="spellStart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>hàng</w:t>
            </w:r>
            <w:proofErr w:type="spellEnd"/>
          </w:p>
        </w:tc>
      </w:tr>
      <w:tr w:rsidR="00EE0ADE" w:rsidRPr="0034127E" w14:paraId="12BF4437" w14:textId="77777777" w:rsidTr="0034127E">
        <w:trPr>
          <w:trHeight w:val="330"/>
          <w:jc w:val="center"/>
        </w:trPr>
        <w:tc>
          <w:tcPr>
            <w:tcW w:w="5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D960579" w14:textId="77777777" w:rsidR="0034127E" w:rsidRPr="0034127E" w:rsidRDefault="0034127E" w:rsidP="0034127E">
            <w:pPr>
              <w:widowControl/>
              <w:autoSpaceDE/>
              <w:autoSpaceDN/>
              <w:spacing w:line="240" w:lineRule="auto"/>
              <w:ind w:left="0"/>
              <w:jc w:val="center"/>
              <w:rPr>
                <w:rFonts w:ascii="Times New Roman" w:eastAsia="Times New Roman" w:hAnsi="Times New Roman" w:cs="Times New Roman"/>
                <w:color w:val="000000"/>
                <w:szCs w:val="26"/>
                <w:lang w:val="vi-VN" w:eastAsia="vi-VN"/>
              </w:rPr>
            </w:pPr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>6</w:t>
            </w:r>
          </w:p>
        </w:tc>
        <w:tc>
          <w:tcPr>
            <w:tcW w:w="28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F5CDBC9" w14:textId="77777777" w:rsidR="0034127E" w:rsidRPr="0034127E" w:rsidRDefault="0034127E" w:rsidP="0034127E">
            <w:pPr>
              <w:widowControl/>
              <w:autoSpaceDE/>
              <w:autoSpaceDN/>
              <w:spacing w:line="240" w:lineRule="auto"/>
              <w:ind w:left="0"/>
              <w:jc w:val="both"/>
              <w:rPr>
                <w:rFonts w:ascii="Times New Roman" w:eastAsia="Times New Roman" w:hAnsi="Times New Roman" w:cs="Times New Roman"/>
                <w:color w:val="000000"/>
                <w:szCs w:val="26"/>
                <w:lang w:val="vi-VN" w:eastAsia="vi-VN"/>
              </w:rPr>
            </w:pPr>
            <w:proofErr w:type="spellStart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>Đặt</w:t>
            </w:r>
            <w:proofErr w:type="spellEnd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 xml:space="preserve"> </w:t>
            </w:r>
            <w:proofErr w:type="spellStart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>hàng</w:t>
            </w:r>
            <w:proofErr w:type="spellEnd"/>
          </w:p>
        </w:tc>
        <w:tc>
          <w:tcPr>
            <w:tcW w:w="22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86865EA" w14:textId="77777777" w:rsidR="0034127E" w:rsidRPr="0034127E" w:rsidRDefault="0034127E" w:rsidP="0034127E">
            <w:pPr>
              <w:widowControl/>
              <w:autoSpaceDE/>
              <w:autoSpaceDN/>
              <w:spacing w:line="240" w:lineRule="auto"/>
              <w:ind w:left="0"/>
              <w:jc w:val="both"/>
              <w:rPr>
                <w:rFonts w:ascii="Times New Roman" w:eastAsia="Times New Roman" w:hAnsi="Times New Roman" w:cs="Times New Roman"/>
                <w:color w:val="000000"/>
                <w:szCs w:val="26"/>
                <w:lang w:val="vi-VN" w:eastAsia="vi-VN"/>
              </w:rPr>
            </w:pPr>
            <w:proofErr w:type="spellStart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>Khách</w:t>
            </w:r>
            <w:proofErr w:type="spellEnd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 xml:space="preserve"> </w:t>
            </w:r>
            <w:proofErr w:type="spellStart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>hàng</w:t>
            </w:r>
            <w:proofErr w:type="spellEnd"/>
          </w:p>
        </w:tc>
        <w:tc>
          <w:tcPr>
            <w:tcW w:w="40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81AAF2D" w14:textId="77777777" w:rsidR="0034127E" w:rsidRPr="0034127E" w:rsidRDefault="0034127E" w:rsidP="0034127E">
            <w:pPr>
              <w:widowControl/>
              <w:autoSpaceDE/>
              <w:autoSpaceDN/>
              <w:spacing w:line="240" w:lineRule="auto"/>
              <w:ind w:left="0"/>
              <w:jc w:val="both"/>
              <w:rPr>
                <w:rFonts w:ascii="Times New Roman" w:eastAsia="Times New Roman" w:hAnsi="Times New Roman" w:cs="Times New Roman"/>
                <w:color w:val="000000"/>
                <w:szCs w:val="26"/>
                <w:lang w:val="vi-VN" w:eastAsia="vi-VN"/>
              </w:rPr>
            </w:pPr>
            <w:proofErr w:type="spellStart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>Đặt</w:t>
            </w:r>
            <w:proofErr w:type="spellEnd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 xml:space="preserve"> </w:t>
            </w:r>
            <w:proofErr w:type="spellStart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>hàng</w:t>
            </w:r>
            <w:proofErr w:type="spellEnd"/>
          </w:p>
        </w:tc>
      </w:tr>
      <w:tr w:rsidR="00EE0ADE" w:rsidRPr="0034127E" w14:paraId="1C197B32" w14:textId="77777777" w:rsidTr="0034127E">
        <w:trPr>
          <w:trHeight w:val="660"/>
          <w:jc w:val="center"/>
        </w:trPr>
        <w:tc>
          <w:tcPr>
            <w:tcW w:w="5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EA8B6EA" w14:textId="77777777" w:rsidR="0034127E" w:rsidRPr="0034127E" w:rsidRDefault="0034127E" w:rsidP="0034127E">
            <w:pPr>
              <w:widowControl/>
              <w:autoSpaceDE/>
              <w:autoSpaceDN/>
              <w:spacing w:line="240" w:lineRule="auto"/>
              <w:ind w:left="0"/>
              <w:jc w:val="center"/>
              <w:rPr>
                <w:rFonts w:ascii="Times New Roman" w:eastAsia="Times New Roman" w:hAnsi="Times New Roman" w:cs="Times New Roman"/>
                <w:color w:val="000000"/>
                <w:szCs w:val="26"/>
                <w:lang w:val="vi-VN" w:eastAsia="vi-VN"/>
              </w:rPr>
            </w:pPr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>7</w:t>
            </w:r>
          </w:p>
        </w:tc>
        <w:tc>
          <w:tcPr>
            <w:tcW w:w="28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97E0D0B" w14:textId="77777777" w:rsidR="0034127E" w:rsidRPr="0034127E" w:rsidRDefault="0034127E" w:rsidP="0034127E">
            <w:pPr>
              <w:widowControl/>
              <w:autoSpaceDE/>
              <w:autoSpaceDN/>
              <w:spacing w:line="240" w:lineRule="auto"/>
              <w:ind w:left="0"/>
              <w:jc w:val="both"/>
              <w:rPr>
                <w:rFonts w:ascii="Times New Roman" w:eastAsia="Times New Roman" w:hAnsi="Times New Roman" w:cs="Times New Roman"/>
                <w:color w:val="000000"/>
                <w:szCs w:val="26"/>
                <w:lang w:val="vi-VN" w:eastAsia="vi-VN"/>
              </w:rPr>
            </w:pPr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 xml:space="preserve">Quản lý </w:t>
            </w:r>
            <w:proofErr w:type="spellStart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>địa</w:t>
            </w:r>
            <w:proofErr w:type="spellEnd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 xml:space="preserve"> </w:t>
            </w:r>
            <w:proofErr w:type="spellStart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>chỉ</w:t>
            </w:r>
            <w:proofErr w:type="spellEnd"/>
          </w:p>
        </w:tc>
        <w:tc>
          <w:tcPr>
            <w:tcW w:w="22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3C73743" w14:textId="77777777" w:rsidR="0034127E" w:rsidRPr="0034127E" w:rsidRDefault="0034127E" w:rsidP="0034127E">
            <w:pPr>
              <w:widowControl/>
              <w:autoSpaceDE/>
              <w:autoSpaceDN/>
              <w:spacing w:line="240" w:lineRule="auto"/>
              <w:ind w:left="0"/>
              <w:jc w:val="both"/>
              <w:rPr>
                <w:rFonts w:ascii="Times New Roman" w:eastAsia="Times New Roman" w:hAnsi="Times New Roman" w:cs="Times New Roman"/>
                <w:color w:val="000000"/>
                <w:szCs w:val="26"/>
                <w:lang w:val="vi-VN" w:eastAsia="vi-VN"/>
              </w:rPr>
            </w:pPr>
            <w:proofErr w:type="spellStart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>Khách</w:t>
            </w:r>
            <w:proofErr w:type="spellEnd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 xml:space="preserve"> </w:t>
            </w:r>
            <w:proofErr w:type="spellStart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>hàng</w:t>
            </w:r>
            <w:proofErr w:type="spellEnd"/>
          </w:p>
        </w:tc>
        <w:tc>
          <w:tcPr>
            <w:tcW w:w="40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C9FDE20" w14:textId="77777777" w:rsidR="0034127E" w:rsidRPr="0034127E" w:rsidRDefault="0034127E" w:rsidP="0034127E">
            <w:pPr>
              <w:widowControl/>
              <w:autoSpaceDE/>
              <w:autoSpaceDN/>
              <w:spacing w:line="240" w:lineRule="auto"/>
              <w:ind w:left="0"/>
              <w:rPr>
                <w:rFonts w:ascii="Times New Roman" w:eastAsia="Times New Roman" w:hAnsi="Times New Roman" w:cs="Times New Roman"/>
                <w:color w:val="000000"/>
                <w:szCs w:val="26"/>
                <w:lang w:val="vi-VN" w:eastAsia="vi-VN"/>
              </w:rPr>
            </w:pPr>
            <w:proofErr w:type="spellStart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>Chọn</w:t>
            </w:r>
            <w:proofErr w:type="spellEnd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 xml:space="preserve"> </w:t>
            </w:r>
            <w:proofErr w:type="spellStart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>địa</w:t>
            </w:r>
            <w:proofErr w:type="spellEnd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 xml:space="preserve"> </w:t>
            </w:r>
            <w:proofErr w:type="spellStart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>chỉ</w:t>
            </w:r>
            <w:proofErr w:type="spellEnd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 xml:space="preserve"> </w:t>
            </w:r>
            <w:proofErr w:type="spellStart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>theo</w:t>
            </w:r>
            <w:proofErr w:type="spellEnd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 xml:space="preserve"> </w:t>
            </w:r>
            <w:proofErr w:type="spellStart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>Tỉnh</w:t>
            </w:r>
            <w:proofErr w:type="spellEnd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>/</w:t>
            </w:r>
            <w:proofErr w:type="spellStart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>Thành</w:t>
            </w:r>
            <w:proofErr w:type="spellEnd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 xml:space="preserve"> </w:t>
            </w:r>
            <w:proofErr w:type="spellStart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>phố</w:t>
            </w:r>
            <w:proofErr w:type="spellEnd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 xml:space="preserve">, </w:t>
            </w:r>
            <w:proofErr w:type="spellStart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>Quận</w:t>
            </w:r>
            <w:proofErr w:type="spellEnd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>/</w:t>
            </w:r>
            <w:proofErr w:type="spellStart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>Huyện</w:t>
            </w:r>
            <w:proofErr w:type="spellEnd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 xml:space="preserve">, </w:t>
            </w:r>
            <w:proofErr w:type="spellStart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>Phường</w:t>
            </w:r>
            <w:proofErr w:type="spellEnd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>/</w:t>
            </w:r>
            <w:proofErr w:type="spellStart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>Thị</w:t>
            </w:r>
            <w:proofErr w:type="spellEnd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 xml:space="preserve"> </w:t>
            </w:r>
            <w:proofErr w:type="spellStart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>Xã</w:t>
            </w:r>
            <w:proofErr w:type="spellEnd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 xml:space="preserve">, </w:t>
            </w:r>
            <w:proofErr w:type="spellStart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>địa</w:t>
            </w:r>
            <w:proofErr w:type="spellEnd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 xml:space="preserve"> </w:t>
            </w:r>
            <w:proofErr w:type="spellStart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>chỉ</w:t>
            </w:r>
            <w:proofErr w:type="spellEnd"/>
          </w:p>
        </w:tc>
      </w:tr>
      <w:tr w:rsidR="00EE0ADE" w:rsidRPr="0034127E" w14:paraId="1C88B194" w14:textId="77777777" w:rsidTr="0034127E">
        <w:trPr>
          <w:trHeight w:val="330"/>
          <w:jc w:val="center"/>
        </w:trPr>
        <w:tc>
          <w:tcPr>
            <w:tcW w:w="5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897F386" w14:textId="77777777" w:rsidR="0034127E" w:rsidRPr="0034127E" w:rsidRDefault="0034127E" w:rsidP="0034127E">
            <w:pPr>
              <w:widowControl/>
              <w:autoSpaceDE/>
              <w:autoSpaceDN/>
              <w:spacing w:line="240" w:lineRule="auto"/>
              <w:ind w:left="0"/>
              <w:jc w:val="center"/>
              <w:rPr>
                <w:rFonts w:ascii="Times New Roman" w:eastAsia="Times New Roman" w:hAnsi="Times New Roman" w:cs="Times New Roman"/>
                <w:color w:val="000000"/>
                <w:szCs w:val="26"/>
                <w:lang w:val="vi-VN" w:eastAsia="vi-VN"/>
              </w:rPr>
            </w:pPr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>8</w:t>
            </w:r>
          </w:p>
        </w:tc>
        <w:tc>
          <w:tcPr>
            <w:tcW w:w="28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86624AA" w14:textId="77777777" w:rsidR="0034127E" w:rsidRPr="0034127E" w:rsidRDefault="0034127E" w:rsidP="0034127E">
            <w:pPr>
              <w:widowControl/>
              <w:autoSpaceDE/>
              <w:autoSpaceDN/>
              <w:spacing w:line="240" w:lineRule="auto"/>
              <w:ind w:left="0"/>
              <w:jc w:val="both"/>
              <w:rPr>
                <w:rFonts w:ascii="Times New Roman" w:eastAsia="Times New Roman" w:hAnsi="Times New Roman" w:cs="Times New Roman"/>
                <w:color w:val="000000"/>
                <w:szCs w:val="26"/>
                <w:lang w:val="vi-VN" w:eastAsia="vi-VN"/>
              </w:rPr>
            </w:pPr>
            <w:proofErr w:type="spellStart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>Đánh</w:t>
            </w:r>
            <w:proofErr w:type="spellEnd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 xml:space="preserve"> </w:t>
            </w:r>
            <w:proofErr w:type="spellStart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>giá</w:t>
            </w:r>
            <w:proofErr w:type="spellEnd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 xml:space="preserve"> </w:t>
            </w:r>
            <w:proofErr w:type="spellStart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>sản</w:t>
            </w:r>
            <w:proofErr w:type="spellEnd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 xml:space="preserve"> phẩm</w:t>
            </w:r>
          </w:p>
        </w:tc>
        <w:tc>
          <w:tcPr>
            <w:tcW w:w="22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1993E17" w14:textId="77777777" w:rsidR="0034127E" w:rsidRPr="0034127E" w:rsidRDefault="0034127E" w:rsidP="0034127E">
            <w:pPr>
              <w:widowControl/>
              <w:autoSpaceDE/>
              <w:autoSpaceDN/>
              <w:spacing w:line="240" w:lineRule="auto"/>
              <w:ind w:left="0"/>
              <w:jc w:val="both"/>
              <w:rPr>
                <w:rFonts w:ascii="Times New Roman" w:eastAsia="Times New Roman" w:hAnsi="Times New Roman" w:cs="Times New Roman"/>
                <w:color w:val="000000"/>
                <w:szCs w:val="26"/>
                <w:lang w:val="vi-VN" w:eastAsia="vi-VN"/>
              </w:rPr>
            </w:pPr>
            <w:proofErr w:type="spellStart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>Khách</w:t>
            </w:r>
            <w:proofErr w:type="spellEnd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 xml:space="preserve"> </w:t>
            </w:r>
            <w:proofErr w:type="spellStart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>hàng</w:t>
            </w:r>
            <w:proofErr w:type="spellEnd"/>
          </w:p>
        </w:tc>
        <w:tc>
          <w:tcPr>
            <w:tcW w:w="40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EEFB1E7" w14:textId="77777777" w:rsidR="0034127E" w:rsidRPr="0034127E" w:rsidRDefault="0034127E" w:rsidP="0034127E">
            <w:pPr>
              <w:widowControl/>
              <w:autoSpaceDE/>
              <w:autoSpaceDN/>
              <w:spacing w:line="240" w:lineRule="auto"/>
              <w:ind w:left="0"/>
              <w:jc w:val="both"/>
              <w:rPr>
                <w:rFonts w:ascii="Times New Roman" w:eastAsia="Times New Roman" w:hAnsi="Times New Roman" w:cs="Times New Roman"/>
                <w:color w:val="000000"/>
                <w:szCs w:val="26"/>
                <w:lang w:val="vi-VN" w:eastAsia="vi-VN"/>
              </w:rPr>
            </w:pPr>
            <w:proofErr w:type="spellStart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>Đánh</w:t>
            </w:r>
            <w:proofErr w:type="spellEnd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 xml:space="preserve"> </w:t>
            </w:r>
            <w:proofErr w:type="spellStart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>giá</w:t>
            </w:r>
            <w:proofErr w:type="spellEnd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 xml:space="preserve"> </w:t>
            </w:r>
            <w:proofErr w:type="spellStart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>sản</w:t>
            </w:r>
            <w:proofErr w:type="spellEnd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 xml:space="preserve"> phẩm </w:t>
            </w:r>
            <w:proofErr w:type="spellStart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>trong</w:t>
            </w:r>
            <w:proofErr w:type="spellEnd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 xml:space="preserve"> </w:t>
            </w:r>
            <w:proofErr w:type="spellStart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>cửa</w:t>
            </w:r>
            <w:proofErr w:type="spellEnd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 xml:space="preserve"> </w:t>
            </w:r>
            <w:proofErr w:type="spellStart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>hàng</w:t>
            </w:r>
            <w:proofErr w:type="spellEnd"/>
          </w:p>
        </w:tc>
      </w:tr>
      <w:tr w:rsidR="00EE0ADE" w:rsidRPr="0034127E" w14:paraId="5011AC8F" w14:textId="77777777" w:rsidTr="0034127E">
        <w:trPr>
          <w:trHeight w:val="330"/>
          <w:jc w:val="center"/>
        </w:trPr>
        <w:tc>
          <w:tcPr>
            <w:tcW w:w="5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3113942" w14:textId="77777777" w:rsidR="0034127E" w:rsidRPr="0034127E" w:rsidRDefault="0034127E" w:rsidP="0034127E">
            <w:pPr>
              <w:widowControl/>
              <w:autoSpaceDE/>
              <w:autoSpaceDN/>
              <w:spacing w:line="240" w:lineRule="auto"/>
              <w:ind w:left="0"/>
              <w:jc w:val="center"/>
              <w:rPr>
                <w:rFonts w:ascii="Times New Roman" w:eastAsia="Times New Roman" w:hAnsi="Times New Roman" w:cs="Times New Roman"/>
                <w:color w:val="000000"/>
                <w:szCs w:val="26"/>
                <w:lang w:val="vi-VN" w:eastAsia="vi-VN"/>
              </w:rPr>
            </w:pPr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>9</w:t>
            </w:r>
          </w:p>
        </w:tc>
        <w:tc>
          <w:tcPr>
            <w:tcW w:w="28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6CE5F30" w14:textId="77777777" w:rsidR="0034127E" w:rsidRPr="0034127E" w:rsidRDefault="0034127E" w:rsidP="0034127E">
            <w:pPr>
              <w:widowControl/>
              <w:autoSpaceDE/>
              <w:autoSpaceDN/>
              <w:spacing w:line="240" w:lineRule="auto"/>
              <w:ind w:left="0"/>
              <w:jc w:val="both"/>
              <w:rPr>
                <w:rFonts w:ascii="Times New Roman" w:eastAsia="Times New Roman" w:hAnsi="Times New Roman" w:cs="Times New Roman"/>
                <w:color w:val="000000"/>
                <w:szCs w:val="26"/>
                <w:lang w:val="vi-VN" w:eastAsia="vi-VN"/>
              </w:rPr>
            </w:pPr>
            <w:proofErr w:type="spellStart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>Đăng</w:t>
            </w:r>
            <w:proofErr w:type="spellEnd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 xml:space="preserve"> </w:t>
            </w:r>
            <w:proofErr w:type="spellStart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>nhập</w:t>
            </w:r>
            <w:proofErr w:type="spellEnd"/>
          </w:p>
        </w:tc>
        <w:tc>
          <w:tcPr>
            <w:tcW w:w="22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6266F7B" w14:textId="77777777" w:rsidR="0034127E" w:rsidRPr="0034127E" w:rsidRDefault="0034127E" w:rsidP="0034127E">
            <w:pPr>
              <w:widowControl/>
              <w:autoSpaceDE/>
              <w:autoSpaceDN/>
              <w:spacing w:line="240" w:lineRule="auto"/>
              <w:ind w:left="0"/>
              <w:jc w:val="both"/>
              <w:rPr>
                <w:rFonts w:ascii="Times New Roman" w:eastAsia="Times New Roman" w:hAnsi="Times New Roman" w:cs="Times New Roman"/>
                <w:color w:val="000000"/>
                <w:szCs w:val="26"/>
                <w:lang w:val="vi-VN" w:eastAsia="vi-VN"/>
              </w:rPr>
            </w:pPr>
            <w:proofErr w:type="spellStart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>Khách</w:t>
            </w:r>
            <w:proofErr w:type="spellEnd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 xml:space="preserve"> </w:t>
            </w:r>
            <w:proofErr w:type="spellStart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>hàng</w:t>
            </w:r>
            <w:proofErr w:type="spellEnd"/>
          </w:p>
        </w:tc>
        <w:tc>
          <w:tcPr>
            <w:tcW w:w="40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B8FA09D" w14:textId="77777777" w:rsidR="0034127E" w:rsidRPr="0034127E" w:rsidRDefault="0034127E" w:rsidP="0034127E">
            <w:pPr>
              <w:widowControl/>
              <w:autoSpaceDE/>
              <w:autoSpaceDN/>
              <w:spacing w:line="240" w:lineRule="auto"/>
              <w:ind w:left="0"/>
              <w:jc w:val="both"/>
              <w:rPr>
                <w:rFonts w:ascii="Times New Roman" w:eastAsia="Times New Roman" w:hAnsi="Times New Roman" w:cs="Times New Roman"/>
                <w:color w:val="000000"/>
                <w:szCs w:val="26"/>
                <w:lang w:val="vi-VN" w:eastAsia="vi-VN"/>
              </w:rPr>
            </w:pPr>
            <w:proofErr w:type="spellStart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>Đăng</w:t>
            </w:r>
            <w:proofErr w:type="spellEnd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 xml:space="preserve"> </w:t>
            </w:r>
            <w:proofErr w:type="spellStart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>nhập</w:t>
            </w:r>
            <w:proofErr w:type="spellEnd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 xml:space="preserve"> </w:t>
            </w:r>
            <w:proofErr w:type="spellStart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>bằng</w:t>
            </w:r>
            <w:proofErr w:type="spellEnd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 xml:space="preserve"> </w:t>
            </w:r>
            <w:proofErr w:type="spellStart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>tài</w:t>
            </w:r>
            <w:proofErr w:type="spellEnd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 xml:space="preserve"> </w:t>
            </w:r>
            <w:proofErr w:type="spellStart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>khoản</w:t>
            </w:r>
            <w:proofErr w:type="spellEnd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 xml:space="preserve"> </w:t>
            </w:r>
            <w:proofErr w:type="spellStart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>đã</w:t>
            </w:r>
            <w:proofErr w:type="spellEnd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 xml:space="preserve"> </w:t>
            </w:r>
            <w:proofErr w:type="spellStart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>tạo</w:t>
            </w:r>
            <w:proofErr w:type="spellEnd"/>
          </w:p>
        </w:tc>
      </w:tr>
      <w:tr w:rsidR="00EE0ADE" w:rsidRPr="0034127E" w14:paraId="3E98D193" w14:textId="77777777" w:rsidTr="0034127E">
        <w:trPr>
          <w:trHeight w:val="330"/>
          <w:jc w:val="center"/>
        </w:trPr>
        <w:tc>
          <w:tcPr>
            <w:tcW w:w="5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115B7CD" w14:textId="77777777" w:rsidR="0034127E" w:rsidRPr="0034127E" w:rsidRDefault="0034127E" w:rsidP="0034127E">
            <w:pPr>
              <w:widowControl/>
              <w:autoSpaceDE/>
              <w:autoSpaceDN/>
              <w:spacing w:line="240" w:lineRule="auto"/>
              <w:ind w:left="0"/>
              <w:jc w:val="center"/>
              <w:rPr>
                <w:rFonts w:ascii="Times New Roman" w:eastAsia="Times New Roman" w:hAnsi="Times New Roman" w:cs="Times New Roman"/>
                <w:color w:val="000000"/>
                <w:szCs w:val="26"/>
                <w:lang w:val="vi-VN" w:eastAsia="vi-VN"/>
              </w:rPr>
            </w:pPr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>10</w:t>
            </w:r>
          </w:p>
        </w:tc>
        <w:tc>
          <w:tcPr>
            <w:tcW w:w="28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93902BF" w14:textId="77777777" w:rsidR="0034127E" w:rsidRPr="0034127E" w:rsidRDefault="0034127E" w:rsidP="0034127E">
            <w:pPr>
              <w:widowControl/>
              <w:autoSpaceDE/>
              <w:autoSpaceDN/>
              <w:spacing w:line="240" w:lineRule="auto"/>
              <w:ind w:left="0"/>
              <w:jc w:val="both"/>
              <w:rPr>
                <w:rFonts w:ascii="Times New Roman" w:eastAsia="Times New Roman" w:hAnsi="Times New Roman" w:cs="Times New Roman"/>
                <w:color w:val="000000"/>
                <w:szCs w:val="26"/>
                <w:lang w:val="vi-VN" w:eastAsia="vi-VN"/>
              </w:rPr>
            </w:pPr>
            <w:proofErr w:type="spellStart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>Đăng</w:t>
            </w:r>
            <w:proofErr w:type="spellEnd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 xml:space="preserve"> </w:t>
            </w:r>
            <w:proofErr w:type="spellStart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>ký</w:t>
            </w:r>
            <w:proofErr w:type="spellEnd"/>
          </w:p>
        </w:tc>
        <w:tc>
          <w:tcPr>
            <w:tcW w:w="22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B2B39F9" w14:textId="77777777" w:rsidR="0034127E" w:rsidRPr="0034127E" w:rsidRDefault="0034127E" w:rsidP="0034127E">
            <w:pPr>
              <w:widowControl/>
              <w:autoSpaceDE/>
              <w:autoSpaceDN/>
              <w:spacing w:line="240" w:lineRule="auto"/>
              <w:ind w:left="0"/>
              <w:jc w:val="both"/>
              <w:rPr>
                <w:rFonts w:ascii="Times New Roman" w:eastAsia="Times New Roman" w:hAnsi="Times New Roman" w:cs="Times New Roman"/>
                <w:color w:val="000000"/>
                <w:szCs w:val="26"/>
                <w:lang w:val="vi-VN" w:eastAsia="vi-VN"/>
              </w:rPr>
            </w:pPr>
            <w:proofErr w:type="spellStart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>Khách</w:t>
            </w:r>
            <w:proofErr w:type="spellEnd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 xml:space="preserve"> </w:t>
            </w:r>
            <w:proofErr w:type="spellStart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>hàng</w:t>
            </w:r>
            <w:proofErr w:type="spellEnd"/>
          </w:p>
        </w:tc>
        <w:tc>
          <w:tcPr>
            <w:tcW w:w="40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45BBE1B" w14:textId="77777777" w:rsidR="0034127E" w:rsidRPr="0034127E" w:rsidRDefault="0034127E" w:rsidP="0034127E">
            <w:pPr>
              <w:widowControl/>
              <w:autoSpaceDE/>
              <w:autoSpaceDN/>
              <w:spacing w:line="240" w:lineRule="auto"/>
              <w:ind w:left="0"/>
              <w:jc w:val="both"/>
              <w:rPr>
                <w:rFonts w:ascii="Times New Roman" w:eastAsia="Times New Roman" w:hAnsi="Times New Roman" w:cs="Times New Roman"/>
                <w:color w:val="000000"/>
                <w:szCs w:val="26"/>
                <w:lang w:val="vi-VN" w:eastAsia="vi-VN"/>
              </w:rPr>
            </w:pPr>
            <w:proofErr w:type="spellStart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>Đăng</w:t>
            </w:r>
            <w:proofErr w:type="spellEnd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 xml:space="preserve"> </w:t>
            </w:r>
            <w:proofErr w:type="spellStart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>ký</w:t>
            </w:r>
            <w:proofErr w:type="spellEnd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 xml:space="preserve"> </w:t>
            </w:r>
            <w:proofErr w:type="spellStart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>tài</w:t>
            </w:r>
            <w:proofErr w:type="spellEnd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 xml:space="preserve"> </w:t>
            </w:r>
            <w:proofErr w:type="spellStart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>khoản</w:t>
            </w:r>
            <w:proofErr w:type="spellEnd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 xml:space="preserve"> </w:t>
            </w:r>
            <w:proofErr w:type="spellStart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>cho</w:t>
            </w:r>
            <w:proofErr w:type="spellEnd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 xml:space="preserve"> </w:t>
            </w:r>
            <w:proofErr w:type="spellStart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>Khách</w:t>
            </w:r>
            <w:proofErr w:type="spellEnd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 xml:space="preserve"> </w:t>
            </w:r>
            <w:proofErr w:type="spellStart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>hàng</w:t>
            </w:r>
            <w:proofErr w:type="spellEnd"/>
          </w:p>
        </w:tc>
      </w:tr>
      <w:tr w:rsidR="00EE0ADE" w:rsidRPr="0034127E" w14:paraId="03CD123F" w14:textId="77777777" w:rsidTr="0034127E">
        <w:trPr>
          <w:trHeight w:val="330"/>
          <w:jc w:val="center"/>
        </w:trPr>
        <w:tc>
          <w:tcPr>
            <w:tcW w:w="5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7ACBDFC" w14:textId="77777777" w:rsidR="0034127E" w:rsidRPr="0034127E" w:rsidRDefault="0034127E" w:rsidP="0034127E">
            <w:pPr>
              <w:widowControl/>
              <w:autoSpaceDE/>
              <w:autoSpaceDN/>
              <w:spacing w:line="240" w:lineRule="auto"/>
              <w:ind w:left="0"/>
              <w:jc w:val="center"/>
              <w:rPr>
                <w:rFonts w:ascii="Times New Roman" w:eastAsia="Times New Roman" w:hAnsi="Times New Roman" w:cs="Times New Roman"/>
                <w:color w:val="000000"/>
                <w:szCs w:val="26"/>
                <w:lang w:val="vi-VN" w:eastAsia="vi-VN"/>
              </w:rPr>
            </w:pPr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>11</w:t>
            </w:r>
          </w:p>
        </w:tc>
        <w:tc>
          <w:tcPr>
            <w:tcW w:w="28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9012E43" w14:textId="77777777" w:rsidR="0034127E" w:rsidRPr="0034127E" w:rsidRDefault="0034127E" w:rsidP="0034127E">
            <w:pPr>
              <w:widowControl/>
              <w:autoSpaceDE/>
              <w:autoSpaceDN/>
              <w:spacing w:line="240" w:lineRule="auto"/>
              <w:ind w:left="0"/>
              <w:jc w:val="both"/>
              <w:rPr>
                <w:rFonts w:ascii="Times New Roman" w:eastAsia="Times New Roman" w:hAnsi="Times New Roman" w:cs="Times New Roman"/>
                <w:color w:val="000000"/>
                <w:szCs w:val="26"/>
                <w:lang w:val="vi-VN" w:eastAsia="vi-VN"/>
              </w:rPr>
            </w:pPr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 xml:space="preserve">Quản lý </w:t>
            </w:r>
            <w:proofErr w:type="spellStart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>đơn</w:t>
            </w:r>
            <w:proofErr w:type="spellEnd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 xml:space="preserve"> </w:t>
            </w:r>
            <w:proofErr w:type="spellStart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>hàng</w:t>
            </w:r>
            <w:proofErr w:type="spellEnd"/>
          </w:p>
        </w:tc>
        <w:tc>
          <w:tcPr>
            <w:tcW w:w="22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D587F48" w14:textId="77777777" w:rsidR="0034127E" w:rsidRPr="0034127E" w:rsidRDefault="0034127E" w:rsidP="0034127E">
            <w:pPr>
              <w:widowControl/>
              <w:autoSpaceDE/>
              <w:autoSpaceDN/>
              <w:spacing w:line="240" w:lineRule="auto"/>
              <w:ind w:left="0"/>
              <w:jc w:val="both"/>
              <w:rPr>
                <w:rFonts w:ascii="Times New Roman" w:eastAsia="Times New Roman" w:hAnsi="Times New Roman" w:cs="Times New Roman"/>
                <w:color w:val="000000"/>
                <w:szCs w:val="26"/>
                <w:lang w:val="vi-VN" w:eastAsia="vi-VN"/>
              </w:rPr>
            </w:pPr>
            <w:proofErr w:type="spellStart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>Khách</w:t>
            </w:r>
            <w:proofErr w:type="spellEnd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 xml:space="preserve"> </w:t>
            </w:r>
            <w:proofErr w:type="spellStart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>hàng</w:t>
            </w:r>
            <w:proofErr w:type="spellEnd"/>
          </w:p>
        </w:tc>
        <w:tc>
          <w:tcPr>
            <w:tcW w:w="40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717B6D0" w14:textId="77777777" w:rsidR="0034127E" w:rsidRPr="0034127E" w:rsidRDefault="0034127E" w:rsidP="0034127E">
            <w:pPr>
              <w:widowControl/>
              <w:autoSpaceDE/>
              <w:autoSpaceDN/>
              <w:spacing w:line="240" w:lineRule="auto"/>
              <w:ind w:left="0"/>
              <w:jc w:val="both"/>
              <w:rPr>
                <w:rFonts w:ascii="Times New Roman" w:eastAsia="Times New Roman" w:hAnsi="Times New Roman" w:cs="Times New Roman"/>
                <w:color w:val="000000"/>
                <w:szCs w:val="26"/>
                <w:lang w:val="vi-VN" w:eastAsia="vi-VN"/>
              </w:rPr>
            </w:pPr>
            <w:proofErr w:type="spellStart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>Cập</w:t>
            </w:r>
            <w:proofErr w:type="spellEnd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 xml:space="preserve"> </w:t>
            </w:r>
            <w:proofErr w:type="spellStart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>nhật</w:t>
            </w:r>
            <w:proofErr w:type="spellEnd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 xml:space="preserve"> </w:t>
            </w:r>
            <w:proofErr w:type="spellStart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>đơn</w:t>
            </w:r>
            <w:proofErr w:type="spellEnd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 xml:space="preserve"> </w:t>
            </w:r>
            <w:proofErr w:type="spellStart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>hàng</w:t>
            </w:r>
            <w:proofErr w:type="spellEnd"/>
          </w:p>
        </w:tc>
      </w:tr>
      <w:tr w:rsidR="00EE0ADE" w:rsidRPr="0034127E" w14:paraId="7BCD85C8" w14:textId="77777777" w:rsidTr="0034127E">
        <w:trPr>
          <w:trHeight w:val="330"/>
          <w:jc w:val="center"/>
        </w:trPr>
        <w:tc>
          <w:tcPr>
            <w:tcW w:w="5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D41B5B4" w14:textId="77777777" w:rsidR="0034127E" w:rsidRPr="0034127E" w:rsidRDefault="0034127E" w:rsidP="0034127E">
            <w:pPr>
              <w:widowControl/>
              <w:autoSpaceDE/>
              <w:autoSpaceDN/>
              <w:spacing w:line="240" w:lineRule="auto"/>
              <w:ind w:left="0"/>
              <w:jc w:val="center"/>
              <w:rPr>
                <w:rFonts w:ascii="Times New Roman" w:eastAsia="Times New Roman" w:hAnsi="Times New Roman" w:cs="Times New Roman"/>
                <w:color w:val="000000"/>
                <w:szCs w:val="26"/>
                <w:lang w:val="vi-VN" w:eastAsia="vi-VN"/>
              </w:rPr>
            </w:pPr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>13</w:t>
            </w:r>
          </w:p>
        </w:tc>
        <w:tc>
          <w:tcPr>
            <w:tcW w:w="28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CE4AAC9" w14:textId="77777777" w:rsidR="0034127E" w:rsidRPr="0034127E" w:rsidRDefault="0034127E" w:rsidP="0034127E">
            <w:pPr>
              <w:widowControl/>
              <w:autoSpaceDE/>
              <w:autoSpaceDN/>
              <w:spacing w:line="240" w:lineRule="auto"/>
              <w:ind w:left="0"/>
              <w:jc w:val="both"/>
              <w:rPr>
                <w:rFonts w:ascii="Times New Roman" w:eastAsia="Times New Roman" w:hAnsi="Times New Roman" w:cs="Times New Roman"/>
                <w:color w:val="000000"/>
                <w:szCs w:val="26"/>
                <w:lang w:val="vi-VN" w:eastAsia="vi-VN"/>
              </w:rPr>
            </w:pPr>
            <w:proofErr w:type="spellStart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>Tìm</w:t>
            </w:r>
            <w:proofErr w:type="spellEnd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 xml:space="preserve"> </w:t>
            </w:r>
            <w:proofErr w:type="spellStart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>kiếm</w:t>
            </w:r>
            <w:proofErr w:type="spellEnd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 xml:space="preserve"> </w:t>
            </w:r>
            <w:proofErr w:type="spellStart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>sản</w:t>
            </w:r>
            <w:proofErr w:type="spellEnd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 xml:space="preserve"> phẩm</w:t>
            </w:r>
          </w:p>
        </w:tc>
        <w:tc>
          <w:tcPr>
            <w:tcW w:w="22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B78A62E" w14:textId="77777777" w:rsidR="0034127E" w:rsidRPr="0034127E" w:rsidRDefault="0034127E" w:rsidP="0034127E">
            <w:pPr>
              <w:widowControl/>
              <w:autoSpaceDE/>
              <w:autoSpaceDN/>
              <w:spacing w:line="240" w:lineRule="auto"/>
              <w:ind w:left="0"/>
              <w:jc w:val="both"/>
              <w:rPr>
                <w:rFonts w:ascii="Times New Roman" w:eastAsia="Times New Roman" w:hAnsi="Times New Roman" w:cs="Times New Roman"/>
                <w:color w:val="000000"/>
                <w:szCs w:val="26"/>
                <w:lang w:val="vi-VN" w:eastAsia="vi-VN"/>
              </w:rPr>
            </w:pPr>
            <w:proofErr w:type="spellStart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>Khách</w:t>
            </w:r>
            <w:proofErr w:type="spellEnd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 xml:space="preserve"> </w:t>
            </w:r>
            <w:proofErr w:type="spellStart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>hàng</w:t>
            </w:r>
            <w:proofErr w:type="spellEnd"/>
          </w:p>
        </w:tc>
        <w:tc>
          <w:tcPr>
            <w:tcW w:w="40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E8BFF4A" w14:textId="77777777" w:rsidR="0034127E" w:rsidRPr="0034127E" w:rsidRDefault="0034127E" w:rsidP="0034127E">
            <w:pPr>
              <w:widowControl/>
              <w:autoSpaceDE/>
              <w:autoSpaceDN/>
              <w:spacing w:line="240" w:lineRule="auto"/>
              <w:ind w:left="0"/>
              <w:jc w:val="both"/>
              <w:rPr>
                <w:rFonts w:ascii="Times New Roman" w:eastAsia="Times New Roman" w:hAnsi="Times New Roman" w:cs="Times New Roman"/>
                <w:color w:val="000000"/>
                <w:szCs w:val="26"/>
                <w:lang w:val="vi-VN" w:eastAsia="vi-VN"/>
              </w:rPr>
            </w:pPr>
            <w:proofErr w:type="spellStart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>Tìm</w:t>
            </w:r>
            <w:proofErr w:type="spellEnd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 xml:space="preserve"> </w:t>
            </w:r>
            <w:proofErr w:type="spellStart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>kiếm</w:t>
            </w:r>
            <w:proofErr w:type="spellEnd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 xml:space="preserve"> </w:t>
            </w:r>
            <w:proofErr w:type="spellStart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>sản</w:t>
            </w:r>
            <w:proofErr w:type="spellEnd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 xml:space="preserve"> phẩm </w:t>
            </w:r>
            <w:proofErr w:type="spellStart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>theo</w:t>
            </w:r>
            <w:proofErr w:type="spellEnd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 xml:space="preserve"> </w:t>
            </w:r>
            <w:proofErr w:type="spellStart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>từ</w:t>
            </w:r>
            <w:proofErr w:type="spellEnd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 xml:space="preserve"> </w:t>
            </w:r>
            <w:proofErr w:type="spellStart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>khóa</w:t>
            </w:r>
            <w:proofErr w:type="spellEnd"/>
          </w:p>
        </w:tc>
      </w:tr>
      <w:tr w:rsidR="00EE0ADE" w:rsidRPr="0034127E" w14:paraId="399AF6AD" w14:textId="77777777" w:rsidTr="0034127E">
        <w:trPr>
          <w:trHeight w:val="330"/>
          <w:jc w:val="center"/>
        </w:trPr>
        <w:tc>
          <w:tcPr>
            <w:tcW w:w="5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69249F0" w14:textId="77777777" w:rsidR="0034127E" w:rsidRPr="0034127E" w:rsidRDefault="0034127E" w:rsidP="0034127E">
            <w:pPr>
              <w:widowControl/>
              <w:autoSpaceDE/>
              <w:autoSpaceDN/>
              <w:spacing w:line="240" w:lineRule="auto"/>
              <w:ind w:left="0"/>
              <w:jc w:val="center"/>
              <w:rPr>
                <w:rFonts w:ascii="Times New Roman" w:eastAsia="Times New Roman" w:hAnsi="Times New Roman" w:cs="Times New Roman"/>
                <w:color w:val="000000"/>
                <w:szCs w:val="26"/>
                <w:lang w:val="vi-VN" w:eastAsia="vi-VN"/>
              </w:rPr>
            </w:pPr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>14</w:t>
            </w:r>
          </w:p>
        </w:tc>
        <w:tc>
          <w:tcPr>
            <w:tcW w:w="28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52B2E78" w14:textId="77777777" w:rsidR="0034127E" w:rsidRPr="0034127E" w:rsidRDefault="0034127E" w:rsidP="0034127E">
            <w:pPr>
              <w:widowControl/>
              <w:autoSpaceDE/>
              <w:autoSpaceDN/>
              <w:spacing w:line="240" w:lineRule="auto"/>
              <w:ind w:left="0"/>
              <w:jc w:val="both"/>
              <w:rPr>
                <w:rFonts w:ascii="Times New Roman" w:eastAsia="Times New Roman" w:hAnsi="Times New Roman" w:cs="Times New Roman"/>
                <w:color w:val="000000"/>
                <w:szCs w:val="26"/>
                <w:lang w:val="vi-VN" w:eastAsia="vi-VN"/>
              </w:rPr>
            </w:pPr>
            <w:proofErr w:type="spellStart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>Xem</w:t>
            </w:r>
            <w:proofErr w:type="spellEnd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 xml:space="preserve"> chi </w:t>
            </w:r>
            <w:proofErr w:type="spellStart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>tiết</w:t>
            </w:r>
            <w:proofErr w:type="spellEnd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 xml:space="preserve"> </w:t>
            </w:r>
            <w:proofErr w:type="spellStart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>sản</w:t>
            </w:r>
            <w:proofErr w:type="spellEnd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 xml:space="preserve"> phẩm</w:t>
            </w:r>
          </w:p>
        </w:tc>
        <w:tc>
          <w:tcPr>
            <w:tcW w:w="22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4A2607F" w14:textId="77777777" w:rsidR="0034127E" w:rsidRPr="0034127E" w:rsidRDefault="0034127E" w:rsidP="0034127E">
            <w:pPr>
              <w:widowControl/>
              <w:autoSpaceDE/>
              <w:autoSpaceDN/>
              <w:spacing w:line="240" w:lineRule="auto"/>
              <w:ind w:left="0"/>
              <w:jc w:val="both"/>
              <w:rPr>
                <w:rFonts w:ascii="Times New Roman" w:eastAsia="Times New Roman" w:hAnsi="Times New Roman" w:cs="Times New Roman"/>
                <w:color w:val="000000"/>
                <w:szCs w:val="26"/>
                <w:lang w:val="vi-VN" w:eastAsia="vi-VN"/>
              </w:rPr>
            </w:pPr>
            <w:proofErr w:type="spellStart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>Khách</w:t>
            </w:r>
            <w:proofErr w:type="spellEnd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 xml:space="preserve"> </w:t>
            </w:r>
            <w:proofErr w:type="spellStart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>hàng</w:t>
            </w:r>
            <w:proofErr w:type="spellEnd"/>
          </w:p>
        </w:tc>
        <w:tc>
          <w:tcPr>
            <w:tcW w:w="40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45CDD1A" w14:textId="77777777" w:rsidR="0034127E" w:rsidRPr="0034127E" w:rsidRDefault="0034127E" w:rsidP="0034127E">
            <w:pPr>
              <w:widowControl/>
              <w:autoSpaceDE/>
              <w:autoSpaceDN/>
              <w:spacing w:line="240" w:lineRule="auto"/>
              <w:ind w:left="0"/>
              <w:jc w:val="both"/>
              <w:rPr>
                <w:rFonts w:ascii="Times New Roman" w:eastAsia="Times New Roman" w:hAnsi="Times New Roman" w:cs="Times New Roman"/>
                <w:color w:val="000000"/>
                <w:szCs w:val="26"/>
                <w:lang w:val="vi-VN" w:eastAsia="vi-VN"/>
              </w:rPr>
            </w:pPr>
            <w:proofErr w:type="spellStart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>Xem</w:t>
            </w:r>
            <w:proofErr w:type="spellEnd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 xml:space="preserve"> chi </w:t>
            </w:r>
            <w:proofErr w:type="spellStart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>tiết</w:t>
            </w:r>
            <w:proofErr w:type="spellEnd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 xml:space="preserve"> </w:t>
            </w:r>
            <w:proofErr w:type="spellStart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>sản</w:t>
            </w:r>
            <w:proofErr w:type="spellEnd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 xml:space="preserve"> phẩm</w:t>
            </w:r>
          </w:p>
        </w:tc>
      </w:tr>
      <w:tr w:rsidR="00EE0ADE" w:rsidRPr="0034127E" w14:paraId="40B6D193" w14:textId="77777777" w:rsidTr="0034127E">
        <w:trPr>
          <w:trHeight w:val="990"/>
          <w:jc w:val="center"/>
        </w:trPr>
        <w:tc>
          <w:tcPr>
            <w:tcW w:w="5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8F62896" w14:textId="77777777" w:rsidR="0034127E" w:rsidRPr="0034127E" w:rsidRDefault="0034127E" w:rsidP="0034127E">
            <w:pPr>
              <w:widowControl/>
              <w:autoSpaceDE/>
              <w:autoSpaceDN/>
              <w:spacing w:line="240" w:lineRule="auto"/>
              <w:ind w:left="0"/>
              <w:jc w:val="center"/>
              <w:rPr>
                <w:rFonts w:ascii="Times New Roman" w:eastAsia="Times New Roman" w:hAnsi="Times New Roman" w:cs="Times New Roman"/>
                <w:color w:val="000000"/>
                <w:szCs w:val="26"/>
                <w:lang w:val="vi-VN" w:eastAsia="vi-VN"/>
              </w:rPr>
            </w:pPr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>15</w:t>
            </w:r>
          </w:p>
        </w:tc>
        <w:tc>
          <w:tcPr>
            <w:tcW w:w="28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67FBEE2" w14:textId="77777777" w:rsidR="0034127E" w:rsidRPr="0034127E" w:rsidRDefault="0034127E" w:rsidP="0034127E">
            <w:pPr>
              <w:widowControl/>
              <w:autoSpaceDE/>
              <w:autoSpaceDN/>
              <w:spacing w:line="240" w:lineRule="auto"/>
              <w:ind w:left="0"/>
              <w:jc w:val="both"/>
              <w:rPr>
                <w:rFonts w:ascii="Times New Roman" w:eastAsia="Times New Roman" w:hAnsi="Times New Roman" w:cs="Times New Roman"/>
                <w:color w:val="000000"/>
                <w:szCs w:val="26"/>
                <w:lang w:val="vi-VN" w:eastAsia="vi-VN"/>
              </w:rPr>
            </w:pPr>
            <w:proofErr w:type="spellStart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>Xem</w:t>
            </w:r>
            <w:proofErr w:type="spellEnd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 xml:space="preserve"> </w:t>
            </w:r>
            <w:proofErr w:type="spellStart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>sản</w:t>
            </w:r>
            <w:proofErr w:type="spellEnd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 xml:space="preserve"> phẩm </w:t>
            </w:r>
            <w:proofErr w:type="spellStart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>theo</w:t>
            </w:r>
            <w:proofErr w:type="spellEnd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 xml:space="preserve"> </w:t>
            </w:r>
            <w:proofErr w:type="spellStart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>hệ</w:t>
            </w:r>
            <w:proofErr w:type="spellEnd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 xml:space="preserve"> </w:t>
            </w:r>
            <w:proofErr w:type="spellStart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>thống</w:t>
            </w:r>
            <w:proofErr w:type="spellEnd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 xml:space="preserve"> </w:t>
            </w:r>
            <w:proofErr w:type="spellStart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>khuyến</w:t>
            </w:r>
            <w:proofErr w:type="spellEnd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 xml:space="preserve"> </w:t>
            </w:r>
            <w:proofErr w:type="spellStart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>nghị</w:t>
            </w:r>
            <w:proofErr w:type="spellEnd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 xml:space="preserve"> </w:t>
            </w:r>
            <w:proofErr w:type="spellStart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>sản</w:t>
            </w:r>
            <w:proofErr w:type="spellEnd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 xml:space="preserve"> phẩm</w:t>
            </w:r>
          </w:p>
        </w:tc>
        <w:tc>
          <w:tcPr>
            <w:tcW w:w="22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DCACD60" w14:textId="77777777" w:rsidR="0034127E" w:rsidRPr="0034127E" w:rsidRDefault="0034127E" w:rsidP="0034127E">
            <w:pPr>
              <w:widowControl/>
              <w:autoSpaceDE/>
              <w:autoSpaceDN/>
              <w:spacing w:line="240" w:lineRule="auto"/>
              <w:ind w:left="0"/>
              <w:jc w:val="both"/>
              <w:rPr>
                <w:rFonts w:ascii="Times New Roman" w:eastAsia="Times New Roman" w:hAnsi="Times New Roman" w:cs="Times New Roman"/>
                <w:color w:val="000000"/>
                <w:szCs w:val="26"/>
                <w:lang w:val="vi-VN" w:eastAsia="vi-VN"/>
              </w:rPr>
            </w:pPr>
            <w:proofErr w:type="spellStart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>Khách</w:t>
            </w:r>
            <w:proofErr w:type="spellEnd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 xml:space="preserve"> </w:t>
            </w:r>
            <w:proofErr w:type="spellStart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>hàng</w:t>
            </w:r>
            <w:proofErr w:type="spellEnd"/>
          </w:p>
        </w:tc>
        <w:tc>
          <w:tcPr>
            <w:tcW w:w="40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835BD94" w14:textId="77777777" w:rsidR="0034127E" w:rsidRPr="0034127E" w:rsidRDefault="0034127E" w:rsidP="0034127E">
            <w:pPr>
              <w:widowControl/>
              <w:autoSpaceDE/>
              <w:autoSpaceDN/>
              <w:spacing w:line="240" w:lineRule="auto"/>
              <w:ind w:left="0"/>
              <w:jc w:val="both"/>
              <w:rPr>
                <w:rFonts w:ascii="Times New Roman" w:eastAsia="Times New Roman" w:hAnsi="Times New Roman" w:cs="Times New Roman"/>
                <w:color w:val="000000"/>
                <w:szCs w:val="26"/>
                <w:lang w:val="vi-VN" w:eastAsia="vi-VN"/>
              </w:rPr>
            </w:pPr>
            <w:proofErr w:type="spellStart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>Xem</w:t>
            </w:r>
            <w:proofErr w:type="spellEnd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 xml:space="preserve"> </w:t>
            </w:r>
            <w:proofErr w:type="spellStart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>danh</w:t>
            </w:r>
            <w:proofErr w:type="spellEnd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 xml:space="preserve"> </w:t>
            </w:r>
            <w:proofErr w:type="spellStart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>sách</w:t>
            </w:r>
            <w:proofErr w:type="spellEnd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 xml:space="preserve"> </w:t>
            </w:r>
            <w:proofErr w:type="spellStart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>sản</w:t>
            </w:r>
            <w:proofErr w:type="spellEnd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 xml:space="preserve"> phẩm </w:t>
            </w:r>
            <w:proofErr w:type="spellStart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>theo</w:t>
            </w:r>
            <w:proofErr w:type="spellEnd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 xml:space="preserve"> </w:t>
            </w:r>
            <w:proofErr w:type="spellStart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>bộ</w:t>
            </w:r>
            <w:proofErr w:type="spellEnd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 xml:space="preserve"> </w:t>
            </w:r>
            <w:proofErr w:type="spellStart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>lọc</w:t>
            </w:r>
            <w:proofErr w:type="spellEnd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 xml:space="preserve"> </w:t>
            </w:r>
            <w:proofErr w:type="spellStart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>khuyến</w:t>
            </w:r>
            <w:proofErr w:type="spellEnd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 xml:space="preserve"> </w:t>
            </w:r>
            <w:proofErr w:type="spellStart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>nghị</w:t>
            </w:r>
            <w:proofErr w:type="spellEnd"/>
          </w:p>
        </w:tc>
      </w:tr>
      <w:tr w:rsidR="00EE0ADE" w:rsidRPr="0034127E" w14:paraId="4AED1EB4" w14:textId="77777777" w:rsidTr="0034127E">
        <w:trPr>
          <w:trHeight w:val="330"/>
          <w:jc w:val="center"/>
        </w:trPr>
        <w:tc>
          <w:tcPr>
            <w:tcW w:w="5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092C327" w14:textId="77777777" w:rsidR="0034127E" w:rsidRPr="0034127E" w:rsidRDefault="0034127E" w:rsidP="0034127E">
            <w:pPr>
              <w:widowControl/>
              <w:autoSpaceDE/>
              <w:autoSpaceDN/>
              <w:spacing w:line="240" w:lineRule="auto"/>
              <w:ind w:left="0"/>
              <w:jc w:val="center"/>
              <w:rPr>
                <w:rFonts w:ascii="Times New Roman" w:eastAsia="Times New Roman" w:hAnsi="Times New Roman" w:cs="Times New Roman"/>
                <w:color w:val="000000"/>
                <w:szCs w:val="26"/>
                <w:lang w:val="vi-VN" w:eastAsia="vi-VN"/>
              </w:rPr>
            </w:pPr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>16</w:t>
            </w:r>
          </w:p>
        </w:tc>
        <w:tc>
          <w:tcPr>
            <w:tcW w:w="28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9558556" w14:textId="77777777" w:rsidR="0034127E" w:rsidRPr="0034127E" w:rsidRDefault="0034127E" w:rsidP="0034127E">
            <w:pPr>
              <w:widowControl/>
              <w:autoSpaceDE/>
              <w:autoSpaceDN/>
              <w:spacing w:line="240" w:lineRule="auto"/>
              <w:ind w:left="0"/>
              <w:jc w:val="both"/>
              <w:rPr>
                <w:rFonts w:ascii="Times New Roman" w:eastAsia="Times New Roman" w:hAnsi="Times New Roman" w:cs="Times New Roman"/>
                <w:color w:val="000000"/>
                <w:szCs w:val="26"/>
                <w:lang w:val="vi-VN" w:eastAsia="vi-VN"/>
              </w:rPr>
            </w:pPr>
            <w:proofErr w:type="spellStart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>Hủy</w:t>
            </w:r>
            <w:proofErr w:type="spellEnd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 xml:space="preserve"> </w:t>
            </w:r>
            <w:proofErr w:type="spellStart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>đơn</w:t>
            </w:r>
            <w:proofErr w:type="spellEnd"/>
          </w:p>
        </w:tc>
        <w:tc>
          <w:tcPr>
            <w:tcW w:w="22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0E909BC" w14:textId="77777777" w:rsidR="0034127E" w:rsidRPr="0034127E" w:rsidRDefault="0034127E" w:rsidP="0034127E">
            <w:pPr>
              <w:widowControl/>
              <w:autoSpaceDE/>
              <w:autoSpaceDN/>
              <w:spacing w:line="240" w:lineRule="auto"/>
              <w:ind w:left="0"/>
              <w:jc w:val="both"/>
              <w:rPr>
                <w:rFonts w:ascii="Times New Roman" w:eastAsia="Times New Roman" w:hAnsi="Times New Roman" w:cs="Times New Roman"/>
                <w:color w:val="000000"/>
                <w:szCs w:val="26"/>
                <w:lang w:val="vi-VN" w:eastAsia="vi-VN"/>
              </w:rPr>
            </w:pPr>
            <w:proofErr w:type="spellStart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>Khách</w:t>
            </w:r>
            <w:proofErr w:type="spellEnd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 xml:space="preserve"> </w:t>
            </w:r>
            <w:proofErr w:type="spellStart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>hàng</w:t>
            </w:r>
            <w:proofErr w:type="spellEnd"/>
          </w:p>
        </w:tc>
        <w:tc>
          <w:tcPr>
            <w:tcW w:w="40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72754CD" w14:textId="77777777" w:rsidR="0034127E" w:rsidRPr="0034127E" w:rsidRDefault="0034127E" w:rsidP="0034127E">
            <w:pPr>
              <w:widowControl/>
              <w:autoSpaceDE/>
              <w:autoSpaceDN/>
              <w:spacing w:line="240" w:lineRule="auto"/>
              <w:ind w:left="0"/>
              <w:jc w:val="both"/>
              <w:rPr>
                <w:rFonts w:ascii="Times New Roman" w:eastAsia="Times New Roman" w:hAnsi="Times New Roman" w:cs="Times New Roman"/>
                <w:color w:val="000000"/>
                <w:szCs w:val="26"/>
                <w:lang w:val="vi-VN" w:eastAsia="vi-VN"/>
              </w:rPr>
            </w:pPr>
            <w:proofErr w:type="spellStart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>Hủy</w:t>
            </w:r>
            <w:proofErr w:type="spellEnd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 xml:space="preserve"> </w:t>
            </w:r>
            <w:proofErr w:type="spellStart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>đơn</w:t>
            </w:r>
            <w:proofErr w:type="spellEnd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 xml:space="preserve"> </w:t>
            </w:r>
            <w:proofErr w:type="spellStart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>hàng</w:t>
            </w:r>
            <w:proofErr w:type="spellEnd"/>
          </w:p>
        </w:tc>
      </w:tr>
      <w:tr w:rsidR="00EE0ADE" w:rsidRPr="0034127E" w14:paraId="7E59A296" w14:textId="77777777" w:rsidTr="0034127E">
        <w:trPr>
          <w:trHeight w:val="330"/>
          <w:jc w:val="center"/>
        </w:trPr>
        <w:tc>
          <w:tcPr>
            <w:tcW w:w="5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5BFBE41" w14:textId="77777777" w:rsidR="0034127E" w:rsidRPr="0034127E" w:rsidRDefault="0034127E" w:rsidP="0034127E">
            <w:pPr>
              <w:widowControl/>
              <w:autoSpaceDE/>
              <w:autoSpaceDN/>
              <w:spacing w:line="240" w:lineRule="auto"/>
              <w:ind w:left="0"/>
              <w:jc w:val="center"/>
              <w:rPr>
                <w:rFonts w:ascii="Times New Roman" w:eastAsia="Times New Roman" w:hAnsi="Times New Roman" w:cs="Times New Roman"/>
                <w:color w:val="000000"/>
                <w:szCs w:val="26"/>
                <w:lang w:val="vi-VN" w:eastAsia="vi-VN"/>
              </w:rPr>
            </w:pPr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>17</w:t>
            </w:r>
          </w:p>
        </w:tc>
        <w:tc>
          <w:tcPr>
            <w:tcW w:w="28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7F27571" w14:textId="78C66D87" w:rsidR="0034127E" w:rsidRPr="0034127E" w:rsidRDefault="0034127E" w:rsidP="0034127E">
            <w:pPr>
              <w:widowControl/>
              <w:autoSpaceDE/>
              <w:autoSpaceDN/>
              <w:spacing w:line="240" w:lineRule="auto"/>
              <w:ind w:left="0"/>
              <w:jc w:val="both"/>
              <w:rPr>
                <w:rFonts w:ascii="Times New Roman" w:eastAsia="Times New Roman" w:hAnsi="Times New Roman" w:cs="Times New Roman"/>
                <w:color w:val="000000"/>
                <w:szCs w:val="26"/>
                <w:lang w:val="vi-VN" w:eastAsia="vi-VN"/>
              </w:rPr>
            </w:pPr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 xml:space="preserve">Quản lý </w:t>
            </w:r>
            <w:proofErr w:type="spellStart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>sản</w:t>
            </w:r>
            <w:proofErr w:type="spellEnd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 xml:space="preserve"> phẩm</w:t>
            </w:r>
          </w:p>
        </w:tc>
        <w:tc>
          <w:tcPr>
            <w:tcW w:w="22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B9041E0" w14:textId="77777777" w:rsidR="0034127E" w:rsidRPr="0034127E" w:rsidRDefault="0034127E" w:rsidP="0034127E">
            <w:pPr>
              <w:widowControl/>
              <w:autoSpaceDE/>
              <w:autoSpaceDN/>
              <w:spacing w:line="240" w:lineRule="auto"/>
              <w:ind w:left="0"/>
              <w:jc w:val="both"/>
              <w:rPr>
                <w:rFonts w:ascii="Times New Roman" w:eastAsia="Times New Roman" w:hAnsi="Times New Roman" w:cs="Times New Roman"/>
                <w:color w:val="000000"/>
                <w:szCs w:val="26"/>
                <w:lang w:val="vi-VN" w:eastAsia="vi-VN"/>
              </w:rPr>
            </w:pPr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>Admin/ Staff</w:t>
            </w:r>
          </w:p>
        </w:tc>
        <w:tc>
          <w:tcPr>
            <w:tcW w:w="40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83BEF57" w14:textId="77777777" w:rsidR="0034127E" w:rsidRPr="0034127E" w:rsidRDefault="0034127E" w:rsidP="0034127E">
            <w:pPr>
              <w:widowControl/>
              <w:autoSpaceDE/>
              <w:autoSpaceDN/>
              <w:spacing w:line="240" w:lineRule="auto"/>
              <w:ind w:left="0"/>
              <w:jc w:val="both"/>
              <w:rPr>
                <w:rFonts w:ascii="Times New Roman" w:eastAsia="Times New Roman" w:hAnsi="Times New Roman" w:cs="Times New Roman"/>
                <w:color w:val="000000"/>
                <w:szCs w:val="26"/>
                <w:lang w:val="vi-VN" w:eastAsia="vi-VN"/>
              </w:rPr>
            </w:pPr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 xml:space="preserve">CRUD </w:t>
            </w:r>
            <w:proofErr w:type="spellStart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>sản</w:t>
            </w:r>
            <w:proofErr w:type="spellEnd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 xml:space="preserve"> phẩm</w:t>
            </w:r>
          </w:p>
        </w:tc>
      </w:tr>
      <w:tr w:rsidR="00EE0ADE" w:rsidRPr="0034127E" w14:paraId="3D52A28A" w14:textId="77777777" w:rsidTr="0034127E">
        <w:trPr>
          <w:trHeight w:val="330"/>
          <w:jc w:val="center"/>
        </w:trPr>
        <w:tc>
          <w:tcPr>
            <w:tcW w:w="5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FBF475B" w14:textId="77777777" w:rsidR="0034127E" w:rsidRPr="0034127E" w:rsidRDefault="0034127E" w:rsidP="0034127E">
            <w:pPr>
              <w:widowControl/>
              <w:autoSpaceDE/>
              <w:autoSpaceDN/>
              <w:spacing w:line="240" w:lineRule="auto"/>
              <w:ind w:left="0"/>
              <w:jc w:val="center"/>
              <w:rPr>
                <w:rFonts w:ascii="Times New Roman" w:eastAsia="Times New Roman" w:hAnsi="Times New Roman" w:cs="Times New Roman"/>
                <w:color w:val="000000"/>
                <w:szCs w:val="26"/>
                <w:lang w:val="vi-VN" w:eastAsia="vi-VN"/>
              </w:rPr>
            </w:pPr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>18</w:t>
            </w:r>
          </w:p>
        </w:tc>
        <w:tc>
          <w:tcPr>
            <w:tcW w:w="28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821596D" w14:textId="6F64C2DC" w:rsidR="0034127E" w:rsidRPr="0034127E" w:rsidRDefault="0034127E" w:rsidP="0034127E">
            <w:pPr>
              <w:widowControl/>
              <w:autoSpaceDE/>
              <w:autoSpaceDN/>
              <w:spacing w:line="240" w:lineRule="auto"/>
              <w:ind w:left="0"/>
              <w:jc w:val="both"/>
              <w:rPr>
                <w:rFonts w:ascii="Times New Roman" w:eastAsia="Times New Roman" w:hAnsi="Times New Roman" w:cs="Times New Roman"/>
                <w:color w:val="000000"/>
                <w:szCs w:val="26"/>
                <w:lang w:val="vi-VN" w:eastAsia="vi-VN"/>
              </w:rPr>
            </w:pPr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 xml:space="preserve">Quản lý </w:t>
            </w:r>
            <w:proofErr w:type="spellStart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>đơn</w:t>
            </w:r>
            <w:proofErr w:type="spellEnd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 xml:space="preserve"> </w:t>
            </w:r>
            <w:proofErr w:type="spellStart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>đặt</w:t>
            </w:r>
            <w:proofErr w:type="spellEnd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 xml:space="preserve"> </w:t>
            </w:r>
            <w:proofErr w:type="spellStart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>hàng</w:t>
            </w:r>
            <w:proofErr w:type="spellEnd"/>
          </w:p>
        </w:tc>
        <w:tc>
          <w:tcPr>
            <w:tcW w:w="22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270B5F7" w14:textId="77777777" w:rsidR="0034127E" w:rsidRPr="0034127E" w:rsidRDefault="0034127E" w:rsidP="0034127E">
            <w:pPr>
              <w:widowControl/>
              <w:autoSpaceDE/>
              <w:autoSpaceDN/>
              <w:spacing w:line="240" w:lineRule="auto"/>
              <w:ind w:left="0"/>
              <w:jc w:val="both"/>
              <w:rPr>
                <w:rFonts w:ascii="Times New Roman" w:eastAsia="Times New Roman" w:hAnsi="Times New Roman" w:cs="Times New Roman"/>
                <w:color w:val="000000"/>
                <w:szCs w:val="26"/>
                <w:lang w:val="vi-VN" w:eastAsia="vi-VN"/>
              </w:rPr>
            </w:pPr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>Admin/ Staff</w:t>
            </w:r>
          </w:p>
        </w:tc>
        <w:tc>
          <w:tcPr>
            <w:tcW w:w="40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90198E0" w14:textId="77777777" w:rsidR="0034127E" w:rsidRPr="0034127E" w:rsidRDefault="0034127E" w:rsidP="0034127E">
            <w:pPr>
              <w:widowControl/>
              <w:autoSpaceDE/>
              <w:autoSpaceDN/>
              <w:spacing w:line="240" w:lineRule="auto"/>
              <w:ind w:left="0"/>
              <w:jc w:val="both"/>
              <w:rPr>
                <w:rFonts w:ascii="Times New Roman" w:eastAsia="Times New Roman" w:hAnsi="Times New Roman" w:cs="Times New Roman"/>
                <w:color w:val="000000"/>
                <w:szCs w:val="26"/>
                <w:lang w:val="vi-VN" w:eastAsia="vi-VN"/>
              </w:rPr>
            </w:pPr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 xml:space="preserve">CRUD </w:t>
            </w:r>
            <w:proofErr w:type="spellStart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>đơn</w:t>
            </w:r>
            <w:proofErr w:type="spellEnd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 xml:space="preserve"> </w:t>
            </w:r>
            <w:proofErr w:type="spellStart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>đặt</w:t>
            </w:r>
            <w:proofErr w:type="spellEnd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 xml:space="preserve"> </w:t>
            </w:r>
            <w:proofErr w:type="spellStart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>hàng</w:t>
            </w:r>
            <w:proofErr w:type="spellEnd"/>
          </w:p>
        </w:tc>
      </w:tr>
      <w:tr w:rsidR="00EE0ADE" w:rsidRPr="0034127E" w14:paraId="2D85F8A3" w14:textId="77777777" w:rsidTr="0034127E">
        <w:trPr>
          <w:trHeight w:val="330"/>
          <w:jc w:val="center"/>
        </w:trPr>
        <w:tc>
          <w:tcPr>
            <w:tcW w:w="5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63267D1" w14:textId="77777777" w:rsidR="0034127E" w:rsidRPr="0034127E" w:rsidRDefault="0034127E" w:rsidP="0034127E">
            <w:pPr>
              <w:widowControl/>
              <w:autoSpaceDE/>
              <w:autoSpaceDN/>
              <w:spacing w:line="240" w:lineRule="auto"/>
              <w:ind w:left="0"/>
              <w:jc w:val="center"/>
              <w:rPr>
                <w:rFonts w:ascii="Times New Roman" w:eastAsia="Times New Roman" w:hAnsi="Times New Roman" w:cs="Times New Roman"/>
                <w:color w:val="000000"/>
                <w:szCs w:val="26"/>
                <w:lang w:val="vi-VN" w:eastAsia="vi-VN"/>
              </w:rPr>
            </w:pPr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>19</w:t>
            </w:r>
          </w:p>
        </w:tc>
        <w:tc>
          <w:tcPr>
            <w:tcW w:w="28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6C5950A" w14:textId="77777777" w:rsidR="0034127E" w:rsidRPr="0034127E" w:rsidRDefault="0034127E" w:rsidP="0034127E">
            <w:pPr>
              <w:widowControl/>
              <w:autoSpaceDE/>
              <w:autoSpaceDN/>
              <w:spacing w:line="240" w:lineRule="auto"/>
              <w:ind w:left="0"/>
              <w:jc w:val="both"/>
              <w:rPr>
                <w:rFonts w:ascii="Times New Roman" w:eastAsia="Times New Roman" w:hAnsi="Times New Roman" w:cs="Times New Roman"/>
                <w:color w:val="000000"/>
                <w:szCs w:val="26"/>
                <w:lang w:val="vi-VN" w:eastAsia="vi-VN"/>
              </w:rPr>
            </w:pPr>
            <w:proofErr w:type="spellStart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>Báo</w:t>
            </w:r>
            <w:proofErr w:type="spellEnd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 xml:space="preserve"> </w:t>
            </w:r>
            <w:proofErr w:type="spellStart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>cáo</w:t>
            </w:r>
            <w:proofErr w:type="spellEnd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 xml:space="preserve"> </w:t>
            </w:r>
            <w:proofErr w:type="spellStart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>bán</w:t>
            </w:r>
            <w:proofErr w:type="spellEnd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 xml:space="preserve"> </w:t>
            </w:r>
            <w:proofErr w:type="spellStart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>hàng</w:t>
            </w:r>
            <w:proofErr w:type="spellEnd"/>
          </w:p>
        </w:tc>
        <w:tc>
          <w:tcPr>
            <w:tcW w:w="22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4F391DA" w14:textId="77777777" w:rsidR="0034127E" w:rsidRPr="0034127E" w:rsidRDefault="0034127E" w:rsidP="0034127E">
            <w:pPr>
              <w:widowControl/>
              <w:autoSpaceDE/>
              <w:autoSpaceDN/>
              <w:spacing w:line="240" w:lineRule="auto"/>
              <w:ind w:left="0"/>
              <w:jc w:val="both"/>
              <w:rPr>
                <w:rFonts w:ascii="Times New Roman" w:eastAsia="Times New Roman" w:hAnsi="Times New Roman" w:cs="Times New Roman"/>
                <w:color w:val="000000"/>
                <w:szCs w:val="26"/>
                <w:lang w:val="vi-VN" w:eastAsia="vi-VN"/>
              </w:rPr>
            </w:pPr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>Admin</w:t>
            </w:r>
          </w:p>
        </w:tc>
        <w:tc>
          <w:tcPr>
            <w:tcW w:w="40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F2F1D5A" w14:textId="77777777" w:rsidR="0034127E" w:rsidRPr="0034127E" w:rsidRDefault="0034127E" w:rsidP="0034127E">
            <w:pPr>
              <w:widowControl/>
              <w:autoSpaceDE/>
              <w:autoSpaceDN/>
              <w:spacing w:line="240" w:lineRule="auto"/>
              <w:ind w:left="0"/>
              <w:jc w:val="both"/>
              <w:rPr>
                <w:rFonts w:ascii="Times New Roman" w:eastAsia="Times New Roman" w:hAnsi="Times New Roman" w:cs="Times New Roman"/>
                <w:color w:val="000000"/>
                <w:szCs w:val="26"/>
                <w:lang w:val="vi-VN" w:eastAsia="vi-VN"/>
              </w:rPr>
            </w:pPr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 xml:space="preserve">CRUD </w:t>
            </w:r>
            <w:proofErr w:type="spellStart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>báo</w:t>
            </w:r>
            <w:proofErr w:type="spellEnd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 xml:space="preserve"> </w:t>
            </w:r>
            <w:proofErr w:type="spellStart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>cáo</w:t>
            </w:r>
            <w:proofErr w:type="spellEnd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 xml:space="preserve"> </w:t>
            </w:r>
            <w:proofErr w:type="spellStart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>bán</w:t>
            </w:r>
            <w:proofErr w:type="spellEnd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 xml:space="preserve"> </w:t>
            </w:r>
            <w:proofErr w:type="spellStart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>hàng</w:t>
            </w:r>
            <w:proofErr w:type="spellEnd"/>
          </w:p>
        </w:tc>
      </w:tr>
      <w:tr w:rsidR="00EE0ADE" w:rsidRPr="0034127E" w14:paraId="4864107E" w14:textId="77777777" w:rsidTr="0034127E">
        <w:trPr>
          <w:trHeight w:val="660"/>
          <w:jc w:val="center"/>
        </w:trPr>
        <w:tc>
          <w:tcPr>
            <w:tcW w:w="5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7A0511F" w14:textId="77777777" w:rsidR="0034127E" w:rsidRPr="0034127E" w:rsidRDefault="0034127E" w:rsidP="0034127E">
            <w:pPr>
              <w:widowControl/>
              <w:autoSpaceDE/>
              <w:autoSpaceDN/>
              <w:spacing w:line="240" w:lineRule="auto"/>
              <w:ind w:left="0"/>
              <w:jc w:val="center"/>
              <w:rPr>
                <w:rFonts w:ascii="Times New Roman" w:eastAsia="Times New Roman" w:hAnsi="Times New Roman" w:cs="Times New Roman"/>
                <w:color w:val="000000"/>
                <w:szCs w:val="26"/>
                <w:lang w:val="vi-VN" w:eastAsia="vi-VN"/>
              </w:rPr>
            </w:pPr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>20</w:t>
            </w:r>
          </w:p>
        </w:tc>
        <w:tc>
          <w:tcPr>
            <w:tcW w:w="28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C54C5D0" w14:textId="77777777" w:rsidR="0034127E" w:rsidRPr="0034127E" w:rsidRDefault="0034127E" w:rsidP="0034127E">
            <w:pPr>
              <w:widowControl/>
              <w:autoSpaceDE/>
              <w:autoSpaceDN/>
              <w:spacing w:line="240" w:lineRule="auto"/>
              <w:ind w:left="0"/>
              <w:jc w:val="both"/>
              <w:rPr>
                <w:rFonts w:ascii="Times New Roman" w:eastAsia="Times New Roman" w:hAnsi="Times New Roman" w:cs="Times New Roman"/>
                <w:color w:val="000000"/>
                <w:szCs w:val="26"/>
                <w:lang w:val="vi-VN" w:eastAsia="vi-VN"/>
              </w:rPr>
            </w:pPr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 xml:space="preserve">Quản lý </w:t>
            </w:r>
            <w:proofErr w:type="spellStart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>thông</w:t>
            </w:r>
            <w:proofErr w:type="spellEnd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 xml:space="preserve"> tin </w:t>
            </w:r>
            <w:proofErr w:type="spellStart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>cửa</w:t>
            </w:r>
            <w:proofErr w:type="spellEnd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 xml:space="preserve"> </w:t>
            </w:r>
            <w:proofErr w:type="spellStart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>hàng</w:t>
            </w:r>
            <w:proofErr w:type="spellEnd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>/</w:t>
            </w:r>
          </w:p>
        </w:tc>
        <w:tc>
          <w:tcPr>
            <w:tcW w:w="22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B359534" w14:textId="77777777" w:rsidR="0034127E" w:rsidRPr="0034127E" w:rsidRDefault="0034127E" w:rsidP="0034127E">
            <w:pPr>
              <w:widowControl/>
              <w:autoSpaceDE/>
              <w:autoSpaceDN/>
              <w:spacing w:line="240" w:lineRule="auto"/>
              <w:ind w:left="0"/>
              <w:jc w:val="both"/>
              <w:rPr>
                <w:rFonts w:ascii="Times New Roman" w:eastAsia="Times New Roman" w:hAnsi="Times New Roman" w:cs="Times New Roman"/>
                <w:color w:val="000000"/>
                <w:szCs w:val="26"/>
                <w:lang w:val="vi-VN" w:eastAsia="vi-VN"/>
              </w:rPr>
            </w:pPr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>Admin</w:t>
            </w:r>
          </w:p>
        </w:tc>
        <w:tc>
          <w:tcPr>
            <w:tcW w:w="40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1A9C128" w14:textId="77777777" w:rsidR="0034127E" w:rsidRPr="0034127E" w:rsidRDefault="0034127E" w:rsidP="0034127E">
            <w:pPr>
              <w:widowControl/>
              <w:autoSpaceDE/>
              <w:autoSpaceDN/>
              <w:spacing w:line="240" w:lineRule="auto"/>
              <w:ind w:left="0"/>
              <w:jc w:val="both"/>
              <w:rPr>
                <w:rFonts w:ascii="Times New Roman" w:eastAsia="Times New Roman" w:hAnsi="Times New Roman" w:cs="Times New Roman"/>
                <w:color w:val="000000"/>
                <w:szCs w:val="26"/>
                <w:lang w:val="vi-VN" w:eastAsia="vi-VN"/>
              </w:rPr>
            </w:pPr>
            <w:proofErr w:type="spellStart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>Chỉnh</w:t>
            </w:r>
            <w:proofErr w:type="spellEnd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 xml:space="preserve"> </w:t>
            </w:r>
            <w:proofErr w:type="spellStart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>sửa</w:t>
            </w:r>
            <w:proofErr w:type="spellEnd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 xml:space="preserve"> </w:t>
            </w:r>
            <w:proofErr w:type="spellStart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>giao</w:t>
            </w:r>
            <w:proofErr w:type="spellEnd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 xml:space="preserve"> </w:t>
            </w:r>
            <w:proofErr w:type="spellStart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>diện</w:t>
            </w:r>
            <w:proofErr w:type="spellEnd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 xml:space="preserve">, </w:t>
            </w:r>
            <w:proofErr w:type="spellStart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>thông</w:t>
            </w:r>
            <w:proofErr w:type="spellEnd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 xml:space="preserve"> tin </w:t>
            </w:r>
            <w:proofErr w:type="spellStart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>cửa</w:t>
            </w:r>
            <w:proofErr w:type="spellEnd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 xml:space="preserve"> </w:t>
            </w:r>
            <w:proofErr w:type="spellStart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>hàng</w:t>
            </w:r>
            <w:proofErr w:type="spellEnd"/>
          </w:p>
        </w:tc>
      </w:tr>
      <w:tr w:rsidR="00EE0ADE" w:rsidRPr="0034127E" w14:paraId="10447E17" w14:textId="77777777" w:rsidTr="0034127E">
        <w:trPr>
          <w:trHeight w:val="660"/>
          <w:jc w:val="center"/>
        </w:trPr>
        <w:tc>
          <w:tcPr>
            <w:tcW w:w="5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1D9A05E" w14:textId="77777777" w:rsidR="0034127E" w:rsidRPr="0034127E" w:rsidRDefault="0034127E" w:rsidP="0034127E">
            <w:pPr>
              <w:widowControl/>
              <w:autoSpaceDE/>
              <w:autoSpaceDN/>
              <w:spacing w:line="240" w:lineRule="auto"/>
              <w:ind w:left="0"/>
              <w:jc w:val="center"/>
              <w:rPr>
                <w:rFonts w:ascii="Times New Roman" w:eastAsia="Times New Roman" w:hAnsi="Times New Roman" w:cs="Times New Roman"/>
                <w:color w:val="000000"/>
                <w:szCs w:val="26"/>
                <w:lang w:val="vi-VN" w:eastAsia="vi-VN"/>
              </w:rPr>
            </w:pPr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>22</w:t>
            </w:r>
          </w:p>
        </w:tc>
        <w:tc>
          <w:tcPr>
            <w:tcW w:w="28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4EA13E2" w14:textId="77777777" w:rsidR="0034127E" w:rsidRPr="0034127E" w:rsidRDefault="0034127E" w:rsidP="0034127E">
            <w:pPr>
              <w:widowControl/>
              <w:autoSpaceDE/>
              <w:autoSpaceDN/>
              <w:spacing w:line="240" w:lineRule="auto"/>
              <w:ind w:left="0"/>
              <w:jc w:val="both"/>
              <w:rPr>
                <w:rFonts w:ascii="Times New Roman" w:eastAsia="Times New Roman" w:hAnsi="Times New Roman" w:cs="Times New Roman"/>
                <w:color w:val="000000"/>
                <w:szCs w:val="26"/>
                <w:lang w:val="vi-VN" w:eastAsia="vi-VN"/>
              </w:rPr>
            </w:pPr>
            <w:proofErr w:type="spellStart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>Cập</w:t>
            </w:r>
            <w:proofErr w:type="spellEnd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 xml:space="preserve"> </w:t>
            </w:r>
            <w:proofErr w:type="spellStart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>nhật</w:t>
            </w:r>
            <w:proofErr w:type="spellEnd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 xml:space="preserve"> </w:t>
            </w:r>
            <w:proofErr w:type="spellStart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>trạng</w:t>
            </w:r>
            <w:proofErr w:type="spellEnd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 xml:space="preserve"> </w:t>
            </w:r>
            <w:proofErr w:type="spellStart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>thái</w:t>
            </w:r>
            <w:proofErr w:type="spellEnd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 xml:space="preserve"> </w:t>
            </w:r>
            <w:proofErr w:type="spellStart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>giao</w:t>
            </w:r>
            <w:proofErr w:type="spellEnd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 xml:space="preserve"> </w:t>
            </w:r>
            <w:proofErr w:type="spellStart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>hàng</w:t>
            </w:r>
            <w:proofErr w:type="spellEnd"/>
          </w:p>
        </w:tc>
        <w:tc>
          <w:tcPr>
            <w:tcW w:w="22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309A7DC" w14:textId="77777777" w:rsidR="0034127E" w:rsidRPr="0034127E" w:rsidRDefault="0034127E" w:rsidP="0034127E">
            <w:pPr>
              <w:widowControl/>
              <w:autoSpaceDE/>
              <w:autoSpaceDN/>
              <w:spacing w:line="240" w:lineRule="auto"/>
              <w:ind w:left="0"/>
              <w:jc w:val="both"/>
              <w:rPr>
                <w:rFonts w:ascii="Times New Roman" w:eastAsia="Times New Roman" w:hAnsi="Times New Roman" w:cs="Times New Roman"/>
                <w:color w:val="000000"/>
                <w:szCs w:val="26"/>
                <w:lang w:val="vi-VN" w:eastAsia="vi-VN"/>
              </w:rPr>
            </w:pPr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>Admin/Staff</w:t>
            </w:r>
          </w:p>
        </w:tc>
        <w:tc>
          <w:tcPr>
            <w:tcW w:w="40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47965D6" w14:textId="77777777" w:rsidR="0034127E" w:rsidRPr="0034127E" w:rsidRDefault="0034127E" w:rsidP="0034127E">
            <w:pPr>
              <w:widowControl/>
              <w:autoSpaceDE/>
              <w:autoSpaceDN/>
              <w:spacing w:line="240" w:lineRule="auto"/>
              <w:ind w:left="0"/>
              <w:jc w:val="both"/>
              <w:rPr>
                <w:rFonts w:ascii="Times New Roman" w:eastAsia="Times New Roman" w:hAnsi="Times New Roman" w:cs="Times New Roman"/>
                <w:color w:val="000000"/>
                <w:szCs w:val="26"/>
                <w:lang w:val="vi-VN" w:eastAsia="vi-VN"/>
              </w:rPr>
            </w:pPr>
            <w:proofErr w:type="spellStart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>Cập</w:t>
            </w:r>
            <w:proofErr w:type="spellEnd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 xml:space="preserve"> </w:t>
            </w:r>
            <w:proofErr w:type="spellStart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>nhật</w:t>
            </w:r>
            <w:proofErr w:type="spellEnd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 xml:space="preserve"> </w:t>
            </w:r>
            <w:proofErr w:type="spellStart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>trạng</w:t>
            </w:r>
            <w:proofErr w:type="spellEnd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 xml:space="preserve"> </w:t>
            </w:r>
            <w:proofErr w:type="spellStart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>thái</w:t>
            </w:r>
            <w:proofErr w:type="spellEnd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 xml:space="preserve"> </w:t>
            </w:r>
            <w:proofErr w:type="spellStart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>giao</w:t>
            </w:r>
            <w:proofErr w:type="spellEnd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 xml:space="preserve"> </w:t>
            </w:r>
            <w:proofErr w:type="spellStart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>hàng</w:t>
            </w:r>
            <w:proofErr w:type="spellEnd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 xml:space="preserve"> </w:t>
            </w:r>
            <w:proofErr w:type="spellStart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>khi</w:t>
            </w:r>
            <w:proofErr w:type="spellEnd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 xml:space="preserve"> </w:t>
            </w:r>
            <w:proofErr w:type="spellStart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>đơn</w:t>
            </w:r>
            <w:proofErr w:type="spellEnd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 xml:space="preserve"> </w:t>
            </w:r>
            <w:proofErr w:type="spellStart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>hàng</w:t>
            </w:r>
            <w:proofErr w:type="spellEnd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 xml:space="preserve"> </w:t>
            </w:r>
            <w:proofErr w:type="spellStart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>thay</w:t>
            </w:r>
            <w:proofErr w:type="spellEnd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 xml:space="preserve"> </w:t>
            </w:r>
            <w:proofErr w:type="spellStart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>đổi</w:t>
            </w:r>
            <w:proofErr w:type="spellEnd"/>
          </w:p>
        </w:tc>
      </w:tr>
      <w:tr w:rsidR="00EE0ADE" w:rsidRPr="0034127E" w14:paraId="778FF806" w14:textId="77777777" w:rsidTr="0034127E">
        <w:trPr>
          <w:trHeight w:val="330"/>
          <w:jc w:val="center"/>
        </w:trPr>
        <w:tc>
          <w:tcPr>
            <w:tcW w:w="5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EA5E670" w14:textId="77777777" w:rsidR="0034127E" w:rsidRPr="0034127E" w:rsidRDefault="0034127E" w:rsidP="0034127E">
            <w:pPr>
              <w:widowControl/>
              <w:autoSpaceDE/>
              <w:autoSpaceDN/>
              <w:spacing w:line="240" w:lineRule="auto"/>
              <w:ind w:left="0"/>
              <w:jc w:val="center"/>
              <w:rPr>
                <w:rFonts w:ascii="Times New Roman" w:eastAsia="Times New Roman" w:hAnsi="Times New Roman" w:cs="Times New Roman"/>
                <w:color w:val="000000"/>
                <w:szCs w:val="26"/>
                <w:lang w:val="vi-VN" w:eastAsia="vi-VN"/>
              </w:rPr>
            </w:pPr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>23</w:t>
            </w:r>
          </w:p>
        </w:tc>
        <w:tc>
          <w:tcPr>
            <w:tcW w:w="28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D86255D" w14:textId="77777777" w:rsidR="0034127E" w:rsidRPr="0034127E" w:rsidRDefault="0034127E" w:rsidP="0034127E">
            <w:pPr>
              <w:widowControl/>
              <w:autoSpaceDE/>
              <w:autoSpaceDN/>
              <w:spacing w:line="240" w:lineRule="auto"/>
              <w:ind w:left="0"/>
              <w:jc w:val="both"/>
              <w:rPr>
                <w:rFonts w:ascii="Times New Roman" w:eastAsia="Times New Roman" w:hAnsi="Times New Roman" w:cs="Times New Roman"/>
                <w:color w:val="000000"/>
                <w:szCs w:val="26"/>
                <w:lang w:val="vi-VN" w:eastAsia="vi-VN"/>
              </w:rPr>
            </w:pPr>
            <w:proofErr w:type="spellStart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>Xem</w:t>
            </w:r>
            <w:proofErr w:type="spellEnd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 xml:space="preserve"> </w:t>
            </w:r>
            <w:proofErr w:type="spellStart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>thông</w:t>
            </w:r>
            <w:proofErr w:type="spellEnd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 xml:space="preserve"> tin </w:t>
            </w:r>
            <w:proofErr w:type="spellStart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>nhân</w:t>
            </w:r>
            <w:proofErr w:type="spellEnd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 xml:space="preserve"> </w:t>
            </w:r>
            <w:proofErr w:type="spellStart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>viên</w:t>
            </w:r>
            <w:proofErr w:type="spellEnd"/>
          </w:p>
        </w:tc>
        <w:tc>
          <w:tcPr>
            <w:tcW w:w="22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E542FFD" w14:textId="77777777" w:rsidR="0034127E" w:rsidRPr="0034127E" w:rsidRDefault="0034127E" w:rsidP="0034127E">
            <w:pPr>
              <w:widowControl/>
              <w:autoSpaceDE/>
              <w:autoSpaceDN/>
              <w:spacing w:line="240" w:lineRule="auto"/>
              <w:ind w:left="0"/>
              <w:jc w:val="both"/>
              <w:rPr>
                <w:rFonts w:ascii="Times New Roman" w:eastAsia="Times New Roman" w:hAnsi="Times New Roman" w:cs="Times New Roman"/>
                <w:color w:val="000000"/>
                <w:szCs w:val="26"/>
                <w:lang w:val="vi-VN" w:eastAsia="vi-VN"/>
              </w:rPr>
            </w:pPr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>Admin</w:t>
            </w:r>
          </w:p>
        </w:tc>
        <w:tc>
          <w:tcPr>
            <w:tcW w:w="40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EC1B029" w14:textId="77777777" w:rsidR="0034127E" w:rsidRPr="0034127E" w:rsidRDefault="0034127E" w:rsidP="0034127E">
            <w:pPr>
              <w:widowControl/>
              <w:autoSpaceDE/>
              <w:autoSpaceDN/>
              <w:spacing w:line="240" w:lineRule="auto"/>
              <w:ind w:left="0"/>
              <w:jc w:val="both"/>
              <w:rPr>
                <w:rFonts w:ascii="Times New Roman" w:eastAsia="Times New Roman" w:hAnsi="Times New Roman" w:cs="Times New Roman"/>
                <w:color w:val="000000"/>
                <w:szCs w:val="26"/>
                <w:lang w:val="vi-VN" w:eastAsia="vi-VN"/>
              </w:rPr>
            </w:pPr>
            <w:proofErr w:type="spellStart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>Xem</w:t>
            </w:r>
            <w:proofErr w:type="spellEnd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 xml:space="preserve"> </w:t>
            </w:r>
            <w:proofErr w:type="spellStart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>thông</w:t>
            </w:r>
            <w:proofErr w:type="spellEnd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 xml:space="preserve"> tin </w:t>
            </w:r>
            <w:proofErr w:type="spellStart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>cá</w:t>
            </w:r>
            <w:proofErr w:type="spellEnd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 xml:space="preserve"> </w:t>
            </w:r>
            <w:proofErr w:type="spellStart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>nhân</w:t>
            </w:r>
            <w:proofErr w:type="spellEnd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 xml:space="preserve"> của Staff</w:t>
            </w:r>
          </w:p>
        </w:tc>
      </w:tr>
      <w:tr w:rsidR="00EE0ADE" w:rsidRPr="0034127E" w14:paraId="58D711DB" w14:textId="77777777" w:rsidTr="0034127E">
        <w:trPr>
          <w:trHeight w:val="330"/>
          <w:jc w:val="center"/>
        </w:trPr>
        <w:tc>
          <w:tcPr>
            <w:tcW w:w="5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92AE3EE" w14:textId="77777777" w:rsidR="0034127E" w:rsidRPr="0034127E" w:rsidRDefault="0034127E" w:rsidP="0034127E">
            <w:pPr>
              <w:widowControl/>
              <w:autoSpaceDE/>
              <w:autoSpaceDN/>
              <w:spacing w:line="240" w:lineRule="auto"/>
              <w:ind w:left="0"/>
              <w:jc w:val="center"/>
              <w:rPr>
                <w:rFonts w:ascii="Times New Roman" w:eastAsia="Times New Roman" w:hAnsi="Times New Roman" w:cs="Times New Roman"/>
                <w:color w:val="000000"/>
                <w:szCs w:val="26"/>
                <w:lang w:val="vi-VN" w:eastAsia="vi-VN"/>
              </w:rPr>
            </w:pPr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>24</w:t>
            </w:r>
          </w:p>
        </w:tc>
        <w:tc>
          <w:tcPr>
            <w:tcW w:w="28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D771514" w14:textId="77777777" w:rsidR="0034127E" w:rsidRPr="0034127E" w:rsidRDefault="0034127E" w:rsidP="0034127E">
            <w:pPr>
              <w:widowControl/>
              <w:autoSpaceDE/>
              <w:autoSpaceDN/>
              <w:spacing w:line="240" w:lineRule="auto"/>
              <w:ind w:left="0"/>
              <w:jc w:val="both"/>
              <w:rPr>
                <w:rFonts w:ascii="Times New Roman" w:eastAsia="Times New Roman" w:hAnsi="Times New Roman" w:cs="Times New Roman"/>
                <w:color w:val="000000"/>
                <w:szCs w:val="26"/>
                <w:lang w:val="vi-VN" w:eastAsia="vi-VN"/>
              </w:rPr>
            </w:pPr>
            <w:proofErr w:type="spellStart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>Thêm</w:t>
            </w:r>
            <w:proofErr w:type="spellEnd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 xml:space="preserve"> </w:t>
            </w:r>
            <w:proofErr w:type="spellStart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>nhân</w:t>
            </w:r>
            <w:proofErr w:type="spellEnd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 xml:space="preserve"> </w:t>
            </w:r>
            <w:proofErr w:type="spellStart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>viên</w:t>
            </w:r>
            <w:proofErr w:type="spellEnd"/>
          </w:p>
        </w:tc>
        <w:tc>
          <w:tcPr>
            <w:tcW w:w="22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C705E28" w14:textId="77777777" w:rsidR="0034127E" w:rsidRPr="0034127E" w:rsidRDefault="0034127E" w:rsidP="0034127E">
            <w:pPr>
              <w:widowControl/>
              <w:autoSpaceDE/>
              <w:autoSpaceDN/>
              <w:spacing w:line="240" w:lineRule="auto"/>
              <w:ind w:left="0"/>
              <w:jc w:val="both"/>
              <w:rPr>
                <w:rFonts w:ascii="Times New Roman" w:eastAsia="Times New Roman" w:hAnsi="Times New Roman" w:cs="Times New Roman"/>
                <w:color w:val="000000"/>
                <w:szCs w:val="26"/>
                <w:lang w:val="vi-VN" w:eastAsia="vi-VN"/>
              </w:rPr>
            </w:pPr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>Admin</w:t>
            </w:r>
          </w:p>
        </w:tc>
        <w:tc>
          <w:tcPr>
            <w:tcW w:w="40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DD8FFB9" w14:textId="77777777" w:rsidR="0034127E" w:rsidRPr="0034127E" w:rsidRDefault="0034127E" w:rsidP="0034127E">
            <w:pPr>
              <w:widowControl/>
              <w:autoSpaceDE/>
              <w:autoSpaceDN/>
              <w:spacing w:line="240" w:lineRule="auto"/>
              <w:ind w:left="0"/>
              <w:jc w:val="both"/>
              <w:rPr>
                <w:rFonts w:ascii="Times New Roman" w:eastAsia="Times New Roman" w:hAnsi="Times New Roman" w:cs="Times New Roman"/>
                <w:color w:val="000000"/>
                <w:szCs w:val="26"/>
                <w:lang w:val="vi-VN" w:eastAsia="vi-VN"/>
              </w:rPr>
            </w:pPr>
            <w:proofErr w:type="spellStart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>Thêm</w:t>
            </w:r>
            <w:proofErr w:type="spellEnd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 xml:space="preserve"> Staff</w:t>
            </w:r>
          </w:p>
        </w:tc>
      </w:tr>
      <w:tr w:rsidR="00EE0ADE" w:rsidRPr="0034127E" w14:paraId="5784722C" w14:textId="77777777" w:rsidTr="0034127E">
        <w:trPr>
          <w:trHeight w:val="330"/>
          <w:jc w:val="center"/>
        </w:trPr>
        <w:tc>
          <w:tcPr>
            <w:tcW w:w="5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DD4DA7F" w14:textId="77777777" w:rsidR="0034127E" w:rsidRPr="0034127E" w:rsidRDefault="0034127E" w:rsidP="0034127E">
            <w:pPr>
              <w:widowControl/>
              <w:autoSpaceDE/>
              <w:autoSpaceDN/>
              <w:spacing w:line="240" w:lineRule="auto"/>
              <w:ind w:left="0"/>
              <w:jc w:val="center"/>
              <w:rPr>
                <w:rFonts w:ascii="Times New Roman" w:eastAsia="Times New Roman" w:hAnsi="Times New Roman" w:cs="Times New Roman"/>
                <w:color w:val="000000"/>
                <w:szCs w:val="26"/>
                <w:lang w:val="vi-VN" w:eastAsia="vi-VN"/>
              </w:rPr>
            </w:pPr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>25</w:t>
            </w:r>
          </w:p>
        </w:tc>
        <w:tc>
          <w:tcPr>
            <w:tcW w:w="28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9CF0F1A" w14:textId="77777777" w:rsidR="0034127E" w:rsidRPr="0034127E" w:rsidRDefault="0034127E" w:rsidP="0034127E">
            <w:pPr>
              <w:widowControl/>
              <w:autoSpaceDE/>
              <w:autoSpaceDN/>
              <w:spacing w:line="240" w:lineRule="auto"/>
              <w:ind w:left="0"/>
              <w:jc w:val="both"/>
              <w:rPr>
                <w:rFonts w:ascii="Times New Roman" w:eastAsia="Times New Roman" w:hAnsi="Times New Roman" w:cs="Times New Roman"/>
                <w:color w:val="000000"/>
                <w:szCs w:val="26"/>
                <w:lang w:val="vi-VN" w:eastAsia="vi-VN"/>
              </w:rPr>
            </w:pPr>
            <w:proofErr w:type="spellStart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>Xóa</w:t>
            </w:r>
            <w:proofErr w:type="spellEnd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 xml:space="preserve"> </w:t>
            </w:r>
            <w:proofErr w:type="spellStart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>nhân</w:t>
            </w:r>
            <w:proofErr w:type="spellEnd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 xml:space="preserve"> </w:t>
            </w:r>
            <w:proofErr w:type="spellStart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>viên</w:t>
            </w:r>
            <w:proofErr w:type="spellEnd"/>
          </w:p>
        </w:tc>
        <w:tc>
          <w:tcPr>
            <w:tcW w:w="22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78357E7" w14:textId="77777777" w:rsidR="0034127E" w:rsidRPr="0034127E" w:rsidRDefault="0034127E" w:rsidP="0034127E">
            <w:pPr>
              <w:widowControl/>
              <w:autoSpaceDE/>
              <w:autoSpaceDN/>
              <w:spacing w:line="240" w:lineRule="auto"/>
              <w:ind w:left="0"/>
              <w:jc w:val="both"/>
              <w:rPr>
                <w:rFonts w:ascii="Times New Roman" w:eastAsia="Times New Roman" w:hAnsi="Times New Roman" w:cs="Times New Roman"/>
                <w:color w:val="000000"/>
                <w:szCs w:val="26"/>
                <w:lang w:val="vi-VN" w:eastAsia="vi-VN"/>
              </w:rPr>
            </w:pPr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>Admin</w:t>
            </w:r>
          </w:p>
        </w:tc>
        <w:tc>
          <w:tcPr>
            <w:tcW w:w="40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4CFEB59" w14:textId="77777777" w:rsidR="0034127E" w:rsidRPr="0034127E" w:rsidRDefault="0034127E" w:rsidP="0034127E">
            <w:pPr>
              <w:widowControl/>
              <w:autoSpaceDE/>
              <w:autoSpaceDN/>
              <w:spacing w:line="240" w:lineRule="auto"/>
              <w:ind w:left="0"/>
              <w:jc w:val="both"/>
              <w:rPr>
                <w:rFonts w:ascii="Times New Roman" w:eastAsia="Times New Roman" w:hAnsi="Times New Roman" w:cs="Times New Roman"/>
                <w:color w:val="000000"/>
                <w:szCs w:val="26"/>
                <w:lang w:val="vi-VN" w:eastAsia="vi-VN"/>
              </w:rPr>
            </w:pPr>
            <w:proofErr w:type="spellStart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>Xóa</w:t>
            </w:r>
            <w:proofErr w:type="spellEnd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 xml:space="preserve"> Staff</w:t>
            </w:r>
          </w:p>
        </w:tc>
      </w:tr>
      <w:tr w:rsidR="00EE0ADE" w:rsidRPr="0034127E" w14:paraId="4589ABF2" w14:textId="77777777" w:rsidTr="0034127E">
        <w:trPr>
          <w:trHeight w:val="330"/>
          <w:jc w:val="center"/>
        </w:trPr>
        <w:tc>
          <w:tcPr>
            <w:tcW w:w="5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F1CEEB5" w14:textId="77777777" w:rsidR="0034127E" w:rsidRPr="0034127E" w:rsidRDefault="0034127E" w:rsidP="0034127E">
            <w:pPr>
              <w:widowControl/>
              <w:autoSpaceDE/>
              <w:autoSpaceDN/>
              <w:spacing w:line="240" w:lineRule="auto"/>
              <w:ind w:left="0"/>
              <w:jc w:val="center"/>
              <w:rPr>
                <w:rFonts w:ascii="Times New Roman" w:eastAsia="Times New Roman" w:hAnsi="Times New Roman" w:cs="Times New Roman"/>
                <w:color w:val="000000"/>
                <w:szCs w:val="26"/>
                <w:lang w:val="vi-VN" w:eastAsia="vi-VN"/>
              </w:rPr>
            </w:pPr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>26</w:t>
            </w:r>
          </w:p>
        </w:tc>
        <w:tc>
          <w:tcPr>
            <w:tcW w:w="28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3FE5EBB" w14:textId="77777777" w:rsidR="0034127E" w:rsidRPr="0034127E" w:rsidRDefault="0034127E" w:rsidP="0034127E">
            <w:pPr>
              <w:widowControl/>
              <w:autoSpaceDE/>
              <w:autoSpaceDN/>
              <w:spacing w:line="240" w:lineRule="auto"/>
              <w:ind w:left="0"/>
              <w:jc w:val="both"/>
              <w:rPr>
                <w:rFonts w:ascii="Times New Roman" w:eastAsia="Times New Roman" w:hAnsi="Times New Roman" w:cs="Times New Roman"/>
                <w:color w:val="000000"/>
                <w:szCs w:val="26"/>
                <w:lang w:val="vi-VN" w:eastAsia="vi-VN"/>
              </w:rPr>
            </w:pPr>
            <w:proofErr w:type="spellStart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>Sửa</w:t>
            </w:r>
            <w:proofErr w:type="spellEnd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 xml:space="preserve"> </w:t>
            </w:r>
            <w:proofErr w:type="spellStart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>thông</w:t>
            </w:r>
            <w:proofErr w:type="spellEnd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 xml:space="preserve"> tin </w:t>
            </w:r>
            <w:proofErr w:type="spellStart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>nhân</w:t>
            </w:r>
            <w:proofErr w:type="spellEnd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 xml:space="preserve"> </w:t>
            </w:r>
            <w:proofErr w:type="spellStart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>viên</w:t>
            </w:r>
            <w:proofErr w:type="spellEnd"/>
          </w:p>
        </w:tc>
        <w:tc>
          <w:tcPr>
            <w:tcW w:w="22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08528FD" w14:textId="77777777" w:rsidR="0034127E" w:rsidRPr="0034127E" w:rsidRDefault="0034127E" w:rsidP="0034127E">
            <w:pPr>
              <w:widowControl/>
              <w:autoSpaceDE/>
              <w:autoSpaceDN/>
              <w:spacing w:line="240" w:lineRule="auto"/>
              <w:ind w:left="0"/>
              <w:jc w:val="both"/>
              <w:rPr>
                <w:rFonts w:ascii="Times New Roman" w:eastAsia="Times New Roman" w:hAnsi="Times New Roman" w:cs="Times New Roman"/>
                <w:color w:val="000000"/>
                <w:szCs w:val="26"/>
                <w:lang w:val="vi-VN" w:eastAsia="vi-VN"/>
              </w:rPr>
            </w:pPr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>Admin</w:t>
            </w:r>
          </w:p>
        </w:tc>
        <w:tc>
          <w:tcPr>
            <w:tcW w:w="40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F8251D1" w14:textId="77777777" w:rsidR="0034127E" w:rsidRPr="0034127E" w:rsidRDefault="0034127E" w:rsidP="0034127E">
            <w:pPr>
              <w:widowControl/>
              <w:autoSpaceDE/>
              <w:autoSpaceDN/>
              <w:spacing w:line="240" w:lineRule="auto"/>
              <w:ind w:left="0"/>
              <w:jc w:val="both"/>
              <w:rPr>
                <w:rFonts w:ascii="Times New Roman" w:eastAsia="Times New Roman" w:hAnsi="Times New Roman" w:cs="Times New Roman"/>
                <w:color w:val="000000"/>
                <w:szCs w:val="26"/>
                <w:lang w:val="vi-VN" w:eastAsia="vi-VN"/>
              </w:rPr>
            </w:pPr>
            <w:proofErr w:type="spellStart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>Sửa</w:t>
            </w:r>
            <w:proofErr w:type="spellEnd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 xml:space="preserve"> </w:t>
            </w:r>
            <w:proofErr w:type="spellStart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>thông</w:t>
            </w:r>
            <w:proofErr w:type="spellEnd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 xml:space="preserve"> tin Staff</w:t>
            </w:r>
          </w:p>
        </w:tc>
      </w:tr>
      <w:tr w:rsidR="00EE0ADE" w:rsidRPr="0034127E" w14:paraId="500A11E0" w14:textId="77777777" w:rsidTr="0034127E">
        <w:trPr>
          <w:trHeight w:val="660"/>
          <w:jc w:val="center"/>
        </w:trPr>
        <w:tc>
          <w:tcPr>
            <w:tcW w:w="5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D9647D8" w14:textId="77777777" w:rsidR="0034127E" w:rsidRPr="0034127E" w:rsidRDefault="0034127E" w:rsidP="0034127E">
            <w:pPr>
              <w:widowControl/>
              <w:autoSpaceDE/>
              <w:autoSpaceDN/>
              <w:spacing w:line="240" w:lineRule="auto"/>
              <w:ind w:left="0"/>
              <w:jc w:val="center"/>
              <w:rPr>
                <w:rFonts w:ascii="Times New Roman" w:eastAsia="Times New Roman" w:hAnsi="Times New Roman" w:cs="Times New Roman"/>
                <w:color w:val="000000"/>
                <w:szCs w:val="26"/>
                <w:lang w:val="vi-VN" w:eastAsia="vi-VN"/>
              </w:rPr>
            </w:pPr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>29</w:t>
            </w:r>
          </w:p>
        </w:tc>
        <w:tc>
          <w:tcPr>
            <w:tcW w:w="28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94EF6A6" w14:textId="77777777" w:rsidR="0034127E" w:rsidRPr="0034127E" w:rsidRDefault="0034127E" w:rsidP="0034127E">
            <w:pPr>
              <w:widowControl/>
              <w:autoSpaceDE/>
              <w:autoSpaceDN/>
              <w:spacing w:line="240" w:lineRule="auto"/>
              <w:ind w:left="0"/>
              <w:jc w:val="both"/>
              <w:rPr>
                <w:rFonts w:ascii="Times New Roman" w:eastAsia="Times New Roman" w:hAnsi="Times New Roman" w:cs="Times New Roman"/>
                <w:color w:val="000000"/>
                <w:szCs w:val="26"/>
                <w:lang w:val="vi-VN" w:eastAsia="vi-VN"/>
              </w:rPr>
            </w:pPr>
            <w:proofErr w:type="spellStart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>Hỗ</w:t>
            </w:r>
            <w:proofErr w:type="spellEnd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 xml:space="preserve"> </w:t>
            </w:r>
            <w:proofErr w:type="spellStart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>trợ</w:t>
            </w:r>
            <w:proofErr w:type="spellEnd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 xml:space="preserve"> </w:t>
            </w:r>
            <w:proofErr w:type="spellStart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>khách</w:t>
            </w:r>
            <w:proofErr w:type="spellEnd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 xml:space="preserve"> </w:t>
            </w:r>
            <w:proofErr w:type="spellStart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>hàng</w:t>
            </w:r>
            <w:proofErr w:type="spellEnd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 xml:space="preserve"> (Admin/ Staff)</w:t>
            </w:r>
          </w:p>
        </w:tc>
        <w:tc>
          <w:tcPr>
            <w:tcW w:w="22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558F53B" w14:textId="77777777" w:rsidR="0034127E" w:rsidRPr="0034127E" w:rsidRDefault="0034127E" w:rsidP="0034127E">
            <w:pPr>
              <w:widowControl/>
              <w:autoSpaceDE/>
              <w:autoSpaceDN/>
              <w:spacing w:line="240" w:lineRule="auto"/>
              <w:ind w:left="0"/>
              <w:jc w:val="both"/>
              <w:rPr>
                <w:rFonts w:ascii="Times New Roman" w:eastAsia="Times New Roman" w:hAnsi="Times New Roman" w:cs="Times New Roman"/>
                <w:color w:val="000000"/>
                <w:szCs w:val="26"/>
                <w:lang w:val="vi-VN" w:eastAsia="vi-VN"/>
              </w:rPr>
            </w:pPr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>Admin/ Staff</w:t>
            </w:r>
          </w:p>
        </w:tc>
        <w:tc>
          <w:tcPr>
            <w:tcW w:w="40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0C49161" w14:textId="77777777" w:rsidR="0034127E" w:rsidRPr="0034127E" w:rsidRDefault="0034127E" w:rsidP="0034127E">
            <w:pPr>
              <w:widowControl/>
              <w:autoSpaceDE/>
              <w:autoSpaceDN/>
              <w:spacing w:line="240" w:lineRule="auto"/>
              <w:ind w:left="0"/>
              <w:jc w:val="both"/>
              <w:rPr>
                <w:rFonts w:ascii="Times New Roman" w:eastAsia="Times New Roman" w:hAnsi="Times New Roman" w:cs="Times New Roman"/>
                <w:color w:val="000000"/>
                <w:szCs w:val="26"/>
                <w:lang w:val="vi-VN" w:eastAsia="vi-VN"/>
              </w:rPr>
            </w:pPr>
            <w:proofErr w:type="spellStart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>Gồm</w:t>
            </w:r>
            <w:proofErr w:type="spellEnd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 xml:space="preserve"> </w:t>
            </w:r>
            <w:proofErr w:type="spellStart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>tín</w:t>
            </w:r>
            <w:proofErr w:type="spellEnd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 xml:space="preserve"> </w:t>
            </w:r>
            <w:proofErr w:type="spellStart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>nhắn</w:t>
            </w:r>
            <w:proofErr w:type="spellEnd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 xml:space="preserve"> của Admin/Staff </w:t>
            </w:r>
            <w:proofErr w:type="spellStart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>đến</w:t>
            </w:r>
            <w:proofErr w:type="spellEnd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 xml:space="preserve"> </w:t>
            </w:r>
            <w:proofErr w:type="spellStart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>khách</w:t>
            </w:r>
            <w:proofErr w:type="spellEnd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 xml:space="preserve"> </w:t>
            </w:r>
            <w:proofErr w:type="spellStart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>hàng</w:t>
            </w:r>
            <w:proofErr w:type="spellEnd"/>
          </w:p>
        </w:tc>
      </w:tr>
      <w:tr w:rsidR="00EE0ADE" w:rsidRPr="0034127E" w14:paraId="25A9CD47" w14:textId="77777777" w:rsidTr="0034127E">
        <w:trPr>
          <w:trHeight w:val="660"/>
          <w:jc w:val="center"/>
        </w:trPr>
        <w:tc>
          <w:tcPr>
            <w:tcW w:w="5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D5C9DD6" w14:textId="77777777" w:rsidR="0034127E" w:rsidRPr="0034127E" w:rsidRDefault="0034127E" w:rsidP="0034127E">
            <w:pPr>
              <w:widowControl/>
              <w:autoSpaceDE/>
              <w:autoSpaceDN/>
              <w:spacing w:line="240" w:lineRule="auto"/>
              <w:ind w:left="0"/>
              <w:jc w:val="center"/>
              <w:rPr>
                <w:rFonts w:ascii="Times New Roman" w:eastAsia="Times New Roman" w:hAnsi="Times New Roman" w:cs="Times New Roman"/>
                <w:color w:val="000000"/>
                <w:szCs w:val="26"/>
                <w:lang w:val="vi-VN" w:eastAsia="vi-VN"/>
              </w:rPr>
            </w:pPr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>30</w:t>
            </w:r>
          </w:p>
        </w:tc>
        <w:tc>
          <w:tcPr>
            <w:tcW w:w="28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51FDDF4" w14:textId="77777777" w:rsidR="0034127E" w:rsidRPr="0034127E" w:rsidRDefault="0034127E" w:rsidP="0034127E">
            <w:pPr>
              <w:widowControl/>
              <w:autoSpaceDE/>
              <w:autoSpaceDN/>
              <w:spacing w:line="240" w:lineRule="auto"/>
              <w:ind w:left="0"/>
              <w:jc w:val="both"/>
              <w:rPr>
                <w:rFonts w:ascii="Times New Roman" w:eastAsia="Times New Roman" w:hAnsi="Times New Roman" w:cs="Times New Roman"/>
                <w:color w:val="000000"/>
                <w:szCs w:val="26"/>
                <w:lang w:val="vi-VN" w:eastAsia="vi-VN"/>
              </w:rPr>
            </w:pPr>
            <w:proofErr w:type="spellStart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>Hỗ</w:t>
            </w:r>
            <w:proofErr w:type="spellEnd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 xml:space="preserve"> </w:t>
            </w:r>
            <w:proofErr w:type="spellStart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>trợ</w:t>
            </w:r>
            <w:proofErr w:type="spellEnd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 xml:space="preserve"> </w:t>
            </w:r>
            <w:proofErr w:type="spellStart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>khách</w:t>
            </w:r>
            <w:proofErr w:type="spellEnd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 xml:space="preserve"> </w:t>
            </w:r>
            <w:proofErr w:type="spellStart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>hàng</w:t>
            </w:r>
            <w:proofErr w:type="spellEnd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 xml:space="preserve"> (</w:t>
            </w:r>
            <w:proofErr w:type="spellStart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>Khách</w:t>
            </w:r>
            <w:proofErr w:type="spellEnd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 xml:space="preserve"> </w:t>
            </w:r>
            <w:proofErr w:type="spellStart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>hàng</w:t>
            </w:r>
            <w:proofErr w:type="spellEnd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>)</w:t>
            </w:r>
          </w:p>
        </w:tc>
        <w:tc>
          <w:tcPr>
            <w:tcW w:w="22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292B0DB" w14:textId="77777777" w:rsidR="0034127E" w:rsidRPr="0034127E" w:rsidRDefault="0034127E" w:rsidP="0034127E">
            <w:pPr>
              <w:widowControl/>
              <w:autoSpaceDE/>
              <w:autoSpaceDN/>
              <w:spacing w:line="240" w:lineRule="auto"/>
              <w:ind w:left="0"/>
              <w:jc w:val="both"/>
              <w:rPr>
                <w:rFonts w:ascii="Times New Roman" w:eastAsia="Times New Roman" w:hAnsi="Times New Roman" w:cs="Times New Roman"/>
                <w:color w:val="000000"/>
                <w:szCs w:val="26"/>
                <w:lang w:val="vi-VN" w:eastAsia="vi-VN"/>
              </w:rPr>
            </w:pPr>
            <w:proofErr w:type="spellStart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>Khách</w:t>
            </w:r>
            <w:proofErr w:type="spellEnd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 xml:space="preserve"> </w:t>
            </w:r>
            <w:proofErr w:type="spellStart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>hàng</w:t>
            </w:r>
            <w:proofErr w:type="spellEnd"/>
          </w:p>
        </w:tc>
        <w:tc>
          <w:tcPr>
            <w:tcW w:w="40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097ABE3" w14:textId="77777777" w:rsidR="0034127E" w:rsidRPr="0034127E" w:rsidRDefault="0034127E" w:rsidP="0034127E">
            <w:pPr>
              <w:widowControl/>
              <w:autoSpaceDE/>
              <w:autoSpaceDN/>
              <w:spacing w:line="240" w:lineRule="auto"/>
              <w:ind w:left="0"/>
              <w:jc w:val="both"/>
              <w:rPr>
                <w:rFonts w:ascii="Times New Roman" w:eastAsia="Times New Roman" w:hAnsi="Times New Roman" w:cs="Times New Roman"/>
                <w:color w:val="000000"/>
                <w:szCs w:val="26"/>
                <w:lang w:val="vi-VN" w:eastAsia="vi-VN"/>
              </w:rPr>
            </w:pPr>
            <w:proofErr w:type="spellStart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>Gồm</w:t>
            </w:r>
            <w:proofErr w:type="spellEnd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 xml:space="preserve"> </w:t>
            </w:r>
            <w:proofErr w:type="spellStart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>tín</w:t>
            </w:r>
            <w:proofErr w:type="spellEnd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 xml:space="preserve"> </w:t>
            </w:r>
            <w:proofErr w:type="spellStart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>nhắn</w:t>
            </w:r>
            <w:proofErr w:type="spellEnd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 xml:space="preserve"> của </w:t>
            </w:r>
            <w:proofErr w:type="spellStart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>khách</w:t>
            </w:r>
            <w:proofErr w:type="spellEnd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 xml:space="preserve"> </w:t>
            </w:r>
            <w:proofErr w:type="spellStart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>hàng</w:t>
            </w:r>
            <w:proofErr w:type="spellEnd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 xml:space="preserve"> </w:t>
            </w:r>
            <w:proofErr w:type="spellStart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>đến</w:t>
            </w:r>
            <w:proofErr w:type="spellEnd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 xml:space="preserve"> Admin/Staff</w:t>
            </w:r>
          </w:p>
        </w:tc>
      </w:tr>
      <w:tr w:rsidR="00EE0ADE" w:rsidRPr="0034127E" w14:paraId="42B73730" w14:textId="77777777" w:rsidTr="0034127E">
        <w:trPr>
          <w:trHeight w:val="330"/>
          <w:jc w:val="center"/>
        </w:trPr>
        <w:tc>
          <w:tcPr>
            <w:tcW w:w="5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E34DDE7" w14:textId="77777777" w:rsidR="0034127E" w:rsidRPr="0034127E" w:rsidRDefault="0034127E" w:rsidP="0034127E">
            <w:pPr>
              <w:widowControl/>
              <w:autoSpaceDE/>
              <w:autoSpaceDN/>
              <w:spacing w:line="240" w:lineRule="auto"/>
              <w:ind w:left="0"/>
              <w:jc w:val="center"/>
              <w:rPr>
                <w:rFonts w:ascii="Times New Roman" w:eastAsia="Times New Roman" w:hAnsi="Times New Roman" w:cs="Times New Roman"/>
                <w:color w:val="000000"/>
                <w:szCs w:val="26"/>
                <w:lang w:val="vi-VN" w:eastAsia="vi-VN"/>
              </w:rPr>
            </w:pPr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>31</w:t>
            </w:r>
          </w:p>
        </w:tc>
        <w:tc>
          <w:tcPr>
            <w:tcW w:w="28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D31E133" w14:textId="77777777" w:rsidR="0034127E" w:rsidRPr="0034127E" w:rsidRDefault="0034127E" w:rsidP="0034127E">
            <w:pPr>
              <w:widowControl/>
              <w:autoSpaceDE/>
              <w:autoSpaceDN/>
              <w:spacing w:line="240" w:lineRule="auto"/>
              <w:ind w:left="0"/>
              <w:jc w:val="both"/>
              <w:rPr>
                <w:rFonts w:ascii="Times New Roman" w:eastAsia="Times New Roman" w:hAnsi="Times New Roman" w:cs="Times New Roman"/>
                <w:color w:val="000000"/>
                <w:szCs w:val="26"/>
                <w:lang w:val="vi-VN" w:eastAsia="vi-VN"/>
              </w:rPr>
            </w:pPr>
            <w:proofErr w:type="spellStart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>Báo</w:t>
            </w:r>
            <w:proofErr w:type="spellEnd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 xml:space="preserve"> </w:t>
            </w:r>
            <w:proofErr w:type="spellStart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>cáo</w:t>
            </w:r>
            <w:proofErr w:type="spellEnd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 xml:space="preserve"> </w:t>
            </w:r>
            <w:proofErr w:type="spellStart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>số</w:t>
            </w:r>
            <w:proofErr w:type="spellEnd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 xml:space="preserve"> </w:t>
            </w:r>
            <w:proofErr w:type="spellStart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>lượng</w:t>
            </w:r>
            <w:proofErr w:type="spellEnd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 xml:space="preserve"> </w:t>
            </w:r>
            <w:proofErr w:type="spellStart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>bán</w:t>
            </w:r>
            <w:proofErr w:type="spellEnd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 xml:space="preserve"> </w:t>
            </w:r>
            <w:proofErr w:type="spellStart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>ra</w:t>
            </w:r>
            <w:proofErr w:type="spellEnd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 xml:space="preserve"> </w:t>
            </w:r>
          </w:p>
        </w:tc>
        <w:tc>
          <w:tcPr>
            <w:tcW w:w="22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D994C27" w14:textId="77777777" w:rsidR="0034127E" w:rsidRPr="0034127E" w:rsidRDefault="0034127E" w:rsidP="0034127E">
            <w:pPr>
              <w:widowControl/>
              <w:autoSpaceDE/>
              <w:autoSpaceDN/>
              <w:spacing w:line="240" w:lineRule="auto"/>
              <w:ind w:left="0"/>
              <w:jc w:val="both"/>
              <w:rPr>
                <w:rFonts w:ascii="Times New Roman" w:eastAsia="Times New Roman" w:hAnsi="Times New Roman" w:cs="Times New Roman"/>
                <w:color w:val="000000"/>
                <w:szCs w:val="26"/>
                <w:lang w:val="vi-VN" w:eastAsia="vi-VN"/>
              </w:rPr>
            </w:pPr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>Admin</w:t>
            </w:r>
          </w:p>
        </w:tc>
        <w:tc>
          <w:tcPr>
            <w:tcW w:w="40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D0B39DA" w14:textId="77777777" w:rsidR="0034127E" w:rsidRPr="0034127E" w:rsidRDefault="0034127E" w:rsidP="0034127E">
            <w:pPr>
              <w:widowControl/>
              <w:autoSpaceDE/>
              <w:autoSpaceDN/>
              <w:spacing w:line="240" w:lineRule="auto"/>
              <w:ind w:left="0"/>
              <w:jc w:val="both"/>
              <w:rPr>
                <w:rFonts w:ascii="Times New Roman" w:eastAsia="Times New Roman" w:hAnsi="Times New Roman" w:cs="Times New Roman"/>
                <w:color w:val="000000"/>
                <w:szCs w:val="26"/>
                <w:lang w:val="vi-VN" w:eastAsia="vi-VN"/>
              </w:rPr>
            </w:pPr>
            <w:proofErr w:type="spellStart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>Báo</w:t>
            </w:r>
            <w:proofErr w:type="spellEnd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 xml:space="preserve"> </w:t>
            </w:r>
            <w:proofErr w:type="spellStart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>cáo</w:t>
            </w:r>
            <w:proofErr w:type="spellEnd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 xml:space="preserve"> </w:t>
            </w:r>
            <w:proofErr w:type="spellStart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>số</w:t>
            </w:r>
            <w:proofErr w:type="spellEnd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 xml:space="preserve"> </w:t>
            </w:r>
            <w:proofErr w:type="spellStart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>lượng</w:t>
            </w:r>
            <w:proofErr w:type="spellEnd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 xml:space="preserve"> </w:t>
            </w:r>
            <w:proofErr w:type="spellStart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>bán</w:t>
            </w:r>
            <w:proofErr w:type="spellEnd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 xml:space="preserve"> </w:t>
            </w:r>
            <w:proofErr w:type="spellStart"/>
            <w:r w:rsidRPr="0034127E">
              <w:rPr>
                <w:rFonts w:ascii="Times New Roman" w:eastAsia="Times New Roman" w:hAnsi="Times New Roman" w:cs="Times New Roman"/>
                <w:color w:val="000000"/>
                <w:szCs w:val="26"/>
                <w:lang w:val="en-US" w:eastAsia="vi-VN"/>
              </w:rPr>
              <w:t>ra</w:t>
            </w:r>
            <w:proofErr w:type="spellEnd"/>
          </w:p>
        </w:tc>
      </w:tr>
    </w:tbl>
    <w:p w14:paraId="3124B5AC" w14:textId="7EA4C6E1" w:rsidR="00D51D53" w:rsidRDefault="00D51D53" w:rsidP="00D51D53">
      <w:pPr>
        <w:pStyle w:val="Caption"/>
        <w:ind w:left="0"/>
        <w:jc w:val="center"/>
      </w:pPr>
      <w:bookmarkStart w:id="220" w:name="_Toc106816493"/>
      <w:proofErr w:type="spellStart"/>
      <w:r>
        <w:t>Bảng</w:t>
      </w:r>
      <w:proofErr w:type="spellEnd"/>
      <w:r>
        <w:t xml:space="preserve"> </w:t>
      </w:r>
      <w:r w:rsidR="006179BC">
        <w:fldChar w:fldCharType="begin"/>
      </w:r>
      <w:r w:rsidR="006179BC">
        <w:instrText xml:space="preserve"> STYLEREF 1 \s </w:instrText>
      </w:r>
      <w:r w:rsidR="006179BC">
        <w:fldChar w:fldCharType="separate"/>
      </w:r>
      <w:r w:rsidR="006179BC">
        <w:rPr>
          <w:noProof/>
        </w:rPr>
        <w:t>3</w:t>
      </w:r>
      <w:r w:rsidR="006179BC">
        <w:fldChar w:fldCharType="end"/>
      </w:r>
      <w:r w:rsidR="006179BC">
        <w:t>.</w:t>
      </w:r>
      <w:r w:rsidR="006179BC">
        <w:fldChar w:fldCharType="begin"/>
      </w:r>
      <w:r w:rsidR="006179BC">
        <w:instrText xml:space="preserve"> SEQ Bảng \* ARABIC \s 1 </w:instrText>
      </w:r>
      <w:r w:rsidR="006179BC">
        <w:fldChar w:fldCharType="separate"/>
      </w:r>
      <w:r w:rsidR="006179BC">
        <w:rPr>
          <w:noProof/>
        </w:rPr>
        <w:t>2</w:t>
      </w:r>
      <w:r w:rsidR="006179BC">
        <w:fldChar w:fldCharType="end"/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Danh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sách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Usecase</w:t>
      </w:r>
      <w:bookmarkEnd w:id="220"/>
      <w:proofErr w:type="spellEnd"/>
    </w:p>
    <w:p w14:paraId="7EFF9AEF" w14:textId="33DF795D" w:rsidR="001F5F38" w:rsidRPr="00995E81" w:rsidRDefault="001F5F38" w:rsidP="000011EE">
      <w:pPr>
        <w:pStyle w:val="Heading3"/>
      </w:pPr>
      <w:bookmarkStart w:id="221" w:name="_Toc106804481"/>
      <w:bookmarkStart w:id="222" w:name="_Toc106811974"/>
      <w:bookmarkStart w:id="223" w:name="_Toc106818779"/>
      <w:proofErr w:type="spellStart"/>
      <w:r>
        <w:rPr>
          <w:lang w:val="en-US"/>
        </w:rPr>
        <w:t>Danh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sách</w:t>
      </w:r>
      <w:proofErr w:type="spellEnd"/>
      <w:r w:rsidR="00926E6A">
        <w:rPr>
          <w:lang w:val="en-US"/>
        </w:rPr>
        <w:t xml:space="preserve"> </w:t>
      </w:r>
      <w:proofErr w:type="spellStart"/>
      <w:r w:rsidR="00926E6A">
        <w:rPr>
          <w:lang w:val="en-US"/>
        </w:rPr>
        <w:t>đặc</w:t>
      </w:r>
      <w:proofErr w:type="spellEnd"/>
      <w:r w:rsidR="00926E6A">
        <w:rPr>
          <w:lang w:val="en-US"/>
        </w:rPr>
        <w:t xml:space="preserve"> </w:t>
      </w:r>
      <w:proofErr w:type="spellStart"/>
      <w:r w:rsidR="00926E6A">
        <w:rPr>
          <w:lang w:val="en-US"/>
        </w:rPr>
        <w:t>tả</w:t>
      </w:r>
      <w:proofErr w:type="spellEnd"/>
      <w:r>
        <w:rPr>
          <w:lang w:val="en-US"/>
        </w:rPr>
        <w:t xml:space="preserve"> Use case</w:t>
      </w:r>
      <w:bookmarkEnd w:id="221"/>
      <w:bookmarkEnd w:id="222"/>
      <w:bookmarkEnd w:id="223"/>
    </w:p>
    <w:p w14:paraId="3D81D3FE" w14:textId="77777777" w:rsidR="00C13579" w:rsidRPr="00C13579" w:rsidRDefault="00C13579" w:rsidP="00C13579">
      <w:pPr>
        <w:pStyle w:val="ListParagraph"/>
        <w:keepNext/>
        <w:keepLines/>
        <w:numPr>
          <w:ilvl w:val="0"/>
          <w:numId w:val="64"/>
        </w:numPr>
        <w:spacing w:before="40"/>
        <w:outlineLvl w:val="3"/>
        <w:rPr>
          <w:rFonts w:asciiTheme="majorHAnsi" w:eastAsiaTheme="majorEastAsia" w:hAnsiTheme="majorHAnsi" w:cstheme="majorBidi"/>
          <w:i/>
          <w:iCs/>
          <w:vanish/>
          <w:color w:val="365F91" w:themeColor="accent1" w:themeShade="BF"/>
          <w:lang w:val="en-US"/>
        </w:rPr>
      </w:pPr>
    </w:p>
    <w:p w14:paraId="1A9D673F" w14:textId="77777777" w:rsidR="00C13579" w:rsidRPr="00C13579" w:rsidRDefault="00C13579" w:rsidP="00C13579">
      <w:pPr>
        <w:pStyle w:val="ListParagraph"/>
        <w:keepNext/>
        <w:keepLines/>
        <w:numPr>
          <w:ilvl w:val="0"/>
          <w:numId w:val="64"/>
        </w:numPr>
        <w:spacing w:before="40"/>
        <w:outlineLvl w:val="3"/>
        <w:rPr>
          <w:rFonts w:asciiTheme="majorHAnsi" w:eastAsiaTheme="majorEastAsia" w:hAnsiTheme="majorHAnsi" w:cstheme="majorBidi"/>
          <w:i/>
          <w:iCs/>
          <w:vanish/>
          <w:color w:val="365F91" w:themeColor="accent1" w:themeShade="BF"/>
          <w:lang w:val="en-US"/>
        </w:rPr>
      </w:pPr>
    </w:p>
    <w:p w14:paraId="30E4E006" w14:textId="77777777" w:rsidR="00C13579" w:rsidRPr="00C13579" w:rsidRDefault="00C13579" w:rsidP="00C13579">
      <w:pPr>
        <w:pStyle w:val="ListParagraph"/>
        <w:keepNext/>
        <w:keepLines/>
        <w:numPr>
          <w:ilvl w:val="1"/>
          <w:numId w:val="64"/>
        </w:numPr>
        <w:spacing w:before="40"/>
        <w:outlineLvl w:val="3"/>
        <w:rPr>
          <w:rFonts w:asciiTheme="majorHAnsi" w:eastAsiaTheme="majorEastAsia" w:hAnsiTheme="majorHAnsi" w:cstheme="majorBidi"/>
          <w:i/>
          <w:iCs/>
          <w:vanish/>
          <w:color w:val="365F91" w:themeColor="accent1" w:themeShade="BF"/>
          <w:lang w:val="en-US"/>
        </w:rPr>
      </w:pPr>
    </w:p>
    <w:p w14:paraId="76B73073" w14:textId="77777777" w:rsidR="00C13579" w:rsidRPr="00C13579" w:rsidRDefault="00C13579" w:rsidP="00C13579">
      <w:pPr>
        <w:pStyle w:val="ListParagraph"/>
        <w:keepNext/>
        <w:keepLines/>
        <w:numPr>
          <w:ilvl w:val="1"/>
          <w:numId w:val="64"/>
        </w:numPr>
        <w:spacing w:before="40"/>
        <w:outlineLvl w:val="3"/>
        <w:rPr>
          <w:rFonts w:asciiTheme="majorHAnsi" w:eastAsiaTheme="majorEastAsia" w:hAnsiTheme="majorHAnsi" w:cstheme="majorBidi"/>
          <w:i/>
          <w:iCs/>
          <w:vanish/>
          <w:color w:val="365F91" w:themeColor="accent1" w:themeShade="BF"/>
          <w:lang w:val="en-US"/>
        </w:rPr>
      </w:pPr>
    </w:p>
    <w:p w14:paraId="36F24565" w14:textId="77777777" w:rsidR="00C13579" w:rsidRPr="00C13579" w:rsidRDefault="00C13579" w:rsidP="00C13579">
      <w:pPr>
        <w:pStyle w:val="ListParagraph"/>
        <w:keepNext/>
        <w:keepLines/>
        <w:numPr>
          <w:ilvl w:val="1"/>
          <w:numId w:val="64"/>
        </w:numPr>
        <w:spacing w:before="40"/>
        <w:outlineLvl w:val="3"/>
        <w:rPr>
          <w:rFonts w:asciiTheme="majorHAnsi" w:eastAsiaTheme="majorEastAsia" w:hAnsiTheme="majorHAnsi" w:cstheme="majorBidi"/>
          <w:i/>
          <w:iCs/>
          <w:vanish/>
          <w:color w:val="365F91" w:themeColor="accent1" w:themeShade="BF"/>
          <w:lang w:val="en-US"/>
        </w:rPr>
      </w:pPr>
    </w:p>
    <w:p w14:paraId="1855A6A6" w14:textId="77777777" w:rsidR="00C13579" w:rsidRPr="00C13579" w:rsidRDefault="00C13579" w:rsidP="00C13579">
      <w:pPr>
        <w:pStyle w:val="ListParagraph"/>
        <w:keepNext/>
        <w:keepLines/>
        <w:numPr>
          <w:ilvl w:val="2"/>
          <w:numId w:val="64"/>
        </w:numPr>
        <w:spacing w:before="40"/>
        <w:outlineLvl w:val="3"/>
        <w:rPr>
          <w:rFonts w:asciiTheme="majorHAnsi" w:eastAsiaTheme="majorEastAsia" w:hAnsiTheme="majorHAnsi" w:cstheme="majorBidi"/>
          <w:i/>
          <w:iCs/>
          <w:vanish/>
          <w:color w:val="365F91" w:themeColor="accent1" w:themeShade="BF"/>
          <w:lang w:val="en-US"/>
        </w:rPr>
      </w:pPr>
    </w:p>
    <w:p w14:paraId="3F2DE7C6" w14:textId="77777777" w:rsidR="00C13579" w:rsidRPr="00C13579" w:rsidRDefault="00C13579" w:rsidP="00C13579">
      <w:pPr>
        <w:pStyle w:val="ListParagraph"/>
        <w:keepNext/>
        <w:keepLines/>
        <w:numPr>
          <w:ilvl w:val="2"/>
          <w:numId w:val="64"/>
        </w:numPr>
        <w:spacing w:before="40"/>
        <w:outlineLvl w:val="3"/>
        <w:rPr>
          <w:rFonts w:asciiTheme="majorHAnsi" w:eastAsiaTheme="majorEastAsia" w:hAnsiTheme="majorHAnsi" w:cstheme="majorBidi"/>
          <w:i/>
          <w:iCs/>
          <w:vanish/>
          <w:color w:val="365F91" w:themeColor="accent1" w:themeShade="BF"/>
          <w:lang w:val="en-US"/>
        </w:rPr>
      </w:pPr>
    </w:p>
    <w:p w14:paraId="1FA855FC" w14:textId="77777777" w:rsidR="00C13579" w:rsidRPr="00C13579" w:rsidRDefault="00C13579" w:rsidP="00C13579">
      <w:pPr>
        <w:pStyle w:val="ListParagraph"/>
        <w:keepNext/>
        <w:keepLines/>
        <w:numPr>
          <w:ilvl w:val="2"/>
          <w:numId w:val="64"/>
        </w:numPr>
        <w:spacing w:before="40"/>
        <w:outlineLvl w:val="3"/>
        <w:rPr>
          <w:rFonts w:asciiTheme="majorHAnsi" w:eastAsiaTheme="majorEastAsia" w:hAnsiTheme="majorHAnsi" w:cstheme="majorBidi"/>
          <w:i/>
          <w:iCs/>
          <w:vanish/>
          <w:color w:val="365F91" w:themeColor="accent1" w:themeShade="BF"/>
          <w:lang w:val="en-US"/>
        </w:rPr>
      </w:pPr>
    </w:p>
    <w:p w14:paraId="0851A056" w14:textId="77777777" w:rsidR="00C13579" w:rsidRPr="00C13579" w:rsidRDefault="00C13579" w:rsidP="00C13579">
      <w:pPr>
        <w:pStyle w:val="ListParagraph"/>
        <w:keepNext/>
        <w:keepLines/>
        <w:numPr>
          <w:ilvl w:val="2"/>
          <w:numId w:val="64"/>
        </w:numPr>
        <w:spacing w:before="40"/>
        <w:outlineLvl w:val="3"/>
        <w:rPr>
          <w:rFonts w:asciiTheme="majorHAnsi" w:eastAsiaTheme="majorEastAsia" w:hAnsiTheme="majorHAnsi" w:cstheme="majorBidi"/>
          <w:i/>
          <w:iCs/>
          <w:vanish/>
          <w:color w:val="365F91" w:themeColor="accent1" w:themeShade="BF"/>
          <w:lang w:val="en-US"/>
        </w:rPr>
      </w:pPr>
    </w:p>
    <w:p w14:paraId="208CBCC7" w14:textId="17F76104" w:rsidR="009538B0" w:rsidRPr="006179BC" w:rsidRDefault="001F0144" w:rsidP="00C13579">
      <w:pPr>
        <w:pStyle w:val="Heading4"/>
        <w:rPr>
          <w:lang w:val="en-US"/>
        </w:rPr>
      </w:pPr>
      <w:proofErr w:type="spellStart"/>
      <w:r w:rsidRPr="006179BC">
        <w:rPr>
          <w:lang w:val="en-US"/>
        </w:rPr>
        <w:t>Xem</w:t>
      </w:r>
      <w:proofErr w:type="spellEnd"/>
      <w:r w:rsidRPr="006179BC">
        <w:rPr>
          <w:lang w:val="en-US"/>
        </w:rPr>
        <w:t xml:space="preserve"> </w:t>
      </w:r>
      <w:proofErr w:type="spellStart"/>
      <w:r w:rsidRPr="006179BC">
        <w:rPr>
          <w:lang w:val="en-US"/>
        </w:rPr>
        <w:t>sản</w:t>
      </w:r>
      <w:proofErr w:type="spellEnd"/>
      <w:r w:rsidRPr="006179BC">
        <w:rPr>
          <w:lang w:val="en-US"/>
        </w:rPr>
        <w:t xml:space="preserve"> phẩm</w:t>
      </w:r>
    </w:p>
    <w:p w14:paraId="2E96693E" w14:textId="77777777" w:rsidR="001C32E9" w:rsidRDefault="009D40FD" w:rsidP="001C32E9">
      <w:pPr>
        <w:keepNext/>
        <w:ind w:left="0"/>
        <w:jc w:val="center"/>
      </w:pPr>
      <w:r>
        <w:rPr>
          <w:noProof/>
          <w:lang w:val="en-US"/>
        </w:rPr>
        <w:drawing>
          <wp:inline distT="0" distB="0" distL="0" distR="0" wp14:anchorId="67634F2C" wp14:editId="0953095F">
            <wp:extent cx="5954232" cy="1990159"/>
            <wp:effectExtent l="0" t="0" r="8890" b="0"/>
            <wp:docPr id="4137" name="Picture 4137" descr="F:\Khoa\bt\DoAn1\UseCase\Xem sản phẩ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F:\Khoa\bt\DoAn1\UseCase\Xem sản phẩm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1665" cy="1992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567451" w14:textId="19BC5801" w:rsidR="009D40FD" w:rsidRDefault="001C32E9" w:rsidP="001C32E9">
      <w:pPr>
        <w:pStyle w:val="Caption"/>
        <w:ind w:left="0"/>
        <w:jc w:val="center"/>
      </w:pPr>
      <w:bookmarkStart w:id="224" w:name="_Toc106818822"/>
      <w:proofErr w:type="spellStart"/>
      <w:r>
        <w:t>Hình</w:t>
      </w:r>
      <w:proofErr w:type="spellEnd"/>
      <w:r>
        <w:t xml:space="preserve">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3</w:t>
      </w:r>
      <w:r>
        <w:fldChar w:fldCharType="end"/>
      </w:r>
      <w:r>
        <w:t>.</w:t>
      </w:r>
      <w:r>
        <w:fldChar w:fldCharType="begin"/>
      </w:r>
      <w:r>
        <w:instrText xml:space="preserve"> SEQ Hình \* ARABIC \s 1 </w:instrText>
      </w:r>
      <w:r>
        <w:fldChar w:fldCharType="separate"/>
      </w:r>
      <w:r>
        <w:rPr>
          <w:noProof/>
        </w:rPr>
        <w:t>4</w:t>
      </w:r>
      <w:r>
        <w:fldChar w:fldCharType="end"/>
      </w:r>
      <w:r>
        <w:rPr>
          <w:lang w:val="en-US"/>
        </w:rPr>
        <w:t xml:space="preserve"> </w:t>
      </w:r>
      <w:proofErr w:type="spellStart"/>
      <w:r w:rsidRPr="00E9664A">
        <w:rPr>
          <w:lang w:val="en-US"/>
        </w:rPr>
        <w:t>Sơ</w:t>
      </w:r>
      <w:proofErr w:type="spellEnd"/>
      <w:r w:rsidRPr="00E9664A">
        <w:rPr>
          <w:lang w:val="en-US"/>
        </w:rPr>
        <w:t xml:space="preserve"> đồ </w:t>
      </w:r>
      <w:proofErr w:type="spellStart"/>
      <w:r w:rsidRPr="00E9664A">
        <w:rPr>
          <w:lang w:val="en-US"/>
        </w:rPr>
        <w:t>hoạt</w:t>
      </w:r>
      <w:proofErr w:type="spellEnd"/>
      <w:r w:rsidRPr="00E9664A">
        <w:rPr>
          <w:lang w:val="en-US"/>
        </w:rPr>
        <w:t xml:space="preserve"> động </w:t>
      </w:r>
      <w:proofErr w:type="spellStart"/>
      <w:r w:rsidRPr="00E9664A">
        <w:rPr>
          <w:lang w:val="en-US"/>
        </w:rPr>
        <w:t>Xem</w:t>
      </w:r>
      <w:proofErr w:type="spellEnd"/>
      <w:r w:rsidRPr="00E9664A">
        <w:rPr>
          <w:lang w:val="en-US"/>
        </w:rPr>
        <w:t xml:space="preserve"> </w:t>
      </w:r>
      <w:proofErr w:type="spellStart"/>
      <w:r w:rsidRPr="00E9664A">
        <w:rPr>
          <w:lang w:val="en-US"/>
        </w:rPr>
        <w:t>sản</w:t>
      </w:r>
      <w:proofErr w:type="spellEnd"/>
      <w:r w:rsidRPr="00E9664A">
        <w:rPr>
          <w:lang w:val="en-US"/>
        </w:rPr>
        <w:t xml:space="preserve"> phẩm</w:t>
      </w:r>
      <w:bookmarkEnd w:id="224"/>
    </w:p>
    <w:p w14:paraId="3267C74B" w14:textId="45AB48DD" w:rsidR="009D40FD" w:rsidRPr="009D40FD" w:rsidRDefault="006001C5" w:rsidP="009D40FD">
      <w:pPr>
        <w:pStyle w:val="Caption"/>
        <w:ind w:left="0"/>
        <w:jc w:val="center"/>
        <w:rPr>
          <w:lang w:val="en-US"/>
        </w:rPr>
      </w:pPr>
      <w:bookmarkStart w:id="225" w:name="_Toc106804005"/>
      <w:r>
        <w:rPr>
          <w:lang w:val="en-US"/>
        </w:rPr>
        <w:t>.</w:t>
      </w:r>
      <w:bookmarkEnd w:id="225"/>
    </w:p>
    <w:tbl>
      <w:tblPr>
        <w:tblW w:w="9393" w:type="dxa"/>
        <w:tblInd w:w="68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148"/>
        <w:gridCol w:w="7245"/>
      </w:tblGrid>
      <w:tr w:rsidR="009538B0" w:rsidRPr="00D5653B" w14:paraId="676204E7" w14:textId="77777777" w:rsidTr="00327B41">
        <w:trPr>
          <w:trHeight w:val="544"/>
        </w:trPr>
        <w:tc>
          <w:tcPr>
            <w:tcW w:w="9393" w:type="dxa"/>
            <w:gridSpan w:val="2"/>
            <w:tcBorders>
              <w:right w:val="single" w:sz="6" w:space="0" w:color="000000" w:themeColor="text1"/>
            </w:tcBorders>
            <w:shd w:val="clear" w:color="auto" w:fill="D0CECE"/>
          </w:tcPr>
          <w:p w14:paraId="00736E7B" w14:textId="77777777" w:rsidR="009538B0" w:rsidRPr="00D5653B" w:rsidRDefault="009538B0" w:rsidP="00327B41">
            <w:pPr>
              <w:pStyle w:val="TableParagraph"/>
              <w:ind w:left="144" w:right="144"/>
              <w:jc w:val="both"/>
              <w:rPr>
                <w:rFonts w:asciiTheme="majorHAnsi" w:hAnsiTheme="majorHAnsi" w:cstheme="majorHAnsi"/>
                <w:sz w:val="24"/>
              </w:rPr>
            </w:pPr>
          </w:p>
        </w:tc>
      </w:tr>
      <w:tr w:rsidR="009538B0" w:rsidRPr="00D5653B" w14:paraId="05DE0482" w14:textId="77777777" w:rsidTr="00DA5223">
        <w:trPr>
          <w:trHeight w:val="64"/>
        </w:trPr>
        <w:tc>
          <w:tcPr>
            <w:tcW w:w="2148" w:type="dxa"/>
          </w:tcPr>
          <w:p w14:paraId="3662EFCE" w14:textId="77777777" w:rsidR="009538B0" w:rsidRPr="00D5653B" w:rsidRDefault="009538B0" w:rsidP="00327B41">
            <w:pPr>
              <w:pStyle w:val="TableParagraph"/>
              <w:spacing w:before="2"/>
              <w:ind w:left="144" w:right="144"/>
              <w:jc w:val="left"/>
              <w:rPr>
                <w:rFonts w:asciiTheme="majorHAnsi" w:hAnsiTheme="majorHAnsi" w:cstheme="majorHAnsi"/>
                <w:b/>
              </w:rPr>
            </w:pPr>
            <w:r w:rsidRPr="00D5653B">
              <w:rPr>
                <w:rFonts w:asciiTheme="majorHAnsi" w:hAnsiTheme="majorHAnsi" w:cstheme="majorHAnsi"/>
                <w:b/>
              </w:rPr>
              <w:t>Tên</w:t>
            </w:r>
            <w:r w:rsidRPr="00D5653B">
              <w:rPr>
                <w:rFonts w:asciiTheme="majorHAnsi" w:hAnsiTheme="majorHAnsi" w:cstheme="majorHAnsi"/>
                <w:b/>
                <w:spacing w:val="-3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Use</w:t>
            </w:r>
            <w:proofErr w:type="spellEnd"/>
            <w:r w:rsidRPr="00D5653B">
              <w:rPr>
                <w:rFonts w:asciiTheme="majorHAnsi" w:hAnsiTheme="majorHAnsi" w:cstheme="majorHAnsi"/>
                <w:b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Case</w:t>
            </w:r>
            <w:proofErr w:type="spellEnd"/>
          </w:p>
        </w:tc>
        <w:tc>
          <w:tcPr>
            <w:tcW w:w="7245" w:type="dxa"/>
            <w:tcBorders>
              <w:right w:val="single" w:sz="6" w:space="0" w:color="000000" w:themeColor="text1"/>
            </w:tcBorders>
          </w:tcPr>
          <w:p w14:paraId="0C9687A2" w14:textId="77777777" w:rsidR="009538B0" w:rsidRPr="00D5653B" w:rsidRDefault="009538B0" w:rsidP="00327B41">
            <w:pPr>
              <w:pStyle w:val="TableParagraph"/>
              <w:spacing w:line="326" w:lineRule="exact"/>
              <w:ind w:left="144" w:right="144"/>
              <w:jc w:val="both"/>
              <w:rPr>
                <w:rFonts w:asciiTheme="majorHAnsi" w:hAnsiTheme="majorHAnsi" w:cstheme="majorHAnsi"/>
              </w:rPr>
            </w:pPr>
            <w:proofErr w:type="spellStart"/>
            <w:r w:rsidRPr="00D5653B">
              <w:rPr>
                <w:rFonts w:asciiTheme="majorHAnsi" w:hAnsiTheme="majorHAnsi" w:cstheme="majorHAnsi"/>
                <w:color w:val="000000"/>
                <w:lang w:val="en-US"/>
              </w:rPr>
              <w:t>Xem</w:t>
            </w:r>
            <w:proofErr w:type="spellEnd"/>
            <w:r w:rsidRPr="00D5653B">
              <w:rPr>
                <w:rFonts w:asciiTheme="majorHAnsi" w:hAnsiTheme="majorHAnsi" w:cstheme="majorHAnsi"/>
                <w:color w:val="000000"/>
                <w:lang w:val="en-US"/>
              </w:rPr>
              <w:t xml:space="preserve"> Sản phẩm</w:t>
            </w:r>
          </w:p>
        </w:tc>
      </w:tr>
      <w:tr w:rsidR="009538B0" w:rsidRPr="00D5653B" w14:paraId="17A18403" w14:textId="77777777" w:rsidTr="00132CD0">
        <w:trPr>
          <w:trHeight w:val="568"/>
        </w:trPr>
        <w:tc>
          <w:tcPr>
            <w:tcW w:w="2148" w:type="dxa"/>
          </w:tcPr>
          <w:p w14:paraId="315F9A9C" w14:textId="77777777" w:rsidR="009538B0" w:rsidRPr="00D5653B" w:rsidRDefault="009538B0" w:rsidP="00327B41">
            <w:pPr>
              <w:pStyle w:val="TableParagraph"/>
              <w:spacing w:before="2"/>
              <w:ind w:left="144" w:right="144"/>
              <w:jc w:val="left"/>
              <w:rPr>
                <w:rFonts w:asciiTheme="majorHAnsi" w:hAnsiTheme="majorHAnsi" w:cstheme="majorHAnsi"/>
                <w:b/>
              </w:rPr>
            </w:pPr>
            <w:r w:rsidRPr="00D5653B">
              <w:rPr>
                <w:rFonts w:asciiTheme="majorHAnsi" w:hAnsiTheme="majorHAnsi" w:cstheme="majorHAnsi"/>
                <w:b/>
              </w:rPr>
              <w:t>Mô</w:t>
            </w:r>
            <w:r w:rsidRPr="00D5653B">
              <w:rPr>
                <w:rFonts w:asciiTheme="majorHAnsi" w:hAnsiTheme="majorHAnsi" w:cstheme="majorHAnsi"/>
                <w:b/>
                <w:spacing w:val="-1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tả</w:t>
            </w:r>
            <w:proofErr w:type="spellEnd"/>
          </w:p>
        </w:tc>
        <w:tc>
          <w:tcPr>
            <w:tcW w:w="7245" w:type="dxa"/>
            <w:tcBorders>
              <w:right w:val="single" w:sz="6" w:space="0" w:color="000000" w:themeColor="text1"/>
            </w:tcBorders>
          </w:tcPr>
          <w:p w14:paraId="1DFC4B70" w14:textId="77777777" w:rsidR="009538B0" w:rsidRDefault="009538B0" w:rsidP="00751158">
            <w:pPr>
              <w:pStyle w:val="TableParagraph"/>
              <w:spacing w:line="336" w:lineRule="exact"/>
              <w:ind w:left="144" w:right="144"/>
              <w:jc w:val="both"/>
              <w:rPr>
                <w:rFonts w:asciiTheme="majorHAnsi" w:hAnsiTheme="majorHAnsi" w:cstheme="majorHAnsi"/>
                <w:lang w:val="en-US"/>
              </w:rPr>
            </w:pP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Chức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năng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này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cho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phép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khách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hàng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có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thể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lướt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xem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chi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tiết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,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tìm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kiếm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các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sản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phẩm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cũng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như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lọc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các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sản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phẩm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theo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lượt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mua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.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Hỗ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trợ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cung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cấp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nhiều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thông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tin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hơn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trong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quá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trình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đưa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ra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quyết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định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mua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hàng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của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khách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hàng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(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vốn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là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quá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trình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quan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trọng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ảnh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hưởng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lớn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đến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doanh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thu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người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bán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>).</w:t>
            </w:r>
          </w:p>
          <w:p w14:paraId="3BBB3308" w14:textId="212EDDB6" w:rsidR="00BC48F6" w:rsidRPr="00D5653B" w:rsidRDefault="00BC48F6" w:rsidP="00751158">
            <w:pPr>
              <w:pStyle w:val="TableParagraph"/>
              <w:spacing w:line="336" w:lineRule="exact"/>
              <w:ind w:left="144" w:right="144"/>
              <w:jc w:val="both"/>
              <w:rPr>
                <w:rFonts w:asciiTheme="majorHAnsi" w:hAnsiTheme="majorHAnsi" w:cstheme="majorHAnsi"/>
              </w:rPr>
            </w:pPr>
          </w:p>
        </w:tc>
      </w:tr>
      <w:tr w:rsidR="009538B0" w:rsidRPr="00D5653B" w14:paraId="0D958BC1" w14:textId="77777777" w:rsidTr="00132CD0">
        <w:trPr>
          <w:trHeight w:val="568"/>
        </w:trPr>
        <w:tc>
          <w:tcPr>
            <w:tcW w:w="2148" w:type="dxa"/>
          </w:tcPr>
          <w:p w14:paraId="2A523338" w14:textId="77777777" w:rsidR="009538B0" w:rsidRPr="00D5653B" w:rsidRDefault="009538B0" w:rsidP="00327B41">
            <w:pPr>
              <w:pStyle w:val="TableParagraph"/>
              <w:spacing w:before="2"/>
              <w:ind w:left="144" w:right="144"/>
              <w:jc w:val="left"/>
              <w:rPr>
                <w:rFonts w:asciiTheme="majorHAnsi" w:hAnsiTheme="majorHAnsi" w:cstheme="majorHAnsi"/>
                <w:b/>
              </w:rPr>
            </w:pPr>
            <w:proofErr w:type="spellStart"/>
            <w:r w:rsidRPr="00D5653B">
              <w:rPr>
                <w:rFonts w:asciiTheme="majorHAnsi" w:hAnsiTheme="majorHAnsi" w:cstheme="majorHAnsi"/>
                <w:b/>
              </w:rPr>
              <w:t>Người</w:t>
            </w:r>
            <w:proofErr w:type="spellEnd"/>
            <w:r w:rsidRPr="00D5653B">
              <w:rPr>
                <w:rFonts w:asciiTheme="majorHAnsi" w:hAnsiTheme="majorHAnsi" w:cstheme="majorHAnsi"/>
                <w:b/>
                <w:spacing w:val="-3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thực</w:t>
            </w:r>
            <w:proofErr w:type="spellEnd"/>
            <w:r w:rsidRPr="00D5653B">
              <w:rPr>
                <w:rFonts w:asciiTheme="majorHAnsi" w:hAnsiTheme="majorHAnsi" w:cstheme="majorHAnsi"/>
                <w:b/>
                <w:spacing w:val="-2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hiện</w:t>
            </w:r>
            <w:proofErr w:type="spellEnd"/>
          </w:p>
        </w:tc>
        <w:tc>
          <w:tcPr>
            <w:tcW w:w="7245" w:type="dxa"/>
            <w:tcBorders>
              <w:right w:val="single" w:sz="6" w:space="0" w:color="000000" w:themeColor="text1"/>
            </w:tcBorders>
          </w:tcPr>
          <w:p w14:paraId="2E83B3CD" w14:textId="77777777" w:rsidR="009538B0" w:rsidRPr="00D5653B" w:rsidRDefault="009538B0" w:rsidP="00751158">
            <w:pPr>
              <w:pStyle w:val="TableParagraph"/>
              <w:spacing w:line="294" w:lineRule="exact"/>
              <w:ind w:left="144" w:right="144"/>
              <w:jc w:val="both"/>
              <w:rPr>
                <w:rFonts w:asciiTheme="majorHAnsi" w:hAnsiTheme="majorHAnsi" w:cstheme="majorHAnsi"/>
                <w:lang w:val="en-US"/>
              </w:rPr>
            </w:pP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Khách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hàng</w:t>
            </w:r>
            <w:proofErr w:type="spellEnd"/>
          </w:p>
        </w:tc>
      </w:tr>
      <w:tr w:rsidR="009538B0" w:rsidRPr="00D5653B" w14:paraId="41DB0576" w14:textId="77777777" w:rsidTr="00132CD0">
        <w:trPr>
          <w:trHeight w:val="568"/>
        </w:trPr>
        <w:tc>
          <w:tcPr>
            <w:tcW w:w="2148" w:type="dxa"/>
          </w:tcPr>
          <w:p w14:paraId="3D1F1B25" w14:textId="77777777" w:rsidR="009538B0" w:rsidRPr="00D5653B" w:rsidRDefault="009538B0" w:rsidP="00327B41">
            <w:pPr>
              <w:pStyle w:val="TableParagraph"/>
              <w:spacing w:before="2"/>
              <w:ind w:left="144" w:right="144"/>
              <w:jc w:val="left"/>
              <w:rPr>
                <w:rFonts w:asciiTheme="majorHAnsi" w:hAnsiTheme="majorHAnsi" w:cstheme="majorHAnsi"/>
                <w:b/>
              </w:rPr>
            </w:pPr>
            <w:proofErr w:type="spellStart"/>
            <w:r w:rsidRPr="00D5653B">
              <w:rPr>
                <w:rFonts w:asciiTheme="majorHAnsi" w:hAnsiTheme="majorHAnsi" w:cstheme="majorHAnsi"/>
                <w:b/>
              </w:rPr>
              <w:t>Điều</w:t>
            </w:r>
            <w:proofErr w:type="spellEnd"/>
            <w:r w:rsidRPr="00D5653B">
              <w:rPr>
                <w:rFonts w:asciiTheme="majorHAnsi" w:hAnsiTheme="majorHAnsi" w:cstheme="majorHAnsi"/>
                <w:b/>
                <w:spacing w:val="-3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kiện</w:t>
            </w:r>
            <w:proofErr w:type="spellEnd"/>
            <w:r w:rsidRPr="00D5653B">
              <w:rPr>
                <w:rFonts w:asciiTheme="majorHAnsi" w:hAnsiTheme="majorHAnsi" w:cstheme="majorHAnsi"/>
                <w:b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trước</w:t>
            </w:r>
            <w:proofErr w:type="spellEnd"/>
            <w:r w:rsidRPr="00D5653B">
              <w:rPr>
                <w:rFonts w:asciiTheme="majorHAnsi" w:hAnsiTheme="majorHAnsi" w:cstheme="majorHAnsi"/>
                <w:b/>
                <w:spacing w:val="-2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xử</w:t>
            </w:r>
            <w:proofErr w:type="spellEnd"/>
            <w:r w:rsidRPr="00D5653B">
              <w:rPr>
                <w:rFonts w:asciiTheme="majorHAnsi" w:hAnsiTheme="majorHAnsi" w:cstheme="majorHAnsi"/>
                <w:b/>
                <w:spacing w:val="-1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lí</w:t>
            </w:r>
            <w:proofErr w:type="spellEnd"/>
          </w:p>
        </w:tc>
        <w:tc>
          <w:tcPr>
            <w:tcW w:w="7245" w:type="dxa"/>
            <w:tcBorders>
              <w:right w:val="single" w:sz="6" w:space="0" w:color="000000" w:themeColor="text1"/>
            </w:tcBorders>
          </w:tcPr>
          <w:p w14:paraId="6D611E79" w14:textId="77777777" w:rsidR="009538B0" w:rsidRPr="00D5653B" w:rsidRDefault="009538B0" w:rsidP="00751158">
            <w:pPr>
              <w:pStyle w:val="TableParagraph"/>
              <w:spacing w:line="336" w:lineRule="exact"/>
              <w:ind w:left="144" w:right="144"/>
              <w:jc w:val="both"/>
              <w:rPr>
                <w:rFonts w:asciiTheme="majorHAnsi" w:hAnsiTheme="majorHAnsi" w:cstheme="majorHAnsi"/>
                <w:lang w:val="en-US"/>
              </w:rPr>
            </w:pPr>
            <w:r w:rsidRPr="00D5653B">
              <w:rPr>
                <w:rFonts w:asciiTheme="majorHAnsi" w:hAnsiTheme="majorHAnsi" w:cstheme="majorHAnsi"/>
                <w:lang w:val="en-US"/>
              </w:rPr>
              <w:t xml:space="preserve"> None</w:t>
            </w:r>
          </w:p>
        </w:tc>
      </w:tr>
      <w:tr w:rsidR="009538B0" w:rsidRPr="00D5653B" w14:paraId="5B2A8EFE" w14:textId="77777777" w:rsidTr="009D40FD">
        <w:trPr>
          <w:trHeight w:val="747"/>
        </w:trPr>
        <w:tc>
          <w:tcPr>
            <w:tcW w:w="2148" w:type="dxa"/>
          </w:tcPr>
          <w:p w14:paraId="0A6D634D" w14:textId="77777777" w:rsidR="009538B0" w:rsidRPr="00D5653B" w:rsidRDefault="009538B0" w:rsidP="00327B41">
            <w:pPr>
              <w:pStyle w:val="TableParagraph"/>
              <w:spacing w:before="2"/>
              <w:ind w:left="144" w:right="144"/>
              <w:jc w:val="left"/>
              <w:rPr>
                <w:rFonts w:asciiTheme="majorHAnsi" w:hAnsiTheme="majorHAnsi" w:cstheme="majorHAnsi"/>
                <w:b/>
              </w:rPr>
            </w:pPr>
            <w:r w:rsidRPr="00D5653B">
              <w:rPr>
                <w:rFonts w:asciiTheme="majorHAnsi" w:hAnsiTheme="majorHAnsi" w:cstheme="majorHAnsi"/>
                <w:b/>
              </w:rPr>
              <w:t>Sau</w:t>
            </w:r>
            <w:r w:rsidRPr="00D5653B">
              <w:rPr>
                <w:rFonts w:asciiTheme="majorHAnsi" w:hAnsiTheme="majorHAnsi" w:cstheme="majorHAnsi"/>
                <w:b/>
                <w:spacing w:val="-2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xử</w:t>
            </w:r>
            <w:proofErr w:type="spellEnd"/>
            <w:r w:rsidRPr="00D5653B">
              <w:rPr>
                <w:rFonts w:asciiTheme="majorHAnsi" w:hAnsiTheme="majorHAnsi" w:cstheme="majorHAnsi"/>
                <w:b/>
                <w:spacing w:val="-1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lí</w:t>
            </w:r>
            <w:proofErr w:type="spellEnd"/>
            <w:r w:rsidRPr="00D5653B">
              <w:rPr>
                <w:rFonts w:asciiTheme="majorHAnsi" w:hAnsiTheme="majorHAnsi" w:cstheme="majorHAnsi"/>
                <w:b/>
                <w:spacing w:val="-1"/>
              </w:rPr>
              <w:t xml:space="preserve"> </w:t>
            </w:r>
            <w:r w:rsidRPr="00D5653B">
              <w:rPr>
                <w:rFonts w:asciiTheme="majorHAnsi" w:hAnsiTheme="majorHAnsi" w:cstheme="majorHAnsi"/>
                <w:b/>
              </w:rPr>
              <w:t>(sau</w:t>
            </w:r>
            <w:r w:rsidRPr="00D5653B">
              <w:rPr>
                <w:rFonts w:asciiTheme="majorHAnsi" w:hAnsiTheme="majorHAnsi" w:cstheme="majorHAnsi"/>
                <w:b/>
                <w:spacing w:val="-2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Use-case</w:t>
            </w:r>
            <w:proofErr w:type="spellEnd"/>
            <w:r w:rsidRPr="00D5653B">
              <w:rPr>
                <w:rFonts w:asciiTheme="majorHAnsi" w:hAnsiTheme="majorHAnsi" w:cstheme="majorHAnsi"/>
                <w:b/>
              </w:rPr>
              <w:t>)</w:t>
            </w:r>
          </w:p>
        </w:tc>
        <w:tc>
          <w:tcPr>
            <w:tcW w:w="7245" w:type="dxa"/>
            <w:tcBorders>
              <w:right w:val="single" w:sz="6" w:space="0" w:color="000000" w:themeColor="text1"/>
            </w:tcBorders>
          </w:tcPr>
          <w:p w14:paraId="218735E0" w14:textId="77777777" w:rsidR="009538B0" w:rsidRPr="00D5653B" w:rsidRDefault="009538B0" w:rsidP="00751158">
            <w:pPr>
              <w:pStyle w:val="TableParagraph"/>
              <w:spacing w:line="324" w:lineRule="auto"/>
              <w:ind w:left="144" w:right="144"/>
              <w:jc w:val="both"/>
              <w:rPr>
                <w:rFonts w:asciiTheme="majorHAnsi" w:hAnsiTheme="majorHAnsi" w:cstheme="majorHAnsi"/>
                <w:lang w:val="en-US"/>
              </w:rPr>
            </w:pPr>
            <w:r w:rsidRPr="00D5653B">
              <w:rPr>
                <w:rFonts w:asciiTheme="majorHAnsi" w:hAnsiTheme="majorHAnsi" w:cstheme="majorHAnsi"/>
                <w:spacing w:val="-5"/>
                <w:lang w:val="en-US"/>
              </w:rPr>
              <w:t>None</w:t>
            </w:r>
          </w:p>
        </w:tc>
      </w:tr>
      <w:tr w:rsidR="009538B0" w:rsidRPr="00D5653B" w14:paraId="73A06198" w14:textId="77777777" w:rsidTr="00132CD0">
        <w:trPr>
          <w:trHeight w:val="569"/>
        </w:trPr>
        <w:tc>
          <w:tcPr>
            <w:tcW w:w="2148" w:type="dxa"/>
          </w:tcPr>
          <w:p w14:paraId="0ABC7E18" w14:textId="77777777" w:rsidR="009538B0" w:rsidRPr="00D5653B" w:rsidRDefault="009538B0" w:rsidP="00327B41">
            <w:pPr>
              <w:pStyle w:val="TableParagraph"/>
              <w:spacing w:before="2"/>
              <w:ind w:left="144" w:right="144"/>
              <w:jc w:val="left"/>
              <w:rPr>
                <w:rFonts w:asciiTheme="majorHAnsi" w:hAnsiTheme="majorHAnsi" w:cstheme="majorHAnsi"/>
                <w:b/>
              </w:rPr>
            </w:pPr>
            <w:proofErr w:type="spellStart"/>
            <w:r w:rsidRPr="00D5653B">
              <w:rPr>
                <w:rFonts w:asciiTheme="majorHAnsi" w:hAnsiTheme="majorHAnsi" w:cstheme="majorHAnsi"/>
                <w:b/>
              </w:rPr>
              <w:t>Ngoại</w:t>
            </w:r>
            <w:proofErr w:type="spellEnd"/>
            <w:r w:rsidRPr="00D5653B">
              <w:rPr>
                <w:rFonts w:asciiTheme="majorHAnsi" w:hAnsiTheme="majorHAnsi" w:cstheme="majorHAnsi"/>
                <w:b/>
                <w:spacing w:val="-2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lệ</w:t>
            </w:r>
            <w:proofErr w:type="spellEnd"/>
            <w:r w:rsidRPr="00D5653B">
              <w:rPr>
                <w:rFonts w:asciiTheme="majorHAnsi" w:hAnsiTheme="majorHAnsi" w:cstheme="majorHAnsi"/>
                <w:b/>
                <w:spacing w:val="-2"/>
              </w:rPr>
              <w:t xml:space="preserve"> </w:t>
            </w:r>
            <w:r w:rsidRPr="00D5653B">
              <w:rPr>
                <w:rFonts w:asciiTheme="majorHAnsi" w:hAnsiTheme="majorHAnsi" w:cstheme="majorHAnsi"/>
                <w:b/>
              </w:rPr>
              <w:t>(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Exception</w:t>
            </w:r>
            <w:proofErr w:type="spellEnd"/>
            <w:r w:rsidRPr="00D5653B">
              <w:rPr>
                <w:rFonts w:asciiTheme="majorHAnsi" w:hAnsiTheme="majorHAnsi" w:cstheme="majorHAnsi"/>
                <w:b/>
              </w:rPr>
              <w:t>)</w:t>
            </w:r>
          </w:p>
        </w:tc>
        <w:tc>
          <w:tcPr>
            <w:tcW w:w="7245" w:type="dxa"/>
            <w:tcBorders>
              <w:right w:val="single" w:sz="6" w:space="0" w:color="000000" w:themeColor="text1"/>
            </w:tcBorders>
          </w:tcPr>
          <w:p w14:paraId="7C3E0DB2" w14:textId="77777777" w:rsidR="009538B0" w:rsidRPr="00D5653B" w:rsidRDefault="009538B0" w:rsidP="00751158">
            <w:pPr>
              <w:pStyle w:val="TableParagraph"/>
              <w:spacing w:line="294" w:lineRule="exact"/>
              <w:ind w:left="144" w:right="144"/>
              <w:jc w:val="both"/>
              <w:rPr>
                <w:rFonts w:asciiTheme="majorHAnsi" w:hAnsiTheme="majorHAnsi" w:cstheme="majorHAnsi"/>
              </w:rPr>
            </w:pPr>
            <w:r w:rsidRPr="00D5653B">
              <w:rPr>
                <w:rFonts w:asciiTheme="majorHAnsi" w:hAnsiTheme="majorHAnsi" w:cstheme="majorHAnsi"/>
              </w:rPr>
              <w:t>Không.</w:t>
            </w:r>
          </w:p>
        </w:tc>
      </w:tr>
      <w:tr w:rsidR="009538B0" w:rsidRPr="00D5653B" w14:paraId="0515C114" w14:textId="77777777" w:rsidTr="00132CD0">
        <w:trPr>
          <w:trHeight w:val="1137"/>
        </w:trPr>
        <w:tc>
          <w:tcPr>
            <w:tcW w:w="2148" w:type="dxa"/>
          </w:tcPr>
          <w:p w14:paraId="6ACCEED7" w14:textId="77777777" w:rsidR="009538B0" w:rsidRPr="00D5653B" w:rsidRDefault="009538B0" w:rsidP="00327B41">
            <w:pPr>
              <w:pStyle w:val="TableParagraph"/>
              <w:spacing w:before="2"/>
              <w:ind w:left="144" w:right="144"/>
              <w:jc w:val="left"/>
              <w:rPr>
                <w:rFonts w:asciiTheme="majorHAnsi" w:hAnsiTheme="majorHAnsi" w:cstheme="majorHAnsi"/>
                <w:b/>
              </w:rPr>
            </w:pPr>
            <w:proofErr w:type="spellStart"/>
            <w:r w:rsidRPr="00D5653B">
              <w:rPr>
                <w:rFonts w:asciiTheme="majorHAnsi" w:hAnsiTheme="majorHAnsi" w:cstheme="majorHAnsi"/>
                <w:b/>
              </w:rPr>
              <w:t>Dòng</w:t>
            </w:r>
            <w:proofErr w:type="spellEnd"/>
            <w:r w:rsidRPr="00D5653B">
              <w:rPr>
                <w:rFonts w:asciiTheme="majorHAnsi" w:hAnsiTheme="majorHAnsi" w:cstheme="majorHAnsi"/>
                <w:b/>
                <w:spacing w:val="-2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sự</w:t>
            </w:r>
            <w:proofErr w:type="spellEnd"/>
            <w:r w:rsidRPr="00D5653B">
              <w:rPr>
                <w:rFonts w:asciiTheme="majorHAnsi" w:hAnsiTheme="majorHAnsi" w:cstheme="majorHAnsi"/>
                <w:b/>
                <w:spacing w:val="-1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kiện</w:t>
            </w:r>
            <w:proofErr w:type="spellEnd"/>
            <w:r w:rsidRPr="00D5653B">
              <w:rPr>
                <w:rFonts w:asciiTheme="majorHAnsi" w:hAnsiTheme="majorHAnsi" w:cstheme="majorHAnsi"/>
                <w:b/>
                <w:spacing w:val="-1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chính</w:t>
            </w:r>
            <w:proofErr w:type="spellEnd"/>
          </w:p>
        </w:tc>
        <w:tc>
          <w:tcPr>
            <w:tcW w:w="7245" w:type="dxa"/>
            <w:tcBorders>
              <w:right w:val="single" w:sz="6" w:space="0" w:color="000000" w:themeColor="text1"/>
            </w:tcBorders>
          </w:tcPr>
          <w:p w14:paraId="52F39A3A" w14:textId="77777777" w:rsidR="009538B0" w:rsidRPr="00D5653B" w:rsidRDefault="009538B0" w:rsidP="005F7E53">
            <w:pPr>
              <w:numPr>
                <w:ilvl w:val="0"/>
                <w:numId w:val="14"/>
              </w:numPr>
              <w:autoSpaceDE/>
              <w:autoSpaceDN/>
              <w:spacing w:line="240" w:lineRule="auto"/>
              <w:ind w:left="144" w:right="144"/>
              <w:jc w:val="both"/>
              <w:rPr>
                <w:rFonts w:asciiTheme="majorHAnsi" w:hAnsiTheme="majorHAnsi" w:cstheme="majorHAnsi"/>
                <w:lang w:val="en-US"/>
              </w:rPr>
            </w:pP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Khách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hàng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tại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bước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đầu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tiên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sau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khi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đăng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nhập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đã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có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thể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bắt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đầu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lướt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,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xem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hay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thực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hiện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các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thao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tác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tìm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kiếm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>.</w:t>
            </w:r>
          </w:p>
          <w:p w14:paraId="6670811A" w14:textId="08E23F51" w:rsidR="009538B0" w:rsidRPr="00D5653B" w:rsidRDefault="009538B0" w:rsidP="005F7E53">
            <w:pPr>
              <w:numPr>
                <w:ilvl w:val="0"/>
                <w:numId w:val="14"/>
              </w:numPr>
              <w:autoSpaceDE/>
              <w:autoSpaceDN/>
              <w:spacing w:line="240" w:lineRule="auto"/>
              <w:ind w:left="144" w:right="144"/>
              <w:jc w:val="both"/>
              <w:rPr>
                <w:rFonts w:asciiTheme="majorHAnsi" w:hAnsiTheme="majorHAnsi" w:cstheme="majorHAnsi"/>
                <w:lang w:val="en-US"/>
              </w:rPr>
            </w:pP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Để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có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thể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thực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hiện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lọc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theo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các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tiêu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chí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khách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hàng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cần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chọn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“</w:t>
            </w:r>
            <w:proofErr w:type="spellStart"/>
            <w:r w:rsidR="00044E83" w:rsidRPr="00D5653B">
              <w:rPr>
                <w:rFonts w:asciiTheme="majorHAnsi" w:hAnsiTheme="majorHAnsi" w:cstheme="majorHAnsi"/>
                <w:lang w:val="en-US"/>
              </w:rPr>
              <w:t>Cửa</w:t>
            </w:r>
            <w:proofErr w:type="spellEnd"/>
            <w:r w:rsidR="00044E83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044E83" w:rsidRPr="00D5653B">
              <w:rPr>
                <w:rFonts w:asciiTheme="majorHAnsi" w:hAnsiTheme="majorHAnsi" w:cstheme="majorHAnsi"/>
                <w:lang w:val="en-US"/>
              </w:rPr>
              <w:t>hàng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”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sau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đó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chọn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“</w:t>
            </w:r>
            <w:proofErr w:type="spellStart"/>
            <w:r w:rsidR="00044E83" w:rsidRPr="00D5653B">
              <w:rPr>
                <w:rFonts w:asciiTheme="majorHAnsi" w:hAnsiTheme="majorHAnsi" w:cstheme="majorHAnsi"/>
                <w:lang w:val="en-US"/>
              </w:rPr>
              <w:t>Loại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”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để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có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thể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tiến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hành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lọc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các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sản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phẩm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trong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cùng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một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loại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sản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phẩm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để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có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sự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so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sánh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tốt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hơn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>.</w:t>
            </w:r>
          </w:p>
        </w:tc>
      </w:tr>
      <w:tr w:rsidR="009538B0" w:rsidRPr="00D5653B" w14:paraId="613B2495" w14:textId="77777777" w:rsidTr="009D40FD">
        <w:trPr>
          <w:trHeight w:val="700"/>
        </w:trPr>
        <w:tc>
          <w:tcPr>
            <w:tcW w:w="2148" w:type="dxa"/>
          </w:tcPr>
          <w:p w14:paraId="2E9CCEB2" w14:textId="77777777" w:rsidR="009538B0" w:rsidRPr="00D5653B" w:rsidRDefault="009538B0" w:rsidP="00327B41">
            <w:pPr>
              <w:pStyle w:val="TableParagraph"/>
              <w:spacing w:before="2"/>
              <w:ind w:left="144" w:right="144"/>
              <w:jc w:val="left"/>
              <w:rPr>
                <w:rFonts w:asciiTheme="majorHAnsi" w:hAnsiTheme="majorHAnsi" w:cstheme="majorHAnsi"/>
                <w:b/>
              </w:rPr>
            </w:pPr>
            <w:proofErr w:type="spellStart"/>
            <w:r w:rsidRPr="00D5653B">
              <w:rPr>
                <w:rFonts w:asciiTheme="majorHAnsi" w:hAnsiTheme="majorHAnsi" w:cstheme="majorHAnsi"/>
                <w:b/>
              </w:rPr>
              <w:t>Dòng</w:t>
            </w:r>
            <w:proofErr w:type="spellEnd"/>
            <w:r w:rsidRPr="00D5653B">
              <w:rPr>
                <w:rFonts w:asciiTheme="majorHAnsi" w:hAnsiTheme="majorHAnsi" w:cstheme="majorHAnsi"/>
                <w:b/>
                <w:spacing w:val="-2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sự</w:t>
            </w:r>
            <w:proofErr w:type="spellEnd"/>
            <w:r w:rsidRPr="00D5653B">
              <w:rPr>
                <w:rFonts w:asciiTheme="majorHAnsi" w:hAnsiTheme="majorHAnsi" w:cstheme="majorHAnsi"/>
                <w:b/>
                <w:spacing w:val="-1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kiện</w:t>
            </w:r>
            <w:proofErr w:type="spellEnd"/>
            <w:r w:rsidRPr="00D5653B">
              <w:rPr>
                <w:rFonts w:asciiTheme="majorHAnsi" w:hAnsiTheme="majorHAnsi" w:cstheme="majorHAnsi"/>
                <w:b/>
                <w:spacing w:val="-2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khác</w:t>
            </w:r>
            <w:proofErr w:type="spellEnd"/>
          </w:p>
        </w:tc>
        <w:tc>
          <w:tcPr>
            <w:tcW w:w="7245" w:type="dxa"/>
            <w:tcBorders>
              <w:right w:val="single" w:sz="6" w:space="0" w:color="000000" w:themeColor="text1"/>
            </w:tcBorders>
          </w:tcPr>
          <w:p w14:paraId="50B23F81" w14:textId="77777777" w:rsidR="009538B0" w:rsidRPr="00D5653B" w:rsidRDefault="009538B0" w:rsidP="00D51D53">
            <w:pPr>
              <w:pStyle w:val="TableParagraph"/>
              <w:keepNext/>
              <w:spacing w:line="336" w:lineRule="exact"/>
              <w:ind w:left="144" w:right="144"/>
              <w:jc w:val="left"/>
              <w:rPr>
                <w:rFonts w:asciiTheme="majorHAnsi" w:hAnsiTheme="majorHAnsi" w:cstheme="majorHAnsi"/>
                <w:lang w:val="en-US"/>
              </w:rPr>
            </w:pPr>
            <w:r w:rsidRPr="00D5653B">
              <w:rPr>
                <w:rFonts w:asciiTheme="majorHAnsi" w:hAnsiTheme="majorHAnsi" w:cstheme="majorHAnsi"/>
                <w:lang w:val="en-US"/>
              </w:rPr>
              <w:t>None</w:t>
            </w:r>
          </w:p>
        </w:tc>
      </w:tr>
    </w:tbl>
    <w:p w14:paraId="7CAC896D" w14:textId="77631E09" w:rsidR="00D51D53" w:rsidRDefault="00D51D53" w:rsidP="00D51D53">
      <w:pPr>
        <w:pStyle w:val="Caption"/>
        <w:ind w:left="0"/>
        <w:jc w:val="center"/>
      </w:pPr>
      <w:bookmarkStart w:id="226" w:name="_Toc106816494"/>
      <w:proofErr w:type="spellStart"/>
      <w:r>
        <w:lastRenderedPageBreak/>
        <w:t>Bảng</w:t>
      </w:r>
      <w:proofErr w:type="spellEnd"/>
      <w:r>
        <w:t xml:space="preserve"> </w:t>
      </w:r>
      <w:r w:rsidR="006179BC">
        <w:fldChar w:fldCharType="begin"/>
      </w:r>
      <w:r w:rsidR="006179BC">
        <w:instrText xml:space="preserve"> STYLEREF 1 \s </w:instrText>
      </w:r>
      <w:r w:rsidR="006179BC">
        <w:fldChar w:fldCharType="separate"/>
      </w:r>
      <w:r w:rsidR="006179BC">
        <w:rPr>
          <w:noProof/>
        </w:rPr>
        <w:t>3</w:t>
      </w:r>
      <w:r w:rsidR="006179BC">
        <w:fldChar w:fldCharType="end"/>
      </w:r>
      <w:r w:rsidR="006179BC">
        <w:t>.</w:t>
      </w:r>
      <w:r w:rsidR="006179BC">
        <w:fldChar w:fldCharType="begin"/>
      </w:r>
      <w:r w:rsidR="006179BC">
        <w:instrText xml:space="preserve"> SEQ Bảng \* ARABIC \s 1 </w:instrText>
      </w:r>
      <w:r w:rsidR="006179BC">
        <w:fldChar w:fldCharType="separate"/>
      </w:r>
      <w:r w:rsidR="006179BC">
        <w:rPr>
          <w:noProof/>
        </w:rPr>
        <w:t>3</w:t>
      </w:r>
      <w:r w:rsidR="006179BC">
        <w:fldChar w:fldCharType="end"/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Usec</w:t>
      </w:r>
      <w:proofErr w:type="spellEnd"/>
      <w:r>
        <w:rPr>
          <w:lang w:val="en-US"/>
        </w:rPr>
        <w:t xml:space="preserve"> case </w:t>
      </w:r>
      <w:proofErr w:type="spellStart"/>
      <w:r>
        <w:rPr>
          <w:lang w:val="en-US"/>
        </w:rPr>
        <w:t>Xem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sản</w:t>
      </w:r>
      <w:proofErr w:type="spellEnd"/>
      <w:r>
        <w:rPr>
          <w:lang w:val="en-US"/>
        </w:rPr>
        <w:t xml:space="preserve"> phẩm</w:t>
      </w:r>
      <w:bookmarkEnd w:id="226"/>
    </w:p>
    <w:p w14:paraId="2A8E99A2" w14:textId="08567225" w:rsidR="009428C5" w:rsidRPr="00D5653B" w:rsidRDefault="009538B0" w:rsidP="0030117C">
      <w:pPr>
        <w:pStyle w:val="Heading4"/>
        <w:rPr>
          <w:rFonts w:cstheme="majorHAnsi"/>
          <w:lang w:val="en-US"/>
        </w:rPr>
      </w:pPr>
      <w:proofErr w:type="spellStart"/>
      <w:r w:rsidRPr="00D5653B">
        <w:rPr>
          <w:rFonts w:cstheme="majorHAnsi"/>
          <w:lang w:val="en-US"/>
        </w:rPr>
        <w:t>Danh</w:t>
      </w:r>
      <w:proofErr w:type="spellEnd"/>
      <w:r w:rsidRPr="00D5653B">
        <w:rPr>
          <w:rFonts w:cstheme="majorHAnsi"/>
          <w:lang w:val="en-US"/>
        </w:rPr>
        <w:t xml:space="preserve"> </w:t>
      </w:r>
      <w:proofErr w:type="spellStart"/>
      <w:r w:rsidRPr="00D5653B">
        <w:rPr>
          <w:rFonts w:cstheme="majorHAnsi"/>
          <w:lang w:val="en-US"/>
        </w:rPr>
        <w:t>sách</w:t>
      </w:r>
      <w:proofErr w:type="spellEnd"/>
      <w:r w:rsidRPr="00D5653B">
        <w:rPr>
          <w:rFonts w:cstheme="majorHAnsi"/>
          <w:lang w:val="en-US"/>
        </w:rPr>
        <w:t xml:space="preserve"> </w:t>
      </w:r>
      <w:proofErr w:type="spellStart"/>
      <w:r w:rsidRPr="00D5653B">
        <w:rPr>
          <w:rFonts w:cstheme="majorHAnsi"/>
          <w:lang w:val="en-US"/>
        </w:rPr>
        <w:t>yêu</w:t>
      </w:r>
      <w:proofErr w:type="spellEnd"/>
      <w:r w:rsidRPr="00D5653B">
        <w:rPr>
          <w:rFonts w:cstheme="majorHAnsi"/>
          <w:lang w:val="en-US"/>
        </w:rPr>
        <w:t xml:space="preserve"> </w:t>
      </w:r>
      <w:proofErr w:type="spellStart"/>
      <w:r w:rsidRPr="00D5653B">
        <w:rPr>
          <w:rFonts w:cstheme="majorHAnsi"/>
          <w:lang w:val="en-US"/>
        </w:rPr>
        <w:t>thích</w:t>
      </w:r>
      <w:proofErr w:type="spellEnd"/>
    </w:p>
    <w:p w14:paraId="175FF1B0" w14:textId="77777777" w:rsidR="001C32E9" w:rsidRDefault="007E7C68" w:rsidP="001C32E9">
      <w:pPr>
        <w:keepNext/>
        <w:ind w:left="0"/>
        <w:jc w:val="center"/>
      </w:pPr>
      <w:r>
        <w:rPr>
          <w:noProof/>
          <w:lang w:val="en-US"/>
        </w:rPr>
        <w:drawing>
          <wp:inline distT="0" distB="0" distL="0" distR="0" wp14:anchorId="0DDA51AD" wp14:editId="4F62DDA9">
            <wp:extent cx="6103088" cy="2039913"/>
            <wp:effectExtent l="0" t="0" r="0" b="0"/>
            <wp:docPr id="4129" name="Picture 4129" descr="F:\Khoa\bt\DoAn1\UseCase\Thêm SP vào danh sách yêu thíc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F:\Khoa\bt\DoAn1\UseCase\Thêm SP vào danh sách yêu thích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2962" cy="20432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143840" w14:textId="1C96A796" w:rsidR="00FA07EC" w:rsidRDefault="001C32E9" w:rsidP="001C32E9">
      <w:pPr>
        <w:pStyle w:val="Caption"/>
        <w:ind w:left="0"/>
        <w:jc w:val="center"/>
      </w:pPr>
      <w:bookmarkStart w:id="227" w:name="_Toc106818823"/>
      <w:proofErr w:type="spellStart"/>
      <w:r>
        <w:t>Hình</w:t>
      </w:r>
      <w:proofErr w:type="spellEnd"/>
      <w:r>
        <w:t xml:space="preserve">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3</w:t>
      </w:r>
      <w:r>
        <w:fldChar w:fldCharType="end"/>
      </w:r>
      <w:r>
        <w:t>.</w:t>
      </w:r>
      <w:r>
        <w:fldChar w:fldCharType="begin"/>
      </w:r>
      <w:r>
        <w:instrText xml:space="preserve"> SEQ Hình \* ARABIC \s 1 </w:instrText>
      </w:r>
      <w:r>
        <w:fldChar w:fldCharType="separate"/>
      </w:r>
      <w:r>
        <w:rPr>
          <w:noProof/>
        </w:rPr>
        <w:t>5</w:t>
      </w:r>
      <w:r>
        <w:fldChar w:fldCharType="end"/>
      </w:r>
      <w:r>
        <w:rPr>
          <w:lang w:val="en-US"/>
        </w:rPr>
        <w:t xml:space="preserve"> </w:t>
      </w:r>
      <w:proofErr w:type="spellStart"/>
      <w:r w:rsidRPr="00E33E46">
        <w:rPr>
          <w:lang w:val="en-US"/>
        </w:rPr>
        <w:t>Sơ</w:t>
      </w:r>
      <w:proofErr w:type="spellEnd"/>
      <w:r w:rsidRPr="00E33E46">
        <w:rPr>
          <w:lang w:val="en-US"/>
        </w:rPr>
        <w:t xml:space="preserve"> đồ </w:t>
      </w:r>
      <w:proofErr w:type="spellStart"/>
      <w:r w:rsidRPr="00E33E46">
        <w:rPr>
          <w:lang w:val="en-US"/>
        </w:rPr>
        <w:t>hoạt</w:t>
      </w:r>
      <w:proofErr w:type="spellEnd"/>
      <w:r w:rsidRPr="00E33E46">
        <w:rPr>
          <w:lang w:val="en-US"/>
        </w:rPr>
        <w:t xml:space="preserve"> động </w:t>
      </w:r>
      <w:proofErr w:type="spellStart"/>
      <w:r w:rsidRPr="00E33E46">
        <w:rPr>
          <w:lang w:val="en-US"/>
        </w:rPr>
        <w:t>Danh</w:t>
      </w:r>
      <w:proofErr w:type="spellEnd"/>
      <w:r w:rsidRPr="00E33E46">
        <w:rPr>
          <w:lang w:val="en-US"/>
        </w:rPr>
        <w:t xml:space="preserve"> </w:t>
      </w:r>
      <w:proofErr w:type="spellStart"/>
      <w:r w:rsidRPr="00E33E46">
        <w:rPr>
          <w:lang w:val="en-US"/>
        </w:rPr>
        <w:t>sách</w:t>
      </w:r>
      <w:proofErr w:type="spellEnd"/>
      <w:r w:rsidRPr="00E33E46">
        <w:rPr>
          <w:lang w:val="en-US"/>
        </w:rPr>
        <w:t xml:space="preserve"> </w:t>
      </w:r>
      <w:proofErr w:type="spellStart"/>
      <w:r w:rsidRPr="00E33E46">
        <w:rPr>
          <w:lang w:val="en-US"/>
        </w:rPr>
        <w:t>yêu</w:t>
      </w:r>
      <w:proofErr w:type="spellEnd"/>
      <w:r w:rsidRPr="00E33E46">
        <w:rPr>
          <w:lang w:val="en-US"/>
        </w:rPr>
        <w:t xml:space="preserve"> </w:t>
      </w:r>
      <w:proofErr w:type="spellStart"/>
      <w:r w:rsidRPr="00E33E46">
        <w:rPr>
          <w:lang w:val="en-US"/>
        </w:rPr>
        <w:t>thích</w:t>
      </w:r>
      <w:bookmarkEnd w:id="227"/>
      <w:proofErr w:type="spellEnd"/>
    </w:p>
    <w:p w14:paraId="712CFA33" w14:textId="38477BEE" w:rsidR="00EF4ABB" w:rsidRPr="00EF4ABB" w:rsidRDefault="00EF4ABB" w:rsidP="00EF4ABB">
      <w:pPr>
        <w:rPr>
          <w:lang w:val="en-US"/>
        </w:rPr>
      </w:pPr>
    </w:p>
    <w:tbl>
      <w:tblPr>
        <w:tblW w:w="0" w:type="auto"/>
        <w:tblInd w:w="71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115"/>
        <w:gridCol w:w="7327"/>
      </w:tblGrid>
      <w:tr w:rsidR="009538B0" w:rsidRPr="00D5653B" w14:paraId="7FAE04FB" w14:textId="77777777" w:rsidTr="001F5F38">
        <w:trPr>
          <w:trHeight w:val="544"/>
        </w:trPr>
        <w:tc>
          <w:tcPr>
            <w:tcW w:w="9442" w:type="dxa"/>
            <w:gridSpan w:val="2"/>
            <w:tcBorders>
              <w:right w:val="single" w:sz="6" w:space="0" w:color="000000" w:themeColor="text1"/>
            </w:tcBorders>
            <w:shd w:val="clear" w:color="auto" w:fill="D0CECE"/>
          </w:tcPr>
          <w:p w14:paraId="6381A544" w14:textId="77777777" w:rsidR="009538B0" w:rsidRPr="00D5653B" w:rsidRDefault="009538B0" w:rsidP="00327B41">
            <w:pPr>
              <w:pStyle w:val="TableParagraph"/>
              <w:ind w:left="144" w:right="144"/>
              <w:jc w:val="left"/>
              <w:rPr>
                <w:rFonts w:asciiTheme="majorHAnsi" w:hAnsiTheme="majorHAnsi" w:cstheme="majorHAnsi"/>
                <w:sz w:val="24"/>
              </w:rPr>
            </w:pPr>
          </w:p>
        </w:tc>
      </w:tr>
      <w:tr w:rsidR="009538B0" w:rsidRPr="00D5653B" w14:paraId="383836DD" w14:textId="77777777" w:rsidTr="00AC61F9">
        <w:trPr>
          <w:trHeight w:val="568"/>
        </w:trPr>
        <w:tc>
          <w:tcPr>
            <w:tcW w:w="2115" w:type="dxa"/>
          </w:tcPr>
          <w:p w14:paraId="520204DF" w14:textId="77777777" w:rsidR="009538B0" w:rsidRPr="00D5653B" w:rsidRDefault="009538B0" w:rsidP="00327B41">
            <w:pPr>
              <w:pStyle w:val="TableParagraph"/>
              <w:spacing w:before="2"/>
              <w:ind w:left="144" w:right="144"/>
              <w:jc w:val="left"/>
              <w:rPr>
                <w:rFonts w:asciiTheme="majorHAnsi" w:hAnsiTheme="majorHAnsi" w:cstheme="majorHAnsi"/>
                <w:b/>
              </w:rPr>
            </w:pPr>
            <w:r w:rsidRPr="00D5653B">
              <w:rPr>
                <w:rFonts w:asciiTheme="majorHAnsi" w:hAnsiTheme="majorHAnsi" w:cstheme="majorHAnsi"/>
                <w:b/>
              </w:rPr>
              <w:t>Tên</w:t>
            </w:r>
            <w:r w:rsidRPr="00D5653B">
              <w:rPr>
                <w:rFonts w:asciiTheme="majorHAnsi" w:hAnsiTheme="majorHAnsi" w:cstheme="majorHAnsi"/>
                <w:b/>
                <w:spacing w:val="-3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Use</w:t>
            </w:r>
            <w:proofErr w:type="spellEnd"/>
            <w:r w:rsidRPr="00D5653B">
              <w:rPr>
                <w:rFonts w:asciiTheme="majorHAnsi" w:hAnsiTheme="majorHAnsi" w:cstheme="majorHAnsi"/>
                <w:b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Case</w:t>
            </w:r>
            <w:proofErr w:type="spellEnd"/>
          </w:p>
        </w:tc>
        <w:tc>
          <w:tcPr>
            <w:tcW w:w="7327" w:type="dxa"/>
            <w:tcBorders>
              <w:right w:val="single" w:sz="6" w:space="0" w:color="000000" w:themeColor="text1"/>
            </w:tcBorders>
          </w:tcPr>
          <w:p w14:paraId="3281CA3C" w14:textId="72580295" w:rsidR="009538B0" w:rsidRPr="00D5653B" w:rsidRDefault="004467B7" w:rsidP="00327B41">
            <w:pPr>
              <w:pStyle w:val="TableParagraph"/>
              <w:spacing w:line="326" w:lineRule="exact"/>
              <w:ind w:left="144" w:right="144"/>
              <w:jc w:val="left"/>
              <w:rPr>
                <w:rFonts w:asciiTheme="majorHAnsi" w:hAnsiTheme="majorHAnsi" w:cstheme="majorHAnsi"/>
              </w:rPr>
            </w:pPr>
            <w:proofErr w:type="spellStart"/>
            <w:r w:rsidRPr="00D5653B">
              <w:rPr>
                <w:rFonts w:asciiTheme="majorHAnsi" w:hAnsiTheme="majorHAnsi" w:cstheme="majorHAnsi"/>
                <w:color w:val="000000"/>
                <w:lang w:val="en-US"/>
              </w:rPr>
              <w:t>Danh</w:t>
            </w:r>
            <w:proofErr w:type="spellEnd"/>
            <w:r w:rsidRPr="00D5653B">
              <w:rPr>
                <w:rFonts w:asciiTheme="majorHAnsi" w:hAnsiTheme="majorHAnsi" w:cstheme="majorHAnsi"/>
                <w:color w:val="000000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color w:val="000000"/>
                <w:lang w:val="en-US"/>
              </w:rPr>
              <w:t>sách</w:t>
            </w:r>
            <w:proofErr w:type="spellEnd"/>
            <w:r w:rsidRPr="00D5653B">
              <w:rPr>
                <w:rFonts w:asciiTheme="majorHAnsi" w:hAnsiTheme="majorHAnsi" w:cstheme="majorHAnsi"/>
                <w:color w:val="000000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color w:val="000000"/>
                <w:lang w:val="en-US"/>
              </w:rPr>
              <w:t>yêu</w:t>
            </w:r>
            <w:proofErr w:type="spellEnd"/>
            <w:r w:rsidRPr="00D5653B">
              <w:rPr>
                <w:rFonts w:asciiTheme="majorHAnsi" w:hAnsiTheme="majorHAnsi" w:cstheme="majorHAnsi"/>
                <w:color w:val="000000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color w:val="000000"/>
                <w:lang w:val="en-US"/>
              </w:rPr>
              <w:t>thích</w:t>
            </w:r>
            <w:proofErr w:type="spellEnd"/>
          </w:p>
        </w:tc>
      </w:tr>
      <w:tr w:rsidR="009538B0" w:rsidRPr="00D5653B" w14:paraId="079F1C49" w14:textId="77777777" w:rsidTr="00AC61F9">
        <w:trPr>
          <w:trHeight w:val="568"/>
        </w:trPr>
        <w:tc>
          <w:tcPr>
            <w:tcW w:w="2115" w:type="dxa"/>
          </w:tcPr>
          <w:p w14:paraId="5F9D98AC" w14:textId="77777777" w:rsidR="009538B0" w:rsidRPr="00D5653B" w:rsidRDefault="009538B0" w:rsidP="00327B41">
            <w:pPr>
              <w:pStyle w:val="TableParagraph"/>
              <w:spacing w:before="2"/>
              <w:ind w:left="144" w:right="144"/>
              <w:jc w:val="left"/>
              <w:rPr>
                <w:rFonts w:asciiTheme="majorHAnsi" w:hAnsiTheme="majorHAnsi" w:cstheme="majorHAnsi"/>
                <w:b/>
              </w:rPr>
            </w:pPr>
            <w:r w:rsidRPr="00D5653B">
              <w:rPr>
                <w:rFonts w:asciiTheme="majorHAnsi" w:hAnsiTheme="majorHAnsi" w:cstheme="majorHAnsi"/>
                <w:b/>
              </w:rPr>
              <w:t>Mô</w:t>
            </w:r>
            <w:r w:rsidRPr="00D5653B">
              <w:rPr>
                <w:rFonts w:asciiTheme="majorHAnsi" w:hAnsiTheme="majorHAnsi" w:cstheme="majorHAnsi"/>
                <w:b/>
                <w:spacing w:val="-1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tả</w:t>
            </w:r>
            <w:proofErr w:type="spellEnd"/>
          </w:p>
        </w:tc>
        <w:tc>
          <w:tcPr>
            <w:tcW w:w="7327" w:type="dxa"/>
            <w:tcBorders>
              <w:right w:val="single" w:sz="6" w:space="0" w:color="000000" w:themeColor="text1"/>
            </w:tcBorders>
          </w:tcPr>
          <w:p w14:paraId="3BF6D6E6" w14:textId="3037AEBD" w:rsidR="009538B0" w:rsidRPr="00D5653B" w:rsidRDefault="004C79E3" w:rsidP="00751158">
            <w:pPr>
              <w:pStyle w:val="TableParagraph"/>
              <w:spacing w:line="336" w:lineRule="exact"/>
              <w:ind w:left="144" w:right="144"/>
              <w:jc w:val="both"/>
              <w:rPr>
                <w:rFonts w:asciiTheme="majorHAnsi" w:hAnsiTheme="majorHAnsi" w:cstheme="majorHAnsi"/>
              </w:rPr>
            </w:pP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Chức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năng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này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cho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phép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khách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hàng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thực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hiện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đưa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một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sản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phẩm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bất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kỳ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vào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trong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danh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sách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yêu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thích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để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sau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này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khi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đã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có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đủ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điều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kiện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mua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(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hoặc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sản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phẩm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đã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có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hàng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trở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lại)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sẽ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có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thể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dễ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dàng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quay lại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tìm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thấy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.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Chức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năng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hỗ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trợ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mạnh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cho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các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quyết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định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của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khách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hàng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mà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ở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tại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thời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điểm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ra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quyết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định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lại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không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thể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thực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hiện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mua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hàng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>.</w:t>
            </w:r>
          </w:p>
        </w:tc>
      </w:tr>
      <w:tr w:rsidR="009538B0" w:rsidRPr="00D5653B" w14:paraId="63D45386" w14:textId="77777777" w:rsidTr="00AC61F9">
        <w:trPr>
          <w:trHeight w:val="568"/>
        </w:trPr>
        <w:tc>
          <w:tcPr>
            <w:tcW w:w="2115" w:type="dxa"/>
          </w:tcPr>
          <w:p w14:paraId="7E0CD11E" w14:textId="77777777" w:rsidR="009538B0" w:rsidRPr="00D5653B" w:rsidRDefault="009538B0" w:rsidP="00327B41">
            <w:pPr>
              <w:pStyle w:val="TableParagraph"/>
              <w:spacing w:before="2"/>
              <w:ind w:left="144" w:right="144"/>
              <w:jc w:val="left"/>
              <w:rPr>
                <w:rFonts w:asciiTheme="majorHAnsi" w:hAnsiTheme="majorHAnsi" w:cstheme="majorHAnsi"/>
                <w:b/>
              </w:rPr>
            </w:pPr>
            <w:proofErr w:type="spellStart"/>
            <w:r w:rsidRPr="00D5653B">
              <w:rPr>
                <w:rFonts w:asciiTheme="majorHAnsi" w:hAnsiTheme="majorHAnsi" w:cstheme="majorHAnsi"/>
                <w:b/>
              </w:rPr>
              <w:t>Người</w:t>
            </w:r>
            <w:proofErr w:type="spellEnd"/>
            <w:r w:rsidRPr="00D5653B">
              <w:rPr>
                <w:rFonts w:asciiTheme="majorHAnsi" w:hAnsiTheme="majorHAnsi" w:cstheme="majorHAnsi"/>
                <w:b/>
                <w:spacing w:val="-3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thực</w:t>
            </w:r>
            <w:proofErr w:type="spellEnd"/>
            <w:r w:rsidRPr="00D5653B">
              <w:rPr>
                <w:rFonts w:asciiTheme="majorHAnsi" w:hAnsiTheme="majorHAnsi" w:cstheme="majorHAnsi"/>
                <w:b/>
                <w:spacing w:val="-2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hiện</w:t>
            </w:r>
            <w:proofErr w:type="spellEnd"/>
          </w:p>
        </w:tc>
        <w:tc>
          <w:tcPr>
            <w:tcW w:w="7327" w:type="dxa"/>
            <w:tcBorders>
              <w:right w:val="single" w:sz="6" w:space="0" w:color="000000" w:themeColor="text1"/>
            </w:tcBorders>
          </w:tcPr>
          <w:p w14:paraId="4CBF595E" w14:textId="77777777" w:rsidR="009538B0" w:rsidRPr="00D5653B" w:rsidRDefault="009538B0" w:rsidP="00327B41">
            <w:pPr>
              <w:pStyle w:val="TableParagraph"/>
              <w:spacing w:line="294" w:lineRule="exact"/>
              <w:ind w:left="144" w:right="144"/>
              <w:jc w:val="left"/>
              <w:rPr>
                <w:rFonts w:asciiTheme="majorHAnsi" w:hAnsiTheme="majorHAnsi" w:cstheme="majorHAnsi"/>
                <w:lang w:val="en-US"/>
              </w:rPr>
            </w:pP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Khách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hàng</w:t>
            </w:r>
            <w:proofErr w:type="spellEnd"/>
          </w:p>
        </w:tc>
      </w:tr>
      <w:tr w:rsidR="009538B0" w:rsidRPr="00D5653B" w14:paraId="579403E1" w14:textId="77777777" w:rsidTr="00AC61F9">
        <w:trPr>
          <w:trHeight w:val="416"/>
        </w:trPr>
        <w:tc>
          <w:tcPr>
            <w:tcW w:w="2115" w:type="dxa"/>
          </w:tcPr>
          <w:p w14:paraId="6395167E" w14:textId="77777777" w:rsidR="009538B0" w:rsidRPr="00D5653B" w:rsidRDefault="009538B0" w:rsidP="00327B41">
            <w:pPr>
              <w:pStyle w:val="TableParagraph"/>
              <w:spacing w:before="2"/>
              <w:ind w:left="144" w:right="144"/>
              <w:jc w:val="left"/>
              <w:rPr>
                <w:rFonts w:asciiTheme="majorHAnsi" w:hAnsiTheme="majorHAnsi" w:cstheme="majorHAnsi"/>
                <w:b/>
              </w:rPr>
            </w:pPr>
            <w:proofErr w:type="spellStart"/>
            <w:r w:rsidRPr="00D5653B">
              <w:rPr>
                <w:rFonts w:asciiTheme="majorHAnsi" w:hAnsiTheme="majorHAnsi" w:cstheme="majorHAnsi"/>
                <w:b/>
              </w:rPr>
              <w:t>Điều</w:t>
            </w:r>
            <w:proofErr w:type="spellEnd"/>
            <w:r w:rsidRPr="00D5653B">
              <w:rPr>
                <w:rFonts w:asciiTheme="majorHAnsi" w:hAnsiTheme="majorHAnsi" w:cstheme="majorHAnsi"/>
                <w:b/>
                <w:spacing w:val="-3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kiện</w:t>
            </w:r>
            <w:proofErr w:type="spellEnd"/>
            <w:r w:rsidRPr="00D5653B">
              <w:rPr>
                <w:rFonts w:asciiTheme="majorHAnsi" w:hAnsiTheme="majorHAnsi" w:cstheme="majorHAnsi"/>
                <w:b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trước</w:t>
            </w:r>
            <w:proofErr w:type="spellEnd"/>
            <w:r w:rsidRPr="00D5653B">
              <w:rPr>
                <w:rFonts w:asciiTheme="majorHAnsi" w:hAnsiTheme="majorHAnsi" w:cstheme="majorHAnsi"/>
                <w:b/>
                <w:spacing w:val="-2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xử</w:t>
            </w:r>
            <w:proofErr w:type="spellEnd"/>
            <w:r w:rsidRPr="00D5653B">
              <w:rPr>
                <w:rFonts w:asciiTheme="majorHAnsi" w:hAnsiTheme="majorHAnsi" w:cstheme="majorHAnsi"/>
                <w:b/>
                <w:spacing w:val="-1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lí</w:t>
            </w:r>
            <w:proofErr w:type="spellEnd"/>
          </w:p>
        </w:tc>
        <w:tc>
          <w:tcPr>
            <w:tcW w:w="7327" w:type="dxa"/>
            <w:tcBorders>
              <w:right w:val="single" w:sz="6" w:space="0" w:color="000000" w:themeColor="text1"/>
            </w:tcBorders>
          </w:tcPr>
          <w:p w14:paraId="698CBF4E" w14:textId="0AFD4CE1" w:rsidR="009538B0" w:rsidRPr="00D5653B" w:rsidRDefault="009538B0" w:rsidP="00327B41">
            <w:pPr>
              <w:pStyle w:val="TableParagraph"/>
              <w:spacing w:line="336" w:lineRule="exact"/>
              <w:ind w:left="144" w:right="144"/>
              <w:jc w:val="left"/>
              <w:rPr>
                <w:rFonts w:asciiTheme="majorHAnsi" w:hAnsiTheme="majorHAnsi" w:cstheme="majorHAnsi"/>
                <w:lang w:val="en-US"/>
              </w:rPr>
            </w:pPr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r w:rsidR="005B3228" w:rsidRPr="00D5653B">
              <w:rPr>
                <w:rFonts w:asciiTheme="majorHAnsi" w:hAnsiTheme="majorHAnsi" w:cstheme="majorHAnsi"/>
                <w:lang w:val="en-US"/>
              </w:rPr>
              <w:t xml:space="preserve">User </w:t>
            </w:r>
            <w:proofErr w:type="spellStart"/>
            <w:r w:rsidR="005B3228" w:rsidRPr="00D5653B">
              <w:rPr>
                <w:rFonts w:asciiTheme="majorHAnsi" w:hAnsiTheme="majorHAnsi" w:cstheme="majorHAnsi"/>
                <w:lang w:val="en-US"/>
              </w:rPr>
              <w:t>đăng</w:t>
            </w:r>
            <w:proofErr w:type="spellEnd"/>
            <w:r w:rsidR="005B3228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5B3228" w:rsidRPr="00D5653B">
              <w:rPr>
                <w:rFonts w:asciiTheme="majorHAnsi" w:hAnsiTheme="majorHAnsi" w:cstheme="majorHAnsi"/>
                <w:lang w:val="en-US"/>
              </w:rPr>
              <w:t>nhập</w:t>
            </w:r>
            <w:proofErr w:type="spellEnd"/>
            <w:r w:rsidR="005B3228" w:rsidRPr="00D5653B">
              <w:rPr>
                <w:rFonts w:asciiTheme="majorHAnsi" w:hAnsiTheme="majorHAnsi" w:cstheme="majorHAnsi"/>
                <w:lang w:val="en-US"/>
              </w:rPr>
              <w:t xml:space="preserve"> vào </w:t>
            </w:r>
            <w:proofErr w:type="spellStart"/>
            <w:r w:rsidR="005B3228" w:rsidRPr="00D5653B">
              <w:rPr>
                <w:rFonts w:asciiTheme="majorHAnsi" w:hAnsiTheme="majorHAnsi" w:cstheme="majorHAnsi"/>
                <w:lang w:val="en-US"/>
              </w:rPr>
              <w:t>hệ</w:t>
            </w:r>
            <w:proofErr w:type="spellEnd"/>
            <w:r w:rsidR="005B3228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5B3228" w:rsidRPr="00D5653B">
              <w:rPr>
                <w:rFonts w:asciiTheme="majorHAnsi" w:hAnsiTheme="majorHAnsi" w:cstheme="majorHAnsi"/>
                <w:lang w:val="en-US"/>
              </w:rPr>
              <w:t>thống</w:t>
            </w:r>
            <w:proofErr w:type="spellEnd"/>
            <w:r w:rsidR="002965C6" w:rsidRPr="00D5653B">
              <w:rPr>
                <w:rFonts w:asciiTheme="majorHAnsi" w:hAnsiTheme="majorHAnsi" w:cstheme="majorHAnsi"/>
                <w:lang w:val="en-US"/>
              </w:rPr>
              <w:t>.</w:t>
            </w:r>
          </w:p>
        </w:tc>
      </w:tr>
      <w:tr w:rsidR="009538B0" w:rsidRPr="00D5653B" w14:paraId="1CC5F2EB" w14:textId="77777777" w:rsidTr="00AC61F9">
        <w:trPr>
          <w:trHeight w:val="838"/>
        </w:trPr>
        <w:tc>
          <w:tcPr>
            <w:tcW w:w="2115" w:type="dxa"/>
          </w:tcPr>
          <w:p w14:paraId="6465A1D5" w14:textId="77777777" w:rsidR="009538B0" w:rsidRPr="00D5653B" w:rsidRDefault="009538B0" w:rsidP="00327B41">
            <w:pPr>
              <w:pStyle w:val="TableParagraph"/>
              <w:spacing w:before="2"/>
              <w:ind w:left="144" w:right="144"/>
              <w:jc w:val="left"/>
              <w:rPr>
                <w:rFonts w:asciiTheme="majorHAnsi" w:hAnsiTheme="majorHAnsi" w:cstheme="majorHAnsi"/>
                <w:b/>
              </w:rPr>
            </w:pPr>
            <w:r w:rsidRPr="00D5653B">
              <w:rPr>
                <w:rFonts w:asciiTheme="majorHAnsi" w:hAnsiTheme="majorHAnsi" w:cstheme="majorHAnsi"/>
                <w:b/>
              </w:rPr>
              <w:t>Sau</w:t>
            </w:r>
            <w:r w:rsidRPr="00D5653B">
              <w:rPr>
                <w:rFonts w:asciiTheme="majorHAnsi" w:hAnsiTheme="majorHAnsi" w:cstheme="majorHAnsi"/>
                <w:b/>
                <w:spacing w:val="-2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xử</w:t>
            </w:r>
            <w:proofErr w:type="spellEnd"/>
            <w:r w:rsidRPr="00D5653B">
              <w:rPr>
                <w:rFonts w:asciiTheme="majorHAnsi" w:hAnsiTheme="majorHAnsi" w:cstheme="majorHAnsi"/>
                <w:b/>
                <w:spacing w:val="-1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lí</w:t>
            </w:r>
            <w:proofErr w:type="spellEnd"/>
            <w:r w:rsidRPr="00D5653B">
              <w:rPr>
                <w:rFonts w:asciiTheme="majorHAnsi" w:hAnsiTheme="majorHAnsi" w:cstheme="majorHAnsi"/>
                <w:b/>
                <w:spacing w:val="-1"/>
              </w:rPr>
              <w:t xml:space="preserve"> </w:t>
            </w:r>
            <w:r w:rsidRPr="00D5653B">
              <w:rPr>
                <w:rFonts w:asciiTheme="majorHAnsi" w:hAnsiTheme="majorHAnsi" w:cstheme="majorHAnsi"/>
                <w:b/>
              </w:rPr>
              <w:t>(sau</w:t>
            </w:r>
            <w:r w:rsidRPr="00D5653B">
              <w:rPr>
                <w:rFonts w:asciiTheme="majorHAnsi" w:hAnsiTheme="majorHAnsi" w:cstheme="majorHAnsi"/>
                <w:b/>
                <w:spacing w:val="-2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Use-case</w:t>
            </w:r>
            <w:proofErr w:type="spellEnd"/>
            <w:r w:rsidRPr="00D5653B">
              <w:rPr>
                <w:rFonts w:asciiTheme="majorHAnsi" w:hAnsiTheme="majorHAnsi" w:cstheme="majorHAnsi"/>
                <w:b/>
              </w:rPr>
              <w:t>)</w:t>
            </w:r>
          </w:p>
        </w:tc>
        <w:tc>
          <w:tcPr>
            <w:tcW w:w="7327" w:type="dxa"/>
            <w:tcBorders>
              <w:right w:val="single" w:sz="6" w:space="0" w:color="000000" w:themeColor="text1"/>
            </w:tcBorders>
          </w:tcPr>
          <w:p w14:paraId="29FE5314" w14:textId="4FEE0F5B" w:rsidR="009538B0" w:rsidRPr="00D5653B" w:rsidRDefault="009E4881" w:rsidP="00327B41">
            <w:pPr>
              <w:pStyle w:val="TableParagraph"/>
              <w:spacing w:line="324" w:lineRule="auto"/>
              <w:ind w:left="144" w:right="144"/>
              <w:jc w:val="left"/>
              <w:rPr>
                <w:rFonts w:asciiTheme="majorHAnsi" w:hAnsiTheme="majorHAnsi" w:cstheme="majorHAnsi"/>
                <w:lang w:val="en-US"/>
              </w:rPr>
            </w:pP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Cập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nhật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đúng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theo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thao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tác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của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người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dùng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(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xóa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hay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thêm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vào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danh</w:t>
            </w:r>
            <w:proofErr w:type="spellEnd"/>
            <w:r w:rsidR="002965C6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sách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yêu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thích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>).</w:t>
            </w:r>
          </w:p>
        </w:tc>
      </w:tr>
      <w:tr w:rsidR="009538B0" w:rsidRPr="00D5653B" w14:paraId="2BEA3084" w14:textId="77777777" w:rsidTr="00AC61F9">
        <w:trPr>
          <w:trHeight w:val="569"/>
        </w:trPr>
        <w:tc>
          <w:tcPr>
            <w:tcW w:w="2115" w:type="dxa"/>
          </w:tcPr>
          <w:p w14:paraId="7104F43D" w14:textId="77777777" w:rsidR="009538B0" w:rsidRPr="00D5653B" w:rsidRDefault="009538B0" w:rsidP="00327B41">
            <w:pPr>
              <w:pStyle w:val="TableParagraph"/>
              <w:spacing w:before="2"/>
              <w:ind w:left="144" w:right="144"/>
              <w:jc w:val="left"/>
              <w:rPr>
                <w:rFonts w:asciiTheme="majorHAnsi" w:hAnsiTheme="majorHAnsi" w:cstheme="majorHAnsi"/>
                <w:b/>
              </w:rPr>
            </w:pPr>
            <w:proofErr w:type="spellStart"/>
            <w:r w:rsidRPr="00D5653B">
              <w:rPr>
                <w:rFonts w:asciiTheme="majorHAnsi" w:hAnsiTheme="majorHAnsi" w:cstheme="majorHAnsi"/>
                <w:b/>
              </w:rPr>
              <w:t>Ngoại</w:t>
            </w:r>
            <w:proofErr w:type="spellEnd"/>
            <w:r w:rsidRPr="00D5653B">
              <w:rPr>
                <w:rFonts w:asciiTheme="majorHAnsi" w:hAnsiTheme="majorHAnsi" w:cstheme="majorHAnsi"/>
                <w:b/>
                <w:spacing w:val="-2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lệ</w:t>
            </w:r>
            <w:proofErr w:type="spellEnd"/>
            <w:r w:rsidRPr="00D5653B">
              <w:rPr>
                <w:rFonts w:asciiTheme="majorHAnsi" w:hAnsiTheme="majorHAnsi" w:cstheme="majorHAnsi"/>
                <w:b/>
                <w:spacing w:val="-2"/>
              </w:rPr>
              <w:t xml:space="preserve"> </w:t>
            </w:r>
            <w:r w:rsidRPr="00D5653B">
              <w:rPr>
                <w:rFonts w:asciiTheme="majorHAnsi" w:hAnsiTheme="majorHAnsi" w:cstheme="majorHAnsi"/>
                <w:b/>
              </w:rPr>
              <w:t>(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Exception</w:t>
            </w:r>
            <w:proofErr w:type="spellEnd"/>
            <w:r w:rsidRPr="00D5653B">
              <w:rPr>
                <w:rFonts w:asciiTheme="majorHAnsi" w:hAnsiTheme="majorHAnsi" w:cstheme="majorHAnsi"/>
                <w:b/>
              </w:rPr>
              <w:t>)</w:t>
            </w:r>
          </w:p>
        </w:tc>
        <w:tc>
          <w:tcPr>
            <w:tcW w:w="7327" w:type="dxa"/>
            <w:tcBorders>
              <w:right w:val="single" w:sz="6" w:space="0" w:color="000000" w:themeColor="text1"/>
            </w:tcBorders>
          </w:tcPr>
          <w:p w14:paraId="661AC450" w14:textId="77777777" w:rsidR="009538B0" w:rsidRPr="00D5653B" w:rsidRDefault="009538B0" w:rsidP="00327B41">
            <w:pPr>
              <w:pStyle w:val="TableParagraph"/>
              <w:spacing w:line="294" w:lineRule="exact"/>
              <w:ind w:left="144" w:right="144"/>
              <w:jc w:val="left"/>
              <w:rPr>
                <w:rFonts w:asciiTheme="majorHAnsi" w:hAnsiTheme="majorHAnsi" w:cstheme="majorHAnsi"/>
              </w:rPr>
            </w:pPr>
            <w:r w:rsidRPr="00D5653B">
              <w:rPr>
                <w:rFonts w:asciiTheme="majorHAnsi" w:hAnsiTheme="majorHAnsi" w:cstheme="majorHAnsi"/>
              </w:rPr>
              <w:t>Không.</w:t>
            </w:r>
          </w:p>
        </w:tc>
      </w:tr>
      <w:tr w:rsidR="009538B0" w:rsidRPr="00D5653B" w14:paraId="1C9079AD" w14:textId="77777777" w:rsidTr="00AC61F9">
        <w:trPr>
          <w:trHeight w:val="1137"/>
        </w:trPr>
        <w:tc>
          <w:tcPr>
            <w:tcW w:w="2115" w:type="dxa"/>
          </w:tcPr>
          <w:p w14:paraId="525410AB" w14:textId="77777777" w:rsidR="009538B0" w:rsidRPr="00D5653B" w:rsidRDefault="009538B0" w:rsidP="00327B41">
            <w:pPr>
              <w:pStyle w:val="TableParagraph"/>
              <w:spacing w:before="2"/>
              <w:ind w:left="144" w:right="144"/>
              <w:jc w:val="left"/>
              <w:rPr>
                <w:rFonts w:asciiTheme="majorHAnsi" w:hAnsiTheme="majorHAnsi" w:cstheme="majorHAnsi"/>
                <w:b/>
              </w:rPr>
            </w:pPr>
            <w:proofErr w:type="spellStart"/>
            <w:r w:rsidRPr="00D5653B">
              <w:rPr>
                <w:rFonts w:asciiTheme="majorHAnsi" w:hAnsiTheme="majorHAnsi" w:cstheme="majorHAnsi"/>
                <w:b/>
              </w:rPr>
              <w:t>Dòng</w:t>
            </w:r>
            <w:proofErr w:type="spellEnd"/>
            <w:r w:rsidRPr="00D5653B">
              <w:rPr>
                <w:rFonts w:asciiTheme="majorHAnsi" w:hAnsiTheme="majorHAnsi" w:cstheme="majorHAnsi"/>
                <w:b/>
                <w:spacing w:val="-2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sự</w:t>
            </w:r>
            <w:proofErr w:type="spellEnd"/>
            <w:r w:rsidRPr="00D5653B">
              <w:rPr>
                <w:rFonts w:asciiTheme="majorHAnsi" w:hAnsiTheme="majorHAnsi" w:cstheme="majorHAnsi"/>
                <w:b/>
                <w:spacing w:val="-1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kiện</w:t>
            </w:r>
            <w:proofErr w:type="spellEnd"/>
            <w:r w:rsidRPr="00D5653B">
              <w:rPr>
                <w:rFonts w:asciiTheme="majorHAnsi" w:hAnsiTheme="majorHAnsi" w:cstheme="majorHAnsi"/>
                <w:b/>
                <w:spacing w:val="-1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chính</w:t>
            </w:r>
            <w:proofErr w:type="spellEnd"/>
          </w:p>
        </w:tc>
        <w:tc>
          <w:tcPr>
            <w:tcW w:w="7327" w:type="dxa"/>
            <w:tcBorders>
              <w:right w:val="single" w:sz="6" w:space="0" w:color="000000" w:themeColor="text1"/>
            </w:tcBorders>
          </w:tcPr>
          <w:p w14:paraId="761C6120" w14:textId="790023DF" w:rsidR="00C147A8" w:rsidRPr="00D5653B" w:rsidRDefault="005D40DA" w:rsidP="00751158">
            <w:pPr>
              <w:autoSpaceDE/>
              <w:autoSpaceDN/>
              <w:spacing w:line="240" w:lineRule="auto"/>
              <w:ind w:left="144" w:right="144"/>
              <w:jc w:val="both"/>
              <w:rPr>
                <w:rFonts w:asciiTheme="majorHAnsi" w:hAnsiTheme="majorHAnsi" w:cstheme="majorHAnsi"/>
                <w:lang w:val="en-US"/>
              </w:rPr>
            </w:pPr>
            <w:r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C147A8" w:rsidRPr="00D5653B">
              <w:rPr>
                <w:rFonts w:asciiTheme="majorHAnsi" w:hAnsiTheme="majorHAnsi" w:cstheme="majorHAnsi"/>
                <w:lang w:val="en-US"/>
              </w:rPr>
              <w:t>Luồng</w:t>
            </w:r>
            <w:proofErr w:type="spellEnd"/>
            <w:r w:rsidR="00C147A8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C147A8" w:rsidRPr="00D5653B">
              <w:rPr>
                <w:rFonts w:asciiTheme="majorHAnsi" w:hAnsiTheme="majorHAnsi" w:cstheme="majorHAnsi"/>
                <w:lang w:val="en-US"/>
              </w:rPr>
              <w:t>sự</w:t>
            </w:r>
            <w:proofErr w:type="spellEnd"/>
            <w:r w:rsidR="00C147A8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C147A8" w:rsidRPr="00D5653B">
              <w:rPr>
                <w:rFonts w:asciiTheme="majorHAnsi" w:hAnsiTheme="majorHAnsi" w:cstheme="majorHAnsi"/>
                <w:lang w:val="en-US"/>
              </w:rPr>
              <w:t>kiện</w:t>
            </w:r>
            <w:proofErr w:type="spellEnd"/>
            <w:r w:rsidR="00C147A8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C147A8" w:rsidRPr="00D5653B">
              <w:rPr>
                <w:rFonts w:asciiTheme="majorHAnsi" w:hAnsiTheme="majorHAnsi" w:cstheme="majorHAnsi"/>
                <w:lang w:val="en-US"/>
              </w:rPr>
              <w:t>cơ</w:t>
            </w:r>
            <w:proofErr w:type="spellEnd"/>
            <w:r w:rsidR="00C147A8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C147A8" w:rsidRPr="00D5653B">
              <w:rPr>
                <w:rFonts w:asciiTheme="majorHAnsi" w:hAnsiTheme="majorHAnsi" w:cstheme="majorHAnsi"/>
                <w:lang w:val="en-US"/>
              </w:rPr>
              <w:t>bản</w:t>
            </w:r>
            <w:proofErr w:type="spellEnd"/>
            <w:r w:rsidR="00C147A8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C147A8" w:rsidRPr="00D5653B">
              <w:rPr>
                <w:rFonts w:asciiTheme="majorHAnsi" w:hAnsiTheme="majorHAnsi" w:cstheme="majorHAnsi"/>
                <w:lang w:val="en-US"/>
              </w:rPr>
              <w:t>sẽ</w:t>
            </w:r>
            <w:proofErr w:type="spellEnd"/>
            <w:r w:rsidR="00C147A8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C147A8" w:rsidRPr="00D5653B">
              <w:rPr>
                <w:rFonts w:asciiTheme="majorHAnsi" w:hAnsiTheme="majorHAnsi" w:cstheme="majorHAnsi"/>
                <w:lang w:val="en-US"/>
              </w:rPr>
              <w:t>được</w:t>
            </w:r>
            <w:proofErr w:type="spellEnd"/>
            <w:r w:rsidR="00C147A8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C147A8" w:rsidRPr="00D5653B">
              <w:rPr>
                <w:rFonts w:asciiTheme="majorHAnsi" w:hAnsiTheme="majorHAnsi" w:cstheme="majorHAnsi"/>
                <w:lang w:val="en-US"/>
              </w:rPr>
              <w:t>mô</w:t>
            </w:r>
            <w:proofErr w:type="spellEnd"/>
            <w:r w:rsidR="00C147A8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C147A8" w:rsidRPr="00D5653B">
              <w:rPr>
                <w:rFonts w:asciiTheme="majorHAnsi" w:hAnsiTheme="majorHAnsi" w:cstheme="majorHAnsi"/>
                <w:lang w:val="en-US"/>
              </w:rPr>
              <w:t>tả</w:t>
            </w:r>
            <w:proofErr w:type="spellEnd"/>
            <w:r w:rsidR="00C147A8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C147A8" w:rsidRPr="00D5653B">
              <w:rPr>
                <w:rFonts w:asciiTheme="majorHAnsi" w:hAnsiTheme="majorHAnsi" w:cstheme="majorHAnsi"/>
                <w:lang w:val="en-US"/>
              </w:rPr>
              <w:t>bên</w:t>
            </w:r>
            <w:proofErr w:type="spellEnd"/>
            <w:r w:rsidR="00C147A8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C147A8" w:rsidRPr="00D5653B">
              <w:rPr>
                <w:rFonts w:asciiTheme="majorHAnsi" w:hAnsiTheme="majorHAnsi" w:cstheme="majorHAnsi"/>
                <w:lang w:val="en-US"/>
              </w:rPr>
              <w:t>dưới</w:t>
            </w:r>
            <w:proofErr w:type="spellEnd"/>
            <w:r w:rsidR="00C147A8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C147A8" w:rsidRPr="00D5653B">
              <w:rPr>
                <w:rFonts w:asciiTheme="majorHAnsi" w:hAnsiTheme="majorHAnsi" w:cstheme="majorHAnsi"/>
                <w:lang w:val="en-US"/>
              </w:rPr>
              <w:t>theo</w:t>
            </w:r>
            <w:proofErr w:type="spellEnd"/>
            <w:r w:rsidR="00C147A8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C147A8" w:rsidRPr="00D5653B">
              <w:rPr>
                <w:rFonts w:asciiTheme="majorHAnsi" w:hAnsiTheme="majorHAnsi" w:cstheme="majorHAnsi"/>
                <w:lang w:val="en-US"/>
              </w:rPr>
              <w:t>thứ</w:t>
            </w:r>
            <w:proofErr w:type="spellEnd"/>
            <w:r w:rsidR="00C147A8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C147A8" w:rsidRPr="00D5653B">
              <w:rPr>
                <w:rFonts w:asciiTheme="majorHAnsi" w:hAnsiTheme="majorHAnsi" w:cstheme="majorHAnsi"/>
                <w:lang w:val="en-US"/>
              </w:rPr>
              <w:t>tự</w:t>
            </w:r>
            <w:proofErr w:type="spellEnd"/>
            <w:r w:rsidR="00C147A8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C147A8" w:rsidRPr="00D5653B">
              <w:rPr>
                <w:rFonts w:asciiTheme="majorHAnsi" w:hAnsiTheme="majorHAnsi" w:cstheme="majorHAnsi"/>
                <w:lang w:val="en-US"/>
              </w:rPr>
              <w:t>thực</w:t>
            </w:r>
            <w:proofErr w:type="spellEnd"/>
            <w:r w:rsidR="00C147A8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C147A8" w:rsidRPr="00D5653B">
              <w:rPr>
                <w:rFonts w:asciiTheme="majorHAnsi" w:hAnsiTheme="majorHAnsi" w:cstheme="majorHAnsi"/>
                <w:lang w:val="en-US"/>
              </w:rPr>
              <w:t>hiện</w:t>
            </w:r>
            <w:proofErr w:type="spellEnd"/>
            <w:r w:rsidR="00C147A8" w:rsidRPr="00D5653B">
              <w:rPr>
                <w:rFonts w:asciiTheme="majorHAnsi" w:hAnsiTheme="majorHAnsi" w:cstheme="majorHAnsi"/>
                <w:lang w:val="en-US"/>
              </w:rPr>
              <w:t>:</w:t>
            </w:r>
          </w:p>
          <w:p w14:paraId="39C6EE7E" w14:textId="78624E61" w:rsidR="00C147A8" w:rsidRPr="00D5653B" w:rsidRDefault="005D40DA" w:rsidP="005F7E53">
            <w:pPr>
              <w:numPr>
                <w:ilvl w:val="0"/>
                <w:numId w:val="15"/>
              </w:numPr>
              <w:autoSpaceDE/>
              <w:autoSpaceDN/>
              <w:spacing w:line="240" w:lineRule="auto"/>
              <w:ind w:left="144" w:right="144"/>
              <w:jc w:val="both"/>
              <w:rPr>
                <w:rFonts w:asciiTheme="majorHAnsi" w:hAnsiTheme="majorHAnsi" w:cstheme="majorHAnsi"/>
                <w:lang w:val="en-US"/>
              </w:rPr>
            </w:pPr>
            <w:r>
              <w:rPr>
                <w:rFonts w:asciiTheme="majorHAnsi" w:hAnsiTheme="majorHAnsi" w:cstheme="majorHAnsi"/>
                <w:lang w:val="en-US"/>
              </w:rPr>
              <w:t xml:space="preserve"> - </w:t>
            </w:r>
            <w:proofErr w:type="spellStart"/>
            <w:r w:rsidR="00C147A8" w:rsidRPr="00D5653B">
              <w:rPr>
                <w:rFonts w:asciiTheme="majorHAnsi" w:hAnsiTheme="majorHAnsi" w:cstheme="majorHAnsi"/>
                <w:lang w:val="en-US"/>
              </w:rPr>
              <w:t>Khách</w:t>
            </w:r>
            <w:proofErr w:type="spellEnd"/>
            <w:r w:rsidR="00C147A8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C147A8" w:rsidRPr="00D5653B">
              <w:rPr>
                <w:rFonts w:asciiTheme="majorHAnsi" w:hAnsiTheme="majorHAnsi" w:cstheme="majorHAnsi"/>
                <w:lang w:val="en-US"/>
              </w:rPr>
              <w:t>hàng</w:t>
            </w:r>
            <w:proofErr w:type="spellEnd"/>
            <w:r w:rsidR="00C147A8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C147A8" w:rsidRPr="00D5653B">
              <w:rPr>
                <w:rFonts w:asciiTheme="majorHAnsi" w:hAnsiTheme="majorHAnsi" w:cstheme="majorHAnsi"/>
                <w:lang w:val="en-US"/>
              </w:rPr>
              <w:t>lướt</w:t>
            </w:r>
            <w:proofErr w:type="spellEnd"/>
            <w:r w:rsidR="00C147A8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C147A8" w:rsidRPr="00D5653B">
              <w:rPr>
                <w:rFonts w:asciiTheme="majorHAnsi" w:hAnsiTheme="majorHAnsi" w:cstheme="majorHAnsi"/>
                <w:lang w:val="en-US"/>
              </w:rPr>
              <w:t>hoặc</w:t>
            </w:r>
            <w:proofErr w:type="spellEnd"/>
            <w:r w:rsidR="00C147A8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C147A8" w:rsidRPr="00D5653B">
              <w:rPr>
                <w:rFonts w:asciiTheme="majorHAnsi" w:hAnsiTheme="majorHAnsi" w:cstheme="majorHAnsi"/>
                <w:lang w:val="en-US"/>
              </w:rPr>
              <w:t>tìm</w:t>
            </w:r>
            <w:proofErr w:type="spellEnd"/>
            <w:r w:rsidR="00C147A8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C147A8" w:rsidRPr="00D5653B">
              <w:rPr>
                <w:rFonts w:asciiTheme="majorHAnsi" w:hAnsiTheme="majorHAnsi" w:cstheme="majorHAnsi"/>
                <w:lang w:val="en-US"/>
              </w:rPr>
              <w:t>kiếm</w:t>
            </w:r>
            <w:proofErr w:type="spellEnd"/>
            <w:r w:rsidR="00C147A8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C147A8" w:rsidRPr="00D5653B">
              <w:rPr>
                <w:rFonts w:asciiTheme="majorHAnsi" w:hAnsiTheme="majorHAnsi" w:cstheme="majorHAnsi"/>
                <w:lang w:val="en-US"/>
              </w:rPr>
              <w:t>các</w:t>
            </w:r>
            <w:proofErr w:type="spellEnd"/>
            <w:r w:rsidR="00C147A8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C147A8" w:rsidRPr="00D5653B">
              <w:rPr>
                <w:rFonts w:asciiTheme="majorHAnsi" w:hAnsiTheme="majorHAnsi" w:cstheme="majorHAnsi"/>
                <w:lang w:val="en-US"/>
              </w:rPr>
              <w:t>sản</w:t>
            </w:r>
            <w:proofErr w:type="spellEnd"/>
            <w:r w:rsidR="00C147A8" w:rsidRPr="00D5653B">
              <w:rPr>
                <w:rFonts w:asciiTheme="majorHAnsi" w:hAnsiTheme="majorHAnsi" w:cstheme="majorHAnsi"/>
                <w:lang w:val="en-US"/>
              </w:rPr>
              <w:t xml:space="preserve"> phẩm </w:t>
            </w:r>
            <w:proofErr w:type="spellStart"/>
            <w:r w:rsidR="00C147A8" w:rsidRPr="00D5653B">
              <w:rPr>
                <w:rFonts w:asciiTheme="majorHAnsi" w:hAnsiTheme="majorHAnsi" w:cstheme="majorHAnsi"/>
                <w:lang w:val="en-US"/>
              </w:rPr>
              <w:t>mà</w:t>
            </w:r>
            <w:proofErr w:type="spellEnd"/>
            <w:r w:rsidR="00C147A8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C147A8" w:rsidRPr="00D5653B">
              <w:rPr>
                <w:rFonts w:asciiTheme="majorHAnsi" w:hAnsiTheme="majorHAnsi" w:cstheme="majorHAnsi"/>
                <w:lang w:val="en-US"/>
              </w:rPr>
              <w:t>tại</w:t>
            </w:r>
            <w:proofErr w:type="spellEnd"/>
            <w:r w:rsidR="00C147A8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C147A8" w:rsidRPr="00D5653B">
              <w:rPr>
                <w:rFonts w:asciiTheme="majorHAnsi" w:hAnsiTheme="majorHAnsi" w:cstheme="majorHAnsi"/>
                <w:lang w:val="en-US"/>
              </w:rPr>
              <w:t>thời</w:t>
            </w:r>
            <w:proofErr w:type="spellEnd"/>
            <w:r w:rsidR="00C147A8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C147A8" w:rsidRPr="00D5653B">
              <w:rPr>
                <w:rFonts w:asciiTheme="majorHAnsi" w:hAnsiTheme="majorHAnsi" w:cstheme="majorHAnsi"/>
                <w:lang w:val="en-US"/>
              </w:rPr>
              <w:t>điểm</w:t>
            </w:r>
            <w:proofErr w:type="spellEnd"/>
            <w:r w:rsidR="00C147A8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C147A8" w:rsidRPr="00D5653B">
              <w:rPr>
                <w:rFonts w:asciiTheme="majorHAnsi" w:hAnsiTheme="majorHAnsi" w:cstheme="majorHAnsi"/>
                <w:lang w:val="en-US"/>
              </w:rPr>
              <w:t>đó</w:t>
            </w:r>
            <w:proofErr w:type="spellEnd"/>
            <w:r w:rsidR="00C147A8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C147A8" w:rsidRPr="00D5653B">
              <w:rPr>
                <w:rFonts w:asciiTheme="majorHAnsi" w:hAnsiTheme="majorHAnsi" w:cstheme="majorHAnsi"/>
                <w:lang w:val="en-US"/>
              </w:rPr>
              <w:t>có</w:t>
            </w:r>
            <w:proofErr w:type="spellEnd"/>
            <w:r w:rsidR="00C147A8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C147A8" w:rsidRPr="00D5653B">
              <w:rPr>
                <w:rFonts w:asciiTheme="majorHAnsi" w:hAnsiTheme="majorHAnsi" w:cstheme="majorHAnsi"/>
                <w:lang w:val="en-US"/>
              </w:rPr>
              <w:t>niềm</w:t>
            </w:r>
            <w:proofErr w:type="spellEnd"/>
            <w:r w:rsidR="00C147A8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C147A8" w:rsidRPr="00D5653B">
              <w:rPr>
                <w:rFonts w:asciiTheme="majorHAnsi" w:hAnsiTheme="majorHAnsi" w:cstheme="majorHAnsi"/>
                <w:lang w:val="en-US"/>
              </w:rPr>
              <w:t>yêu</w:t>
            </w:r>
            <w:proofErr w:type="spellEnd"/>
            <w:r w:rsidR="00C147A8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C147A8" w:rsidRPr="00D5653B">
              <w:rPr>
                <w:rFonts w:asciiTheme="majorHAnsi" w:hAnsiTheme="majorHAnsi" w:cstheme="majorHAnsi"/>
                <w:lang w:val="en-US"/>
              </w:rPr>
              <w:t>thích</w:t>
            </w:r>
            <w:proofErr w:type="spellEnd"/>
            <w:r w:rsidR="00C147A8" w:rsidRPr="00D5653B">
              <w:rPr>
                <w:rFonts w:asciiTheme="majorHAnsi" w:hAnsiTheme="majorHAnsi" w:cstheme="majorHAnsi"/>
                <w:lang w:val="en-US"/>
              </w:rPr>
              <w:t xml:space="preserve">, </w:t>
            </w:r>
            <w:proofErr w:type="spellStart"/>
            <w:r w:rsidR="00C147A8" w:rsidRPr="00D5653B">
              <w:rPr>
                <w:rFonts w:asciiTheme="majorHAnsi" w:hAnsiTheme="majorHAnsi" w:cstheme="majorHAnsi"/>
                <w:lang w:val="en-US"/>
              </w:rPr>
              <w:t>nhu</w:t>
            </w:r>
            <w:proofErr w:type="spellEnd"/>
            <w:r w:rsidR="00C147A8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C147A8" w:rsidRPr="00D5653B">
              <w:rPr>
                <w:rFonts w:asciiTheme="majorHAnsi" w:hAnsiTheme="majorHAnsi" w:cstheme="majorHAnsi"/>
                <w:lang w:val="en-US"/>
              </w:rPr>
              <w:t>cầu</w:t>
            </w:r>
            <w:proofErr w:type="spellEnd"/>
            <w:r w:rsidR="00C147A8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C147A8" w:rsidRPr="00D5653B">
              <w:rPr>
                <w:rFonts w:asciiTheme="majorHAnsi" w:hAnsiTheme="majorHAnsi" w:cstheme="majorHAnsi"/>
                <w:lang w:val="en-US"/>
              </w:rPr>
              <w:t>mua</w:t>
            </w:r>
            <w:proofErr w:type="spellEnd"/>
            <w:r w:rsidR="00C147A8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C147A8" w:rsidRPr="00D5653B">
              <w:rPr>
                <w:rFonts w:asciiTheme="majorHAnsi" w:hAnsiTheme="majorHAnsi" w:cstheme="majorHAnsi"/>
                <w:lang w:val="en-US"/>
              </w:rPr>
              <w:t>nhưng</w:t>
            </w:r>
            <w:proofErr w:type="spellEnd"/>
            <w:r w:rsidR="00C147A8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C147A8" w:rsidRPr="00D5653B">
              <w:rPr>
                <w:rFonts w:asciiTheme="majorHAnsi" w:hAnsiTheme="majorHAnsi" w:cstheme="majorHAnsi"/>
                <w:lang w:val="en-US"/>
              </w:rPr>
              <w:t>không</w:t>
            </w:r>
            <w:proofErr w:type="spellEnd"/>
            <w:r w:rsidR="00C147A8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C147A8" w:rsidRPr="00D5653B">
              <w:rPr>
                <w:rFonts w:asciiTheme="majorHAnsi" w:hAnsiTheme="majorHAnsi" w:cstheme="majorHAnsi"/>
                <w:lang w:val="en-US"/>
              </w:rPr>
              <w:t>có</w:t>
            </w:r>
            <w:proofErr w:type="spellEnd"/>
            <w:r w:rsidR="00C147A8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C147A8" w:rsidRPr="00D5653B">
              <w:rPr>
                <w:rFonts w:asciiTheme="majorHAnsi" w:hAnsiTheme="majorHAnsi" w:cstheme="majorHAnsi"/>
                <w:lang w:val="en-US"/>
              </w:rPr>
              <w:t>khả</w:t>
            </w:r>
            <w:proofErr w:type="spellEnd"/>
            <w:r w:rsidR="00C147A8" w:rsidRPr="00D5653B">
              <w:rPr>
                <w:rFonts w:asciiTheme="majorHAnsi" w:hAnsiTheme="majorHAnsi" w:cstheme="majorHAnsi"/>
                <w:lang w:val="en-US"/>
              </w:rPr>
              <w:t xml:space="preserve"> năng </w:t>
            </w:r>
            <w:proofErr w:type="spellStart"/>
            <w:r w:rsidR="00C147A8" w:rsidRPr="00D5653B">
              <w:rPr>
                <w:rFonts w:asciiTheme="majorHAnsi" w:hAnsiTheme="majorHAnsi" w:cstheme="majorHAnsi"/>
                <w:lang w:val="en-US"/>
              </w:rPr>
              <w:t>thực</w:t>
            </w:r>
            <w:proofErr w:type="spellEnd"/>
            <w:r w:rsidR="00C147A8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C147A8" w:rsidRPr="00D5653B">
              <w:rPr>
                <w:rFonts w:asciiTheme="majorHAnsi" w:hAnsiTheme="majorHAnsi" w:cstheme="majorHAnsi"/>
                <w:lang w:val="en-US"/>
              </w:rPr>
              <w:t>hiện</w:t>
            </w:r>
            <w:proofErr w:type="spellEnd"/>
            <w:r w:rsidR="00C147A8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C147A8" w:rsidRPr="00D5653B">
              <w:rPr>
                <w:rFonts w:asciiTheme="majorHAnsi" w:hAnsiTheme="majorHAnsi" w:cstheme="majorHAnsi"/>
                <w:lang w:val="en-US"/>
              </w:rPr>
              <w:t>thanh</w:t>
            </w:r>
            <w:proofErr w:type="spellEnd"/>
            <w:r w:rsidR="00C147A8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C147A8" w:rsidRPr="00D5653B">
              <w:rPr>
                <w:rFonts w:asciiTheme="majorHAnsi" w:hAnsiTheme="majorHAnsi" w:cstheme="majorHAnsi"/>
                <w:lang w:val="en-US"/>
              </w:rPr>
              <w:t>toán</w:t>
            </w:r>
            <w:proofErr w:type="spellEnd"/>
            <w:r w:rsidR="00C147A8" w:rsidRPr="00D5653B">
              <w:rPr>
                <w:rFonts w:asciiTheme="majorHAnsi" w:hAnsiTheme="majorHAnsi" w:cstheme="majorHAnsi"/>
                <w:lang w:val="en-US"/>
              </w:rPr>
              <w:t>.</w:t>
            </w:r>
          </w:p>
          <w:p w14:paraId="524E2FE6" w14:textId="7A1E9A7A" w:rsidR="009538B0" w:rsidRPr="00D5653B" w:rsidRDefault="005D40DA" w:rsidP="005F7E53">
            <w:pPr>
              <w:numPr>
                <w:ilvl w:val="0"/>
                <w:numId w:val="15"/>
              </w:numPr>
              <w:autoSpaceDE/>
              <w:autoSpaceDN/>
              <w:spacing w:line="240" w:lineRule="auto"/>
              <w:ind w:left="144" w:right="144"/>
              <w:jc w:val="both"/>
              <w:rPr>
                <w:rFonts w:asciiTheme="majorHAnsi" w:hAnsiTheme="majorHAnsi" w:cstheme="majorHAnsi"/>
                <w:lang w:val="en-US"/>
              </w:rPr>
            </w:pPr>
            <w:r>
              <w:rPr>
                <w:rFonts w:asciiTheme="majorHAnsi" w:hAnsiTheme="majorHAnsi" w:cstheme="majorHAnsi"/>
                <w:lang w:val="en-US"/>
              </w:rPr>
              <w:t xml:space="preserve"> - </w:t>
            </w:r>
            <w:proofErr w:type="spellStart"/>
            <w:r w:rsidR="00C147A8" w:rsidRPr="00D5653B">
              <w:rPr>
                <w:rFonts w:asciiTheme="majorHAnsi" w:hAnsiTheme="majorHAnsi" w:cstheme="majorHAnsi"/>
                <w:lang w:val="en-US"/>
              </w:rPr>
              <w:t>Khách</w:t>
            </w:r>
            <w:proofErr w:type="spellEnd"/>
            <w:r w:rsidR="00C147A8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C147A8" w:rsidRPr="00D5653B">
              <w:rPr>
                <w:rFonts w:asciiTheme="majorHAnsi" w:hAnsiTheme="majorHAnsi" w:cstheme="majorHAnsi"/>
                <w:lang w:val="en-US"/>
              </w:rPr>
              <w:t>hàng</w:t>
            </w:r>
            <w:proofErr w:type="spellEnd"/>
            <w:r w:rsidR="00C147A8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C147A8" w:rsidRPr="00D5653B">
              <w:rPr>
                <w:rFonts w:asciiTheme="majorHAnsi" w:hAnsiTheme="majorHAnsi" w:cstheme="majorHAnsi"/>
                <w:lang w:val="en-US"/>
              </w:rPr>
              <w:t>chọn</w:t>
            </w:r>
            <w:proofErr w:type="spellEnd"/>
            <w:r w:rsidR="00C147A8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C147A8" w:rsidRPr="00D5653B">
              <w:rPr>
                <w:rFonts w:asciiTheme="majorHAnsi" w:hAnsiTheme="majorHAnsi" w:cstheme="majorHAnsi"/>
                <w:lang w:val="en-US"/>
              </w:rPr>
              <w:t>nút</w:t>
            </w:r>
            <w:proofErr w:type="spellEnd"/>
            <w:r w:rsidR="00C147A8" w:rsidRPr="00D5653B">
              <w:rPr>
                <w:rFonts w:asciiTheme="majorHAnsi" w:hAnsiTheme="majorHAnsi" w:cstheme="majorHAnsi"/>
                <w:lang w:val="en-US"/>
              </w:rPr>
              <w:t xml:space="preserve"> “Add to favorite” </w:t>
            </w:r>
            <w:proofErr w:type="spellStart"/>
            <w:r w:rsidR="00C147A8" w:rsidRPr="00D5653B">
              <w:rPr>
                <w:rFonts w:asciiTheme="majorHAnsi" w:hAnsiTheme="majorHAnsi" w:cstheme="majorHAnsi"/>
                <w:lang w:val="en-US"/>
              </w:rPr>
              <w:t>mà</w:t>
            </w:r>
            <w:proofErr w:type="spellEnd"/>
            <w:r w:rsidR="00C147A8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C147A8" w:rsidRPr="00D5653B">
              <w:rPr>
                <w:rFonts w:asciiTheme="majorHAnsi" w:hAnsiTheme="majorHAnsi" w:cstheme="majorHAnsi"/>
                <w:lang w:val="en-US"/>
              </w:rPr>
              <w:t>được</w:t>
            </w:r>
            <w:proofErr w:type="spellEnd"/>
            <w:r w:rsidR="00C147A8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C147A8" w:rsidRPr="00D5653B">
              <w:rPr>
                <w:rFonts w:asciiTheme="majorHAnsi" w:hAnsiTheme="majorHAnsi" w:cstheme="majorHAnsi"/>
                <w:lang w:val="en-US"/>
              </w:rPr>
              <w:t>thể</w:t>
            </w:r>
            <w:proofErr w:type="spellEnd"/>
            <w:r w:rsidR="00C147A8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C147A8" w:rsidRPr="00D5653B">
              <w:rPr>
                <w:rFonts w:asciiTheme="majorHAnsi" w:hAnsiTheme="majorHAnsi" w:cstheme="majorHAnsi"/>
                <w:lang w:val="en-US"/>
              </w:rPr>
              <w:t>hiện</w:t>
            </w:r>
            <w:proofErr w:type="spellEnd"/>
            <w:r w:rsidR="00C147A8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C147A8" w:rsidRPr="00D5653B">
              <w:rPr>
                <w:rFonts w:asciiTheme="majorHAnsi" w:hAnsiTheme="majorHAnsi" w:cstheme="majorHAnsi"/>
                <w:lang w:val="en-US"/>
              </w:rPr>
              <w:t>bằng</w:t>
            </w:r>
            <w:proofErr w:type="spellEnd"/>
            <w:r w:rsidR="00C147A8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C147A8" w:rsidRPr="00D5653B">
              <w:rPr>
                <w:rFonts w:asciiTheme="majorHAnsi" w:hAnsiTheme="majorHAnsi" w:cstheme="majorHAnsi"/>
                <w:lang w:val="en-US"/>
              </w:rPr>
              <w:lastRenderedPageBreak/>
              <w:t>một</w:t>
            </w:r>
            <w:proofErr w:type="spellEnd"/>
            <w:r w:rsidR="00C147A8" w:rsidRPr="00D5653B">
              <w:rPr>
                <w:rFonts w:asciiTheme="majorHAnsi" w:hAnsiTheme="majorHAnsi" w:cstheme="majorHAnsi"/>
                <w:lang w:val="en-US"/>
              </w:rPr>
              <w:t xml:space="preserve"> hình </w:t>
            </w:r>
            <w:proofErr w:type="spellStart"/>
            <w:r w:rsidR="00C147A8" w:rsidRPr="00D5653B">
              <w:rPr>
                <w:rFonts w:asciiTheme="majorHAnsi" w:hAnsiTheme="majorHAnsi" w:cstheme="majorHAnsi"/>
                <w:lang w:val="en-US"/>
              </w:rPr>
              <w:t>trái</w:t>
            </w:r>
            <w:proofErr w:type="spellEnd"/>
            <w:r w:rsidR="00C147A8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C147A8" w:rsidRPr="00D5653B">
              <w:rPr>
                <w:rFonts w:asciiTheme="majorHAnsi" w:hAnsiTheme="majorHAnsi" w:cstheme="majorHAnsi"/>
                <w:lang w:val="en-US"/>
              </w:rPr>
              <w:t>tim</w:t>
            </w:r>
            <w:proofErr w:type="spellEnd"/>
            <w:r w:rsidR="00C147A8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C147A8" w:rsidRPr="00D5653B">
              <w:rPr>
                <w:rFonts w:asciiTheme="majorHAnsi" w:hAnsiTheme="majorHAnsi" w:cstheme="majorHAnsi"/>
                <w:lang w:val="en-US"/>
              </w:rPr>
              <w:t>nhỏ</w:t>
            </w:r>
            <w:proofErr w:type="spellEnd"/>
            <w:r w:rsidR="00C147A8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C147A8" w:rsidRPr="00D5653B">
              <w:rPr>
                <w:rFonts w:asciiTheme="majorHAnsi" w:hAnsiTheme="majorHAnsi" w:cstheme="majorHAnsi"/>
                <w:lang w:val="en-US"/>
              </w:rPr>
              <w:t>bên</w:t>
            </w:r>
            <w:proofErr w:type="spellEnd"/>
            <w:r w:rsidR="00C147A8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C147A8" w:rsidRPr="00D5653B">
              <w:rPr>
                <w:rFonts w:asciiTheme="majorHAnsi" w:hAnsiTheme="majorHAnsi" w:cstheme="majorHAnsi"/>
                <w:lang w:val="en-US"/>
              </w:rPr>
              <w:t>góc</w:t>
            </w:r>
            <w:proofErr w:type="spellEnd"/>
            <w:r w:rsidR="00C147A8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C147A8" w:rsidRPr="00D5653B">
              <w:rPr>
                <w:rFonts w:asciiTheme="majorHAnsi" w:hAnsiTheme="majorHAnsi" w:cstheme="majorHAnsi"/>
                <w:lang w:val="en-US"/>
              </w:rPr>
              <w:t>phải</w:t>
            </w:r>
            <w:proofErr w:type="spellEnd"/>
            <w:r w:rsidR="00C147A8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C147A8" w:rsidRPr="00D5653B">
              <w:rPr>
                <w:rFonts w:asciiTheme="majorHAnsi" w:hAnsiTheme="majorHAnsi" w:cstheme="majorHAnsi"/>
                <w:lang w:val="en-US"/>
              </w:rPr>
              <w:t>trên</w:t>
            </w:r>
            <w:proofErr w:type="spellEnd"/>
            <w:r w:rsidR="00C147A8" w:rsidRPr="00D5653B">
              <w:rPr>
                <w:rFonts w:asciiTheme="majorHAnsi" w:hAnsiTheme="majorHAnsi" w:cstheme="majorHAnsi"/>
                <w:lang w:val="en-US"/>
              </w:rPr>
              <w:t xml:space="preserve"> của ô </w:t>
            </w:r>
            <w:proofErr w:type="spellStart"/>
            <w:r w:rsidR="00C147A8" w:rsidRPr="00D5653B">
              <w:rPr>
                <w:rFonts w:asciiTheme="majorHAnsi" w:hAnsiTheme="majorHAnsi" w:cstheme="majorHAnsi"/>
                <w:lang w:val="en-US"/>
              </w:rPr>
              <w:t>mặt</w:t>
            </w:r>
            <w:proofErr w:type="spellEnd"/>
            <w:r w:rsidR="00C147A8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C147A8" w:rsidRPr="00D5653B">
              <w:rPr>
                <w:rFonts w:asciiTheme="majorHAnsi" w:hAnsiTheme="majorHAnsi" w:cstheme="majorHAnsi"/>
                <w:lang w:val="en-US"/>
              </w:rPr>
              <w:t>hàng</w:t>
            </w:r>
            <w:proofErr w:type="spellEnd"/>
            <w:r w:rsidR="00C147A8" w:rsidRPr="00D5653B">
              <w:rPr>
                <w:rFonts w:asciiTheme="majorHAnsi" w:hAnsiTheme="majorHAnsi" w:cstheme="majorHAnsi"/>
                <w:lang w:val="en-US"/>
              </w:rPr>
              <w:t xml:space="preserve">. Khi </w:t>
            </w:r>
            <w:proofErr w:type="spellStart"/>
            <w:r w:rsidR="00C147A8" w:rsidRPr="00D5653B">
              <w:rPr>
                <w:rFonts w:asciiTheme="majorHAnsi" w:hAnsiTheme="majorHAnsi" w:cstheme="majorHAnsi"/>
                <w:lang w:val="en-US"/>
              </w:rPr>
              <w:t>đó</w:t>
            </w:r>
            <w:proofErr w:type="spellEnd"/>
            <w:r w:rsidR="00C147A8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C147A8" w:rsidRPr="00D5653B">
              <w:rPr>
                <w:rFonts w:asciiTheme="majorHAnsi" w:hAnsiTheme="majorHAnsi" w:cstheme="majorHAnsi"/>
                <w:lang w:val="en-US"/>
              </w:rPr>
              <w:t>sản</w:t>
            </w:r>
            <w:proofErr w:type="spellEnd"/>
            <w:r w:rsidR="00C147A8" w:rsidRPr="00D5653B">
              <w:rPr>
                <w:rFonts w:asciiTheme="majorHAnsi" w:hAnsiTheme="majorHAnsi" w:cstheme="majorHAnsi"/>
                <w:lang w:val="en-US"/>
              </w:rPr>
              <w:t xml:space="preserve"> phẩm </w:t>
            </w:r>
            <w:proofErr w:type="spellStart"/>
            <w:r w:rsidR="00C147A8" w:rsidRPr="00D5653B">
              <w:rPr>
                <w:rFonts w:asciiTheme="majorHAnsi" w:hAnsiTheme="majorHAnsi" w:cstheme="majorHAnsi"/>
                <w:lang w:val="en-US"/>
              </w:rPr>
              <w:t>sẽ</w:t>
            </w:r>
            <w:proofErr w:type="spellEnd"/>
            <w:r w:rsidR="00C147A8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C147A8" w:rsidRPr="00D5653B">
              <w:rPr>
                <w:rFonts w:asciiTheme="majorHAnsi" w:hAnsiTheme="majorHAnsi" w:cstheme="majorHAnsi"/>
                <w:lang w:val="en-US"/>
              </w:rPr>
              <w:t>được</w:t>
            </w:r>
            <w:proofErr w:type="spellEnd"/>
            <w:r w:rsidR="00C147A8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C147A8" w:rsidRPr="00D5653B">
              <w:rPr>
                <w:rFonts w:asciiTheme="majorHAnsi" w:hAnsiTheme="majorHAnsi" w:cstheme="majorHAnsi"/>
                <w:lang w:val="en-US"/>
              </w:rPr>
              <w:t>đưa</w:t>
            </w:r>
            <w:proofErr w:type="spellEnd"/>
            <w:r w:rsidR="00C147A8" w:rsidRPr="00D5653B">
              <w:rPr>
                <w:rFonts w:asciiTheme="majorHAnsi" w:hAnsiTheme="majorHAnsi" w:cstheme="majorHAnsi"/>
                <w:lang w:val="en-US"/>
              </w:rPr>
              <w:t xml:space="preserve"> vào “favorite list” và </w:t>
            </w:r>
            <w:proofErr w:type="spellStart"/>
            <w:r w:rsidR="00C147A8" w:rsidRPr="00D5653B">
              <w:rPr>
                <w:rFonts w:asciiTheme="majorHAnsi" w:hAnsiTheme="majorHAnsi" w:cstheme="majorHAnsi"/>
                <w:lang w:val="en-US"/>
              </w:rPr>
              <w:t>mặt</w:t>
            </w:r>
            <w:proofErr w:type="spellEnd"/>
            <w:r w:rsidR="00C147A8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C147A8" w:rsidRPr="00D5653B">
              <w:rPr>
                <w:rFonts w:asciiTheme="majorHAnsi" w:hAnsiTheme="majorHAnsi" w:cstheme="majorHAnsi"/>
                <w:lang w:val="en-US"/>
              </w:rPr>
              <w:t>hàng</w:t>
            </w:r>
            <w:proofErr w:type="spellEnd"/>
            <w:r w:rsidR="00C147A8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C147A8" w:rsidRPr="00D5653B">
              <w:rPr>
                <w:rFonts w:asciiTheme="majorHAnsi" w:hAnsiTheme="majorHAnsi" w:cstheme="majorHAnsi"/>
                <w:lang w:val="en-US"/>
              </w:rPr>
              <w:t>nếu</w:t>
            </w:r>
            <w:proofErr w:type="spellEnd"/>
            <w:r w:rsidR="00C147A8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C147A8" w:rsidRPr="00D5653B">
              <w:rPr>
                <w:rFonts w:asciiTheme="majorHAnsi" w:hAnsiTheme="majorHAnsi" w:cstheme="majorHAnsi"/>
                <w:lang w:val="en-US"/>
              </w:rPr>
              <w:t>đã</w:t>
            </w:r>
            <w:proofErr w:type="spellEnd"/>
            <w:r w:rsidR="00C147A8" w:rsidRPr="00D5653B">
              <w:rPr>
                <w:rFonts w:asciiTheme="majorHAnsi" w:hAnsiTheme="majorHAnsi" w:cstheme="majorHAnsi"/>
                <w:lang w:val="en-US"/>
              </w:rPr>
              <w:t xml:space="preserve"> ở </w:t>
            </w:r>
            <w:proofErr w:type="spellStart"/>
            <w:r w:rsidR="00C147A8" w:rsidRPr="00D5653B">
              <w:rPr>
                <w:rFonts w:asciiTheme="majorHAnsi" w:hAnsiTheme="majorHAnsi" w:cstheme="majorHAnsi"/>
                <w:lang w:val="en-US"/>
              </w:rPr>
              <w:t>trạng</w:t>
            </w:r>
            <w:proofErr w:type="spellEnd"/>
            <w:r w:rsidR="00C147A8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C147A8" w:rsidRPr="00D5653B">
              <w:rPr>
                <w:rFonts w:asciiTheme="majorHAnsi" w:hAnsiTheme="majorHAnsi" w:cstheme="majorHAnsi"/>
                <w:lang w:val="en-US"/>
              </w:rPr>
              <w:t>thái</w:t>
            </w:r>
            <w:proofErr w:type="spellEnd"/>
            <w:r w:rsidR="00C147A8" w:rsidRPr="00D5653B">
              <w:rPr>
                <w:rFonts w:asciiTheme="majorHAnsi" w:hAnsiTheme="majorHAnsi" w:cstheme="majorHAnsi"/>
                <w:lang w:val="en-US"/>
              </w:rPr>
              <w:t xml:space="preserve"> “available” </w:t>
            </w:r>
            <w:proofErr w:type="spellStart"/>
            <w:r w:rsidR="00C147A8" w:rsidRPr="00D5653B">
              <w:rPr>
                <w:rFonts w:asciiTheme="majorHAnsi" w:hAnsiTheme="majorHAnsi" w:cstheme="majorHAnsi"/>
                <w:lang w:val="en-US"/>
              </w:rPr>
              <w:t>sẽ</w:t>
            </w:r>
            <w:proofErr w:type="spellEnd"/>
            <w:r w:rsidR="00C147A8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C147A8" w:rsidRPr="00D5653B">
              <w:rPr>
                <w:rFonts w:asciiTheme="majorHAnsi" w:hAnsiTheme="majorHAnsi" w:cstheme="majorHAnsi"/>
                <w:lang w:val="en-US"/>
              </w:rPr>
              <w:t>được</w:t>
            </w:r>
            <w:proofErr w:type="spellEnd"/>
            <w:r w:rsidR="00C147A8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C147A8" w:rsidRPr="00D5653B">
              <w:rPr>
                <w:rFonts w:asciiTheme="majorHAnsi" w:hAnsiTheme="majorHAnsi" w:cstheme="majorHAnsi"/>
                <w:lang w:val="en-US"/>
              </w:rPr>
              <w:t>chuyển</w:t>
            </w:r>
            <w:proofErr w:type="spellEnd"/>
            <w:r w:rsidR="00C147A8" w:rsidRPr="00D5653B">
              <w:rPr>
                <w:rFonts w:asciiTheme="majorHAnsi" w:hAnsiTheme="majorHAnsi" w:cstheme="majorHAnsi"/>
                <w:lang w:val="en-US"/>
              </w:rPr>
              <w:t xml:space="preserve"> sang mục “Available list” (</w:t>
            </w:r>
            <w:proofErr w:type="spellStart"/>
            <w:r w:rsidR="00C147A8" w:rsidRPr="00D5653B">
              <w:rPr>
                <w:rFonts w:asciiTheme="majorHAnsi" w:hAnsiTheme="majorHAnsi" w:cstheme="majorHAnsi"/>
                <w:lang w:val="en-US"/>
              </w:rPr>
              <w:t>vẫn</w:t>
            </w:r>
            <w:proofErr w:type="spellEnd"/>
            <w:r w:rsidR="00C147A8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C147A8" w:rsidRPr="00D5653B">
              <w:rPr>
                <w:rFonts w:asciiTheme="majorHAnsi" w:hAnsiTheme="majorHAnsi" w:cstheme="majorHAnsi"/>
                <w:lang w:val="en-US"/>
              </w:rPr>
              <w:t>là</w:t>
            </w:r>
            <w:proofErr w:type="spellEnd"/>
            <w:r w:rsidR="00C147A8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C147A8" w:rsidRPr="00D5653B">
              <w:rPr>
                <w:rFonts w:asciiTheme="majorHAnsi" w:hAnsiTheme="majorHAnsi" w:cstheme="majorHAnsi"/>
                <w:lang w:val="en-US"/>
              </w:rPr>
              <w:t>thuộc</w:t>
            </w:r>
            <w:proofErr w:type="spellEnd"/>
            <w:r w:rsidR="00C147A8" w:rsidRPr="00D5653B">
              <w:rPr>
                <w:rFonts w:asciiTheme="majorHAnsi" w:hAnsiTheme="majorHAnsi" w:cstheme="majorHAnsi"/>
                <w:lang w:val="en-US"/>
              </w:rPr>
              <w:t xml:space="preserve"> favorite list </w:t>
            </w:r>
            <w:proofErr w:type="spellStart"/>
            <w:r w:rsidR="00C147A8" w:rsidRPr="00D5653B">
              <w:rPr>
                <w:rFonts w:asciiTheme="majorHAnsi" w:hAnsiTheme="majorHAnsi" w:cstheme="majorHAnsi"/>
                <w:lang w:val="en-US"/>
              </w:rPr>
              <w:t>nhưng</w:t>
            </w:r>
            <w:proofErr w:type="spellEnd"/>
            <w:r w:rsidR="00C147A8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C147A8" w:rsidRPr="00D5653B">
              <w:rPr>
                <w:rFonts w:asciiTheme="majorHAnsi" w:hAnsiTheme="majorHAnsi" w:cstheme="majorHAnsi"/>
                <w:lang w:val="en-US"/>
              </w:rPr>
              <w:t>hiển</w:t>
            </w:r>
            <w:proofErr w:type="spellEnd"/>
            <w:r w:rsidR="00C147A8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C147A8" w:rsidRPr="00D5653B">
              <w:rPr>
                <w:rFonts w:asciiTheme="majorHAnsi" w:hAnsiTheme="majorHAnsi" w:cstheme="majorHAnsi"/>
                <w:lang w:val="en-US"/>
              </w:rPr>
              <w:t>thị</w:t>
            </w:r>
            <w:proofErr w:type="spellEnd"/>
            <w:r w:rsidR="00C147A8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C147A8" w:rsidRPr="00D5653B">
              <w:rPr>
                <w:rFonts w:asciiTheme="majorHAnsi" w:hAnsiTheme="majorHAnsi" w:cstheme="majorHAnsi"/>
                <w:lang w:val="en-US"/>
              </w:rPr>
              <w:t>riêng</w:t>
            </w:r>
            <w:proofErr w:type="spellEnd"/>
            <w:r w:rsidR="00C147A8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C147A8" w:rsidRPr="00D5653B">
              <w:rPr>
                <w:rFonts w:asciiTheme="majorHAnsi" w:hAnsiTheme="majorHAnsi" w:cstheme="majorHAnsi"/>
                <w:lang w:val="en-US"/>
              </w:rPr>
              <w:t>biệt</w:t>
            </w:r>
            <w:proofErr w:type="spellEnd"/>
            <w:r w:rsidR="00C147A8" w:rsidRPr="00D5653B">
              <w:rPr>
                <w:rFonts w:asciiTheme="majorHAnsi" w:hAnsiTheme="majorHAnsi" w:cstheme="majorHAnsi"/>
                <w:lang w:val="en-US"/>
              </w:rPr>
              <w:t xml:space="preserve"> ở available list).</w:t>
            </w:r>
          </w:p>
        </w:tc>
      </w:tr>
      <w:tr w:rsidR="009538B0" w:rsidRPr="00D5653B" w14:paraId="5756133B" w14:textId="77777777" w:rsidTr="00AC61F9">
        <w:trPr>
          <w:trHeight w:val="661"/>
        </w:trPr>
        <w:tc>
          <w:tcPr>
            <w:tcW w:w="2115" w:type="dxa"/>
          </w:tcPr>
          <w:p w14:paraId="6D98A3A2" w14:textId="77777777" w:rsidR="009538B0" w:rsidRPr="00D5653B" w:rsidRDefault="009538B0" w:rsidP="00327B41">
            <w:pPr>
              <w:pStyle w:val="TableParagraph"/>
              <w:spacing w:before="2"/>
              <w:ind w:left="144" w:right="144"/>
              <w:jc w:val="left"/>
              <w:rPr>
                <w:rFonts w:asciiTheme="majorHAnsi" w:hAnsiTheme="majorHAnsi" w:cstheme="majorHAnsi"/>
                <w:b/>
              </w:rPr>
            </w:pPr>
            <w:proofErr w:type="spellStart"/>
            <w:r w:rsidRPr="00D5653B">
              <w:rPr>
                <w:rFonts w:asciiTheme="majorHAnsi" w:hAnsiTheme="majorHAnsi" w:cstheme="majorHAnsi"/>
                <w:b/>
              </w:rPr>
              <w:lastRenderedPageBreak/>
              <w:t>Dòng</w:t>
            </w:r>
            <w:proofErr w:type="spellEnd"/>
            <w:r w:rsidRPr="00D5653B">
              <w:rPr>
                <w:rFonts w:asciiTheme="majorHAnsi" w:hAnsiTheme="majorHAnsi" w:cstheme="majorHAnsi"/>
                <w:b/>
                <w:spacing w:val="-2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sự</w:t>
            </w:r>
            <w:proofErr w:type="spellEnd"/>
            <w:r w:rsidRPr="00D5653B">
              <w:rPr>
                <w:rFonts w:asciiTheme="majorHAnsi" w:hAnsiTheme="majorHAnsi" w:cstheme="majorHAnsi"/>
                <w:b/>
                <w:spacing w:val="-1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kiện</w:t>
            </w:r>
            <w:proofErr w:type="spellEnd"/>
            <w:r w:rsidRPr="00D5653B">
              <w:rPr>
                <w:rFonts w:asciiTheme="majorHAnsi" w:hAnsiTheme="majorHAnsi" w:cstheme="majorHAnsi"/>
                <w:b/>
                <w:spacing w:val="-2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khác</w:t>
            </w:r>
            <w:proofErr w:type="spellEnd"/>
          </w:p>
        </w:tc>
        <w:tc>
          <w:tcPr>
            <w:tcW w:w="7327" w:type="dxa"/>
            <w:tcBorders>
              <w:right w:val="single" w:sz="6" w:space="0" w:color="000000" w:themeColor="text1"/>
            </w:tcBorders>
          </w:tcPr>
          <w:p w14:paraId="79C2D1FB" w14:textId="0B874005" w:rsidR="0076363C" w:rsidRPr="00D5653B" w:rsidRDefault="005D40DA" w:rsidP="00751158">
            <w:pPr>
              <w:pStyle w:val="TableParagraph"/>
              <w:keepNext/>
              <w:spacing w:line="336" w:lineRule="exact"/>
              <w:ind w:left="144" w:right="144"/>
              <w:jc w:val="both"/>
              <w:rPr>
                <w:rFonts w:asciiTheme="majorHAnsi" w:hAnsiTheme="majorHAnsi" w:cstheme="majorHAnsi"/>
                <w:lang w:val="en-US"/>
              </w:rPr>
            </w:pPr>
            <w:r>
              <w:rPr>
                <w:rFonts w:asciiTheme="majorHAnsi" w:hAnsiTheme="majorHAnsi" w:cstheme="majorHAnsi"/>
                <w:lang w:val="en-US"/>
              </w:rPr>
              <w:t xml:space="preserve">- </w:t>
            </w:r>
            <w:proofErr w:type="spellStart"/>
            <w:r w:rsidR="00C15698" w:rsidRPr="00D5653B">
              <w:rPr>
                <w:rFonts w:asciiTheme="majorHAnsi" w:hAnsiTheme="majorHAnsi" w:cstheme="majorHAnsi"/>
                <w:lang w:val="en-US"/>
              </w:rPr>
              <w:t>Ngoài</w:t>
            </w:r>
            <w:proofErr w:type="spellEnd"/>
            <w:r w:rsidR="00C15698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C15698" w:rsidRPr="00D5653B">
              <w:rPr>
                <w:rFonts w:asciiTheme="majorHAnsi" w:hAnsiTheme="majorHAnsi" w:cstheme="majorHAnsi"/>
                <w:lang w:val="en-US"/>
              </w:rPr>
              <w:t>luồng</w:t>
            </w:r>
            <w:proofErr w:type="spellEnd"/>
            <w:r w:rsidR="00C15698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C15698" w:rsidRPr="00D5653B">
              <w:rPr>
                <w:rFonts w:asciiTheme="majorHAnsi" w:hAnsiTheme="majorHAnsi" w:cstheme="majorHAnsi"/>
                <w:lang w:val="en-US"/>
              </w:rPr>
              <w:t>cơ</w:t>
            </w:r>
            <w:proofErr w:type="spellEnd"/>
            <w:r w:rsidR="00C15698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C15698" w:rsidRPr="00D5653B">
              <w:rPr>
                <w:rFonts w:asciiTheme="majorHAnsi" w:hAnsiTheme="majorHAnsi" w:cstheme="majorHAnsi"/>
                <w:lang w:val="en-US"/>
              </w:rPr>
              <w:t>bản</w:t>
            </w:r>
            <w:proofErr w:type="spellEnd"/>
            <w:r w:rsidR="00C15698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C15698" w:rsidRPr="00D5653B">
              <w:rPr>
                <w:rFonts w:asciiTheme="majorHAnsi" w:hAnsiTheme="majorHAnsi" w:cstheme="majorHAnsi"/>
                <w:lang w:val="en-US"/>
              </w:rPr>
              <w:t>dùng</w:t>
            </w:r>
            <w:proofErr w:type="spellEnd"/>
            <w:r w:rsidR="00C15698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C15698" w:rsidRPr="00D5653B">
              <w:rPr>
                <w:rFonts w:asciiTheme="majorHAnsi" w:hAnsiTheme="majorHAnsi" w:cstheme="majorHAnsi"/>
                <w:lang w:val="en-US"/>
              </w:rPr>
              <w:t>để</w:t>
            </w:r>
            <w:proofErr w:type="spellEnd"/>
            <w:r w:rsidR="00C15698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C15698" w:rsidRPr="00D5653B">
              <w:rPr>
                <w:rFonts w:asciiTheme="majorHAnsi" w:hAnsiTheme="majorHAnsi" w:cstheme="majorHAnsi"/>
                <w:lang w:val="en-US"/>
              </w:rPr>
              <w:t>thêm</w:t>
            </w:r>
            <w:proofErr w:type="spellEnd"/>
            <w:r w:rsidR="00C15698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C15698" w:rsidRPr="00D5653B">
              <w:rPr>
                <w:rFonts w:asciiTheme="majorHAnsi" w:hAnsiTheme="majorHAnsi" w:cstheme="majorHAnsi"/>
                <w:lang w:val="en-US"/>
              </w:rPr>
              <w:t>sản</w:t>
            </w:r>
            <w:proofErr w:type="spellEnd"/>
            <w:r w:rsidR="00C15698" w:rsidRPr="00D5653B">
              <w:rPr>
                <w:rFonts w:asciiTheme="majorHAnsi" w:hAnsiTheme="majorHAnsi" w:cstheme="majorHAnsi"/>
                <w:lang w:val="en-US"/>
              </w:rPr>
              <w:t xml:space="preserve"> phẩm vào “favorite list” </w:t>
            </w:r>
            <w:proofErr w:type="spellStart"/>
            <w:r w:rsidR="00C15698" w:rsidRPr="00D5653B">
              <w:rPr>
                <w:rFonts w:asciiTheme="majorHAnsi" w:hAnsiTheme="majorHAnsi" w:cstheme="majorHAnsi"/>
                <w:lang w:val="en-US"/>
              </w:rPr>
              <w:t>thì</w:t>
            </w:r>
            <w:proofErr w:type="spellEnd"/>
            <w:r w:rsidR="00C15698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C15698" w:rsidRPr="00D5653B">
              <w:rPr>
                <w:rFonts w:asciiTheme="majorHAnsi" w:hAnsiTheme="majorHAnsi" w:cstheme="majorHAnsi"/>
                <w:lang w:val="en-US"/>
              </w:rPr>
              <w:t>còn</w:t>
            </w:r>
            <w:proofErr w:type="spellEnd"/>
            <w:r w:rsidR="00C15698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C15698" w:rsidRPr="00D5653B">
              <w:rPr>
                <w:rFonts w:asciiTheme="majorHAnsi" w:hAnsiTheme="majorHAnsi" w:cstheme="majorHAnsi"/>
                <w:lang w:val="en-US"/>
              </w:rPr>
              <w:t>có</w:t>
            </w:r>
            <w:proofErr w:type="spellEnd"/>
            <w:r w:rsidR="00C15698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C15698" w:rsidRPr="00D5653B">
              <w:rPr>
                <w:rFonts w:asciiTheme="majorHAnsi" w:hAnsiTheme="majorHAnsi" w:cstheme="majorHAnsi"/>
                <w:lang w:val="en-US"/>
              </w:rPr>
              <w:t>lường</w:t>
            </w:r>
            <w:proofErr w:type="spellEnd"/>
            <w:r w:rsidR="00C15698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C15698" w:rsidRPr="00D5653B">
              <w:rPr>
                <w:rFonts w:asciiTheme="majorHAnsi" w:hAnsiTheme="majorHAnsi" w:cstheme="majorHAnsi"/>
                <w:lang w:val="en-US"/>
              </w:rPr>
              <w:t>dùng</w:t>
            </w:r>
            <w:proofErr w:type="spellEnd"/>
            <w:r w:rsidR="00C15698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C15698" w:rsidRPr="00D5653B">
              <w:rPr>
                <w:rFonts w:asciiTheme="majorHAnsi" w:hAnsiTheme="majorHAnsi" w:cstheme="majorHAnsi"/>
                <w:lang w:val="en-US"/>
              </w:rPr>
              <w:t>để</w:t>
            </w:r>
            <w:proofErr w:type="spellEnd"/>
            <w:r w:rsidR="00C15698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C15698" w:rsidRPr="00D5653B">
              <w:rPr>
                <w:rFonts w:asciiTheme="majorHAnsi" w:hAnsiTheme="majorHAnsi" w:cstheme="majorHAnsi"/>
                <w:lang w:val="en-US"/>
              </w:rPr>
              <w:t>thực</w:t>
            </w:r>
            <w:proofErr w:type="spellEnd"/>
            <w:r w:rsidR="00C15698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C15698" w:rsidRPr="00D5653B">
              <w:rPr>
                <w:rFonts w:asciiTheme="majorHAnsi" w:hAnsiTheme="majorHAnsi" w:cstheme="majorHAnsi"/>
                <w:lang w:val="en-US"/>
              </w:rPr>
              <w:t>hiện</w:t>
            </w:r>
            <w:proofErr w:type="spellEnd"/>
            <w:r w:rsidR="00C15698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C15698" w:rsidRPr="00D5653B">
              <w:rPr>
                <w:rFonts w:asciiTheme="majorHAnsi" w:hAnsiTheme="majorHAnsi" w:cstheme="majorHAnsi"/>
                <w:lang w:val="en-US"/>
              </w:rPr>
              <w:t>xóa</w:t>
            </w:r>
            <w:proofErr w:type="spellEnd"/>
            <w:r w:rsidR="00C15698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C15698" w:rsidRPr="00D5653B">
              <w:rPr>
                <w:rFonts w:asciiTheme="majorHAnsi" w:hAnsiTheme="majorHAnsi" w:cstheme="majorHAnsi"/>
                <w:lang w:val="en-US"/>
              </w:rPr>
              <w:t>sản</w:t>
            </w:r>
            <w:proofErr w:type="spellEnd"/>
            <w:r w:rsidR="00C15698" w:rsidRPr="00D5653B">
              <w:rPr>
                <w:rFonts w:asciiTheme="majorHAnsi" w:hAnsiTheme="majorHAnsi" w:cstheme="majorHAnsi"/>
                <w:lang w:val="en-US"/>
              </w:rPr>
              <w:t xml:space="preserve"> phẩm </w:t>
            </w:r>
            <w:proofErr w:type="spellStart"/>
            <w:r w:rsidR="00C15698" w:rsidRPr="00D5653B">
              <w:rPr>
                <w:rFonts w:asciiTheme="majorHAnsi" w:hAnsiTheme="majorHAnsi" w:cstheme="majorHAnsi"/>
                <w:lang w:val="en-US"/>
              </w:rPr>
              <w:t>ra</w:t>
            </w:r>
            <w:proofErr w:type="spellEnd"/>
            <w:r w:rsidR="00C15698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C15698" w:rsidRPr="00D5653B">
              <w:rPr>
                <w:rFonts w:asciiTheme="majorHAnsi" w:hAnsiTheme="majorHAnsi" w:cstheme="majorHAnsi"/>
                <w:lang w:val="en-US"/>
              </w:rPr>
              <w:t>khỏi</w:t>
            </w:r>
            <w:proofErr w:type="spellEnd"/>
            <w:r w:rsidR="00C15698" w:rsidRPr="00D5653B">
              <w:rPr>
                <w:rFonts w:asciiTheme="majorHAnsi" w:hAnsiTheme="majorHAnsi" w:cstheme="majorHAnsi"/>
                <w:lang w:val="en-US"/>
              </w:rPr>
              <w:t xml:space="preserve"> “favorite list”</w:t>
            </w:r>
          </w:p>
          <w:p w14:paraId="164DD308" w14:textId="70E53698" w:rsidR="0076363C" w:rsidRPr="00D5653B" w:rsidRDefault="005D40DA" w:rsidP="005F7E53">
            <w:pPr>
              <w:pStyle w:val="TableParagraph"/>
              <w:keepNext/>
              <w:numPr>
                <w:ilvl w:val="0"/>
                <w:numId w:val="30"/>
              </w:numPr>
              <w:spacing w:line="336" w:lineRule="exact"/>
              <w:ind w:left="144" w:right="144"/>
              <w:jc w:val="both"/>
              <w:rPr>
                <w:rFonts w:asciiTheme="majorHAnsi" w:hAnsiTheme="majorHAnsi" w:cstheme="majorHAnsi"/>
                <w:lang w:val="en-US"/>
              </w:rPr>
            </w:pPr>
            <w:r>
              <w:rPr>
                <w:rFonts w:asciiTheme="majorHAnsi" w:hAnsiTheme="majorHAnsi" w:cstheme="majorHAnsi"/>
                <w:lang w:val="en-US"/>
              </w:rPr>
              <w:t xml:space="preserve">- </w:t>
            </w:r>
            <w:proofErr w:type="spellStart"/>
            <w:r w:rsidR="00C15698" w:rsidRPr="00D5653B">
              <w:rPr>
                <w:rFonts w:asciiTheme="majorHAnsi" w:hAnsiTheme="majorHAnsi" w:cstheme="majorHAnsi"/>
                <w:lang w:val="en-US"/>
              </w:rPr>
              <w:t>Khách</w:t>
            </w:r>
            <w:proofErr w:type="spellEnd"/>
            <w:r w:rsidR="00C15698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C15698" w:rsidRPr="00D5653B">
              <w:rPr>
                <w:rFonts w:asciiTheme="majorHAnsi" w:hAnsiTheme="majorHAnsi" w:cstheme="majorHAnsi"/>
                <w:lang w:val="en-US"/>
              </w:rPr>
              <w:t>hàng</w:t>
            </w:r>
            <w:proofErr w:type="spellEnd"/>
            <w:r w:rsidR="00C15698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C15698" w:rsidRPr="00D5653B">
              <w:rPr>
                <w:rFonts w:asciiTheme="majorHAnsi" w:hAnsiTheme="majorHAnsi" w:cstheme="majorHAnsi"/>
                <w:lang w:val="en-US"/>
              </w:rPr>
              <w:t>có</w:t>
            </w:r>
            <w:proofErr w:type="spellEnd"/>
            <w:r w:rsidR="00C15698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C15698" w:rsidRPr="00D5653B">
              <w:rPr>
                <w:rFonts w:asciiTheme="majorHAnsi" w:hAnsiTheme="majorHAnsi" w:cstheme="majorHAnsi"/>
                <w:lang w:val="en-US"/>
              </w:rPr>
              <w:t>thể</w:t>
            </w:r>
            <w:proofErr w:type="spellEnd"/>
            <w:r w:rsidR="00C15698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C15698" w:rsidRPr="00D5653B">
              <w:rPr>
                <w:rFonts w:asciiTheme="majorHAnsi" w:hAnsiTheme="majorHAnsi" w:cstheme="majorHAnsi"/>
                <w:lang w:val="en-US"/>
              </w:rPr>
              <w:t>lướt</w:t>
            </w:r>
            <w:proofErr w:type="spellEnd"/>
            <w:r w:rsidR="00C15698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C15698" w:rsidRPr="00D5653B">
              <w:rPr>
                <w:rFonts w:asciiTheme="majorHAnsi" w:hAnsiTheme="majorHAnsi" w:cstheme="majorHAnsi"/>
                <w:lang w:val="en-US"/>
              </w:rPr>
              <w:t>để</w:t>
            </w:r>
            <w:proofErr w:type="spellEnd"/>
            <w:r w:rsidR="00C15698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C15698" w:rsidRPr="00D5653B">
              <w:rPr>
                <w:rFonts w:asciiTheme="majorHAnsi" w:hAnsiTheme="majorHAnsi" w:cstheme="majorHAnsi"/>
                <w:lang w:val="en-US"/>
              </w:rPr>
              <w:t>tìm</w:t>
            </w:r>
            <w:proofErr w:type="spellEnd"/>
            <w:r w:rsidR="00C15698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C15698" w:rsidRPr="00D5653B">
              <w:rPr>
                <w:rFonts w:asciiTheme="majorHAnsi" w:hAnsiTheme="majorHAnsi" w:cstheme="majorHAnsi"/>
                <w:lang w:val="en-US"/>
              </w:rPr>
              <w:t>kiếm</w:t>
            </w:r>
            <w:proofErr w:type="spellEnd"/>
            <w:r w:rsidR="00C15698" w:rsidRPr="00D5653B">
              <w:rPr>
                <w:rFonts w:asciiTheme="majorHAnsi" w:hAnsiTheme="majorHAnsi" w:cstheme="majorHAnsi"/>
                <w:lang w:val="en-US"/>
              </w:rPr>
              <w:t xml:space="preserve"> lại </w:t>
            </w:r>
            <w:proofErr w:type="spellStart"/>
            <w:r w:rsidR="00C15698" w:rsidRPr="00D5653B">
              <w:rPr>
                <w:rFonts w:asciiTheme="majorHAnsi" w:hAnsiTheme="majorHAnsi" w:cstheme="majorHAnsi"/>
                <w:lang w:val="en-US"/>
              </w:rPr>
              <w:t>sản</w:t>
            </w:r>
            <w:proofErr w:type="spellEnd"/>
            <w:r w:rsidR="00C15698" w:rsidRPr="00D5653B">
              <w:rPr>
                <w:rFonts w:asciiTheme="majorHAnsi" w:hAnsiTheme="majorHAnsi" w:cstheme="majorHAnsi"/>
                <w:lang w:val="en-US"/>
              </w:rPr>
              <w:t xml:space="preserve"> phẩm </w:t>
            </w:r>
            <w:proofErr w:type="spellStart"/>
            <w:r w:rsidR="00C15698" w:rsidRPr="00D5653B">
              <w:rPr>
                <w:rFonts w:asciiTheme="majorHAnsi" w:hAnsiTheme="majorHAnsi" w:cstheme="majorHAnsi"/>
                <w:lang w:val="en-US"/>
              </w:rPr>
              <w:t>đã</w:t>
            </w:r>
            <w:proofErr w:type="spellEnd"/>
            <w:r w:rsidR="00C15698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C15698" w:rsidRPr="00D5653B">
              <w:rPr>
                <w:rFonts w:asciiTheme="majorHAnsi" w:hAnsiTheme="majorHAnsi" w:cstheme="majorHAnsi"/>
                <w:lang w:val="en-US"/>
              </w:rPr>
              <w:t>đánh</w:t>
            </w:r>
            <w:proofErr w:type="spellEnd"/>
            <w:r w:rsidR="00C15698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C15698" w:rsidRPr="00D5653B">
              <w:rPr>
                <w:rFonts w:asciiTheme="majorHAnsi" w:hAnsiTheme="majorHAnsi" w:cstheme="majorHAnsi"/>
                <w:lang w:val="en-US"/>
              </w:rPr>
              <w:t>dấu</w:t>
            </w:r>
            <w:proofErr w:type="spellEnd"/>
            <w:r w:rsidR="00C15698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C15698" w:rsidRPr="00D5653B">
              <w:rPr>
                <w:rFonts w:asciiTheme="majorHAnsi" w:hAnsiTheme="majorHAnsi" w:cstheme="majorHAnsi"/>
                <w:lang w:val="en-US"/>
              </w:rPr>
              <w:t>là</w:t>
            </w:r>
            <w:proofErr w:type="spellEnd"/>
            <w:r w:rsidR="00C15698" w:rsidRPr="00D5653B">
              <w:rPr>
                <w:rFonts w:asciiTheme="majorHAnsi" w:hAnsiTheme="majorHAnsi" w:cstheme="majorHAnsi"/>
                <w:lang w:val="en-US"/>
              </w:rPr>
              <w:t xml:space="preserve"> “favorite”. </w:t>
            </w:r>
            <w:proofErr w:type="spellStart"/>
            <w:r w:rsidR="00C15698" w:rsidRPr="00D5653B">
              <w:rPr>
                <w:rFonts w:asciiTheme="majorHAnsi" w:hAnsiTheme="majorHAnsi" w:cstheme="majorHAnsi"/>
                <w:lang w:val="en-US"/>
              </w:rPr>
              <w:t>Hoặc</w:t>
            </w:r>
            <w:proofErr w:type="spellEnd"/>
            <w:r w:rsidR="00C15698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C15698" w:rsidRPr="00D5653B">
              <w:rPr>
                <w:rFonts w:asciiTheme="majorHAnsi" w:hAnsiTheme="majorHAnsi" w:cstheme="majorHAnsi"/>
                <w:lang w:val="en-US"/>
              </w:rPr>
              <w:t>chọn</w:t>
            </w:r>
            <w:proofErr w:type="spellEnd"/>
            <w:r w:rsidR="00C15698" w:rsidRPr="00D5653B">
              <w:rPr>
                <w:rFonts w:asciiTheme="majorHAnsi" w:hAnsiTheme="majorHAnsi" w:cstheme="majorHAnsi"/>
                <w:lang w:val="en-US"/>
              </w:rPr>
              <w:t xml:space="preserve"> vào </w:t>
            </w:r>
            <w:proofErr w:type="spellStart"/>
            <w:r w:rsidR="00C15698" w:rsidRPr="00D5653B">
              <w:rPr>
                <w:rFonts w:asciiTheme="majorHAnsi" w:hAnsiTheme="majorHAnsi" w:cstheme="majorHAnsi"/>
                <w:lang w:val="en-US"/>
              </w:rPr>
              <w:t>Nút</w:t>
            </w:r>
            <w:proofErr w:type="spellEnd"/>
            <w:r w:rsidR="00C15698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C15698" w:rsidRPr="00D5653B">
              <w:rPr>
                <w:rFonts w:asciiTheme="majorHAnsi" w:hAnsiTheme="majorHAnsi" w:cstheme="majorHAnsi"/>
                <w:lang w:val="en-US"/>
              </w:rPr>
              <w:t>chuyển</w:t>
            </w:r>
            <w:proofErr w:type="spellEnd"/>
            <w:r w:rsidR="00C15698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C15698" w:rsidRPr="00D5653B">
              <w:rPr>
                <w:rFonts w:asciiTheme="majorHAnsi" w:hAnsiTheme="majorHAnsi" w:cstheme="majorHAnsi"/>
                <w:lang w:val="en-US"/>
              </w:rPr>
              <w:t>đến</w:t>
            </w:r>
            <w:proofErr w:type="spellEnd"/>
            <w:r w:rsidR="00C15698" w:rsidRPr="00D5653B">
              <w:rPr>
                <w:rFonts w:asciiTheme="majorHAnsi" w:hAnsiTheme="majorHAnsi" w:cstheme="majorHAnsi"/>
                <w:lang w:val="en-US"/>
              </w:rPr>
              <w:t xml:space="preserve"> “favorite list” </w:t>
            </w:r>
            <w:proofErr w:type="spellStart"/>
            <w:r w:rsidR="00C15698" w:rsidRPr="00D5653B">
              <w:rPr>
                <w:rFonts w:asciiTheme="majorHAnsi" w:hAnsiTheme="majorHAnsi" w:cstheme="majorHAnsi"/>
                <w:lang w:val="en-US"/>
              </w:rPr>
              <w:t>để</w:t>
            </w:r>
            <w:proofErr w:type="spellEnd"/>
            <w:r w:rsidR="00C15698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C15698" w:rsidRPr="00D5653B">
              <w:rPr>
                <w:rFonts w:asciiTheme="majorHAnsi" w:hAnsiTheme="majorHAnsi" w:cstheme="majorHAnsi"/>
                <w:lang w:val="en-US"/>
              </w:rPr>
              <w:t>xem</w:t>
            </w:r>
            <w:proofErr w:type="spellEnd"/>
            <w:r w:rsidR="00C15698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C15698" w:rsidRPr="00D5653B">
              <w:rPr>
                <w:rFonts w:asciiTheme="majorHAnsi" w:hAnsiTheme="majorHAnsi" w:cstheme="majorHAnsi"/>
                <w:lang w:val="en-US"/>
              </w:rPr>
              <w:t>toàn</w:t>
            </w:r>
            <w:proofErr w:type="spellEnd"/>
            <w:r w:rsidR="00C15698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C15698" w:rsidRPr="00D5653B">
              <w:rPr>
                <w:rFonts w:asciiTheme="majorHAnsi" w:hAnsiTheme="majorHAnsi" w:cstheme="majorHAnsi"/>
                <w:lang w:val="en-US"/>
              </w:rPr>
              <w:t>bộ</w:t>
            </w:r>
            <w:proofErr w:type="spellEnd"/>
            <w:r w:rsidR="00C15698" w:rsidRPr="00D5653B">
              <w:rPr>
                <w:rFonts w:asciiTheme="majorHAnsi" w:hAnsiTheme="majorHAnsi" w:cstheme="majorHAnsi"/>
                <w:lang w:val="en-US"/>
              </w:rPr>
              <w:t xml:space="preserve"> “favorite list” của </w:t>
            </w:r>
            <w:proofErr w:type="spellStart"/>
            <w:r w:rsidR="00C15698" w:rsidRPr="00D5653B">
              <w:rPr>
                <w:rFonts w:asciiTheme="majorHAnsi" w:hAnsiTheme="majorHAnsi" w:cstheme="majorHAnsi"/>
                <w:lang w:val="en-US"/>
              </w:rPr>
              <w:t>bản</w:t>
            </w:r>
            <w:proofErr w:type="spellEnd"/>
            <w:r w:rsidR="00C15698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C15698" w:rsidRPr="00D5653B">
              <w:rPr>
                <w:rFonts w:asciiTheme="majorHAnsi" w:hAnsiTheme="majorHAnsi" w:cstheme="majorHAnsi"/>
                <w:lang w:val="en-US"/>
              </w:rPr>
              <w:t>thân</w:t>
            </w:r>
            <w:proofErr w:type="spellEnd"/>
            <w:r w:rsidR="00C15698" w:rsidRPr="00D5653B">
              <w:rPr>
                <w:rFonts w:asciiTheme="majorHAnsi" w:hAnsiTheme="majorHAnsi" w:cstheme="majorHAnsi"/>
                <w:lang w:val="en-US"/>
              </w:rPr>
              <w:t xml:space="preserve">. Di </w:t>
            </w:r>
            <w:proofErr w:type="spellStart"/>
            <w:r w:rsidR="00C15698" w:rsidRPr="00D5653B">
              <w:rPr>
                <w:rFonts w:asciiTheme="majorHAnsi" w:hAnsiTheme="majorHAnsi" w:cstheme="majorHAnsi"/>
                <w:lang w:val="en-US"/>
              </w:rPr>
              <w:t>chuyển</w:t>
            </w:r>
            <w:proofErr w:type="spellEnd"/>
            <w:r w:rsidR="00C15698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C15698" w:rsidRPr="00D5653B">
              <w:rPr>
                <w:rFonts w:asciiTheme="majorHAnsi" w:hAnsiTheme="majorHAnsi" w:cstheme="majorHAnsi"/>
                <w:lang w:val="en-US"/>
              </w:rPr>
              <w:t>giữa</w:t>
            </w:r>
            <w:proofErr w:type="spellEnd"/>
            <w:r w:rsidR="00C15698" w:rsidRPr="00D5653B">
              <w:rPr>
                <w:rFonts w:asciiTheme="majorHAnsi" w:hAnsiTheme="majorHAnsi" w:cstheme="majorHAnsi"/>
                <w:lang w:val="en-US"/>
              </w:rPr>
              <w:t xml:space="preserve"> 2 tab “Favorite” và “Available” </w:t>
            </w:r>
            <w:proofErr w:type="spellStart"/>
            <w:r w:rsidR="00C15698" w:rsidRPr="00D5653B">
              <w:rPr>
                <w:rFonts w:asciiTheme="majorHAnsi" w:hAnsiTheme="majorHAnsi" w:cstheme="majorHAnsi"/>
                <w:lang w:val="en-US"/>
              </w:rPr>
              <w:t>để</w:t>
            </w:r>
            <w:proofErr w:type="spellEnd"/>
            <w:r w:rsidR="00C15698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C15698" w:rsidRPr="00D5653B">
              <w:rPr>
                <w:rFonts w:asciiTheme="majorHAnsi" w:hAnsiTheme="majorHAnsi" w:cstheme="majorHAnsi"/>
                <w:lang w:val="en-US"/>
              </w:rPr>
              <w:t>tìm</w:t>
            </w:r>
            <w:proofErr w:type="spellEnd"/>
            <w:r w:rsidR="00C15698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C15698" w:rsidRPr="00D5653B">
              <w:rPr>
                <w:rFonts w:asciiTheme="majorHAnsi" w:hAnsiTheme="majorHAnsi" w:cstheme="majorHAnsi"/>
                <w:lang w:val="en-US"/>
              </w:rPr>
              <w:t>kiếm</w:t>
            </w:r>
            <w:proofErr w:type="spellEnd"/>
            <w:r w:rsidR="00C15698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C15698" w:rsidRPr="00D5653B">
              <w:rPr>
                <w:rFonts w:asciiTheme="majorHAnsi" w:hAnsiTheme="majorHAnsi" w:cstheme="majorHAnsi"/>
                <w:lang w:val="en-US"/>
              </w:rPr>
              <w:t>sản</w:t>
            </w:r>
            <w:proofErr w:type="spellEnd"/>
            <w:r w:rsidR="00C15698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C15698" w:rsidRPr="00D5653B">
              <w:rPr>
                <w:rFonts w:asciiTheme="majorHAnsi" w:hAnsiTheme="majorHAnsi" w:cstheme="majorHAnsi"/>
                <w:lang w:val="en-US"/>
              </w:rPr>
              <w:t>phảm</w:t>
            </w:r>
            <w:proofErr w:type="spellEnd"/>
            <w:r w:rsidR="00C15698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C15698" w:rsidRPr="00D5653B">
              <w:rPr>
                <w:rFonts w:asciiTheme="majorHAnsi" w:hAnsiTheme="majorHAnsi" w:cstheme="majorHAnsi"/>
                <w:lang w:val="en-US"/>
              </w:rPr>
              <w:t>cần</w:t>
            </w:r>
            <w:proofErr w:type="spellEnd"/>
            <w:r w:rsidR="00C15698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C15698" w:rsidRPr="00D5653B">
              <w:rPr>
                <w:rFonts w:asciiTheme="majorHAnsi" w:hAnsiTheme="majorHAnsi" w:cstheme="majorHAnsi"/>
                <w:lang w:val="en-US"/>
              </w:rPr>
              <w:t>xóa</w:t>
            </w:r>
            <w:proofErr w:type="spellEnd"/>
            <w:r w:rsidR="00C15698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C15698" w:rsidRPr="00D5653B">
              <w:rPr>
                <w:rFonts w:asciiTheme="majorHAnsi" w:hAnsiTheme="majorHAnsi" w:cstheme="majorHAnsi"/>
                <w:lang w:val="en-US"/>
              </w:rPr>
              <w:t>khỏi</w:t>
            </w:r>
            <w:proofErr w:type="spellEnd"/>
            <w:r w:rsidR="00C15698" w:rsidRPr="00D5653B">
              <w:rPr>
                <w:rFonts w:asciiTheme="majorHAnsi" w:hAnsiTheme="majorHAnsi" w:cstheme="majorHAnsi"/>
                <w:lang w:val="en-US"/>
              </w:rPr>
              <w:t xml:space="preserve"> favorite list.</w:t>
            </w:r>
          </w:p>
          <w:p w14:paraId="13CA6A20" w14:textId="351F743B" w:rsidR="009538B0" w:rsidRPr="00D5653B" w:rsidRDefault="005D40DA" w:rsidP="00D51D53">
            <w:pPr>
              <w:pStyle w:val="TableParagraph"/>
              <w:keepNext/>
              <w:numPr>
                <w:ilvl w:val="0"/>
                <w:numId w:val="30"/>
              </w:numPr>
              <w:spacing w:line="336" w:lineRule="exact"/>
              <w:ind w:left="144" w:right="144"/>
              <w:jc w:val="both"/>
              <w:rPr>
                <w:rFonts w:asciiTheme="majorHAnsi" w:hAnsiTheme="majorHAnsi" w:cstheme="majorHAnsi"/>
                <w:lang w:val="en-US"/>
              </w:rPr>
            </w:pPr>
            <w:r>
              <w:rPr>
                <w:rFonts w:asciiTheme="majorHAnsi" w:hAnsiTheme="majorHAnsi" w:cstheme="majorHAnsi"/>
                <w:lang w:val="en-US"/>
              </w:rPr>
              <w:t xml:space="preserve">- </w:t>
            </w:r>
            <w:r w:rsidR="00C15698" w:rsidRPr="00D5653B">
              <w:rPr>
                <w:rFonts w:asciiTheme="majorHAnsi" w:hAnsiTheme="majorHAnsi" w:cstheme="majorHAnsi"/>
                <w:lang w:val="en-US"/>
              </w:rPr>
              <w:t xml:space="preserve">Thực </w:t>
            </w:r>
            <w:proofErr w:type="spellStart"/>
            <w:r w:rsidR="00C15698" w:rsidRPr="00D5653B">
              <w:rPr>
                <w:rFonts w:asciiTheme="majorHAnsi" w:hAnsiTheme="majorHAnsi" w:cstheme="majorHAnsi"/>
                <w:lang w:val="en-US"/>
              </w:rPr>
              <w:t>hiện</w:t>
            </w:r>
            <w:proofErr w:type="spellEnd"/>
            <w:r w:rsidR="00C15698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C15698" w:rsidRPr="00D5653B">
              <w:rPr>
                <w:rFonts w:asciiTheme="majorHAnsi" w:hAnsiTheme="majorHAnsi" w:cstheme="majorHAnsi"/>
                <w:lang w:val="en-US"/>
              </w:rPr>
              <w:t>thao</w:t>
            </w:r>
            <w:proofErr w:type="spellEnd"/>
            <w:r w:rsidR="00C15698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C15698" w:rsidRPr="00D5653B">
              <w:rPr>
                <w:rFonts w:asciiTheme="majorHAnsi" w:hAnsiTheme="majorHAnsi" w:cstheme="majorHAnsi"/>
                <w:lang w:val="en-US"/>
              </w:rPr>
              <w:t>tác</w:t>
            </w:r>
            <w:proofErr w:type="spellEnd"/>
            <w:r w:rsidR="00C15698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C15698" w:rsidRPr="00D5653B">
              <w:rPr>
                <w:rFonts w:asciiTheme="majorHAnsi" w:hAnsiTheme="majorHAnsi" w:cstheme="majorHAnsi"/>
                <w:lang w:val="en-US"/>
              </w:rPr>
              <w:t>ấn</w:t>
            </w:r>
            <w:proofErr w:type="spellEnd"/>
            <w:r w:rsidR="00C15698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C15698" w:rsidRPr="00D5653B">
              <w:rPr>
                <w:rFonts w:asciiTheme="majorHAnsi" w:hAnsiTheme="majorHAnsi" w:cstheme="majorHAnsi"/>
                <w:lang w:val="en-US"/>
              </w:rPr>
              <w:t>chọn</w:t>
            </w:r>
            <w:proofErr w:type="spellEnd"/>
            <w:r w:rsidR="00C15698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C15698" w:rsidRPr="00D5653B">
              <w:rPr>
                <w:rFonts w:asciiTheme="majorHAnsi" w:hAnsiTheme="majorHAnsi" w:cstheme="majorHAnsi"/>
                <w:lang w:val="en-US"/>
              </w:rPr>
              <w:t>nút</w:t>
            </w:r>
            <w:proofErr w:type="spellEnd"/>
            <w:r w:rsidR="00C15698" w:rsidRPr="00D5653B">
              <w:rPr>
                <w:rFonts w:asciiTheme="majorHAnsi" w:hAnsiTheme="majorHAnsi" w:cstheme="majorHAnsi"/>
                <w:lang w:val="en-US"/>
              </w:rPr>
              <w:t xml:space="preserve"> “add to favorite” hình </w:t>
            </w:r>
            <w:proofErr w:type="spellStart"/>
            <w:r w:rsidR="00C15698" w:rsidRPr="00D5653B">
              <w:rPr>
                <w:rFonts w:asciiTheme="majorHAnsi" w:hAnsiTheme="majorHAnsi" w:cstheme="majorHAnsi"/>
                <w:lang w:val="en-US"/>
              </w:rPr>
              <w:t>trái</w:t>
            </w:r>
            <w:proofErr w:type="spellEnd"/>
            <w:r w:rsidR="00C15698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C15698" w:rsidRPr="00D5653B">
              <w:rPr>
                <w:rFonts w:asciiTheme="majorHAnsi" w:hAnsiTheme="majorHAnsi" w:cstheme="majorHAnsi"/>
                <w:lang w:val="en-US"/>
              </w:rPr>
              <w:t>tìm</w:t>
            </w:r>
            <w:proofErr w:type="spellEnd"/>
            <w:r w:rsidR="00C15698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C15698" w:rsidRPr="00D5653B">
              <w:rPr>
                <w:rFonts w:asciiTheme="majorHAnsi" w:hAnsiTheme="majorHAnsi" w:cstheme="majorHAnsi"/>
                <w:lang w:val="en-US"/>
              </w:rPr>
              <w:t>một</w:t>
            </w:r>
            <w:proofErr w:type="spellEnd"/>
            <w:r w:rsidR="00C15698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C15698" w:rsidRPr="00D5653B">
              <w:rPr>
                <w:rFonts w:asciiTheme="majorHAnsi" w:hAnsiTheme="majorHAnsi" w:cstheme="majorHAnsi"/>
                <w:lang w:val="en-US"/>
              </w:rPr>
              <w:t>lần</w:t>
            </w:r>
            <w:proofErr w:type="spellEnd"/>
            <w:r w:rsidR="00C15698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C15698" w:rsidRPr="00D5653B">
              <w:rPr>
                <w:rFonts w:asciiTheme="majorHAnsi" w:hAnsiTheme="majorHAnsi" w:cstheme="majorHAnsi"/>
                <w:lang w:val="en-US"/>
              </w:rPr>
              <w:t>nữa</w:t>
            </w:r>
            <w:proofErr w:type="spellEnd"/>
            <w:r w:rsidR="00C15698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C15698" w:rsidRPr="00D5653B">
              <w:rPr>
                <w:rFonts w:asciiTheme="majorHAnsi" w:hAnsiTheme="majorHAnsi" w:cstheme="majorHAnsi"/>
                <w:lang w:val="en-US"/>
              </w:rPr>
              <w:t>để</w:t>
            </w:r>
            <w:proofErr w:type="spellEnd"/>
            <w:r w:rsidR="00C15698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C15698" w:rsidRPr="00D5653B">
              <w:rPr>
                <w:rFonts w:asciiTheme="majorHAnsi" w:hAnsiTheme="majorHAnsi" w:cstheme="majorHAnsi"/>
                <w:lang w:val="en-US"/>
              </w:rPr>
              <w:t>có</w:t>
            </w:r>
            <w:proofErr w:type="spellEnd"/>
            <w:r w:rsidR="00C15698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C15698" w:rsidRPr="00D5653B">
              <w:rPr>
                <w:rFonts w:asciiTheme="majorHAnsi" w:hAnsiTheme="majorHAnsi" w:cstheme="majorHAnsi"/>
                <w:lang w:val="en-US"/>
              </w:rPr>
              <w:t>thể</w:t>
            </w:r>
            <w:proofErr w:type="spellEnd"/>
            <w:r w:rsidR="00C15698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C15698" w:rsidRPr="00D5653B">
              <w:rPr>
                <w:rFonts w:asciiTheme="majorHAnsi" w:hAnsiTheme="majorHAnsi" w:cstheme="majorHAnsi"/>
                <w:lang w:val="en-US"/>
              </w:rPr>
              <w:t>xóa</w:t>
            </w:r>
            <w:proofErr w:type="spellEnd"/>
            <w:r w:rsidR="00C15698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C15698" w:rsidRPr="00D5653B">
              <w:rPr>
                <w:rFonts w:asciiTheme="majorHAnsi" w:hAnsiTheme="majorHAnsi" w:cstheme="majorHAnsi"/>
                <w:lang w:val="en-US"/>
              </w:rPr>
              <w:t>đánh</w:t>
            </w:r>
            <w:proofErr w:type="spellEnd"/>
            <w:r w:rsidR="00C15698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C15698" w:rsidRPr="00D5653B">
              <w:rPr>
                <w:rFonts w:asciiTheme="majorHAnsi" w:hAnsiTheme="majorHAnsi" w:cstheme="majorHAnsi"/>
                <w:lang w:val="en-US"/>
              </w:rPr>
              <w:t>dấu</w:t>
            </w:r>
            <w:proofErr w:type="spellEnd"/>
            <w:r w:rsidR="00C15698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C15698" w:rsidRPr="00D5653B">
              <w:rPr>
                <w:rFonts w:asciiTheme="majorHAnsi" w:hAnsiTheme="majorHAnsi" w:cstheme="majorHAnsi"/>
                <w:lang w:val="en-US"/>
              </w:rPr>
              <w:t>là</w:t>
            </w:r>
            <w:proofErr w:type="spellEnd"/>
            <w:r w:rsidR="00C15698" w:rsidRPr="00D5653B">
              <w:rPr>
                <w:rFonts w:asciiTheme="majorHAnsi" w:hAnsiTheme="majorHAnsi" w:cstheme="majorHAnsi"/>
                <w:lang w:val="en-US"/>
              </w:rPr>
              <w:t xml:space="preserve"> “favorite” </w:t>
            </w:r>
            <w:proofErr w:type="spellStart"/>
            <w:r w:rsidR="00C15698" w:rsidRPr="00D5653B">
              <w:rPr>
                <w:rFonts w:asciiTheme="majorHAnsi" w:hAnsiTheme="majorHAnsi" w:cstheme="majorHAnsi"/>
                <w:lang w:val="en-US"/>
              </w:rPr>
              <w:t>đồng</w:t>
            </w:r>
            <w:proofErr w:type="spellEnd"/>
            <w:r w:rsidR="00C15698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C15698" w:rsidRPr="00D5653B">
              <w:rPr>
                <w:rFonts w:asciiTheme="majorHAnsi" w:hAnsiTheme="majorHAnsi" w:cstheme="majorHAnsi"/>
                <w:lang w:val="en-US"/>
              </w:rPr>
              <w:t>thời</w:t>
            </w:r>
            <w:proofErr w:type="spellEnd"/>
            <w:r w:rsidR="00C15698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C15698" w:rsidRPr="00D5653B">
              <w:rPr>
                <w:rFonts w:asciiTheme="majorHAnsi" w:hAnsiTheme="majorHAnsi" w:cstheme="majorHAnsi"/>
                <w:lang w:val="en-US"/>
              </w:rPr>
              <w:t>xóa</w:t>
            </w:r>
            <w:proofErr w:type="spellEnd"/>
            <w:r w:rsidR="00C15698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C15698" w:rsidRPr="00D5653B">
              <w:rPr>
                <w:rFonts w:asciiTheme="majorHAnsi" w:hAnsiTheme="majorHAnsi" w:cstheme="majorHAnsi"/>
                <w:lang w:val="en-US"/>
              </w:rPr>
              <w:t>khỏi</w:t>
            </w:r>
            <w:proofErr w:type="spellEnd"/>
            <w:r w:rsidR="00C15698" w:rsidRPr="00D5653B">
              <w:rPr>
                <w:rFonts w:asciiTheme="majorHAnsi" w:hAnsiTheme="majorHAnsi" w:cstheme="majorHAnsi"/>
                <w:lang w:val="en-US"/>
              </w:rPr>
              <w:t xml:space="preserve"> “favorite list”.</w:t>
            </w:r>
          </w:p>
        </w:tc>
      </w:tr>
    </w:tbl>
    <w:p w14:paraId="63FDE40A" w14:textId="648DC3B8" w:rsidR="00D51D53" w:rsidRDefault="00D51D53" w:rsidP="00D51D53">
      <w:pPr>
        <w:pStyle w:val="Caption"/>
        <w:ind w:left="0"/>
        <w:jc w:val="center"/>
      </w:pPr>
      <w:bookmarkStart w:id="228" w:name="_Toc106816495"/>
      <w:proofErr w:type="spellStart"/>
      <w:r>
        <w:t>Bảng</w:t>
      </w:r>
      <w:proofErr w:type="spellEnd"/>
      <w:r>
        <w:t xml:space="preserve"> </w:t>
      </w:r>
      <w:r w:rsidR="006179BC">
        <w:fldChar w:fldCharType="begin"/>
      </w:r>
      <w:r w:rsidR="006179BC">
        <w:instrText xml:space="preserve"> STYLEREF 1 \s </w:instrText>
      </w:r>
      <w:r w:rsidR="006179BC">
        <w:fldChar w:fldCharType="separate"/>
      </w:r>
      <w:r w:rsidR="006179BC">
        <w:rPr>
          <w:noProof/>
        </w:rPr>
        <w:t>3</w:t>
      </w:r>
      <w:r w:rsidR="006179BC">
        <w:fldChar w:fldCharType="end"/>
      </w:r>
      <w:r w:rsidR="006179BC">
        <w:t>.</w:t>
      </w:r>
      <w:r w:rsidR="006179BC">
        <w:fldChar w:fldCharType="begin"/>
      </w:r>
      <w:r w:rsidR="006179BC">
        <w:instrText xml:space="preserve"> SEQ Bảng \* ARABIC \s 1 </w:instrText>
      </w:r>
      <w:r w:rsidR="006179BC">
        <w:fldChar w:fldCharType="separate"/>
      </w:r>
      <w:r w:rsidR="006179BC">
        <w:rPr>
          <w:noProof/>
        </w:rPr>
        <w:t>4</w:t>
      </w:r>
      <w:r w:rsidR="006179BC">
        <w:fldChar w:fldCharType="end"/>
      </w:r>
      <w:r w:rsidRPr="00B82E64">
        <w:t xml:space="preserve"> </w:t>
      </w:r>
      <w:proofErr w:type="spellStart"/>
      <w:r w:rsidRPr="00B82E64">
        <w:t>Usec</w:t>
      </w:r>
      <w:proofErr w:type="spellEnd"/>
      <w:r w:rsidRPr="00B82E64">
        <w:t xml:space="preserve"> </w:t>
      </w:r>
      <w:proofErr w:type="spellStart"/>
      <w:r w:rsidRPr="00B82E64">
        <w:t>case</w:t>
      </w:r>
      <w:proofErr w:type="spellEnd"/>
      <w:r w:rsidRPr="00B82E64">
        <w:t xml:space="preserve"> </w:t>
      </w:r>
      <w:proofErr w:type="spellStart"/>
      <w:r>
        <w:rPr>
          <w:lang w:val="en-US"/>
        </w:rPr>
        <w:t>Danh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sách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yêu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thích</w:t>
      </w:r>
      <w:bookmarkEnd w:id="228"/>
      <w:proofErr w:type="spellEnd"/>
    </w:p>
    <w:p w14:paraId="3CA2B69B" w14:textId="36802A2E" w:rsidR="009538B0" w:rsidRPr="00D5653B" w:rsidRDefault="005349D8" w:rsidP="0030117C">
      <w:pPr>
        <w:pStyle w:val="Heading4"/>
        <w:rPr>
          <w:rFonts w:cstheme="majorHAnsi"/>
          <w:lang w:val="en-US"/>
        </w:rPr>
      </w:pPr>
      <w:proofErr w:type="spellStart"/>
      <w:r w:rsidRPr="00D5653B">
        <w:rPr>
          <w:rFonts w:cstheme="majorHAnsi"/>
          <w:lang w:val="en-US"/>
        </w:rPr>
        <w:t>Xem</w:t>
      </w:r>
      <w:proofErr w:type="spellEnd"/>
      <w:r w:rsidRPr="00D5653B">
        <w:rPr>
          <w:rFonts w:cstheme="majorHAnsi"/>
          <w:lang w:val="en-US"/>
        </w:rPr>
        <w:t xml:space="preserve"> </w:t>
      </w:r>
      <w:proofErr w:type="spellStart"/>
      <w:r w:rsidRPr="00D5653B">
        <w:rPr>
          <w:rFonts w:cstheme="majorHAnsi"/>
          <w:lang w:val="en-US"/>
        </w:rPr>
        <w:t>thông</w:t>
      </w:r>
      <w:proofErr w:type="spellEnd"/>
      <w:r w:rsidRPr="00D5653B">
        <w:rPr>
          <w:rFonts w:cstheme="majorHAnsi"/>
          <w:lang w:val="en-US"/>
        </w:rPr>
        <w:t xml:space="preserve"> tin </w:t>
      </w:r>
      <w:proofErr w:type="spellStart"/>
      <w:r w:rsidRPr="00D5653B">
        <w:rPr>
          <w:rFonts w:cstheme="majorHAnsi"/>
          <w:lang w:val="en-US"/>
        </w:rPr>
        <w:t>cá</w:t>
      </w:r>
      <w:proofErr w:type="spellEnd"/>
      <w:r w:rsidRPr="00D5653B">
        <w:rPr>
          <w:rFonts w:cstheme="majorHAnsi"/>
          <w:lang w:val="en-US"/>
        </w:rPr>
        <w:t xml:space="preserve"> </w:t>
      </w:r>
      <w:proofErr w:type="spellStart"/>
      <w:r w:rsidRPr="00D5653B">
        <w:rPr>
          <w:rFonts w:cstheme="majorHAnsi"/>
          <w:lang w:val="en-US"/>
        </w:rPr>
        <w:t>nhân</w:t>
      </w:r>
      <w:proofErr w:type="spellEnd"/>
    </w:p>
    <w:p w14:paraId="24E1D043" w14:textId="77777777" w:rsidR="003E3A6F" w:rsidRDefault="005349D8" w:rsidP="003E3A6F">
      <w:pPr>
        <w:keepNext/>
        <w:ind w:left="144" w:right="144"/>
        <w:jc w:val="center"/>
      </w:pPr>
      <w:r w:rsidRPr="00D5653B">
        <w:rPr>
          <w:rFonts w:asciiTheme="majorHAnsi" w:hAnsiTheme="majorHAnsi" w:cstheme="majorHAnsi"/>
          <w:noProof/>
          <w:lang w:val="en-US"/>
        </w:rPr>
        <w:drawing>
          <wp:inline distT="0" distB="0" distL="0" distR="0" wp14:anchorId="2AC42A93" wp14:editId="70F9EDFA">
            <wp:extent cx="5486400" cy="1002650"/>
            <wp:effectExtent l="0" t="0" r="0" b="7620"/>
            <wp:docPr id="26" name="Picture 26" descr="F:\Khoa\bt\DoAn1\UseCase\Xem thông t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F:\Khoa\bt\DoAn1\UseCase\Xem thông tin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00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E1F821" w14:textId="5671A5FC" w:rsidR="009428C5" w:rsidRPr="00D5653B" w:rsidRDefault="003E3A6F" w:rsidP="007474F8">
      <w:pPr>
        <w:pStyle w:val="Caption"/>
        <w:ind w:left="0"/>
        <w:jc w:val="center"/>
        <w:rPr>
          <w:rFonts w:asciiTheme="majorHAnsi" w:hAnsiTheme="majorHAnsi" w:cstheme="majorHAnsi"/>
          <w:lang w:val="en-US"/>
        </w:rPr>
      </w:pPr>
      <w:bookmarkStart w:id="229" w:name="_Toc106818824"/>
      <w:proofErr w:type="spellStart"/>
      <w:r>
        <w:t>Hình</w:t>
      </w:r>
      <w:proofErr w:type="spellEnd"/>
      <w:r>
        <w:t xml:space="preserve"> </w:t>
      </w:r>
      <w:r w:rsidR="00BD5010">
        <w:fldChar w:fldCharType="begin"/>
      </w:r>
      <w:r w:rsidR="00BD5010">
        <w:instrText xml:space="preserve"> STYLEREF 1 \s </w:instrText>
      </w:r>
      <w:r w:rsidR="00BD5010">
        <w:fldChar w:fldCharType="separate"/>
      </w:r>
      <w:r w:rsidR="00BD5010">
        <w:rPr>
          <w:noProof/>
        </w:rPr>
        <w:t>3</w:t>
      </w:r>
      <w:r w:rsidR="00BD5010">
        <w:fldChar w:fldCharType="end"/>
      </w:r>
      <w:r w:rsidR="00BD5010">
        <w:t>.</w:t>
      </w:r>
      <w:r w:rsidR="00BD5010">
        <w:fldChar w:fldCharType="begin"/>
      </w:r>
      <w:r w:rsidR="00BD5010">
        <w:instrText xml:space="preserve"> SEQ Hình \* ARABIC \s 1 </w:instrText>
      </w:r>
      <w:r w:rsidR="00BD5010">
        <w:fldChar w:fldCharType="separate"/>
      </w:r>
      <w:r w:rsidR="00BD5010">
        <w:rPr>
          <w:noProof/>
        </w:rPr>
        <w:t>6</w:t>
      </w:r>
      <w:r w:rsidR="00BD5010">
        <w:fldChar w:fldCharType="end"/>
      </w:r>
      <w:r w:rsidRPr="003E3A6F">
        <w:rPr>
          <w:lang w:val="en-US"/>
        </w:rPr>
        <w:t xml:space="preserve"> </w:t>
      </w:r>
      <w:proofErr w:type="spellStart"/>
      <w:r w:rsidR="009C046B">
        <w:rPr>
          <w:lang w:val="en-US"/>
        </w:rPr>
        <w:t>Sơ</w:t>
      </w:r>
      <w:proofErr w:type="spellEnd"/>
      <w:r w:rsidR="009C046B">
        <w:rPr>
          <w:lang w:val="en-US"/>
        </w:rPr>
        <w:t xml:space="preserve"> đồ </w:t>
      </w:r>
      <w:proofErr w:type="spellStart"/>
      <w:r w:rsidR="009C046B">
        <w:rPr>
          <w:lang w:val="en-US"/>
        </w:rPr>
        <w:t>hoạt</w:t>
      </w:r>
      <w:proofErr w:type="spellEnd"/>
      <w:r w:rsidR="009C046B">
        <w:rPr>
          <w:lang w:val="en-US"/>
        </w:rPr>
        <w:t xml:space="preserve"> động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Xem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thông</w:t>
      </w:r>
      <w:proofErr w:type="spellEnd"/>
      <w:r>
        <w:rPr>
          <w:lang w:val="en-US"/>
        </w:rPr>
        <w:t xml:space="preserve"> tin </w:t>
      </w:r>
      <w:proofErr w:type="spellStart"/>
      <w:r>
        <w:rPr>
          <w:lang w:val="en-US"/>
        </w:rPr>
        <w:t>cá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nhân</w:t>
      </w:r>
      <w:bookmarkEnd w:id="229"/>
      <w:proofErr w:type="spellEnd"/>
    </w:p>
    <w:tbl>
      <w:tblPr>
        <w:tblW w:w="0" w:type="auto"/>
        <w:tblInd w:w="71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115"/>
        <w:gridCol w:w="7327"/>
      </w:tblGrid>
      <w:tr w:rsidR="005349D8" w:rsidRPr="00D5653B" w14:paraId="05F3433D" w14:textId="77777777" w:rsidTr="00C55419">
        <w:trPr>
          <w:trHeight w:val="544"/>
        </w:trPr>
        <w:tc>
          <w:tcPr>
            <w:tcW w:w="9442" w:type="dxa"/>
            <w:gridSpan w:val="2"/>
            <w:tcBorders>
              <w:right w:val="single" w:sz="6" w:space="0" w:color="000000" w:themeColor="text1"/>
            </w:tcBorders>
            <w:shd w:val="clear" w:color="auto" w:fill="D0CECE"/>
          </w:tcPr>
          <w:p w14:paraId="72641E82" w14:textId="77777777" w:rsidR="005349D8" w:rsidRPr="00D5653B" w:rsidRDefault="005349D8" w:rsidP="00327B41">
            <w:pPr>
              <w:pStyle w:val="TableParagraph"/>
              <w:ind w:left="144" w:right="144"/>
              <w:jc w:val="left"/>
              <w:rPr>
                <w:rFonts w:asciiTheme="majorHAnsi" w:hAnsiTheme="majorHAnsi" w:cstheme="majorHAnsi"/>
                <w:sz w:val="24"/>
              </w:rPr>
            </w:pPr>
          </w:p>
        </w:tc>
      </w:tr>
      <w:tr w:rsidR="005349D8" w:rsidRPr="00D5653B" w14:paraId="5C93D108" w14:textId="77777777" w:rsidTr="00AC61F9">
        <w:trPr>
          <w:trHeight w:val="568"/>
        </w:trPr>
        <w:tc>
          <w:tcPr>
            <w:tcW w:w="2115" w:type="dxa"/>
          </w:tcPr>
          <w:p w14:paraId="60671EC0" w14:textId="77777777" w:rsidR="005349D8" w:rsidRPr="00D5653B" w:rsidRDefault="005349D8" w:rsidP="00327B41">
            <w:pPr>
              <w:pStyle w:val="TableParagraph"/>
              <w:spacing w:before="2"/>
              <w:ind w:left="144" w:right="144"/>
              <w:jc w:val="left"/>
              <w:rPr>
                <w:rFonts w:asciiTheme="majorHAnsi" w:hAnsiTheme="majorHAnsi" w:cstheme="majorHAnsi"/>
                <w:b/>
              </w:rPr>
            </w:pPr>
            <w:r w:rsidRPr="00D5653B">
              <w:rPr>
                <w:rFonts w:asciiTheme="majorHAnsi" w:hAnsiTheme="majorHAnsi" w:cstheme="majorHAnsi"/>
                <w:b/>
              </w:rPr>
              <w:t>Tên</w:t>
            </w:r>
            <w:r w:rsidRPr="00D5653B">
              <w:rPr>
                <w:rFonts w:asciiTheme="majorHAnsi" w:hAnsiTheme="majorHAnsi" w:cstheme="majorHAnsi"/>
                <w:b/>
                <w:spacing w:val="-3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Use</w:t>
            </w:r>
            <w:proofErr w:type="spellEnd"/>
            <w:r w:rsidRPr="00D5653B">
              <w:rPr>
                <w:rFonts w:asciiTheme="majorHAnsi" w:hAnsiTheme="majorHAnsi" w:cstheme="majorHAnsi"/>
                <w:b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Case</w:t>
            </w:r>
            <w:proofErr w:type="spellEnd"/>
          </w:p>
        </w:tc>
        <w:tc>
          <w:tcPr>
            <w:tcW w:w="7327" w:type="dxa"/>
            <w:tcBorders>
              <w:right w:val="single" w:sz="6" w:space="0" w:color="000000" w:themeColor="text1"/>
            </w:tcBorders>
          </w:tcPr>
          <w:p w14:paraId="6F13904D" w14:textId="6FC30E7C" w:rsidR="005349D8" w:rsidRPr="00D5653B" w:rsidRDefault="005349D8" w:rsidP="00327B41">
            <w:pPr>
              <w:pStyle w:val="TableParagraph"/>
              <w:spacing w:line="326" w:lineRule="exact"/>
              <w:ind w:left="144" w:right="144"/>
              <w:jc w:val="left"/>
              <w:rPr>
                <w:rFonts w:asciiTheme="majorHAnsi" w:hAnsiTheme="majorHAnsi" w:cstheme="majorHAnsi"/>
              </w:rPr>
            </w:pPr>
            <w:proofErr w:type="spellStart"/>
            <w:r w:rsidRPr="00D5653B">
              <w:rPr>
                <w:rFonts w:asciiTheme="majorHAnsi" w:hAnsiTheme="majorHAnsi" w:cstheme="majorHAnsi"/>
                <w:color w:val="000000"/>
                <w:lang w:val="en-US"/>
              </w:rPr>
              <w:t>Xem</w:t>
            </w:r>
            <w:proofErr w:type="spellEnd"/>
            <w:r w:rsidRPr="00D5653B">
              <w:rPr>
                <w:rFonts w:asciiTheme="majorHAnsi" w:hAnsiTheme="majorHAnsi" w:cstheme="majorHAnsi"/>
                <w:color w:val="000000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color w:val="000000"/>
                <w:lang w:val="en-US"/>
              </w:rPr>
              <w:t>thông</w:t>
            </w:r>
            <w:proofErr w:type="spellEnd"/>
            <w:r w:rsidRPr="00D5653B">
              <w:rPr>
                <w:rFonts w:asciiTheme="majorHAnsi" w:hAnsiTheme="majorHAnsi" w:cstheme="majorHAnsi"/>
                <w:color w:val="000000"/>
                <w:lang w:val="en-US"/>
              </w:rPr>
              <w:t xml:space="preserve"> tin </w:t>
            </w:r>
            <w:proofErr w:type="spellStart"/>
            <w:r w:rsidRPr="00D5653B">
              <w:rPr>
                <w:rFonts w:asciiTheme="majorHAnsi" w:hAnsiTheme="majorHAnsi" w:cstheme="majorHAnsi"/>
                <w:color w:val="000000"/>
                <w:lang w:val="en-US"/>
              </w:rPr>
              <w:t>cá</w:t>
            </w:r>
            <w:proofErr w:type="spellEnd"/>
            <w:r w:rsidRPr="00D5653B">
              <w:rPr>
                <w:rFonts w:asciiTheme="majorHAnsi" w:hAnsiTheme="majorHAnsi" w:cstheme="majorHAnsi"/>
                <w:color w:val="000000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color w:val="000000"/>
                <w:lang w:val="en-US"/>
              </w:rPr>
              <w:t>nhân</w:t>
            </w:r>
            <w:proofErr w:type="spellEnd"/>
          </w:p>
        </w:tc>
      </w:tr>
      <w:tr w:rsidR="005349D8" w:rsidRPr="00D5653B" w14:paraId="7282D7A1" w14:textId="77777777" w:rsidTr="00AC61F9">
        <w:trPr>
          <w:trHeight w:val="568"/>
        </w:trPr>
        <w:tc>
          <w:tcPr>
            <w:tcW w:w="2115" w:type="dxa"/>
          </w:tcPr>
          <w:p w14:paraId="2DC711E0" w14:textId="77777777" w:rsidR="005349D8" w:rsidRPr="00D5653B" w:rsidRDefault="005349D8" w:rsidP="00327B41">
            <w:pPr>
              <w:pStyle w:val="TableParagraph"/>
              <w:spacing w:before="2"/>
              <w:ind w:left="144" w:right="144"/>
              <w:jc w:val="left"/>
              <w:rPr>
                <w:rFonts w:asciiTheme="majorHAnsi" w:hAnsiTheme="majorHAnsi" w:cstheme="majorHAnsi"/>
                <w:b/>
              </w:rPr>
            </w:pPr>
            <w:r w:rsidRPr="00D5653B">
              <w:rPr>
                <w:rFonts w:asciiTheme="majorHAnsi" w:hAnsiTheme="majorHAnsi" w:cstheme="majorHAnsi"/>
                <w:b/>
              </w:rPr>
              <w:t>Mô</w:t>
            </w:r>
            <w:r w:rsidRPr="00D5653B">
              <w:rPr>
                <w:rFonts w:asciiTheme="majorHAnsi" w:hAnsiTheme="majorHAnsi" w:cstheme="majorHAnsi"/>
                <w:b/>
                <w:spacing w:val="-1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tả</w:t>
            </w:r>
            <w:proofErr w:type="spellEnd"/>
          </w:p>
        </w:tc>
        <w:tc>
          <w:tcPr>
            <w:tcW w:w="7327" w:type="dxa"/>
            <w:tcBorders>
              <w:right w:val="single" w:sz="6" w:space="0" w:color="000000" w:themeColor="text1"/>
            </w:tcBorders>
          </w:tcPr>
          <w:p w14:paraId="49057C6A" w14:textId="01D23D9E" w:rsidR="005349D8" w:rsidRPr="00D5653B" w:rsidRDefault="00C30ADD" w:rsidP="00327B41">
            <w:pPr>
              <w:pStyle w:val="TableParagraph"/>
              <w:spacing w:line="336" w:lineRule="exact"/>
              <w:ind w:left="144" w:right="144"/>
              <w:jc w:val="left"/>
              <w:rPr>
                <w:rFonts w:asciiTheme="majorHAnsi" w:hAnsiTheme="majorHAnsi" w:cstheme="majorHAnsi"/>
              </w:rPr>
            </w:pP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Chức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năng</w:t>
            </w:r>
            <w:r w:rsidR="005349D8" w:rsidRPr="00D5653B">
              <w:rPr>
                <w:rFonts w:asciiTheme="majorHAnsi" w:hAnsiTheme="majorHAnsi" w:cstheme="majorHAnsi"/>
                <w:lang w:val="en-US"/>
              </w:rPr>
              <w:t xml:space="preserve"> Cho </w:t>
            </w:r>
            <w:proofErr w:type="spellStart"/>
            <w:r w:rsidR="005349D8" w:rsidRPr="00D5653B">
              <w:rPr>
                <w:rFonts w:asciiTheme="majorHAnsi" w:hAnsiTheme="majorHAnsi" w:cstheme="majorHAnsi"/>
                <w:lang w:val="en-US"/>
              </w:rPr>
              <w:t>phép</w:t>
            </w:r>
            <w:proofErr w:type="spellEnd"/>
            <w:r w:rsidR="005349D8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5349D8" w:rsidRPr="00D5653B">
              <w:rPr>
                <w:rFonts w:asciiTheme="majorHAnsi" w:hAnsiTheme="majorHAnsi" w:cstheme="majorHAnsi"/>
                <w:lang w:val="en-US"/>
              </w:rPr>
              <w:t>người</w:t>
            </w:r>
            <w:proofErr w:type="spellEnd"/>
            <w:r w:rsidR="005349D8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5349D8" w:rsidRPr="00D5653B">
              <w:rPr>
                <w:rFonts w:asciiTheme="majorHAnsi" w:hAnsiTheme="majorHAnsi" w:cstheme="majorHAnsi"/>
                <w:lang w:val="en-US"/>
              </w:rPr>
              <w:t>dùng</w:t>
            </w:r>
            <w:proofErr w:type="spellEnd"/>
            <w:r w:rsidR="005349D8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5349D8" w:rsidRPr="00D5653B">
              <w:rPr>
                <w:rFonts w:asciiTheme="majorHAnsi" w:hAnsiTheme="majorHAnsi" w:cstheme="majorHAnsi"/>
                <w:lang w:val="en-US"/>
              </w:rPr>
              <w:t>có</w:t>
            </w:r>
            <w:proofErr w:type="spellEnd"/>
            <w:r w:rsidR="005349D8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5349D8" w:rsidRPr="00D5653B">
              <w:rPr>
                <w:rFonts w:asciiTheme="majorHAnsi" w:hAnsiTheme="majorHAnsi" w:cstheme="majorHAnsi"/>
                <w:lang w:val="en-US"/>
              </w:rPr>
              <w:t>thể</w:t>
            </w:r>
            <w:proofErr w:type="spellEnd"/>
            <w:r w:rsidR="005349D8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5349D8" w:rsidRPr="00D5653B">
              <w:rPr>
                <w:rFonts w:asciiTheme="majorHAnsi" w:hAnsiTheme="majorHAnsi" w:cstheme="majorHAnsi"/>
                <w:lang w:val="en-US"/>
              </w:rPr>
              <w:t>xem</w:t>
            </w:r>
            <w:proofErr w:type="spellEnd"/>
            <w:r w:rsidR="005349D8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5349D8" w:rsidRPr="00D5653B">
              <w:rPr>
                <w:rFonts w:asciiTheme="majorHAnsi" w:hAnsiTheme="majorHAnsi" w:cstheme="majorHAnsi"/>
                <w:lang w:val="en-US"/>
              </w:rPr>
              <w:t>được</w:t>
            </w:r>
            <w:proofErr w:type="spellEnd"/>
            <w:r w:rsidR="005349D8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5349D8" w:rsidRPr="00D5653B">
              <w:rPr>
                <w:rFonts w:asciiTheme="majorHAnsi" w:hAnsiTheme="majorHAnsi" w:cstheme="majorHAnsi"/>
                <w:lang w:val="en-US"/>
              </w:rPr>
              <w:t>thông</w:t>
            </w:r>
            <w:proofErr w:type="spellEnd"/>
            <w:r w:rsidR="005349D8" w:rsidRPr="00D5653B">
              <w:rPr>
                <w:rFonts w:asciiTheme="majorHAnsi" w:hAnsiTheme="majorHAnsi" w:cstheme="majorHAnsi"/>
                <w:lang w:val="en-US"/>
              </w:rPr>
              <w:t xml:space="preserve"> tin </w:t>
            </w:r>
            <w:proofErr w:type="spellStart"/>
            <w:r w:rsidR="005349D8" w:rsidRPr="00D5653B">
              <w:rPr>
                <w:rFonts w:asciiTheme="majorHAnsi" w:hAnsiTheme="majorHAnsi" w:cstheme="majorHAnsi"/>
                <w:lang w:val="en-US"/>
              </w:rPr>
              <w:t>cá</w:t>
            </w:r>
            <w:proofErr w:type="spellEnd"/>
            <w:r w:rsidR="005349D8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5349D8" w:rsidRPr="00D5653B">
              <w:rPr>
                <w:rFonts w:asciiTheme="majorHAnsi" w:hAnsiTheme="majorHAnsi" w:cstheme="majorHAnsi"/>
                <w:lang w:val="en-US"/>
              </w:rPr>
              <w:t>nhân</w:t>
            </w:r>
            <w:proofErr w:type="spellEnd"/>
            <w:r w:rsidR="005349D8" w:rsidRPr="00D5653B">
              <w:rPr>
                <w:rFonts w:asciiTheme="majorHAnsi" w:hAnsiTheme="majorHAnsi" w:cstheme="majorHAnsi"/>
                <w:lang w:val="en-US"/>
              </w:rPr>
              <w:t xml:space="preserve"> của </w:t>
            </w:r>
            <w:proofErr w:type="spellStart"/>
            <w:r w:rsidR="005349D8" w:rsidRPr="00D5653B">
              <w:rPr>
                <w:rFonts w:asciiTheme="majorHAnsi" w:hAnsiTheme="majorHAnsi" w:cstheme="majorHAnsi"/>
                <w:lang w:val="en-US"/>
              </w:rPr>
              <w:t>bản</w:t>
            </w:r>
            <w:proofErr w:type="spellEnd"/>
            <w:r w:rsidR="005349D8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5349D8" w:rsidRPr="00D5653B">
              <w:rPr>
                <w:rFonts w:asciiTheme="majorHAnsi" w:hAnsiTheme="majorHAnsi" w:cstheme="majorHAnsi"/>
                <w:lang w:val="en-US"/>
              </w:rPr>
              <w:t>thân</w:t>
            </w:r>
            <w:proofErr w:type="spellEnd"/>
            <w:r w:rsidR="005349D8" w:rsidRPr="00D5653B">
              <w:rPr>
                <w:rFonts w:asciiTheme="majorHAnsi" w:hAnsiTheme="majorHAnsi" w:cstheme="majorHAnsi"/>
                <w:lang w:val="en-US"/>
              </w:rPr>
              <w:t>.</w:t>
            </w:r>
          </w:p>
        </w:tc>
      </w:tr>
      <w:tr w:rsidR="005349D8" w:rsidRPr="00D5653B" w14:paraId="2D715672" w14:textId="77777777" w:rsidTr="00AC61F9">
        <w:trPr>
          <w:trHeight w:val="453"/>
        </w:trPr>
        <w:tc>
          <w:tcPr>
            <w:tcW w:w="2115" w:type="dxa"/>
          </w:tcPr>
          <w:p w14:paraId="209735A0" w14:textId="77777777" w:rsidR="005349D8" w:rsidRPr="00D5653B" w:rsidRDefault="005349D8" w:rsidP="00327B41">
            <w:pPr>
              <w:pStyle w:val="TableParagraph"/>
              <w:spacing w:before="2"/>
              <w:ind w:left="144" w:right="144"/>
              <w:jc w:val="left"/>
              <w:rPr>
                <w:rFonts w:asciiTheme="majorHAnsi" w:hAnsiTheme="majorHAnsi" w:cstheme="majorHAnsi"/>
                <w:b/>
              </w:rPr>
            </w:pPr>
            <w:proofErr w:type="spellStart"/>
            <w:r w:rsidRPr="00D5653B">
              <w:rPr>
                <w:rFonts w:asciiTheme="majorHAnsi" w:hAnsiTheme="majorHAnsi" w:cstheme="majorHAnsi"/>
                <w:b/>
              </w:rPr>
              <w:t>Người</w:t>
            </w:r>
            <w:proofErr w:type="spellEnd"/>
            <w:r w:rsidRPr="00D5653B">
              <w:rPr>
                <w:rFonts w:asciiTheme="majorHAnsi" w:hAnsiTheme="majorHAnsi" w:cstheme="majorHAnsi"/>
                <w:b/>
                <w:spacing w:val="-3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thực</w:t>
            </w:r>
            <w:proofErr w:type="spellEnd"/>
            <w:r w:rsidRPr="00D5653B">
              <w:rPr>
                <w:rFonts w:asciiTheme="majorHAnsi" w:hAnsiTheme="majorHAnsi" w:cstheme="majorHAnsi"/>
                <w:b/>
                <w:spacing w:val="-2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hiện</w:t>
            </w:r>
            <w:proofErr w:type="spellEnd"/>
          </w:p>
        </w:tc>
        <w:tc>
          <w:tcPr>
            <w:tcW w:w="7327" w:type="dxa"/>
            <w:tcBorders>
              <w:right w:val="single" w:sz="6" w:space="0" w:color="000000" w:themeColor="text1"/>
            </w:tcBorders>
          </w:tcPr>
          <w:p w14:paraId="63F0F199" w14:textId="41772CDA" w:rsidR="005349D8" w:rsidRPr="00D5653B" w:rsidRDefault="005349D8" w:rsidP="00327B41">
            <w:pPr>
              <w:pStyle w:val="TableParagraph"/>
              <w:spacing w:line="294" w:lineRule="exact"/>
              <w:ind w:left="144" w:right="144"/>
              <w:jc w:val="left"/>
              <w:rPr>
                <w:rFonts w:asciiTheme="majorHAnsi" w:hAnsiTheme="majorHAnsi" w:cstheme="majorHAnsi"/>
                <w:lang w:val="en-US"/>
              </w:rPr>
            </w:pPr>
            <w:r w:rsidRPr="00D5653B">
              <w:rPr>
                <w:rFonts w:asciiTheme="majorHAnsi" w:hAnsiTheme="majorHAnsi" w:cstheme="majorHAnsi"/>
                <w:lang w:val="en-US"/>
              </w:rPr>
              <w:t xml:space="preserve">Admin / Staff /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Khách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hàng</w:t>
            </w:r>
            <w:proofErr w:type="spellEnd"/>
          </w:p>
        </w:tc>
      </w:tr>
      <w:tr w:rsidR="005349D8" w:rsidRPr="00D5653B" w14:paraId="4168B72F" w14:textId="77777777" w:rsidTr="00AC61F9">
        <w:trPr>
          <w:trHeight w:val="805"/>
        </w:trPr>
        <w:tc>
          <w:tcPr>
            <w:tcW w:w="2115" w:type="dxa"/>
          </w:tcPr>
          <w:p w14:paraId="700E2169" w14:textId="77777777" w:rsidR="005349D8" w:rsidRPr="00D5653B" w:rsidRDefault="005349D8" w:rsidP="00327B41">
            <w:pPr>
              <w:pStyle w:val="TableParagraph"/>
              <w:spacing w:before="2"/>
              <w:ind w:left="144" w:right="144"/>
              <w:jc w:val="left"/>
              <w:rPr>
                <w:rFonts w:asciiTheme="majorHAnsi" w:hAnsiTheme="majorHAnsi" w:cstheme="majorHAnsi"/>
                <w:b/>
              </w:rPr>
            </w:pPr>
            <w:proofErr w:type="spellStart"/>
            <w:r w:rsidRPr="00D5653B">
              <w:rPr>
                <w:rFonts w:asciiTheme="majorHAnsi" w:hAnsiTheme="majorHAnsi" w:cstheme="majorHAnsi"/>
                <w:b/>
              </w:rPr>
              <w:t>Điều</w:t>
            </w:r>
            <w:proofErr w:type="spellEnd"/>
            <w:r w:rsidRPr="00D5653B">
              <w:rPr>
                <w:rFonts w:asciiTheme="majorHAnsi" w:hAnsiTheme="majorHAnsi" w:cstheme="majorHAnsi"/>
                <w:b/>
                <w:spacing w:val="-3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kiện</w:t>
            </w:r>
            <w:proofErr w:type="spellEnd"/>
            <w:r w:rsidRPr="00D5653B">
              <w:rPr>
                <w:rFonts w:asciiTheme="majorHAnsi" w:hAnsiTheme="majorHAnsi" w:cstheme="majorHAnsi"/>
                <w:b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trước</w:t>
            </w:r>
            <w:proofErr w:type="spellEnd"/>
            <w:r w:rsidRPr="00D5653B">
              <w:rPr>
                <w:rFonts w:asciiTheme="majorHAnsi" w:hAnsiTheme="majorHAnsi" w:cstheme="majorHAnsi"/>
                <w:b/>
                <w:spacing w:val="-2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xử</w:t>
            </w:r>
            <w:proofErr w:type="spellEnd"/>
            <w:r w:rsidRPr="00D5653B">
              <w:rPr>
                <w:rFonts w:asciiTheme="majorHAnsi" w:hAnsiTheme="majorHAnsi" w:cstheme="majorHAnsi"/>
                <w:b/>
                <w:spacing w:val="-1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lí</w:t>
            </w:r>
            <w:proofErr w:type="spellEnd"/>
          </w:p>
        </w:tc>
        <w:tc>
          <w:tcPr>
            <w:tcW w:w="7327" w:type="dxa"/>
            <w:tcBorders>
              <w:right w:val="single" w:sz="6" w:space="0" w:color="000000" w:themeColor="text1"/>
            </w:tcBorders>
          </w:tcPr>
          <w:p w14:paraId="6924BCB7" w14:textId="34A25663" w:rsidR="005349D8" w:rsidRPr="00D5653B" w:rsidRDefault="005349D8" w:rsidP="00327B41">
            <w:pPr>
              <w:pStyle w:val="TableParagraph"/>
              <w:spacing w:line="336" w:lineRule="exact"/>
              <w:ind w:left="144" w:right="144"/>
              <w:jc w:val="left"/>
              <w:rPr>
                <w:rFonts w:asciiTheme="majorHAnsi" w:hAnsiTheme="majorHAnsi" w:cstheme="majorHAnsi"/>
                <w:lang w:val="en-US"/>
              </w:rPr>
            </w:pPr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r w:rsidR="00F84A1A" w:rsidRPr="00D5653B">
              <w:rPr>
                <w:rFonts w:asciiTheme="majorHAnsi" w:hAnsiTheme="majorHAnsi" w:cstheme="majorHAnsi"/>
                <w:lang w:val="en-US"/>
              </w:rPr>
              <w:t xml:space="preserve">User </w:t>
            </w:r>
            <w:proofErr w:type="spellStart"/>
            <w:r w:rsidR="00F84A1A" w:rsidRPr="00D5653B">
              <w:rPr>
                <w:rFonts w:asciiTheme="majorHAnsi" w:hAnsiTheme="majorHAnsi" w:cstheme="majorHAnsi"/>
                <w:lang w:val="en-US"/>
              </w:rPr>
              <w:t>đăng</w:t>
            </w:r>
            <w:proofErr w:type="spellEnd"/>
            <w:r w:rsidR="00F84A1A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F84A1A" w:rsidRPr="00D5653B">
              <w:rPr>
                <w:rFonts w:asciiTheme="majorHAnsi" w:hAnsiTheme="majorHAnsi" w:cstheme="majorHAnsi"/>
                <w:lang w:val="en-US"/>
              </w:rPr>
              <w:t>nhập</w:t>
            </w:r>
            <w:proofErr w:type="spellEnd"/>
            <w:r w:rsidR="00F84A1A" w:rsidRPr="00D5653B">
              <w:rPr>
                <w:rFonts w:asciiTheme="majorHAnsi" w:hAnsiTheme="majorHAnsi" w:cstheme="majorHAnsi"/>
                <w:lang w:val="en-US"/>
              </w:rPr>
              <w:t xml:space="preserve"> vào </w:t>
            </w:r>
            <w:proofErr w:type="spellStart"/>
            <w:r w:rsidR="00F84A1A" w:rsidRPr="00D5653B">
              <w:rPr>
                <w:rFonts w:asciiTheme="majorHAnsi" w:hAnsiTheme="majorHAnsi" w:cstheme="majorHAnsi"/>
                <w:lang w:val="en-US"/>
              </w:rPr>
              <w:t>hệ</w:t>
            </w:r>
            <w:proofErr w:type="spellEnd"/>
            <w:r w:rsidR="00F84A1A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F84A1A" w:rsidRPr="00D5653B">
              <w:rPr>
                <w:rFonts w:asciiTheme="majorHAnsi" w:hAnsiTheme="majorHAnsi" w:cstheme="majorHAnsi"/>
                <w:lang w:val="en-US"/>
              </w:rPr>
              <w:t>thống</w:t>
            </w:r>
            <w:proofErr w:type="spellEnd"/>
          </w:p>
        </w:tc>
      </w:tr>
      <w:tr w:rsidR="005349D8" w:rsidRPr="00D5653B" w14:paraId="17C84AF7" w14:textId="77777777" w:rsidTr="00AC61F9">
        <w:trPr>
          <w:trHeight w:val="800"/>
        </w:trPr>
        <w:tc>
          <w:tcPr>
            <w:tcW w:w="2115" w:type="dxa"/>
          </w:tcPr>
          <w:p w14:paraId="694865D5" w14:textId="77777777" w:rsidR="005349D8" w:rsidRPr="00D5653B" w:rsidRDefault="005349D8" w:rsidP="00327B41">
            <w:pPr>
              <w:pStyle w:val="TableParagraph"/>
              <w:spacing w:before="2"/>
              <w:ind w:left="144" w:right="144"/>
              <w:jc w:val="left"/>
              <w:rPr>
                <w:rFonts w:asciiTheme="majorHAnsi" w:hAnsiTheme="majorHAnsi" w:cstheme="majorHAnsi"/>
                <w:b/>
              </w:rPr>
            </w:pPr>
            <w:r w:rsidRPr="00D5653B">
              <w:rPr>
                <w:rFonts w:asciiTheme="majorHAnsi" w:hAnsiTheme="majorHAnsi" w:cstheme="majorHAnsi"/>
                <w:b/>
              </w:rPr>
              <w:t>Sau</w:t>
            </w:r>
            <w:r w:rsidRPr="00D5653B">
              <w:rPr>
                <w:rFonts w:asciiTheme="majorHAnsi" w:hAnsiTheme="majorHAnsi" w:cstheme="majorHAnsi"/>
                <w:b/>
                <w:spacing w:val="-2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xử</w:t>
            </w:r>
            <w:proofErr w:type="spellEnd"/>
            <w:r w:rsidRPr="00D5653B">
              <w:rPr>
                <w:rFonts w:asciiTheme="majorHAnsi" w:hAnsiTheme="majorHAnsi" w:cstheme="majorHAnsi"/>
                <w:b/>
                <w:spacing w:val="-1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lí</w:t>
            </w:r>
            <w:proofErr w:type="spellEnd"/>
            <w:r w:rsidRPr="00D5653B">
              <w:rPr>
                <w:rFonts w:asciiTheme="majorHAnsi" w:hAnsiTheme="majorHAnsi" w:cstheme="majorHAnsi"/>
                <w:b/>
                <w:spacing w:val="-1"/>
              </w:rPr>
              <w:t xml:space="preserve"> </w:t>
            </w:r>
            <w:r w:rsidRPr="00D5653B">
              <w:rPr>
                <w:rFonts w:asciiTheme="majorHAnsi" w:hAnsiTheme="majorHAnsi" w:cstheme="majorHAnsi"/>
                <w:b/>
              </w:rPr>
              <w:t>(sau</w:t>
            </w:r>
            <w:r w:rsidRPr="00D5653B">
              <w:rPr>
                <w:rFonts w:asciiTheme="majorHAnsi" w:hAnsiTheme="majorHAnsi" w:cstheme="majorHAnsi"/>
                <w:b/>
                <w:spacing w:val="-2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Use-case</w:t>
            </w:r>
            <w:proofErr w:type="spellEnd"/>
            <w:r w:rsidRPr="00D5653B">
              <w:rPr>
                <w:rFonts w:asciiTheme="majorHAnsi" w:hAnsiTheme="majorHAnsi" w:cstheme="majorHAnsi"/>
                <w:b/>
              </w:rPr>
              <w:t>)</w:t>
            </w:r>
          </w:p>
        </w:tc>
        <w:tc>
          <w:tcPr>
            <w:tcW w:w="7327" w:type="dxa"/>
            <w:tcBorders>
              <w:right w:val="single" w:sz="6" w:space="0" w:color="000000" w:themeColor="text1"/>
            </w:tcBorders>
          </w:tcPr>
          <w:p w14:paraId="19777B77" w14:textId="3FA191D2" w:rsidR="005349D8" w:rsidRPr="00D5653B" w:rsidRDefault="005349D8" w:rsidP="00327B41">
            <w:pPr>
              <w:pStyle w:val="TableParagraph"/>
              <w:spacing w:line="324" w:lineRule="auto"/>
              <w:ind w:left="144" w:right="144"/>
              <w:jc w:val="left"/>
              <w:rPr>
                <w:rFonts w:asciiTheme="majorHAnsi" w:hAnsiTheme="majorHAnsi" w:cstheme="majorHAnsi"/>
                <w:lang w:val="en-US"/>
              </w:rPr>
            </w:pP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Người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dùng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có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thể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xem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thông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tin của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nhân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viên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đã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chọn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>.</w:t>
            </w:r>
          </w:p>
        </w:tc>
      </w:tr>
      <w:tr w:rsidR="005349D8" w:rsidRPr="00D5653B" w14:paraId="6E673E65" w14:textId="77777777" w:rsidTr="00AC61F9">
        <w:trPr>
          <w:trHeight w:val="569"/>
        </w:trPr>
        <w:tc>
          <w:tcPr>
            <w:tcW w:w="2115" w:type="dxa"/>
          </w:tcPr>
          <w:p w14:paraId="79F0AB30" w14:textId="77777777" w:rsidR="005349D8" w:rsidRPr="00D5653B" w:rsidRDefault="005349D8" w:rsidP="00327B41">
            <w:pPr>
              <w:pStyle w:val="TableParagraph"/>
              <w:spacing w:before="2"/>
              <w:ind w:left="144" w:right="144"/>
              <w:jc w:val="left"/>
              <w:rPr>
                <w:rFonts w:asciiTheme="majorHAnsi" w:hAnsiTheme="majorHAnsi" w:cstheme="majorHAnsi"/>
                <w:b/>
              </w:rPr>
            </w:pPr>
            <w:proofErr w:type="spellStart"/>
            <w:r w:rsidRPr="00D5653B">
              <w:rPr>
                <w:rFonts w:asciiTheme="majorHAnsi" w:hAnsiTheme="majorHAnsi" w:cstheme="majorHAnsi"/>
                <w:b/>
              </w:rPr>
              <w:t>Ngoại</w:t>
            </w:r>
            <w:proofErr w:type="spellEnd"/>
            <w:r w:rsidRPr="00D5653B">
              <w:rPr>
                <w:rFonts w:asciiTheme="majorHAnsi" w:hAnsiTheme="majorHAnsi" w:cstheme="majorHAnsi"/>
                <w:b/>
                <w:spacing w:val="-2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lệ</w:t>
            </w:r>
            <w:proofErr w:type="spellEnd"/>
            <w:r w:rsidRPr="00D5653B">
              <w:rPr>
                <w:rFonts w:asciiTheme="majorHAnsi" w:hAnsiTheme="majorHAnsi" w:cstheme="majorHAnsi"/>
                <w:b/>
                <w:spacing w:val="-2"/>
              </w:rPr>
              <w:t xml:space="preserve"> </w:t>
            </w:r>
            <w:r w:rsidRPr="00D5653B">
              <w:rPr>
                <w:rFonts w:asciiTheme="majorHAnsi" w:hAnsiTheme="majorHAnsi" w:cstheme="majorHAnsi"/>
                <w:b/>
              </w:rPr>
              <w:t>(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Exception</w:t>
            </w:r>
            <w:proofErr w:type="spellEnd"/>
            <w:r w:rsidRPr="00D5653B">
              <w:rPr>
                <w:rFonts w:asciiTheme="majorHAnsi" w:hAnsiTheme="majorHAnsi" w:cstheme="majorHAnsi"/>
                <w:b/>
              </w:rPr>
              <w:t>)</w:t>
            </w:r>
          </w:p>
        </w:tc>
        <w:tc>
          <w:tcPr>
            <w:tcW w:w="7327" w:type="dxa"/>
            <w:tcBorders>
              <w:right w:val="single" w:sz="6" w:space="0" w:color="000000" w:themeColor="text1"/>
            </w:tcBorders>
          </w:tcPr>
          <w:p w14:paraId="20E438E4" w14:textId="77777777" w:rsidR="005349D8" w:rsidRPr="00D5653B" w:rsidRDefault="005349D8" w:rsidP="00327B41">
            <w:pPr>
              <w:pStyle w:val="TableParagraph"/>
              <w:spacing w:line="294" w:lineRule="exact"/>
              <w:ind w:left="144" w:right="144"/>
              <w:jc w:val="left"/>
              <w:rPr>
                <w:rFonts w:asciiTheme="majorHAnsi" w:hAnsiTheme="majorHAnsi" w:cstheme="majorHAnsi"/>
              </w:rPr>
            </w:pPr>
            <w:r w:rsidRPr="00D5653B">
              <w:rPr>
                <w:rFonts w:asciiTheme="majorHAnsi" w:hAnsiTheme="majorHAnsi" w:cstheme="majorHAnsi"/>
              </w:rPr>
              <w:t>Không.</w:t>
            </w:r>
          </w:p>
        </w:tc>
      </w:tr>
      <w:tr w:rsidR="005349D8" w:rsidRPr="00D5653B" w14:paraId="10D99735" w14:textId="77777777" w:rsidTr="00AC61F9">
        <w:trPr>
          <w:trHeight w:val="1137"/>
        </w:trPr>
        <w:tc>
          <w:tcPr>
            <w:tcW w:w="2115" w:type="dxa"/>
          </w:tcPr>
          <w:p w14:paraId="09D1920B" w14:textId="77777777" w:rsidR="005349D8" w:rsidRPr="00D5653B" w:rsidRDefault="005349D8" w:rsidP="00327B41">
            <w:pPr>
              <w:pStyle w:val="TableParagraph"/>
              <w:spacing w:before="2"/>
              <w:ind w:left="144" w:right="144"/>
              <w:jc w:val="left"/>
              <w:rPr>
                <w:rFonts w:asciiTheme="majorHAnsi" w:hAnsiTheme="majorHAnsi" w:cstheme="majorHAnsi"/>
                <w:b/>
              </w:rPr>
            </w:pPr>
            <w:proofErr w:type="spellStart"/>
            <w:r w:rsidRPr="00D5653B">
              <w:rPr>
                <w:rFonts w:asciiTheme="majorHAnsi" w:hAnsiTheme="majorHAnsi" w:cstheme="majorHAnsi"/>
                <w:b/>
              </w:rPr>
              <w:lastRenderedPageBreak/>
              <w:t>Dòng</w:t>
            </w:r>
            <w:proofErr w:type="spellEnd"/>
            <w:r w:rsidRPr="00D5653B">
              <w:rPr>
                <w:rFonts w:asciiTheme="majorHAnsi" w:hAnsiTheme="majorHAnsi" w:cstheme="majorHAnsi"/>
                <w:b/>
                <w:spacing w:val="-2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sự</w:t>
            </w:r>
            <w:proofErr w:type="spellEnd"/>
            <w:r w:rsidRPr="00D5653B">
              <w:rPr>
                <w:rFonts w:asciiTheme="majorHAnsi" w:hAnsiTheme="majorHAnsi" w:cstheme="majorHAnsi"/>
                <w:b/>
                <w:spacing w:val="-1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kiện</w:t>
            </w:r>
            <w:proofErr w:type="spellEnd"/>
            <w:r w:rsidRPr="00D5653B">
              <w:rPr>
                <w:rFonts w:asciiTheme="majorHAnsi" w:hAnsiTheme="majorHAnsi" w:cstheme="majorHAnsi"/>
                <w:b/>
                <w:spacing w:val="-1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chính</w:t>
            </w:r>
            <w:proofErr w:type="spellEnd"/>
          </w:p>
        </w:tc>
        <w:tc>
          <w:tcPr>
            <w:tcW w:w="7327" w:type="dxa"/>
            <w:tcBorders>
              <w:right w:val="single" w:sz="6" w:space="0" w:color="000000" w:themeColor="text1"/>
            </w:tcBorders>
          </w:tcPr>
          <w:p w14:paraId="47DC7275" w14:textId="77777777" w:rsidR="005349D8" w:rsidRPr="00D5653B" w:rsidRDefault="005349D8" w:rsidP="00751158">
            <w:pPr>
              <w:ind w:left="144" w:right="144"/>
              <w:jc w:val="both"/>
              <w:rPr>
                <w:rFonts w:asciiTheme="majorHAnsi" w:hAnsiTheme="majorHAnsi" w:cstheme="majorHAnsi"/>
                <w:lang w:val="en-US"/>
              </w:rPr>
            </w:pP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Luồng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sự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kiện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cơ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bản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sẽ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được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mô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tả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bên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dưới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theo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thứ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tự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thực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hiện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>:</w:t>
            </w:r>
          </w:p>
          <w:p w14:paraId="6F1FD0C3" w14:textId="7A9399AD" w:rsidR="005349D8" w:rsidRPr="00D5653B" w:rsidRDefault="005349D8" w:rsidP="005F7E53">
            <w:pPr>
              <w:numPr>
                <w:ilvl w:val="0"/>
                <w:numId w:val="50"/>
              </w:numPr>
              <w:autoSpaceDE/>
              <w:autoSpaceDN/>
              <w:spacing w:line="240" w:lineRule="auto"/>
              <w:ind w:left="144" w:right="144"/>
              <w:jc w:val="both"/>
              <w:rPr>
                <w:rFonts w:asciiTheme="majorHAnsi" w:hAnsiTheme="majorHAnsi" w:cstheme="majorHAnsi"/>
                <w:lang w:val="en-US"/>
              </w:rPr>
            </w:pP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Người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dùng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vào mục “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Tài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khoản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” ở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thanh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dịch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chuyển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phía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dưới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màn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hình.</w:t>
            </w:r>
          </w:p>
          <w:p w14:paraId="3298B603" w14:textId="5C0E0163" w:rsidR="005349D8" w:rsidRPr="00D5653B" w:rsidRDefault="005349D8" w:rsidP="005F7E53">
            <w:pPr>
              <w:numPr>
                <w:ilvl w:val="0"/>
                <w:numId w:val="50"/>
              </w:numPr>
              <w:autoSpaceDE/>
              <w:autoSpaceDN/>
              <w:spacing w:line="240" w:lineRule="auto"/>
              <w:ind w:left="144" w:right="144"/>
              <w:jc w:val="both"/>
              <w:rPr>
                <w:rFonts w:asciiTheme="majorHAnsi" w:hAnsiTheme="majorHAnsi" w:cstheme="majorHAnsi"/>
                <w:lang w:val="en-US"/>
              </w:rPr>
            </w:pP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Người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dùng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ở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đây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chọn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mục “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Thông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tin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cá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nhân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>”.</w:t>
            </w:r>
          </w:p>
          <w:p w14:paraId="28925528" w14:textId="674A6AFB" w:rsidR="005349D8" w:rsidRPr="00D5653B" w:rsidRDefault="005349D8" w:rsidP="00751158">
            <w:pPr>
              <w:autoSpaceDE/>
              <w:autoSpaceDN/>
              <w:spacing w:line="240" w:lineRule="auto"/>
              <w:ind w:left="144" w:right="144"/>
              <w:jc w:val="both"/>
              <w:rPr>
                <w:rFonts w:asciiTheme="majorHAnsi" w:hAnsiTheme="majorHAnsi" w:cstheme="majorHAnsi"/>
                <w:lang w:val="en-US"/>
              </w:rPr>
            </w:pP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Thông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tin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cá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nhân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của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người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dùng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hiện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ra.</w:t>
            </w:r>
            <w:proofErr w:type="spellEnd"/>
          </w:p>
        </w:tc>
      </w:tr>
      <w:tr w:rsidR="005349D8" w:rsidRPr="00D5653B" w14:paraId="209E35FF" w14:textId="77777777" w:rsidTr="00AC61F9">
        <w:trPr>
          <w:trHeight w:val="812"/>
        </w:trPr>
        <w:tc>
          <w:tcPr>
            <w:tcW w:w="2115" w:type="dxa"/>
          </w:tcPr>
          <w:p w14:paraId="068A7E29" w14:textId="77777777" w:rsidR="005349D8" w:rsidRPr="00D5653B" w:rsidRDefault="005349D8" w:rsidP="00327B41">
            <w:pPr>
              <w:pStyle w:val="TableParagraph"/>
              <w:spacing w:before="2"/>
              <w:ind w:left="144" w:right="144"/>
              <w:jc w:val="left"/>
              <w:rPr>
                <w:rFonts w:asciiTheme="majorHAnsi" w:hAnsiTheme="majorHAnsi" w:cstheme="majorHAnsi"/>
                <w:b/>
              </w:rPr>
            </w:pPr>
            <w:proofErr w:type="spellStart"/>
            <w:r w:rsidRPr="00D5653B">
              <w:rPr>
                <w:rFonts w:asciiTheme="majorHAnsi" w:hAnsiTheme="majorHAnsi" w:cstheme="majorHAnsi"/>
                <w:b/>
              </w:rPr>
              <w:t>Dòng</w:t>
            </w:r>
            <w:proofErr w:type="spellEnd"/>
            <w:r w:rsidRPr="00D5653B">
              <w:rPr>
                <w:rFonts w:asciiTheme="majorHAnsi" w:hAnsiTheme="majorHAnsi" w:cstheme="majorHAnsi"/>
                <w:b/>
                <w:spacing w:val="-2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sự</w:t>
            </w:r>
            <w:proofErr w:type="spellEnd"/>
            <w:r w:rsidRPr="00D5653B">
              <w:rPr>
                <w:rFonts w:asciiTheme="majorHAnsi" w:hAnsiTheme="majorHAnsi" w:cstheme="majorHAnsi"/>
                <w:b/>
                <w:spacing w:val="-1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kiện</w:t>
            </w:r>
            <w:proofErr w:type="spellEnd"/>
            <w:r w:rsidRPr="00D5653B">
              <w:rPr>
                <w:rFonts w:asciiTheme="majorHAnsi" w:hAnsiTheme="majorHAnsi" w:cstheme="majorHAnsi"/>
                <w:b/>
                <w:spacing w:val="-2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khác</w:t>
            </w:r>
            <w:proofErr w:type="spellEnd"/>
          </w:p>
        </w:tc>
        <w:tc>
          <w:tcPr>
            <w:tcW w:w="7327" w:type="dxa"/>
            <w:tcBorders>
              <w:right w:val="single" w:sz="6" w:space="0" w:color="000000" w:themeColor="text1"/>
            </w:tcBorders>
          </w:tcPr>
          <w:p w14:paraId="0A169D53" w14:textId="77777777" w:rsidR="005349D8" w:rsidRPr="00D5653B" w:rsidRDefault="005349D8" w:rsidP="001170CE">
            <w:pPr>
              <w:pStyle w:val="TableParagraph"/>
              <w:keepNext/>
              <w:tabs>
                <w:tab w:val="left" w:pos="1402"/>
              </w:tabs>
              <w:spacing w:line="336" w:lineRule="exact"/>
              <w:ind w:left="144" w:right="144"/>
              <w:jc w:val="left"/>
              <w:rPr>
                <w:rFonts w:asciiTheme="majorHAnsi" w:hAnsiTheme="majorHAnsi" w:cstheme="majorHAnsi"/>
                <w:lang w:val="en-US"/>
              </w:rPr>
            </w:pP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Không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>.</w:t>
            </w:r>
          </w:p>
        </w:tc>
      </w:tr>
    </w:tbl>
    <w:p w14:paraId="00800263" w14:textId="534F2CDE" w:rsidR="001170CE" w:rsidRDefault="001170CE" w:rsidP="001170CE">
      <w:pPr>
        <w:pStyle w:val="Caption"/>
        <w:ind w:left="0"/>
        <w:jc w:val="center"/>
      </w:pPr>
      <w:bookmarkStart w:id="230" w:name="_Toc106816496"/>
      <w:proofErr w:type="spellStart"/>
      <w:r>
        <w:t>Bảng</w:t>
      </w:r>
      <w:proofErr w:type="spellEnd"/>
      <w:r>
        <w:t xml:space="preserve"> </w:t>
      </w:r>
      <w:r w:rsidR="006179BC">
        <w:fldChar w:fldCharType="begin"/>
      </w:r>
      <w:r w:rsidR="006179BC">
        <w:instrText xml:space="preserve"> STYLEREF 1 \s </w:instrText>
      </w:r>
      <w:r w:rsidR="006179BC">
        <w:fldChar w:fldCharType="separate"/>
      </w:r>
      <w:r w:rsidR="006179BC">
        <w:rPr>
          <w:noProof/>
        </w:rPr>
        <w:t>3</w:t>
      </w:r>
      <w:r w:rsidR="006179BC">
        <w:fldChar w:fldCharType="end"/>
      </w:r>
      <w:r w:rsidR="006179BC">
        <w:t>.</w:t>
      </w:r>
      <w:r w:rsidR="006179BC">
        <w:fldChar w:fldCharType="begin"/>
      </w:r>
      <w:r w:rsidR="006179BC">
        <w:instrText xml:space="preserve"> SEQ Bảng \* ARABIC \s 1 </w:instrText>
      </w:r>
      <w:r w:rsidR="006179BC">
        <w:fldChar w:fldCharType="separate"/>
      </w:r>
      <w:r w:rsidR="006179BC">
        <w:rPr>
          <w:noProof/>
        </w:rPr>
        <w:t>5</w:t>
      </w:r>
      <w:r w:rsidR="006179BC">
        <w:fldChar w:fldCharType="end"/>
      </w:r>
      <w:r w:rsidRPr="000A5C41">
        <w:t xml:space="preserve"> </w:t>
      </w:r>
      <w:proofErr w:type="spellStart"/>
      <w:r w:rsidRPr="000A5C41">
        <w:t>Usec</w:t>
      </w:r>
      <w:proofErr w:type="spellEnd"/>
      <w:r w:rsidRPr="000A5C41">
        <w:t xml:space="preserve"> </w:t>
      </w:r>
      <w:proofErr w:type="spellStart"/>
      <w:r w:rsidRPr="000A5C41">
        <w:t>case</w:t>
      </w:r>
      <w:proofErr w:type="spellEnd"/>
      <w:r w:rsidRPr="000A5C41">
        <w:t xml:space="preserve"> </w:t>
      </w:r>
      <w:proofErr w:type="spellStart"/>
      <w:r>
        <w:rPr>
          <w:lang w:val="en-US"/>
        </w:rPr>
        <w:t>Xem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thông</w:t>
      </w:r>
      <w:proofErr w:type="spellEnd"/>
      <w:r>
        <w:rPr>
          <w:lang w:val="en-US"/>
        </w:rPr>
        <w:t xml:space="preserve"> tin </w:t>
      </w:r>
      <w:proofErr w:type="spellStart"/>
      <w:r>
        <w:rPr>
          <w:lang w:val="en-US"/>
        </w:rPr>
        <w:t>cá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nhân</w:t>
      </w:r>
      <w:bookmarkEnd w:id="230"/>
      <w:proofErr w:type="spellEnd"/>
    </w:p>
    <w:p w14:paraId="608763C7" w14:textId="509F00E1" w:rsidR="005349D8" w:rsidRPr="00D5653B" w:rsidRDefault="005349D8" w:rsidP="0030117C">
      <w:pPr>
        <w:pStyle w:val="Heading4"/>
        <w:rPr>
          <w:rFonts w:cstheme="majorHAnsi"/>
          <w:lang w:val="en-US"/>
        </w:rPr>
      </w:pPr>
      <w:proofErr w:type="spellStart"/>
      <w:r w:rsidRPr="00D5653B">
        <w:rPr>
          <w:rFonts w:cstheme="majorHAnsi"/>
          <w:lang w:val="en-US"/>
        </w:rPr>
        <w:t>Sửa</w:t>
      </w:r>
      <w:proofErr w:type="spellEnd"/>
      <w:r w:rsidRPr="00D5653B">
        <w:rPr>
          <w:rFonts w:cstheme="majorHAnsi"/>
          <w:lang w:val="en-US"/>
        </w:rPr>
        <w:t xml:space="preserve"> </w:t>
      </w:r>
      <w:proofErr w:type="spellStart"/>
      <w:r w:rsidRPr="00D5653B">
        <w:rPr>
          <w:rFonts w:cstheme="majorHAnsi"/>
          <w:lang w:val="en-US"/>
        </w:rPr>
        <w:t>thông</w:t>
      </w:r>
      <w:proofErr w:type="spellEnd"/>
      <w:r w:rsidRPr="00D5653B">
        <w:rPr>
          <w:rFonts w:cstheme="majorHAnsi"/>
          <w:lang w:val="en-US"/>
        </w:rPr>
        <w:t xml:space="preserve"> tin </w:t>
      </w:r>
      <w:proofErr w:type="spellStart"/>
      <w:r w:rsidRPr="00D5653B">
        <w:rPr>
          <w:rFonts w:cstheme="majorHAnsi"/>
          <w:lang w:val="en-US"/>
        </w:rPr>
        <w:t>cá</w:t>
      </w:r>
      <w:proofErr w:type="spellEnd"/>
      <w:r w:rsidRPr="00D5653B">
        <w:rPr>
          <w:rFonts w:cstheme="majorHAnsi"/>
          <w:lang w:val="en-US"/>
        </w:rPr>
        <w:t xml:space="preserve"> </w:t>
      </w:r>
      <w:proofErr w:type="spellStart"/>
      <w:r w:rsidRPr="00D5653B">
        <w:rPr>
          <w:rFonts w:cstheme="majorHAnsi"/>
          <w:lang w:val="en-US"/>
        </w:rPr>
        <w:t>nhân</w:t>
      </w:r>
      <w:proofErr w:type="spellEnd"/>
    </w:p>
    <w:p w14:paraId="206CFB59" w14:textId="77777777" w:rsidR="007474F8" w:rsidRDefault="005349D8" w:rsidP="007474F8">
      <w:pPr>
        <w:keepNext/>
        <w:ind w:left="144" w:right="144"/>
        <w:jc w:val="center"/>
      </w:pPr>
      <w:r w:rsidRPr="00D5653B">
        <w:rPr>
          <w:rFonts w:asciiTheme="majorHAnsi" w:hAnsiTheme="majorHAnsi" w:cstheme="majorHAnsi"/>
          <w:noProof/>
          <w:lang w:val="en-US"/>
        </w:rPr>
        <w:drawing>
          <wp:inline distT="0" distB="0" distL="0" distR="0" wp14:anchorId="2C5DAB11" wp14:editId="4EC5BAC8">
            <wp:extent cx="6400800" cy="4409130"/>
            <wp:effectExtent l="0" t="0" r="0" b="0"/>
            <wp:docPr id="35" name="Picture 35" descr="F:\Khoa\bt\DoAn1\UseCase\sửa thông t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F:\Khoa\bt\DoAn1\UseCase\sửa thông tin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4409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A644B2" w14:textId="423A8D75" w:rsidR="00660920" w:rsidRDefault="007474F8" w:rsidP="007474F8">
      <w:pPr>
        <w:pStyle w:val="Caption"/>
        <w:ind w:left="0"/>
        <w:jc w:val="center"/>
      </w:pPr>
      <w:bookmarkStart w:id="231" w:name="_Toc106818825"/>
      <w:proofErr w:type="spellStart"/>
      <w:r>
        <w:t>Hình</w:t>
      </w:r>
      <w:proofErr w:type="spellEnd"/>
      <w:r>
        <w:t xml:space="preserve"> </w:t>
      </w:r>
      <w:r w:rsidR="00BD5010">
        <w:fldChar w:fldCharType="begin"/>
      </w:r>
      <w:r w:rsidR="00BD5010">
        <w:instrText xml:space="preserve"> STYLEREF 1 \s </w:instrText>
      </w:r>
      <w:r w:rsidR="00BD5010">
        <w:fldChar w:fldCharType="separate"/>
      </w:r>
      <w:r w:rsidR="00BD5010">
        <w:rPr>
          <w:noProof/>
        </w:rPr>
        <w:t>3</w:t>
      </w:r>
      <w:r w:rsidR="00BD5010">
        <w:fldChar w:fldCharType="end"/>
      </w:r>
      <w:r w:rsidR="00BD5010">
        <w:t>.</w:t>
      </w:r>
      <w:r w:rsidR="00BD5010">
        <w:fldChar w:fldCharType="begin"/>
      </w:r>
      <w:r w:rsidR="00BD5010">
        <w:instrText xml:space="preserve"> SEQ Hình \* ARABIC \s 1 </w:instrText>
      </w:r>
      <w:r w:rsidR="00BD5010">
        <w:fldChar w:fldCharType="separate"/>
      </w:r>
      <w:r w:rsidR="00BD5010">
        <w:rPr>
          <w:noProof/>
        </w:rPr>
        <w:t>7</w:t>
      </w:r>
      <w:r w:rsidR="00BD5010">
        <w:fldChar w:fldCharType="end"/>
      </w:r>
      <w:r>
        <w:rPr>
          <w:lang w:val="en-US"/>
        </w:rPr>
        <w:t xml:space="preserve"> </w:t>
      </w:r>
      <w:proofErr w:type="spellStart"/>
      <w:r w:rsidRPr="009F202A">
        <w:rPr>
          <w:lang w:val="en-US"/>
        </w:rPr>
        <w:t>Sơ</w:t>
      </w:r>
      <w:proofErr w:type="spellEnd"/>
      <w:r w:rsidRPr="009F202A">
        <w:rPr>
          <w:lang w:val="en-US"/>
        </w:rPr>
        <w:t xml:space="preserve"> đồ </w:t>
      </w:r>
      <w:proofErr w:type="spellStart"/>
      <w:r w:rsidRPr="009F202A">
        <w:rPr>
          <w:lang w:val="en-US"/>
        </w:rPr>
        <w:t>hoạt</w:t>
      </w:r>
      <w:proofErr w:type="spellEnd"/>
      <w:r w:rsidRPr="009F202A">
        <w:rPr>
          <w:lang w:val="en-US"/>
        </w:rPr>
        <w:t xml:space="preserve"> động </w:t>
      </w:r>
      <w:proofErr w:type="spellStart"/>
      <w:r w:rsidRPr="009F202A">
        <w:rPr>
          <w:lang w:val="en-US"/>
        </w:rPr>
        <w:t>Sửa</w:t>
      </w:r>
      <w:proofErr w:type="spellEnd"/>
      <w:r w:rsidRPr="009F202A">
        <w:rPr>
          <w:lang w:val="en-US"/>
        </w:rPr>
        <w:t xml:space="preserve"> </w:t>
      </w:r>
      <w:proofErr w:type="spellStart"/>
      <w:r w:rsidRPr="009F202A">
        <w:rPr>
          <w:lang w:val="en-US"/>
        </w:rPr>
        <w:t>thông</w:t>
      </w:r>
      <w:proofErr w:type="spellEnd"/>
      <w:r w:rsidRPr="009F202A">
        <w:rPr>
          <w:lang w:val="en-US"/>
        </w:rPr>
        <w:t xml:space="preserve"> tin </w:t>
      </w:r>
      <w:proofErr w:type="spellStart"/>
      <w:r w:rsidRPr="009F202A">
        <w:rPr>
          <w:lang w:val="en-US"/>
        </w:rPr>
        <w:t>cá</w:t>
      </w:r>
      <w:proofErr w:type="spellEnd"/>
      <w:r w:rsidRPr="009F202A">
        <w:rPr>
          <w:lang w:val="en-US"/>
        </w:rPr>
        <w:t xml:space="preserve"> </w:t>
      </w:r>
      <w:proofErr w:type="spellStart"/>
      <w:r w:rsidRPr="009F202A">
        <w:rPr>
          <w:lang w:val="en-US"/>
        </w:rPr>
        <w:t>nhân</w:t>
      </w:r>
      <w:bookmarkEnd w:id="231"/>
      <w:proofErr w:type="spellEnd"/>
    </w:p>
    <w:p w14:paraId="6B0C82A3" w14:textId="79534207" w:rsidR="00804E73" w:rsidRDefault="00804E73" w:rsidP="00660920">
      <w:pPr>
        <w:pStyle w:val="Caption"/>
        <w:ind w:left="0"/>
        <w:jc w:val="center"/>
      </w:pPr>
    </w:p>
    <w:tbl>
      <w:tblPr>
        <w:tblW w:w="0" w:type="auto"/>
        <w:tblInd w:w="71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257"/>
        <w:gridCol w:w="7185"/>
      </w:tblGrid>
      <w:tr w:rsidR="005349D8" w:rsidRPr="00D5653B" w14:paraId="001C69D2" w14:textId="77777777" w:rsidTr="00C55419">
        <w:trPr>
          <w:trHeight w:val="544"/>
        </w:trPr>
        <w:tc>
          <w:tcPr>
            <w:tcW w:w="9442" w:type="dxa"/>
            <w:gridSpan w:val="2"/>
            <w:tcBorders>
              <w:right w:val="single" w:sz="6" w:space="0" w:color="000000" w:themeColor="text1"/>
            </w:tcBorders>
            <w:shd w:val="clear" w:color="auto" w:fill="D0CECE"/>
          </w:tcPr>
          <w:p w14:paraId="62E4D717" w14:textId="77777777" w:rsidR="005349D8" w:rsidRPr="00D5653B" w:rsidRDefault="005349D8" w:rsidP="00327B41">
            <w:pPr>
              <w:pStyle w:val="TableParagraph"/>
              <w:ind w:left="144" w:right="144"/>
              <w:jc w:val="left"/>
              <w:rPr>
                <w:rFonts w:asciiTheme="majorHAnsi" w:hAnsiTheme="majorHAnsi" w:cstheme="majorHAnsi"/>
                <w:sz w:val="24"/>
              </w:rPr>
            </w:pPr>
          </w:p>
        </w:tc>
      </w:tr>
      <w:tr w:rsidR="005349D8" w:rsidRPr="00D5653B" w14:paraId="60FF550F" w14:textId="77777777" w:rsidTr="006938B6">
        <w:trPr>
          <w:trHeight w:val="568"/>
        </w:trPr>
        <w:tc>
          <w:tcPr>
            <w:tcW w:w="2257" w:type="dxa"/>
          </w:tcPr>
          <w:p w14:paraId="5D14564F" w14:textId="77777777" w:rsidR="005349D8" w:rsidRPr="00D5653B" w:rsidRDefault="005349D8" w:rsidP="00327B41">
            <w:pPr>
              <w:pStyle w:val="TableParagraph"/>
              <w:spacing w:before="2"/>
              <w:ind w:left="144" w:right="144"/>
              <w:jc w:val="left"/>
              <w:rPr>
                <w:rFonts w:asciiTheme="majorHAnsi" w:hAnsiTheme="majorHAnsi" w:cstheme="majorHAnsi"/>
                <w:b/>
              </w:rPr>
            </w:pPr>
            <w:r w:rsidRPr="00D5653B">
              <w:rPr>
                <w:rFonts w:asciiTheme="majorHAnsi" w:hAnsiTheme="majorHAnsi" w:cstheme="majorHAnsi"/>
                <w:b/>
              </w:rPr>
              <w:t>Tên</w:t>
            </w:r>
            <w:r w:rsidRPr="00D5653B">
              <w:rPr>
                <w:rFonts w:asciiTheme="majorHAnsi" w:hAnsiTheme="majorHAnsi" w:cstheme="majorHAnsi"/>
                <w:b/>
                <w:spacing w:val="-3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Use</w:t>
            </w:r>
            <w:proofErr w:type="spellEnd"/>
            <w:r w:rsidRPr="00D5653B">
              <w:rPr>
                <w:rFonts w:asciiTheme="majorHAnsi" w:hAnsiTheme="majorHAnsi" w:cstheme="majorHAnsi"/>
                <w:b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Case</w:t>
            </w:r>
            <w:proofErr w:type="spellEnd"/>
          </w:p>
        </w:tc>
        <w:tc>
          <w:tcPr>
            <w:tcW w:w="7185" w:type="dxa"/>
            <w:tcBorders>
              <w:right w:val="single" w:sz="6" w:space="0" w:color="000000" w:themeColor="text1"/>
            </w:tcBorders>
          </w:tcPr>
          <w:p w14:paraId="703FF74E" w14:textId="18FE311F" w:rsidR="005349D8" w:rsidRPr="00D5653B" w:rsidRDefault="005349D8" w:rsidP="00327B41">
            <w:pPr>
              <w:pStyle w:val="TableParagraph"/>
              <w:spacing w:line="326" w:lineRule="exact"/>
              <w:ind w:left="144" w:right="144"/>
              <w:jc w:val="left"/>
              <w:rPr>
                <w:rFonts w:asciiTheme="majorHAnsi" w:hAnsiTheme="majorHAnsi" w:cstheme="majorHAnsi"/>
              </w:rPr>
            </w:pPr>
            <w:proofErr w:type="spellStart"/>
            <w:r w:rsidRPr="00D5653B">
              <w:rPr>
                <w:rFonts w:asciiTheme="majorHAnsi" w:hAnsiTheme="majorHAnsi" w:cstheme="majorHAnsi"/>
                <w:color w:val="000000"/>
                <w:lang w:val="en-US"/>
              </w:rPr>
              <w:t>Sửa</w:t>
            </w:r>
            <w:proofErr w:type="spellEnd"/>
            <w:r w:rsidRPr="00D5653B">
              <w:rPr>
                <w:rFonts w:asciiTheme="majorHAnsi" w:hAnsiTheme="majorHAnsi" w:cstheme="majorHAnsi"/>
                <w:color w:val="000000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color w:val="000000"/>
                <w:lang w:val="en-US"/>
              </w:rPr>
              <w:t>thông</w:t>
            </w:r>
            <w:proofErr w:type="spellEnd"/>
            <w:r w:rsidRPr="00D5653B">
              <w:rPr>
                <w:rFonts w:asciiTheme="majorHAnsi" w:hAnsiTheme="majorHAnsi" w:cstheme="majorHAnsi"/>
                <w:color w:val="000000"/>
                <w:lang w:val="en-US"/>
              </w:rPr>
              <w:t xml:space="preserve"> tin </w:t>
            </w:r>
            <w:proofErr w:type="spellStart"/>
            <w:r w:rsidRPr="00D5653B">
              <w:rPr>
                <w:rFonts w:asciiTheme="majorHAnsi" w:hAnsiTheme="majorHAnsi" w:cstheme="majorHAnsi"/>
                <w:color w:val="000000"/>
                <w:lang w:val="en-US"/>
              </w:rPr>
              <w:t>cá</w:t>
            </w:r>
            <w:proofErr w:type="spellEnd"/>
            <w:r w:rsidRPr="00D5653B">
              <w:rPr>
                <w:rFonts w:asciiTheme="majorHAnsi" w:hAnsiTheme="majorHAnsi" w:cstheme="majorHAnsi"/>
                <w:color w:val="000000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color w:val="000000"/>
                <w:lang w:val="en-US"/>
              </w:rPr>
              <w:t>nhân</w:t>
            </w:r>
            <w:proofErr w:type="spellEnd"/>
          </w:p>
        </w:tc>
      </w:tr>
      <w:tr w:rsidR="005349D8" w:rsidRPr="00D5653B" w14:paraId="72C4925A" w14:textId="77777777" w:rsidTr="006938B6">
        <w:trPr>
          <w:trHeight w:val="568"/>
        </w:trPr>
        <w:tc>
          <w:tcPr>
            <w:tcW w:w="2257" w:type="dxa"/>
          </w:tcPr>
          <w:p w14:paraId="3E6F05AE" w14:textId="77777777" w:rsidR="005349D8" w:rsidRPr="00D5653B" w:rsidRDefault="005349D8" w:rsidP="00327B41">
            <w:pPr>
              <w:pStyle w:val="TableParagraph"/>
              <w:spacing w:before="2"/>
              <w:ind w:left="144" w:right="144"/>
              <w:jc w:val="left"/>
              <w:rPr>
                <w:rFonts w:asciiTheme="majorHAnsi" w:hAnsiTheme="majorHAnsi" w:cstheme="majorHAnsi"/>
                <w:b/>
              </w:rPr>
            </w:pPr>
            <w:r w:rsidRPr="00D5653B">
              <w:rPr>
                <w:rFonts w:asciiTheme="majorHAnsi" w:hAnsiTheme="majorHAnsi" w:cstheme="majorHAnsi"/>
                <w:b/>
              </w:rPr>
              <w:t>Mô</w:t>
            </w:r>
            <w:r w:rsidRPr="00D5653B">
              <w:rPr>
                <w:rFonts w:asciiTheme="majorHAnsi" w:hAnsiTheme="majorHAnsi" w:cstheme="majorHAnsi"/>
                <w:b/>
                <w:spacing w:val="-1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tả</w:t>
            </w:r>
            <w:proofErr w:type="spellEnd"/>
          </w:p>
        </w:tc>
        <w:tc>
          <w:tcPr>
            <w:tcW w:w="7185" w:type="dxa"/>
            <w:tcBorders>
              <w:right w:val="single" w:sz="6" w:space="0" w:color="000000" w:themeColor="text1"/>
            </w:tcBorders>
          </w:tcPr>
          <w:p w14:paraId="4439A6E6" w14:textId="2888CE1C" w:rsidR="005349D8" w:rsidRPr="00D5653B" w:rsidRDefault="00C30ADD" w:rsidP="00DD7D3B">
            <w:pPr>
              <w:pStyle w:val="TableParagraph"/>
              <w:spacing w:line="336" w:lineRule="exact"/>
              <w:ind w:left="144" w:right="144"/>
              <w:jc w:val="both"/>
              <w:rPr>
                <w:rFonts w:asciiTheme="majorHAnsi" w:hAnsiTheme="majorHAnsi" w:cstheme="majorHAnsi"/>
              </w:rPr>
            </w:pP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Chức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năng</w:t>
            </w:r>
            <w:r w:rsidR="005349D8" w:rsidRPr="00D5653B">
              <w:rPr>
                <w:rFonts w:asciiTheme="majorHAnsi" w:hAnsiTheme="majorHAnsi" w:cstheme="majorHAnsi"/>
                <w:lang w:val="en-US"/>
              </w:rPr>
              <w:t xml:space="preserve"> Cho </w:t>
            </w:r>
            <w:proofErr w:type="spellStart"/>
            <w:r w:rsidR="005349D8" w:rsidRPr="00D5653B">
              <w:rPr>
                <w:rFonts w:asciiTheme="majorHAnsi" w:hAnsiTheme="majorHAnsi" w:cstheme="majorHAnsi"/>
                <w:lang w:val="en-US"/>
              </w:rPr>
              <w:t>phép</w:t>
            </w:r>
            <w:proofErr w:type="spellEnd"/>
            <w:r w:rsidR="005349D8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641B52" w:rsidRPr="00D5653B">
              <w:rPr>
                <w:rFonts w:asciiTheme="majorHAnsi" w:hAnsiTheme="majorHAnsi" w:cstheme="majorHAnsi"/>
                <w:lang w:val="en-US"/>
              </w:rPr>
              <w:t>người</w:t>
            </w:r>
            <w:proofErr w:type="spellEnd"/>
            <w:r w:rsidR="00641B52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641B52" w:rsidRPr="00D5653B">
              <w:rPr>
                <w:rFonts w:asciiTheme="majorHAnsi" w:hAnsiTheme="majorHAnsi" w:cstheme="majorHAnsi"/>
                <w:lang w:val="en-US"/>
              </w:rPr>
              <w:t>dùng</w:t>
            </w:r>
            <w:proofErr w:type="spellEnd"/>
            <w:r w:rsidR="00641B52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5349D8" w:rsidRPr="00D5653B">
              <w:rPr>
                <w:rFonts w:asciiTheme="majorHAnsi" w:hAnsiTheme="majorHAnsi" w:cstheme="majorHAnsi"/>
                <w:lang w:val="en-US"/>
              </w:rPr>
              <w:t>có</w:t>
            </w:r>
            <w:proofErr w:type="spellEnd"/>
            <w:r w:rsidR="005349D8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5349D8" w:rsidRPr="00D5653B">
              <w:rPr>
                <w:rFonts w:asciiTheme="majorHAnsi" w:hAnsiTheme="majorHAnsi" w:cstheme="majorHAnsi"/>
                <w:lang w:val="en-US"/>
              </w:rPr>
              <w:t>thể</w:t>
            </w:r>
            <w:proofErr w:type="spellEnd"/>
            <w:r w:rsidR="005349D8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5349D8" w:rsidRPr="00D5653B">
              <w:rPr>
                <w:rFonts w:asciiTheme="majorHAnsi" w:hAnsiTheme="majorHAnsi" w:cstheme="majorHAnsi"/>
                <w:lang w:val="en-US"/>
              </w:rPr>
              <w:t>sửa</w:t>
            </w:r>
            <w:proofErr w:type="spellEnd"/>
            <w:r w:rsidR="005349D8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5349D8" w:rsidRPr="00D5653B">
              <w:rPr>
                <w:rFonts w:asciiTheme="majorHAnsi" w:hAnsiTheme="majorHAnsi" w:cstheme="majorHAnsi"/>
                <w:lang w:val="en-US"/>
              </w:rPr>
              <w:t>được</w:t>
            </w:r>
            <w:proofErr w:type="spellEnd"/>
            <w:r w:rsidR="005349D8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5349D8" w:rsidRPr="00D5653B">
              <w:rPr>
                <w:rFonts w:asciiTheme="majorHAnsi" w:hAnsiTheme="majorHAnsi" w:cstheme="majorHAnsi"/>
                <w:lang w:val="en-US"/>
              </w:rPr>
              <w:t>thông</w:t>
            </w:r>
            <w:proofErr w:type="spellEnd"/>
            <w:r w:rsidR="005349D8" w:rsidRPr="00D5653B">
              <w:rPr>
                <w:rFonts w:asciiTheme="majorHAnsi" w:hAnsiTheme="majorHAnsi" w:cstheme="majorHAnsi"/>
                <w:lang w:val="en-US"/>
              </w:rPr>
              <w:t xml:space="preserve"> tin </w:t>
            </w:r>
            <w:proofErr w:type="spellStart"/>
            <w:r w:rsidR="005349D8" w:rsidRPr="00D5653B">
              <w:rPr>
                <w:rFonts w:asciiTheme="majorHAnsi" w:hAnsiTheme="majorHAnsi" w:cstheme="majorHAnsi"/>
                <w:lang w:val="en-US"/>
              </w:rPr>
              <w:t>cá</w:t>
            </w:r>
            <w:proofErr w:type="spellEnd"/>
            <w:r w:rsidR="005349D8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5349D8" w:rsidRPr="00D5653B">
              <w:rPr>
                <w:rFonts w:asciiTheme="majorHAnsi" w:hAnsiTheme="majorHAnsi" w:cstheme="majorHAnsi"/>
                <w:lang w:val="en-US"/>
              </w:rPr>
              <w:t>nhân</w:t>
            </w:r>
            <w:proofErr w:type="spellEnd"/>
            <w:r w:rsidR="005349D8" w:rsidRPr="00D5653B">
              <w:rPr>
                <w:rFonts w:asciiTheme="majorHAnsi" w:hAnsiTheme="majorHAnsi" w:cstheme="majorHAnsi"/>
                <w:lang w:val="en-US"/>
              </w:rPr>
              <w:t xml:space="preserve">, bao </w:t>
            </w:r>
            <w:proofErr w:type="spellStart"/>
            <w:r w:rsidR="005349D8" w:rsidRPr="00D5653B">
              <w:rPr>
                <w:rFonts w:asciiTheme="majorHAnsi" w:hAnsiTheme="majorHAnsi" w:cstheme="majorHAnsi"/>
                <w:lang w:val="en-US"/>
              </w:rPr>
              <w:t>gồm</w:t>
            </w:r>
            <w:proofErr w:type="spellEnd"/>
            <w:r w:rsidR="005349D8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5349D8" w:rsidRPr="00D5653B">
              <w:rPr>
                <w:rFonts w:asciiTheme="majorHAnsi" w:hAnsiTheme="majorHAnsi" w:cstheme="majorHAnsi"/>
                <w:lang w:val="en-US"/>
              </w:rPr>
              <w:t>mật</w:t>
            </w:r>
            <w:proofErr w:type="spellEnd"/>
            <w:r w:rsidR="005349D8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5349D8" w:rsidRPr="00D5653B">
              <w:rPr>
                <w:rFonts w:asciiTheme="majorHAnsi" w:hAnsiTheme="majorHAnsi" w:cstheme="majorHAnsi"/>
                <w:lang w:val="en-US"/>
              </w:rPr>
              <w:t>khẩu</w:t>
            </w:r>
            <w:proofErr w:type="spellEnd"/>
            <w:r w:rsidR="005349D8" w:rsidRPr="00D5653B">
              <w:rPr>
                <w:rFonts w:asciiTheme="majorHAnsi" w:hAnsiTheme="majorHAnsi" w:cstheme="majorHAnsi"/>
                <w:lang w:val="en-US"/>
              </w:rPr>
              <w:t xml:space="preserve"> của </w:t>
            </w:r>
            <w:proofErr w:type="spellStart"/>
            <w:r w:rsidR="005349D8" w:rsidRPr="00D5653B">
              <w:rPr>
                <w:rFonts w:asciiTheme="majorHAnsi" w:hAnsiTheme="majorHAnsi" w:cstheme="majorHAnsi"/>
                <w:lang w:val="en-US"/>
              </w:rPr>
              <w:t>tất</w:t>
            </w:r>
            <w:proofErr w:type="spellEnd"/>
            <w:r w:rsidR="005349D8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5349D8" w:rsidRPr="00D5653B">
              <w:rPr>
                <w:rFonts w:asciiTheme="majorHAnsi" w:hAnsiTheme="majorHAnsi" w:cstheme="majorHAnsi"/>
                <w:lang w:val="en-US"/>
              </w:rPr>
              <w:t>cả</w:t>
            </w:r>
            <w:proofErr w:type="spellEnd"/>
            <w:r w:rsidR="005349D8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5349D8" w:rsidRPr="00D5653B">
              <w:rPr>
                <w:rFonts w:asciiTheme="majorHAnsi" w:hAnsiTheme="majorHAnsi" w:cstheme="majorHAnsi"/>
                <w:lang w:val="en-US"/>
              </w:rPr>
              <w:t>các</w:t>
            </w:r>
            <w:proofErr w:type="spellEnd"/>
            <w:r w:rsidR="005349D8" w:rsidRPr="00D5653B">
              <w:rPr>
                <w:rFonts w:asciiTheme="majorHAnsi" w:hAnsiTheme="majorHAnsi" w:cstheme="majorHAnsi"/>
                <w:lang w:val="en-US"/>
              </w:rPr>
              <w:t xml:space="preserve"> staff.</w:t>
            </w:r>
          </w:p>
        </w:tc>
      </w:tr>
      <w:tr w:rsidR="00641B52" w:rsidRPr="00D5653B" w14:paraId="0EEBBD5F" w14:textId="77777777" w:rsidTr="006938B6">
        <w:trPr>
          <w:trHeight w:val="453"/>
        </w:trPr>
        <w:tc>
          <w:tcPr>
            <w:tcW w:w="2257" w:type="dxa"/>
          </w:tcPr>
          <w:p w14:paraId="7A2F8DDD" w14:textId="77777777" w:rsidR="00641B52" w:rsidRPr="00D5653B" w:rsidRDefault="00641B52" w:rsidP="00327B41">
            <w:pPr>
              <w:pStyle w:val="TableParagraph"/>
              <w:spacing w:before="2"/>
              <w:ind w:left="144" w:right="144"/>
              <w:jc w:val="left"/>
              <w:rPr>
                <w:rFonts w:asciiTheme="majorHAnsi" w:hAnsiTheme="majorHAnsi" w:cstheme="majorHAnsi"/>
                <w:b/>
              </w:rPr>
            </w:pPr>
            <w:proofErr w:type="spellStart"/>
            <w:r w:rsidRPr="00D5653B">
              <w:rPr>
                <w:rFonts w:asciiTheme="majorHAnsi" w:hAnsiTheme="majorHAnsi" w:cstheme="majorHAnsi"/>
                <w:b/>
              </w:rPr>
              <w:lastRenderedPageBreak/>
              <w:t>Người</w:t>
            </w:r>
            <w:proofErr w:type="spellEnd"/>
            <w:r w:rsidRPr="00D5653B">
              <w:rPr>
                <w:rFonts w:asciiTheme="majorHAnsi" w:hAnsiTheme="majorHAnsi" w:cstheme="majorHAnsi"/>
                <w:b/>
                <w:spacing w:val="-3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thực</w:t>
            </w:r>
            <w:proofErr w:type="spellEnd"/>
            <w:r w:rsidRPr="00D5653B">
              <w:rPr>
                <w:rFonts w:asciiTheme="majorHAnsi" w:hAnsiTheme="majorHAnsi" w:cstheme="majorHAnsi"/>
                <w:b/>
                <w:spacing w:val="-2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hiện</w:t>
            </w:r>
            <w:proofErr w:type="spellEnd"/>
          </w:p>
        </w:tc>
        <w:tc>
          <w:tcPr>
            <w:tcW w:w="7185" w:type="dxa"/>
            <w:tcBorders>
              <w:right w:val="single" w:sz="6" w:space="0" w:color="000000" w:themeColor="text1"/>
            </w:tcBorders>
          </w:tcPr>
          <w:p w14:paraId="0D624B34" w14:textId="28D51AF1" w:rsidR="00641B52" w:rsidRPr="00D5653B" w:rsidRDefault="00641B52" w:rsidP="00DD7D3B">
            <w:pPr>
              <w:pStyle w:val="TableParagraph"/>
              <w:spacing w:line="294" w:lineRule="exact"/>
              <w:ind w:left="144" w:right="144"/>
              <w:jc w:val="both"/>
              <w:rPr>
                <w:rFonts w:asciiTheme="majorHAnsi" w:hAnsiTheme="majorHAnsi" w:cstheme="majorHAnsi"/>
                <w:lang w:val="en-US"/>
              </w:rPr>
            </w:pPr>
            <w:r w:rsidRPr="00D5653B">
              <w:rPr>
                <w:rFonts w:asciiTheme="majorHAnsi" w:hAnsiTheme="majorHAnsi" w:cstheme="majorHAnsi"/>
                <w:lang w:val="en-US"/>
              </w:rPr>
              <w:t xml:space="preserve">Admin / Staff /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Khách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hàng</w:t>
            </w:r>
            <w:proofErr w:type="spellEnd"/>
          </w:p>
        </w:tc>
      </w:tr>
      <w:tr w:rsidR="00641B52" w:rsidRPr="00D5653B" w14:paraId="49335E70" w14:textId="77777777" w:rsidTr="006938B6">
        <w:trPr>
          <w:trHeight w:val="859"/>
        </w:trPr>
        <w:tc>
          <w:tcPr>
            <w:tcW w:w="2257" w:type="dxa"/>
          </w:tcPr>
          <w:p w14:paraId="04CC90D3" w14:textId="77777777" w:rsidR="00641B52" w:rsidRPr="00D5653B" w:rsidRDefault="00641B52" w:rsidP="00327B41">
            <w:pPr>
              <w:pStyle w:val="TableParagraph"/>
              <w:spacing w:before="2"/>
              <w:ind w:left="144" w:right="144"/>
              <w:jc w:val="left"/>
              <w:rPr>
                <w:rFonts w:asciiTheme="majorHAnsi" w:hAnsiTheme="majorHAnsi" w:cstheme="majorHAnsi"/>
                <w:b/>
              </w:rPr>
            </w:pPr>
            <w:proofErr w:type="spellStart"/>
            <w:r w:rsidRPr="00D5653B">
              <w:rPr>
                <w:rFonts w:asciiTheme="majorHAnsi" w:hAnsiTheme="majorHAnsi" w:cstheme="majorHAnsi"/>
                <w:b/>
              </w:rPr>
              <w:t>Điều</w:t>
            </w:r>
            <w:proofErr w:type="spellEnd"/>
            <w:r w:rsidRPr="00D5653B">
              <w:rPr>
                <w:rFonts w:asciiTheme="majorHAnsi" w:hAnsiTheme="majorHAnsi" w:cstheme="majorHAnsi"/>
                <w:b/>
                <w:spacing w:val="-3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kiện</w:t>
            </w:r>
            <w:proofErr w:type="spellEnd"/>
            <w:r w:rsidRPr="00D5653B">
              <w:rPr>
                <w:rFonts w:asciiTheme="majorHAnsi" w:hAnsiTheme="majorHAnsi" w:cstheme="majorHAnsi"/>
                <w:b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trước</w:t>
            </w:r>
            <w:proofErr w:type="spellEnd"/>
            <w:r w:rsidRPr="00D5653B">
              <w:rPr>
                <w:rFonts w:asciiTheme="majorHAnsi" w:hAnsiTheme="majorHAnsi" w:cstheme="majorHAnsi"/>
                <w:b/>
                <w:spacing w:val="-2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xử</w:t>
            </w:r>
            <w:proofErr w:type="spellEnd"/>
            <w:r w:rsidRPr="00D5653B">
              <w:rPr>
                <w:rFonts w:asciiTheme="majorHAnsi" w:hAnsiTheme="majorHAnsi" w:cstheme="majorHAnsi"/>
                <w:b/>
                <w:spacing w:val="-1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lí</w:t>
            </w:r>
            <w:proofErr w:type="spellEnd"/>
          </w:p>
        </w:tc>
        <w:tc>
          <w:tcPr>
            <w:tcW w:w="7185" w:type="dxa"/>
            <w:tcBorders>
              <w:right w:val="single" w:sz="6" w:space="0" w:color="000000" w:themeColor="text1"/>
            </w:tcBorders>
          </w:tcPr>
          <w:p w14:paraId="36DCA1AE" w14:textId="67C022A7" w:rsidR="00641B52" w:rsidRPr="00D5653B" w:rsidRDefault="00641B52" w:rsidP="00DD7D3B">
            <w:pPr>
              <w:pStyle w:val="TableParagraph"/>
              <w:spacing w:line="336" w:lineRule="exact"/>
              <w:ind w:left="144" w:right="144"/>
              <w:jc w:val="both"/>
              <w:rPr>
                <w:rFonts w:asciiTheme="majorHAnsi" w:hAnsiTheme="majorHAnsi" w:cstheme="majorHAnsi"/>
                <w:lang w:val="en-US"/>
              </w:rPr>
            </w:pPr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r w:rsidR="00F84A1A" w:rsidRPr="00D5653B">
              <w:rPr>
                <w:rFonts w:asciiTheme="majorHAnsi" w:hAnsiTheme="majorHAnsi" w:cstheme="majorHAnsi"/>
                <w:lang w:val="en-US"/>
              </w:rPr>
              <w:t xml:space="preserve">User </w:t>
            </w:r>
            <w:proofErr w:type="spellStart"/>
            <w:r w:rsidR="00F84A1A" w:rsidRPr="00D5653B">
              <w:rPr>
                <w:rFonts w:asciiTheme="majorHAnsi" w:hAnsiTheme="majorHAnsi" w:cstheme="majorHAnsi"/>
                <w:lang w:val="en-US"/>
              </w:rPr>
              <w:t>đăng</w:t>
            </w:r>
            <w:proofErr w:type="spellEnd"/>
            <w:r w:rsidR="00F84A1A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F84A1A" w:rsidRPr="00D5653B">
              <w:rPr>
                <w:rFonts w:asciiTheme="majorHAnsi" w:hAnsiTheme="majorHAnsi" w:cstheme="majorHAnsi"/>
                <w:lang w:val="en-US"/>
              </w:rPr>
              <w:t>nhập</w:t>
            </w:r>
            <w:proofErr w:type="spellEnd"/>
            <w:r w:rsidR="00F84A1A" w:rsidRPr="00D5653B">
              <w:rPr>
                <w:rFonts w:asciiTheme="majorHAnsi" w:hAnsiTheme="majorHAnsi" w:cstheme="majorHAnsi"/>
                <w:lang w:val="en-US"/>
              </w:rPr>
              <w:t xml:space="preserve"> vào </w:t>
            </w:r>
            <w:proofErr w:type="spellStart"/>
            <w:r w:rsidR="00F84A1A" w:rsidRPr="00D5653B">
              <w:rPr>
                <w:rFonts w:asciiTheme="majorHAnsi" w:hAnsiTheme="majorHAnsi" w:cstheme="majorHAnsi"/>
                <w:lang w:val="en-US"/>
              </w:rPr>
              <w:t>hệ</w:t>
            </w:r>
            <w:proofErr w:type="spellEnd"/>
            <w:r w:rsidR="00F84A1A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F84A1A" w:rsidRPr="00D5653B">
              <w:rPr>
                <w:rFonts w:asciiTheme="majorHAnsi" w:hAnsiTheme="majorHAnsi" w:cstheme="majorHAnsi"/>
                <w:lang w:val="en-US"/>
              </w:rPr>
              <w:t>thống</w:t>
            </w:r>
            <w:proofErr w:type="spellEnd"/>
          </w:p>
        </w:tc>
      </w:tr>
      <w:tr w:rsidR="005349D8" w:rsidRPr="00D5653B" w14:paraId="748AE66C" w14:textId="77777777" w:rsidTr="006938B6">
        <w:trPr>
          <w:trHeight w:val="800"/>
        </w:trPr>
        <w:tc>
          <w:tcPr>
            <w:tcW w:w="2257" w:type="dxa"/>
          </w:tcPr>
          <w:p w14:paraId="52BABA70" w14:textId="77777777" w:rsidR="005349D8" w:rsidRPr="00D5653B" w:rsidRDefault="005349D8" w:rsidP="00327B41">
            <w:pPr>
              <w:pStyle w:val="TableParagraph"/>
              <w:spacing w:before="2"/>
              <w:ind w:left="144" w:right="144"/>
              <w:jc w:val="left"/>
              <w:rPr>
                <w:rFonts w:asciiTheme="majorHAnsi" w:hAnsiTheme="majorHAnsi" w:cstheme="majorHAnsi"/>
                <w:b/>
              </w:rPr>
            </w:pPr>
            <w:r w:rsidRPr="00D5653B">
              <w:rPr>
                <w:rFonts w:asciiTheme="majorHAnsi" w:hAnsiTheme="majorHAnsi" w:cstheme="majorHAnsi"/>
                <w:b/>
              </w:rPr>
              <w:t>Sau</w:t>
            </w:r>
            <w:r w:rsidRPr="00D5653B">
              <w:rPr>
                <w:rFonts w:asciiTheme="majorHAnsi" w:hAnsiTheme="majorHAnsi" w:cstheme="majorHAnsi"/>
                <w:b/>
                <w:spacing w:val="-2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xử</w:t>
            </w:r>
            <w:proofErr w:type="spellEnd"/>
            <w:r w:rsidRPr="00D5653B">
              <w:rPr>
                <w:rFonts w:asciiTheme="majorHAnsi" w:hAnsiTheme="majorHAnsi" w:cstheme="majorHAnsi"/>
                <w:b/>
                <w:spacing w:val="-1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lí</w:t>
            </w:r>
            <w:proofErr w:type="spellEnd"/>
            <w:r w:rsidRPr="00D5653B">
              <w:rPr>
                <w:rFonts w:asciiTheme="majorHAnsi" w:hAnsiTheme="majorHAnsi" w:cstheme="majorHAnsi"/>
                <w:b/>
                <w:spacing w:val="-1"/>
              </w:rPr>
              <w:t xml:space="preserve"> </w:t>
            </w:r>
            <w:r w:rsidRPr="00D5653B">
              <w:rPr>
                <w:rFonts w:asciiTheme="majorHAnsi" w:hAnsiTheme="majorHAnsi" w:cstheme="majorHAnsi"/>
                <w:b/>
              </w:rPr>
              <w:t>(sau</w:t>
            </w:r>
            <w:r w:rsidRPr="00D5653B">
              <w:rPr>
                <w:rFonts w:asciiTheme="majorHAnsi" w:hAnsiTheme="majorHAnsi" w:cstheme="majorHAnsi"/>
                <w:b/>
                <w:spacing w:val="-2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Use-case</w:t>
            </w:r>
            <w:proofErr w:type="spellEnd"/>
            <w:r w:rsidRPr="00D5653B">
              <w:rPr>
                <w:rFonts w:asciiTheme="majorHAnsi" w:hAnsiTheme="majorHAnsi" w:cstheme="majorHAnsi"/>
                <w:b/>
              </w:rPr>
              <w:t>)</w:t>
            </w:r>
          </w:p>
        </w:tc>
        <w:tc>
          <w:tcPr>
            <w:tcW w:w="7185" w:type="dxa"/>
            <w:tcBorders>
              <w:right w:val="single" w:sz="6" w:space="0" w:color="000000" w:themeColor="text1"/>
            </w:tcBorders>
          </w:tcPr>
          <w:p w14:paraId="608F4D07" w14:textId="45190FE4" w:rsidR="005349D8" w:rsidRPr="00D5653B" w:rsidRDefault="00641B52" w:rsidP="00DD7D3B">
            <w:pPr>
              <w:pStyle w:val="TableParagraph"/>
              <w:spacing w:line="324" w:lineRule="auto"/>
              <w:ind w:left="144" w:right="144"/>
              <w:jc w:val="both"/>
              <w:rPr>
                <w:rFonts w:asciiTheme="majorHAnsi" w:hAnsiTheme="majorHAnsi" w:cstheme="majorHAnsi"/>
                <w:lang w:val="en-US"/>
              </w:rPr>
            </w:pP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Thông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tin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cá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nhân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5349D8" w:rsidRPr="00D5653B">
              <w:rPr>
                <w:rFonts w:asciiTheme="majorHAnsi" w:hAnsiTheme="majorHAnsi" w:cstheme="majorHAnsi"/>
                <w:lang w:val="en-US"/>
              </w:rPr>
              <w:t>đã</w:t>
            </w:r>
            <w:proofErr w:type="spellEnd"/>
            <w:r w:rsidR="005349D8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5349D8" w:rsidRPr="00D5653B">
              <w:rPr>
                <w:rFonts w:asciiTheme="majorHAnsi" w:hAnsiTheme="majorHAnsi" w:cstheme="majorHAnsi"/>
                <w:lang w:val="en-US"/>
              </w:rPr>
              <w:t>sửa</w:t>
            </w:r>
            <w:proofErr w:type="spellEnd"/>
            <w:r w:rsidR="005349D8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5349D8" w:rsidRPr="00D5653B">
              <w:rPr>
                <w:rFonts w:asciiTheme="majorHAnsi" w:hAnsiTheme="majorHAnsi" w:cstheme="majorHAnsi"/>
                <w:lang w:val="en-US"/>
              </w:rPr>
              <w:t>được</w:t>
            </w:r>
            <w:proofErr w:type="spellEnd"/>
            <w:r w:rsidR="005349D8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5349D8" w:rsidRPr="00D5653B">
              <w:rPr>
                <w:rFonts w:asciiTheme="majorHAnsi" w:hAnsiTheme="majorHAnsi" w:cstheme="majorHAnsi"/>
                <w:lang w:val="en-US"/>
              </w:rPr>
              <w:t>cập</w:t>
            </w:r>
            <w:proofErr w:type="spellEnd"/>
            <w:r w:rsidR="005349D8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5349D8" w:rsidRPr="00D5653B">
              <w:rPr>
                <w:rFonts w:asciiTheme="majorHAnsi" w:hAnsiTheme="majorHAnsi" w:cstheme="majorHAnsi"/>
                <w:lang w:val="en-US"/>
              </w:rPr>
              <w:t>nhật</w:t>
            </w:r>
            <w:proofErr w:type="spellEnd"/>
            <w:r w:rsidR="005349D8" w:rsidRPr="00D5653B">
              <w:rPr>
                <w:rFonts w:asciiTheme="majorHAnsi" w:hAnsiTheme="majorHAnsi" w:cstheme="majorHAnsi"/>
                <w:lang w:val="en-US"/>
              </w:rPr>
              <w:t>.</w:t>
            </w:r>
          </w:p>
        </w:tc>
      </w:tr>
      <w:tr w:rsidR="005349D8" w:rsidRPr="00D5653B" w14:paraId="07339B94" w14:textId="77777777" w:rsidTr="006938B6">
        <w:trPr>
          <w:trHeight w:val="569"/>
        </w:trPr>
        <w:tc>
          <w:tcPr>
            <w:tcW w:w="2257" w:type="dxa"/>
          </w:tcPr>
          <w:p w14:paraId="0FB6B81F" w14:textId="77777777" w:rsidR="005349D8" w:rsidRPr="00D5653B" w:rsidRDefault="005349D8" w:rsidP="00327B41">
            <w:pPr>
              <w:pStyle w:val="TableParagraph"/>
              <w:spacing w:before="2"/>
              <w:ind w:left="144" w:right="144"/>
              <w:jc w:val="left"/>
              <w:rPr>
                <w:rFonts w:asciiTheme="majorHAnsi" w:hAnsiTheme="majorHAnsi" w:cstheme="majorHAnsi"/>
                <w:b/>
              </w:rPr>
            </w:pPr>
            <w:proofErr w:type="spellStart"/>
            <w:r w:rsidRPr="00D5653B">
              <w:rPr>
                <w:rFonts w:asciiTheme="majorHAnsi" w:hAnsiTheme="majorHAnsi" w:cstheme="majorHAnsi"/>
                <w:b/>
              </w:rPr>
              <w:t>Ngoại</w:t>
            </w:r>
            <w:proofErr w:type="spellEnd"/>
            <w:r w:rsidRPr="00D5653B">
              <w:rPr>
                <w:rFonts w:asciiTheme="majorHAnsi" w:hAnsiTheme="majorHAnsi" w:cstheme="majorHAnsi"/>
                <w:b/>
                <w:spacing w:val="-2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lệ</w:t>
            </w:r>
            <w:proofErr w:type="spellEnd"/>
            <w:r w:rsidRPr="00D5653B">
              <w:rPr>
                <w:rFonts w:asciiTheme="majorHAnsi" w:hAnsiTheme="majorHAnsi" w:cstheme="majorHAnsi"/>
                <w:b/>
                <w:spacing w:val="-2"/>
              </w:rPr>
              <w:t xml:space="preserve"> </w:t>
            </w:r>
            <w:r w:rsidRPr="00D5653B">
              <w:rPr>
                <w:rFonts w:asciiTheme="majorHAnsi" w:hAnsiTheme="majorHAnsi" w:cstheme="majorHAnsi"/>
                <w:b/>
              </w:rPr>
              <w:t>(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Exception</w:t>
            </w:r>
            <w:proofErr w:type="spellEnd"/>
            <w:r w:rsidRPr="00D5653B">
              <w:rPr>
                <w:rFonts w:asciiTheme="majorHAnsi" w:hAnsiTheme="majorHAnsi" w:cstheme="majorHAnsi"/>
                <w:b/>
              </w:rPr>
              <w:t>)</w:t>
            </w:r>
          </w:p>
        </w:tc>
        <w:tc>
          <w:tcPr>
            <w:tcW w:w="7185" w:type="dxa"/>
            <w:tcBorders>
              <w:right w:val="single" w:sz="6" w:space="0" w:color="000000" w:themeColor="text1"/>
            </w:tcBorders>
          </w:tcPr>
          <w:p w14:paraId="6FC22C8A" w14:textId="77777777" w:rsidR="005349D8" w:rsidRPr="00D5653B" w:rsidRDefault="005349D8" w:rsidP="00DD7D3B">
            <w:pPr>
              <w:pStyle w:val="TableParagraph"/>
              <w:spacing w:line="294" w:lineRule="exact"/>
              <w:ind w:left="144" w:right="144"/>
              <w:jc w:val="both"/>
              <w:rPr>
                <w:rFonts w:asciiTheme="majorHAnsi" w:hAnsiTheme="majorHAnsi" w:cstheme="majorHAnsi"/>
              </w:rPr>
            </w:pPr>
            <w:r w:rsidRPr="00D5653B">
              <w:rPr>
                <w:rFonts w:asciiTheme="majorHAnsi" w:hAnsiTheme="majorHAnsi" w:cstheme="majorHAnsi"/>
              </w:rPr>
              <w:t>Không.</w:t>
            </w:r>
          </w:p>
        </w:tc>
      </w:tr>
      <w:tr w:rsidR="005349D8" w:rsidRPr="00D5653B" w14:paraId="0CCFD664" w14:textId="77777777" w:rsidTr="006938B6">
        <w:trPr>
          <w:trHeight w:val="1137"/>
        </w:trPr>
        <w:tc>
          <w:tcPr>
            <w:tcW w:w="2257" w:type="dxa"/>
          </w:tcPr>
          <w:p w14:paraId="61E4308A" w14:textId="77777777" w:rsidR="005349D8" w:rsidRPr="00D5653B" w:rsidRDefault="005349D8" w:rsidP="00327B41">
            <w:pPr>
              <w:pStyle w:val="TableParagraph"/>
              <w:spacing w:before="2"/>
              <w:ind w:left="144" w:right="144"/>
              <w:jc w:val="left"/>
              <w:rPr>
                <w:rFonts w:asciiTheme="majorHAnsi" w:hAnsiTheme="majorHAnsi" w:cstheme="majorHAnsi"/>
                <w:b/>
              </w:rPr>
            </w:pPr>
            <w:proofErr w:type="spellStart"/>
            <w:r w:rsidRPr="00D5653B">
              <w:rPr>
                <w:rFonts w:asciiTheme="majorHAnsi" w:hAnsiTheme="majorHAnsi" w:cstheme="majorHAnsi"/>
                <w:b/>
              </w:rPr>
              <w:t>Dòng</w:t>
            </w:r>
            <w:proofErr w:type="spellEnd"/>
            <w:r w:rsidRPr="00D5653B">
              <w:rPr>
                <w:rFonts w:asciiTheme="majorHAnsi" w:hAnsiTheme="majorHAnsi" w:cstheme="majorHAnsi"/>
                <w:b/>
                <w:spacing w:val="-2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sự</w:t>
            </w:r>
            <w:proofErr w:type="spellEnd"/>
            <w:r w:rsidRPr="00D5653B">
              <w:rPr>
                <w:rFonts w:asciiTheme="majorHAnsi" w:hAnsiTheme="majorHAnsi" w:cstheme="majorHAnsi"/>
                <w:b/>
                <w:spacing w:val="-1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kiện</w:t>
            </w:r>
            <w:proofErr w:type="spellEnd"/>
            <w:r w:rsidRPr="00D5653B">
              <w:rPr>
                <w:rFonts w:asciiTheme="majorHAnsi" w:hAnsiTheme="majorHAnsi" w:cstheme="majorHAnsi"/>
                <w:b/>
                <w:spacing w:val="-1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chính</w:t>
            </w:r>
            <w:proofErr w:type="spellEnd"/>
          </w:p>
        </w:tc>
        <w:tc>
          <w:tcPr>
            <w:tcW w:w="7185" w:type="dxa"/>
            <w:tcBorders>
              <w:right w:val="single" w:sz="6" w:space="0" w:color="000000" w:themeColor="text1"/>
            </w:tcBorders>
          </w:tcPr>
          <w:p w14:paraId="0A270BAE" w14:textId="77777777" w:rsidR="005349D8" w:rsidRPr="00D5653B" w:rsidRDefault="005349D8" w:rsidP="00DD7D3B">
            <w:pPr>
              <w:ind w:left="144" w:right="144"/>
              <w:jc w:val="both"/>
              <w:rPr>
                <w:rFonts w:asciiTheme="majorHAnsi" w:hAnsiTheme="majorHAnsi" w:cstheme="majorHAnsi"/>
                <w:lang w:val="en-US"/>
              </w:rPr>
            </w:pP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Luồng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sự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kiện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cơ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bản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sẽ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được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mô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tả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bên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dưới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theo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thứ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tự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thực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hiện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>:</w:t>
            </w:r>
          </w:p>
          <w:p w14:paraId="16F7DB1E" w14:textId="0CBBA928" w:rsidR="005349D8" w:rsidRPr="00D5653B" w:rsidRDefault="00FB4E66" w:rsidP="005F7E53">
            <w:pPr>
              <w:numPr>
                <w:ilvl w:val="0"/>
                <w:numId w:val="52"/>
              </w:numPr>
              <w:autoSpaceDE/>
              <w:autoSpaceDN/>
              <w:spacing w:line="240" w:lineRule="auto"/>
              <w:ind w:left="144" w:right="144"/>
              <w:jc w:val="both"/>
              <w:rPr>
                <w:rFonts w:asciiTheme="majorHAnsi" w:hAnsiTheme="majorHAnsi" w:cstheme="majorHAnsi"/>
                <w:lang w:val="en-US"/>
              </w:rPr>
            </w:pPr>
            <w:r>
              <w:rPr>
                <w:rFonts w:asciiTheme="majorHAnsi" w:hAnsiTheme="majorHAnsi" w:cstheme="majorHAnsi"/>
                <w:lang w:val="en-US"/>
              </w:rPr>
              <w:t xml:space="preserve">- </w:t>
            </w:r>
            <w:proofErr w:type="spellStart"/>
            <w:r w:rsidR="00641B52" w:rsidRPr="00D5653B">
              <w:rPr>
                <w:rFonts w:asciiTheme="majorHAnsi" w:hAnsiTheme="majorHAnsi" w:cstheme="majorHAnsi"/>
                <w:lang w:val="en-US"/>
              </w:rPr>
              <w:t>Người</w:t>
            </w:r>
            <w:proofErr w:type="spellEnd"/>
            <w:r w:rsidR="00641B52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641B52" w:rsidRPr="00D5653B">
              <w:rPr>
                <w:rFonts w:asciiTheme="majorHAnsi" w:hAnsiTheme="majorHAnsi" w:cstheme="majorHAnsi"/>
                <w:lang w:val="en-US"/>
              </w:rPr>
              <w:t>dùng</w:t>
            </w:r>
            <w:proofErr w:type="spellEnd"/>
            <w:r w:rsidR="00641B52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r w:rsidR="005349D8" w:rsidRPr="00D5653B">
              <w:rPr>
                <w:rFonts w:asciiTheme="majorHAnsi" w:hAnsiTheme="majorHAnsi" w:cstheme="majorHAnsi"/>
                <w:lang w:val="en-US"/>
              </w:rPr>
              <w:t>vào mục “</w:t>
            </w:r>
            <w:proofErr w:type="spellStart"/>
            <w:r w:rsidR="005349D8" w:rsidRPr="00D5653B">
              <w:rPr>
                <w:rFonts w:asciiTheme="majorHAnsi" w:hAnsiTheme="majorHAnsi" w:cstheme="majorHAnsi"/>
                <w:lang w:val="en-US"/>
              </w:rPr>
              <w:t>Tài</w:t>
            </w:r>
            <w:proofErr w:type="spellEnd"/>
            <w:r w:rsidR="005349D8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5349D8" w:rsidRPr="00D5653B">
              <w:rPr>
                <w:rFonts w:asciiTheme="majorHAnsi" w:hAnsiTheme="majorHAnsi" w:cstheme="majorHAnsi"/>
                <w:lang w:val="en-US"/>
              </w:rPr>
              <w:t>khoản</w:t>
            </w:r>
            <w:proofErr w:type="spellEnd"/>
            <w:r w:rsidR="005349D8" w:rsidRPr="00D5653B">
              <w:rPr>
                <w:rFonts w:asciiTheme="majorHAnsi" w:hAnsiTheme="majorHAnsi" w:cstheme="majorHAnsi"/>
                <w:lang w:val="en-US"/>
              </w:rPr>
              <w:t xml:space="preserve">” ở </w:t>
            </w:r>
            <w:proofErr w:type="spellStart"/>
            <w:r w:rsidR="005349D8" w:rsidRPr="00D5653B">
              <w:rPr>
                <w:rFonts w:asciiTheme="majorHAnsi" w:hAnsiTheme="majorHAnsi" w:cstheme="majorHAnsi"/>
                <w:lang w:val="en-US"/>
              </w:rPr>
              <w:t>thanh</w:t>
            </w:r>
            <w:proofErr w:type="spellEnd"/>
            <w:r w:rsidR="005349D8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5349D8" w:rsidRPr="00D5653B">
              <w:rPr>
                <w:rFonts w:asciiTheme="majorHAnsi" w:hAnsiTheme="majorHAnsi" w:cstheme="majorHAnsi"/>
                <w:lang w:val="en-US"/>
              </w:rPr>
              <w:t>dịch</w:t>
            </w:r>
            <w:proofErr w:type="spellEnd"/>
            <w:r w:rsidR="005349D8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5349D8" w:rsidRPr="00D5653B">
              <w:rPr>
                <w:rFonts w:asciiTheme="majorHAnsi" w:hAnsiTheme="majorHAnsi" w:cstheme="majorHAnsi"/>
                <w:lang w:val="en-US"/>
              </w:rPr>
              <w:t>chuyển</w:t>
            </w:r>
            <w:proofErr w:type="spellEnd"/>
            <w:r w:rsidR="005349D8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5349D8" w:rsidRPr="00D5653B">
              <w:rPr>
                <w:rFonts w:asciiTheme="majorHAnsi" w:hAnsiTheme="majorHAnsi" w:cstheme="majorHAnsi"/>
                <w:lang w:val="en-US"/>
              </w:rPr>
              <w:t>phía</w:t>
            </w:r>
            <w:proofErr w:type="spellEnd"/>
            <w:r w:rsidR="005349D8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5349D8" w:rsidRPr="00D5653B">
              <w:rPr>
                <w:rFonts w:asciiTheme="majorHAnsi" w:hAnsiTheme="majorHAnsi" w:cstheme="majorHAnsi"/>
                <w:lang w:val="en-US"/>
              </w:rPr>
              <w:t>dưới</w:t>
            </w:r>
            <w:proofErr w:type="spellEnd"/>
            <w:r w:rsidR="005349D8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5349D8" w:rsidRPr="00D5653B">
              <w:rPr>
                <w:rFonts w:asciiTheme="majorHAnsi" w:hAnsiTheme="majorHAnsi" w:cstheme="majorHAnsi"/>
                <w:lang w:val="en-US"/>
              </w:rPr>
              <w:t>màn</w:t>
            </w:r>
            <w:proofErr w:type="spellEnd"/>
            <w:r w:rsidR="005349D8" w:rsidRPr="00D5653B">
              <w:rPr>
                <w:rFonts w:asciiTheme="majorHAnsi" w:hAnsiTheme="majorHAnsi" w:cstheme="majorHAnsi"/>
                <w:lang w:val="en-US"/>
              </w:rPr>
              <w:t xml:space="preserve"> hình.</w:t>
            </w:r>
          </w:p>
          <w:p w14:paraId="3D9DDD9F" w14:textId="17E08170" w:rsidR="005349D8" w:rsidRPr="00D5653B" w:rsidRDefault="00FB4E66" w:rsidP="005F7E53">
            <w:pPr>
              <w:numPr>
                <w:ilvl w:val="0"/>
                <w:numId w:val="52"/>
              </w:numPr>
              <w:autoSpaceDE/>
              <w:autoSpaceDN/>
              <w:spacing w:line="240" w:lineRule="auto"/>
              <w:ind w:left="144" w:right="144"/>
              <w:jc w:val="both"/>
              <w:rPr>
                <w:rFonts w:asciiTheme="majorHAnsi" w:hAnsiTheme="majorHAnsi" w:cstheme="majorHAnsi"/>
                <w:lang w:val="en-US"/>
              </w:rPr>
            </w:pPr>
            <w:r>
              <w:rPr>
                <w:rFonts w:asciiTheme="majorHAnsi" w:hAnsiTheme="majorHAnsi" w:cstheme="majorHAnsi"/>
                <w:lang w:val="en-US"/>
              </w:rPr>
              <w:t xml:space="preserve">- </w:t>
            </w:r>
            <w:proofErr w:type="spellStart"/>
            <w:r w:rsidR="00641B52" w:rsidRPr="00D5653B">
              <w:rPr>
                <w:rFonts w:asciiTheme="majorHAnsi" w:hAnsiTheme="majorHAnsi" w:cstheme="majorHAnsi"/>
                <w:lang w:val="en-US"/>
              </w:rPr>
              <w:t>Người</w:t>
            </w:r>
            <w:proofErr w:type="spellEnd"/>
            <w:r w:rsidR="00641B52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641B52" w:rsidRPr="00D5653B">
              <w:rPr>
                <w:rFonts w:asciiTheme="majorHAnsi" w:hAnsiTheme="majorHAnsi" w:cstheme="majorHAnsi"/>
                <w:lang w:val="en-US"/>
              </w:rPr>
              <w:t>dùng</w:t>
            </w:r>
            <w:proofErr w:type="spellEnd"/>
            <w:r w:rsidR="00641B52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r w:rsidR="005349D8" w:rsidRPr="00D5653B">
              <w:rPr>
                <w:rFonts w:asciiTheme="majorHAnsi" w:hAnsiTheme="majorHAnsi" w:cstheme="majorHAnsi"/>
                <w:lang w:val="en-US"/>
              </w:rPr>
              <w:t xml:space="preserve">ở </w:t>
            </w:r>
            <w:proofErr w:type="spellStart"/>
            <w:r w:rsidR="005349D8" w:rsidRPr="00D5653B">
              <w:rPr>
                <w:rFonts w:asciiTheme="majorHAnsi" w:hAnsiTheme="majorHAnsi" w:cstheme="majorHAnsi"/>
                <w:lang w:val="en-US"/>
              </w:rPr>
              <w:t>đây</w:t>
            </w:r>
            <w:proofErr w:type="spellEnd"/>
            <w:r w:rsidR="005349D8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5349D8" w:rsidRPr="00D5653B">
              <w:rPr>
                <w:rFonts w:asciiTheme="majorHAnsi" w:hAnsiTheme="majorHAnsi" w:cstheme="majorHAnsi"/>
                <w:lang w:val="en-US"/>
              </w:rPr>
              <w:t>chọn</w:t>
            </w:r>
            <w:proofErr w:type="spellEnd"/>
            <w:r w:rsidR="005349D8" w:rsidRPr="00D5653B">
              <w:rPr>
                <w:rFonts w:asciiTheme="majorHAnsi" w:hAnsiTheme="majorHAnsi" w:cstheme="majorHAnsi"/>
                <w:lang w:val="en-US"/>
              </w:rPr>
              <w:t xml:space="preserve"> mục </w:t>
            </w:r>
            <w:r w:rsidR="00641B52" w:rsidRPr="00D5653B">
              <w:rPr>
                <w:rFonts w:asciiTheme="majorHAnsi" w:hAnsiTheme="majorHAnsi" w:cstheme="majorHAnsi"/>
                <w:lang w:val="en-US"/>
              </w:rPr>
              <w:t>“</w:t>
            </w:r>
            <w:proofErr w:type="spellStart"/>
            <w:r w:rsidR="00641B52" w:rsidRPr="00D5653B">
              <w:rPr>
                <w:rFonts w:asciiTheme="majorHAnsi" w:hAnsiTheme="majorHAnsi" w:cstheme="majorHAnsi"/>
                <w:lang w:val="en-US"/>
              </w:rPr>
              <w:t>Thông</w:t>
            </w:r>
            <w:proofErr w:type="spellEnd"/>
            <w:r w:rsidR="00641B52" w:rsidRPr="00D5653B">
              <w:rPr>
                <w:rFonts w:asciiTheme="majorHAnsi" w:hAnsiTheme="majorHAnsi" w:cstheme="majorHAnsi"/>
                <w:lang w:val="en-US"/>
              </w:rPr>
              <w:t xml:space="preserve"> tin </w:t>
            </w:r>
            <w:proofErr w:type="spellStart"/>
            <w:r w:rsidR="00641B52" w:rsidRPr="00D5653B">
              <w:rPr>
                <w:rFonts w:asciiTheme="majorHAnsi" w:hAnsiTheme="majorHAnsi" w:cstheme="majorHAnsi"/>
                <w:lang w:val="en-US"/>
              </w:rPr>
              <w:t>cá</w:t>
            </w:r>
            <w:proofErr w:type="spellEnd"/>
            <w:r w:rsidR="00641B52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641B52" w:rsidRPr="00D5653B">
              <w:rPr>
                <w:rFonts w:asciiTheme="majorHAnsi" w:hAnsiTheme="majorHAnsi" w:cstheme="majorHAnsi"/>
                <w:lang w:val="en-US"/>
              </w:rPr>
              <w:t>nhân</w:t>
            </w:r>
            <w:proofErr w:type="spellEnd"/>
            <w:r w:rsidR="005349D8" w:rsidRPr="00D5653B">
              <w:rPr>
                <w:rFonts w:asciiTheme="majorHAnsi" w:hAnsiTheme="majorHAnsi" w:cstheme="majorHAnsi"/>
                <w:lang w:val="en-US"/>
              </w:rPr>
              <w:t>”.</w:t>
            </w:r>
          </w:p>
          <w:p w14:paraId="3AC73208" w14:textId="5421D9C1" w:rsidR="005349D8" w:rsidRPr="00D5653B" w:rsidRDefault="00FB4E66" w:rsidP="005F7E53">
            <w:pPr>
              <w:numPr>
                <w:ilvl w:val="0"/>
                <w:numId w:val="52"/>
              </w:numPr>
              <w:autoSpaceDE/>
              <w:autoSpaceDN/>
              <w:spacing w:line="240" w:lineRule="auto"/>
              <w:ind w:left="144" w:right="144"/>
              <w:jc w:val="both"/>
              <w:rPr>
                <w:rFonts w:asciiTheme="majorHAnsi" w:hAnsiTheme="majorHAnsi" w:cstheme="majorHAnsi"/>
                <w:lang w:val="en-US"/>
              </w:rPr>
            </w:pPr>
            <w:r>
              <w:rPr>
                <w:rFonts w:asciiTheme="majorHAnsi" w:hAnsiTheme="majorHAnsi" w:cstheme="majorHAnsi"/>
                <w:lang w:val="en-US"/>
              </w:rPr>
              <w:t xml:space="preserve">- </w:t>
            </w:r>
            <w:proofErr w:type="spellStart"/>
            <w:r w:rsidR="00641B52" w:rsidRPr="00D5653B">
              <w:rPr>
                <w:rFonts w:asciiTheme="majorHAnsi" w:hAnsiTheme="majorHAnsi" w:cstheme="majorHAnsi"/>
                <w:lang w:val="en-US"/>
              </w:rPr>
              <w:t>Người</w:t>
            </w:r>
            <w:proofErr w:type="spellEnd"/>
            <w:r w:rsidR="00641B52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641B52" w:rsidRPr="00D5653B">
              <w:rPr>
                <w:rFonts w:asciiTheme="majorHAnsi" w:hAnsiTheme="majorHAnsi" w:cstheme="majorHAnsi"/>
                <w:lang w:val="en-US"/>
              </w:rPr>
              <w:t>dùng</w:t>
            </w:r>
            <w:proofErr w:type="spellEnd"/>
            <w:r w:rsidR="00641B52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5349D8" w:rsidRPr="00D5653B">
              <w:rPr>
                <w:rFonts w:asciiTheme="majorHAnsi" w:hAnsiTheme="majorHAnsi" w:cstheme="majorHAnsi"/>
                <w:lang w:val="en-US"/>
              </w:rPr>
              <w:t>chọn</w:t>
            </w:r>
            <w:proofErr w:type="spellEnd"/>
            <w:r w:rsidR="005349D8" w:rsidRPr="00D5653B">
              <w:rPr>
                <w:rFonts w:asciiTheme="majorHAnsi" w:hAnsiTheme="majorHAnsi" w:cstheme="majorHAnsi"/>
                <w:lang w:val="en-US"/>
              </w:rPr>
              <w:t xml:space="preserve"> mục </w:t>
            </w:r>
            <w:proofErr w:type="spellStart"/>
            <w:r w:rsidR="005349D8" w:rsidRPr="00D5653B">
              <w:rPr>
                <w:rFonts w:asciiTheme="majorHAnsi" w:hAnsiTheme="majorHAnsi" w:cstheme="majorHAnsi"/>
                <w:lang w:val="en-US"/>
              </w:rPr>
              <w:t>thông</w:t>
            </w:r>
            <w:proofErr w:type="spellEnd"/>
            <w:r w:rsidR="005349D8" w:rsidRPr="00D5653B">
              <w:rPr>
                <w:rFonts w:asciiTheme="majorHAnsi" w:hAnsiTheme="majorHAnsi" w:cstheme="majorHAnsi"/>
                <w:lang w:val="en-US"/>
              </w:rPr>
              <w:t xml:space="preserve"> tin </w:t>
            </w:r>
            <w:proofErr w:type="spellStart"/>
            <w:r w:rsidR="005349D8" w:rsidRPr="00D5653B">
              <w:rPr>
                <w:rFonts w:asciiTheme="majorHAnsi" w:hAnsiTheme="majorHAnsi" w:cstheme="majorHAnsi"/>
                <w:lang w:val="en-US"/>
              </w:rPr>
              <w:t>muốn</w:t>
            </w:r>
            <w:proofErr w:type="spellEnd"/>
            <w:r w:rsidR="005349D8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5349D8" w:rsidRPr="00D5653B">
              <w:rPr>
                <w:rFonts w:asciiTheme="majorHAnsi" w:hAnsiTheme="majorHAnsi" w:cstheme="majorHAnsi"/>
                <w:lang w:val="en-US"/>
              </w:rPr>
              <w:t>sửa</w:t>
            </w:r>
            <w:proofErr w:type="spellEnd"/>
            <w:r w:rsidR="005349D8" w:rsidRPr="00D5653B">
              <w:rPr>
                <w:rFonts w:asciiTheme="majorHAnsi" w:hAnsiTheme="majorHAnsi" w:cstheme="majorHAnsi"/>
                <w:lang w:val="en-US"/>
              </w:rPr>
              <w:t>.</w:t>
            </w:r>
          </w:p>
          <w:p w14:paraId="06D71F12" w14:textId="51667695" w:rsidR="005349D8" w:rsidRPr="00D5653B" w:rsidRDefault="00FB4E66" w:rsidP="005F7E53">
            <w:pPr>
              <w:numPr>
                <w:ilvl w:val="0"/>
                <w:numId w:val="52"/>
              </w:numPr>
              <w:autoSpaceDE/>
              <w:autoSpaceDN/>
              <w:spacing w:line="240" w:lineRule="auto"/>
              <w:ind w:left="144" w:right="144"/>
              <w:jc w:val="both"/>
              <w:rPr>
                <w:rFonts w:asciiTheme="majorHAnsi" w:hAnsiTheme="majorHAnsi" w:cstheme="majorHAnsi"/>
                <w:lang w:val="en-US"/>
              </w:rPr>
            </w:pPr>
            <w:r>
              <w:rPr>
                <w:rFonts w:asciiTheme="majorHAnsi" w:hAnsiTheme="majorHAnsi" w:cstheme="majorHAnsi"/>
                <w:lang w:val="en-US"/>
              </w:rPr>
              <w:t xml:space="preserve">- </w:t>
            </w:r>
            <w:proofErr w:type="spellStart"/>
            <w:r w:rsidR="00641B52" w:rsidRPr="00D5653B">
              <w:rPr>
                <w:rFonts w:asciiTheme="majorHAnsi" w:hAnsiTheme="majorHAnsi" w:cstheme="majorHAnsi"/>
                <w:lang w:val="en-US"/>
              </w:rPr>
              <w:t>Người</w:t>
            </w:r>
            <w:proofErr w:type="spellEnd"/>
            <w:r w:rsidR="00641B52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641B52" w:rsidRPr="00D5653B">
              <w:rPr>
                <w:rFonts w:asciiTheme="majorHAnsi" w:hAnsiTheme="majorHAnsi" w:cstheme="majorHAnsi"/>
                <w:lang w:val="en-US"/>
              </w:rPr>
              <w:t>dùng</w:t>
            </w:r>
            <w:proofErr w:type="spellEnd"/>
            <w:r w:rsidR="00641B52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5349D8" w:rsidRPr="00D5653B">
              <w:rPr>
                <w:rFonts w:asciiTheme="majorHAnsi" w:hAnsiTheme="majorHAnsi" w:cstheme="majorHAnsi"/>
                <w:lang w:val="en-US"/>
              </w:rPr>
              <w:t>sửa</w:t>
            </w:r>
            <w:proofErr w:type="spellEnd"/>
            <w:r w:rsidR="005349D8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5349D8" w:rsidRPr="00D5653B">
              <w:rPr>
                <w:rFonts w:asciiTheme="majorHAnsi" w:hAnsiTheme="majorHAnsi" w:cstheme="majorHAnsi"/>
                <w:lang w:val="en-US"/>
              </w:rPr>
              <w:t>thông</w:t>
            </w:r>
            <w:proofErr w:type="spellEnd"/>
            <w:r w:rsidR="005349D8" w:rsidRPr="00D5653B">
              <w:rPr>
                <w:rFonts w:asciiTheme="majorHAnsi" w:hAnsiTheme="majorHAnsi" w:cstheme="majorHAnsi"/>
                <w:lang w:val="en-US"/>
              </w:rPr>
              <w:t xml:space="preserve"> tin của mục </w:t>
            </w:r>
            <w:proofErr w:type="spellStart"/>
            <w:r w:rsidR="005349D8" w:rsidRPr="00D5653B">
              <w:rPr>
                <w:rFonts w:asciiTheme="majorHAnsi" w:hAnsiTheme="majorHAnsi" w:cstheme="majorHAnsi"/>
                <w:lang w:val="en-US"/>
              </w:rPr>
              <w:t>muốn</w:t>
            </w:r>
            <w:proofErr w:type="spellEnd"/>
            <w:r w:rsidR="005349D8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5349D8" w:rsidRPr="00D5653B">
              <w:rPr>
                <w:rFonts w:asciiTheme="majorHAnsi" w:hAnsiTheme="majorHAnsi" w:cstheme="majorHAnsi"/>
                <w:lang w:val="en-US"/>
              </w:rPr>
              <w:t>sửa</w:t>
            </w:r>
            <w:proofErr w:type="spellEnd"/>
            <w:r w:rsidR="005349D8" w:rsidRPr="00D5653B">
              <w:rPr>
                <w:rFonts w:asciiTheme="majorHAnsi" w:hAnsiTheme="majorHAnsi" w:cstheme="majorHAnsi"/>
                <w:lang w:val="en-US"/>
              </w:rPr>
              <w:t xml:space="preserve"> -&gt; </w:t>
            </w:r>
            <w:proofErr w:type="spellStart"/>
            <w:r w:rsidR="005349D8" w:rsidRPr="00D5653B">
              <w:rPr>
                <w:rFonts w:asciiTheme="majorHAnsi" w:hAnsiTheme="majorHAnsi" w:cstheme="majorHAnsi"/>
                <w:lang w:val="en-US"/>
              </w:rPr>
              <w:t>nhấn</w:t>
            </w:r>
            <w:proofErr w:type="spellEnd"/>
            <w:r w:rsidR="005349D8" w:rsidRPr="00D5653B">
              <w:rPr>
                <w:rFonts w:asciiTheme="majorHAnsi" w:hAnsiTheme="majorHAnsi" w:cstheme="majorHAnsi"/>
                <w:lang w:val="en-US"/>
              </w:rPr>
              <w:t xml:space="preserve"> “</w:t>
            </w:r>
            <w:proofErr w:type="spellStart"/>
            <w:r w:rsidR="005349D8" w:rsidRPr="00D5653B">
              <w:rPr>
                <w:rFonts w:asciiTheme="majorHAnsi" w:hAnsiTheme="majorHAnsi" w:cstheme="majorHAnsi"/>
                <w:lang w:val="en-US"/>
              </w:rPr>
              <w:t>Xác</w:t>
            </w:r>
            <w:proofErr w:type="spellEnd"/>
            <w:r w:rsidR="005349D8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5349D8" w:rsidRPr="00D5653B">
              <w:rPr>
                <w:rFonts w:asciiTheme="majorHAnsi" w:hAnsiTheme="majorHAnsi" w:cstheme="majorHAnsi"/>
                <w:lang w:val="en-US"/>
              </w:rPr>
              <w:t>nhận</w:t>
            </w:r>
            <w:proofErr w:type="spellEnd"/>
            <w:r w:rsidR="005349D8" w:rsidRPr="00D5653B">
              <w:rPr>
                <w:rFonts w:asciiTheme="majorHAnsi" w:hAnsiTheme="majorHAnsi" w:cstheme="majorHAnsi"/>
                <w:lang w:val="en-US"/>
              </w:rPr>
              <w:t>”</w:t>
            </w:r>
          </w:p>
          <w:p w14:paraId="05CFB7EE" w14:textId="3AC6B7E2" w:rsidR="005349D8" w:rsidRPr="00D5653B" w:rsidRDefault="00FB4E66" w:rsidP="00DD7D3B">
            <w:pPr>
              <w:autoSpaceDE/>
              <w:autoSpaceDN/>
              <w:spacing w:line="240" w:lineRule="auto"/>
              <w:ind w:left="144" w:right="144"/>
              <w:jc w:val="both"/>
              <w:rPr>
                <w:rFonts w:asciiTheme="majorHAnsi" w:hAnsiTheme="majorHAnsi" w:cstheme="majorHAnsi"/>
                <w:lang w:val="en-US"/>
              </w:rPr>
            </w:pPr>
            <w:r>
              <w:rPr>
                <w:rFonts w:asciiTheme="majorHAnsi" w:hAnsiTheme="majorHAnsi" w:cstheme="majorHAnsi"/>
                <w:lang w:val="en-US"/>
              </w:rPr>
              <w:t xml:space="preserve">- </w:t>
            </w:r>
            <w:proofErr w:type="spellStart"/>
            <w:r w:rsidR="005349D8" w:rsidRPr="00D5653B">
              <w:rPr>
                <w:rFonts w:asciiTheme="majorHAnsi" w:hAnsiTheme="majorHAnsi" w:cstheme="majorHAnsi"/>
                <w:lang w:val="en-US"/>
              </w:rPr>
              <w:t>Thông</w:t>
            </w:r>
            <w:proofErr w:type="spellEnd"/>
            <w:r w:rsidR="005349D8" w:rsidRPr="00D5653B">
              <w:rPr>
                <w:rFonts w:asciiTheme="majorHAnsi" w:hAnsiTheme="majorHAnsi" w:cstheme="majorHAnsi"/>
                <w:lang w:val="en-US"/>
              </w:rPr>
              <w:t xml:space="preserve"> tin </w:t>
            </w:r>
            <w:proofErr w:type="spellStart"/>
            <w:r w:rsidR="005349D8" w:rsidRPr="00D5653B">
              <w:rPr>
                <w:rFonts w:asciiTheme="majorHAnsi" w:hAnsiTheme="majorHAnsi" w:cstheme="majorHAnsi"/>
                <w:lang w:val="en-US"/>
              </w:rPr>
              <w:t>cá</w:t>
            </w:r>
            <w:proofErr w:type="spellEnd"/>
            <w:r w:rsidR="005349D8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5349D8" w:rsidRPr="00D5653B">
              <w:rPr>
                <w:rFonts w:asciiTheme="majorHAnsi" w:hAnsiTheme="majorHAnsi" w:cstheme="majorHAnsi"/>
                <w:lang w:val="en-US"/>
              </w:rPr>
              <w:t>nhân</w:t>
            </w:r>
            <w:proofErr w:type="spellEnd"/>
            <w:r w:rsidR="005349D8" w:rsidRPr="00D5653B">
              <w:rPr>
                <w:rFonts w:asciiTheme="majorHAnsi" w:hAnsiTheme="majorHAnsi" w:cstheme="majorHAnsi"/>
                <w:lang w:val="en-US"/>
              </w:rPr>
              <w:t xml:space="preserve"> của </w:t>
            </w:r>
            <w:proofErr w:type="spellStart"/>
            <w:r w:rsidR="00641B52" w:rsidRPr="00D5653B">
              <w:rPr>
                <w:rFonts w:asciiTheme="majorHAnsi" w:hAnsiTheme="majorHAnsi" w:cstheme="majorHAnsi"/>
                <w:lang w:val="en-US"/>
              </w:rPr>
              <w:t>người</w:t>
            </w:r>
            <w:proofErr w:type="spellEnd"/>
            <w:r w:rsidR="00641B52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641B52" w:rsidRPr="00D5653B">
              <w:rPr>
                <w:rFonts w:asciiTheme="majorHAnsi" w:hAnsiTheme="majorHAnsi" w:cstheme="majorHAnsi"/>
                <w:lang w:val="en-US"/>
              </w:rPr>
              <w:t>dùng</w:t>
            </w:r>
            <w:proofErr w:type="spellEnd"/>
            <w:r w:rsidR="005349D8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5349D8" w:rsidRPr="00D5653B">
              <w:rPr>
                <w:rFonts w:asciiTheme="majorHAnsi" w:hAnsiTheme="majorHAnsi" w:cstheme="majorHAnsi"/>
                <w:lang w:val="en-US"/>
              </w:rPr>
              <w:t>đã</w:t>
            </w:r>
            <w:proofErr w:type="spellEnd"/>
            <w:r w:rsidR="005349D8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5349D8" w:rsidRPr="00D5653B">
              <w:rPr>
                <w:rFonts w:asciiTheme="majorHAnsi" w:hAnsiTheme="majorHAnsi" w:cstheme="majorHAnsi"/>
                <w:lang w:val="en-US"/>
              </w:rPr>
              <w:t>sửa</w:t>
            </w:r>
            <w:proofErr w:type="spellEnd"/>
            <w:r w:rsidR="005349D8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5349D8" w:rsidRPr="00D5653B">
              <w:rPr>
                <w:rFonts w:asciiTheme="majorHAnsi" w:hAnsiTheme="majorHAnsi" w:cstheme="majorHAnsi"/>
                <w:lang w:val="en-US"/>
              </w:rPr>
              <w:t>được</w:t>
            </w:r>
            <w:proofErr w:type="spellEnd"/>
            <w:r w:rsidR="005349D8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5349D8" w:rsidRPr="00D5653B">
              <w:rPr>
                <w:rFonts w:asciiTheme="majorHAnsi" w:hAnsiTheme="majorHAnsi" w:cstheme="majorHAnsi"/>
                <w:lang w:val="en-US"/>
              </w:rPr>
              <w:t>cập</w:t>
            </w:r>
            <w:proofErr w:type="spellEnd"/>
            <w:r w:rsidR="005349D8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5349D8" w:rsidRPr="00D5653B">
              <w:rPr>
                <w:rFonts w:asciiTheme="majorHAnsi" w:hAnsiTheme="majorHAnsi" w:cstheme="majorHAnsi"/>
                <w:lang w:val="en-US"/>
              </w:rPr>
              <w:t>nhật</w:t>
            </w:r>
            <w:proofErr w:type="spellEnd"/>
            <w:r w:rsidR="005349D8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5349D8" w:rsidRPr="00D5653B">
              <w:rPr>
                <w:rFonts w:asciiTheme="majorHAnsi" w:hAnsiTheme="majorHAnsi" w:cstheme="majorHAnsi"/>
                <w:lang w:val="en-US"/>
              </w:rPr>
              <w:t>trên</w:t>
            </w:r>
            <w:proofErr w:type="spellEnd"/>
            <w:r w:rsidR="005349D8" w:rsidRPr="00D5653B">
              <w:rPr>
                <w:rFonts w:asciiTheme="majorHAnsi" w:hAnsiTheme="majorHAnsi" w:cstheme="majorHAnsi"/>
                <w:lang w:val="en-US"/>
              </w:rPr>
              <w:t xml:space="preserve"> UI và DB.</w:t>
            </w:r>
          </w:p>
        </w:tc>
      </w:tr>
      <w:tr w:rsidR="005349D8" w:rsidRPr="00D5653B" w14:paraId="15655166" w14:textId="77777777" w:rsidTr="006938B6">
        <w:trPr>
          <w:trHeight w:val="812"/>
        </w:trPr>
        <w:tc>
          <w:tcPr>
            <w:tcW w:w="2257" w:type="dxa"/>
          </w:tcPr>
          <w:p w14:paraId="1C608542" w14:textId="77777777" w:rsidR="005349D8" w:rsidRPr="00D5653B" w:rsidRDefault="005349D8" w:rsidP="00327B41">
            <w:pPr>
              <w:pStyle w:val="TableParagraph"/>
              <w:spacing w:before="2"/>
              <w:ind w:left="144" w:right="144"/>
              <w:jc w:val="left"/>
              <w:rPr>
                <w:rFonts w:asciiTheme="majorHAnsi" w:hAnsiTheme="majorHAnsi" w:cstheme="majorHAnsi"/>
                <w:b/>
              </w:rPr>
            </w:pPr>
            <w:proofErr w:type="spellStart"/>
            <w:r w:rsidRPr="00D5653B">
              <w:rPr>
                <w:rFonts w:asciiTheme="majorHAnsi" w:hAnsiTheme="majorHAnsi" w:cstheme="majorHAnsi"/>
                <w:b/>
              </w:rPr>
              <w:t>Dòng</w:t>
            </w:r>
            <w:proofErr w:type="spellEnd"/>
            <w:r w:rsidRPr="00D5653B">
              <w:rPr>
                <w:rFonts w:asciiTheme="majorHAnsi" w:hAnsiTheme="majorHAnsi" w:cstheme="majorHAnsi"/>
                <w:b/>
                <w:spacing w:val="-2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sự</w:t>
            </w:r>
            <w:proofErr w:type="spellEnd"/>
            <w:r w:rsidRPr="00D5653B">
              <w:rPr>
                <w:rFonts w:asciiTheme="majorHAnsi" w:hAnsiTheme="majorHAnsi" w:cstheme="majorHAnsi"/>
                <w:b/>
                <w:spacing w:val="-1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kiện</w:t>
            </w:r>
            <w:proofErr w:type="spellEnd"/>
            <w:r w:rsidRPr="00D5653B">
              <w:rPr>
                <w:rFonts w:asciiTheme="majorHAnsi" w:hAnsiTheme="majorHAnsi" w:cstheme="majorHAnsi"/>
                <w:b/>
                <w:spacing w:val="-2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khác</w:t>
            </w:r>
            <w:proofErr w:type="spellEnd"/>
          </w:p>
        </w:tc>
        <w:tc>
          <w:tcPr>
            <w:tcW w:w="7185" w:type="dxa"/>
            <w:tcBorders>
              <w:right w:val="single" w:sz="6" w:space="0" w:color="000000" w:themeColor="text1"/>
            </w:tcBorders>
          </w:tcPr>
          <w:p w14:paraId="3DE50107" w14:textId="3B3031C3" w:rsidR="005349D8" w:rsidRPr="00D5653B" w:rsidRDefault="005349D8" w:rsidP="002C394F">
            <w:pPr>
              <w:pStyle w:val="TableParagraph"/>
              <w:keepNext/>
              <w:tabs>
                <w:tab w:val="left" w:pos="1402"/>
              </w:tabs>
              <w:spacing w:line="336" w:lineRule="exact"/>
              <w:ind w:left="144" w:right="144"/>
              <w:jc w:val="both"/>
              <w:rPr>
                <w:rFonts w:asciiTheme="majorHAnsi" w:hAnsiTheme="majorHAnsi" w:cstheme="majorHAnsi"/>
                <w:lang w:val="en-US"/>
              </w:rPr>
            </w:pP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Nếu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641B52" w:rsidRPr="00D5653B">
              <w:rPr>
                <w:rFonts w:asciiTheme="majorHAnsi" w:hAnsiTheme="majorHAnsi" w:cstheme="majorHAnsi"/>
                <w:lang w:val="en-US"/>
              </w:rPr>
              <w:t>người</w:t>
            </w:r>
            <w:proofErr w:type="spellEnd"/>
            <w:r w:rsidR="00641B52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641B52" w:rsidRPr="00D5653B">
              <w:rPr>
                <w:rFonts w:asciiTheme="majorHAnsi" w:hAnsiTheme="majorHAnsi" w:cstheme="majorHAnsi"/>
                <w:lang w:val="en-US"/>
              </w:rPr>
              <w:t>dùng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ấn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nút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“</w:t>
            </w:r>
            <w:r w:rsidR="00D62BBB" w:rsidRPr="00D5653B">
              <w:rPr>
                <w:rFonts w:asciiTheme="majorHAnsi" w:hAnsiTheme="majorHAnsi" w:cstheme="majorHAnsi"/>
                <w:lang w:val="en-US"/>
              </w:rPr>
              <w:t>←</w:t>
            </w:r>
            <w:r w:rsidRPr="00D5653B">
              <w:rPr>
                <w:rFonts w:asciiTheme="majorHAnsi" w:hAnsiTheme="majorHAnsi" w:cstheme="majorHAnsi"/>
                <w:lang w:val="en-US"/>
              </w:rPr>
              <w:t xml:space="preserve">”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khi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chưa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ăn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chọn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nút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“Confirm”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thì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thông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tin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cá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nhân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của </w:t>
            </w:r>
            <w:proofErr w:type="spellStart"/>
            <w:r w:rsidR="00641B52" w:rsidRPr="00D5653B">
              <w:rPr>
                <w:rFonts w:asciiTheme="majorHAnsi" w:hAnsiTheme="majorHAnsi" w:cstheme="majorHAnsi"/>
                <w:lang w:val="en-US"/>
              </w:rPr>
              <w:t>người</w:t>
            </w:r>
            <w:proofErr w:type="spellEnd"/>
            <w:r w:rsidR="00641B52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641B52" w:rsidRPr="00D5653B">
              <w:rPr>
                <w:rFonts w:asciiTheme="majorHAnsi" w:hAnsiTheme="majorHAnsi" w:cstheme="majorHAnsi"/>
                <w:lang w:val="en-US"/>
              </w:rPr>
              <w:t>dùng</w:t>
            </w:r>
            <w:proofErr w:type="spellEnd"/>
            <w:r w:rsidR="00641B52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sẽ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không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được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cập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nhật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>.</w:t>
            </w:r>
          </w:p>
        </w:tc>
      </w:tr>
    </w:tbl>
    <w:p w14:paraId="42F9D810" w14:textId="38247095" w:rsidR="002C394F" w:rsidRDefault="002C394F" w:rsidP="002C394F">
      <w:pPr>
        <w:pStyle w:val="Caption"/>
        <w:ind w:left="0"/>
        <w:jc w:val="center"/>
      </w:pPr>
      <w:bookmarkStart w:id="232" w:name="_Toc106816497"/>
      <w:proofErr w:type="spellStart"/>
      <w:r>
        <w:t>Bảng</w:t>
      </w:r>
      <w:proofErr w:type="spellEnd"/>
      <w:r>
        <w:t xml:space="preserve"> </w:t>
      </w:r>
      <w:r w:rsidR="006179BC">
        <w:fldChar w:fldCharType="begin"/>
      </w:r>
      <w:r w:rsidR="006179BC">
        <w:instrText xml:space="preserve"> STYLEREF 1 \s </w:instrText>
      </w:r>
      <w:r w:rsidR="006179BC">
        <w:fldChar w:fldCharType="separate"/>
      </w:r>
      <w:r w:rsidR="006179BC">
        <w:rPr>
          <w:noProof/>
        </w:rPr>
        <w:t>3</w:t>
      </w:r>
      <w:r w:rsidR="006179BC">
        <w:fldChar w:fldCharType="end"/>
      </w:r>
      <w:r w:rsidR="006179BC">
        <w:t>.</w:t>
      </w:r>
      <w:r w:rsidR="006179BC">
        <w:fldChar w:fldCharType="begin"/>
      </w:r>
      <w:r w:rsidR="006179BC">
        <w:instrText xml:space="preserve"> SEQ Bảng \* ARABIC \s 1 </w:instrText>
      </w:r>
      <w:r w:rsidR="006179BC">
        <w:fldChar w:fldCharType="separate"/>
      </w:r>
      <w:r w:rsidR="006179BC">
        <w:rPr>
          <w:noProof/>
        </w:rPr>
        <w:t>6</w:t>
      </w:r>
      <w:r w:rsidR="006179BC">
        <w:fldChar w:fldCharType="end"/>
      </w:r>
      <w:r w:rsidRPr="00A27530">
        <w:t xml:space="preserve"> </w:t>
      </w:r>
      <w:proofErr w:type="spellStart"/>
      <w:r w:rsidRPr="00A27530">
        <w:t>Usec</w:t>
      </w:r>
      <w:proofErr w:type="spellEnd"/>
      <w:r w:rsidRPr="00A27530">
        <w:t xml:space="preserve"> </w:t>
      </w:r>
      <w:proofErr w:type="spellStart"/>
      <w:r w:rsidRPr="00A27530">
        <w:t>case</w:t>
      </w:r>
      <w:proofErr w:type="spellEnd"/>
      <w:r w:rsidRPr="00A27530">
        <w:t xml:space="preserve"> </w:t>
      </w:r>
      <w:proofErr w:type="spellStart"/>
      <w:r>
        <w:rPr>
          <w:lang w:val="en-US"/>
        </w:rPr>
        <w:t>Sửa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thông</w:t>
      </w:r>
      <w:proofErr w:type="spellEnd"/>
      <w:r>
        <w:rPr>
          <w:lang w:val="en-US"/>
        </w:rPr>
        <w:t xml:space="preserve"> tin </w:t>
      </w:r>
      <w:proofErr w:type="spellStart"/>
      <w:r>
        <w:rPr>
          <w:lang w:val="en-US"/>
        </w:rPr>
        <w:t>cá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nhân</w:t>
      </w:r>
      <w:bookmarkEnd w:id="232"/>
      <w:proofErr w:type="spellEnd"/>
    </w:p>
    <w:p w14:paraId="17965814" w14:textId="4CE81A5F" w:rsidR="009538B0" w:rsidRPr="00D5653B" w:rsidRDefault="009538B0" w:rsidP="0030117C">
      <w:pPr>
        <w:pStyle w:val="Heading4"/>
        <w:rPr>
          <w:rFonts w:cstheme="majorHAnsi"/>
          <w:lang w:val="en-US"/>
        </w:rPr>
      </w:pPr>
      <w:proofErr w:type="spellStart"/>
      <w:r w:rsidRPr="00D5653B">
        <w:rPr>
          <w:rFonts w:cstheme="majorHAnsi"/>
          <w:lang w:val="en-US"/>
        </w:rPr>
        <w:lastRenderedPageBreak/>
        <w:t>Giỏ</w:t>
      </w:r>
      <w:proofErr w:type="spellEnd"/>
      <w:r w:rsidRPr="00D5653B">
        <w:rPr>
          <w:rFonts w:cstheme="majorHAnsi"/>
          <w:lang w:val="en-US"/>
        </w:rPr>
        <w:t xml:space="preserve"> </w:t>
      </w:r>
      <w:proofErr w:type="spellStart"/>
      <w:r w:rsidRPr="00D5653B">
        <w:rPr>
          <w:rFonts w:cstheme="majorHAnsi"/>
          <w:lang w:val="en-US"/>
        </w:rPr>
        <w:t>hàng</w:t>
      </w:r>
      <w:proofErr w:type="spellEnd"/>
      <w:r w:rsidR="00E06EC0" w:rsidRPr="00D5653B">
        <w:rPr>
          <w:rFonts w:cstheme="majorHAnsi"/>
          <w:lang w:val="en-US"/>
        </w:rPr>
        <w:t xml:space="preserve"> </w:t>
      </w:r>
    </w:p>
    <w:p w14:paraId="02BA6ADF" w14:textId="77777777" w:rsidR="007474F8" w:rsidRDefault="005F48B9" w:rsidP="007474F8">
      <w:pPr>
        <w:keepNext/>
        <w:ind w:left="144" w:right="144"/>
        <w:jc w:val="center"/>
      </w:pPr>
      <w:r w:rsidRPr="00D5653B">
        <w:rPr>
          <w:rFonts w:asciiTheme="majorHAnsi" w:hAnsiTheme="majorHAnsi" w:cstheme="majorHAnsi"/>
          <w:noProof/>
          <w:lang w:val="en-US"/>
        </w:rPr>
        <w:drawing>
          <wp:inline distT="0" distB="0" distL="0" distR="0" wp14:anchorId="04B3561C" wp14:editId="3F127ACD">
            <wp:extent cx="5322967" cy="3785190"/>
            <wp:effectExtent l="0" t="0" r="0" b="6350"/>
            <wp:docPr id="28" name="Picture 28" descr="F:\Khoa\bt\DoAn1\UseCase\Thêm vào giỏ hà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F:\Khoa\bt\DoAn1\UseCase\Thêm vào giỏ hàng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2967" cy="3785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D7A76D" w14:textId="354F4A98" w:rsidR="00A528E1" w:rsidRDefault="007474F8" w:rsidP="007474F8">
      <w:pPr>
        <w:pStyle w:val="Caption"/>
        <w:ind w:left="0"/>
        <w:jc w:val="center"/>
      </w:pPr>
      <w:bookmarkStart w:id="233" w:name="_Toc106818826"/>
      <w:proofErr w:type="spellStart"/>
      <w:r>
        <w:t>Hình</w:t>
      </w:r>
      <w:proofErr w:type="spellEnd"/>
      <w:r>
        <w:t xml:space="preserve"> </w:t>
      </w:r>
      <w:r w:rsidR="00BD5010">
        <w:fldChar w:fldCharType="begin"/>
      </w:r>
      <w:r w:rsidR="00BD5010">
        <w:instrText xml:space="preserve"> STYLEREF 1 \s </w:instrText>
      </w:r>
      <w:r w:rsidR="00BD5010">
        <w:fldChar w:fldCharType="separate"/>
      </w:r>
      <w:r w:rsidR="00BD5010">
        <w:rPr>
          <w:noProof/>
        </w:rPr>
        <w:t>3</w:t>
      </w:r>
      <w:r w:rsidR="00BD5010">
        <w:fldChar w:fldCharType="end"/>
      </w:r>
      <w:r w:rsidR="00BD5010">
        <w:t>.</w:t>
      </w:r>
      <w:r w:rsidR="00BD5010">
        <w:fldChar w:fldCharType="begin"/>
      </w:r>
      <w:r w:rsidR="00BD5010">
        <w:instrText xml:space="preserve"> SEQ Hình \* ARABIC \s 1 </w:instrText>
      </w:r>
      <w:r w:rsidR="00BD5010">
        <w:fldChar w:fldCharType="separate"/>
      </w:r>
      <w:r w:rsidR="00BD5010">
        <w:rPr>
          <w:noProof/>
        </w:rPr>
        <w:t>8</w:t>
      </w:r>
      <w:r w:rsidR="00BD5010">
        <w:fldChar w:fldCharType="end"/>
      </w:r>
      <w:r>
        <w:rPr>
          <w:lang w:val="en-US"/>
        </w:rPr>
        <w:t xml:space="preserve"> </w:t>
      </w:r>
      <w:proofErr w:type="spellStart"/>
      <w:r w:rsidRPr="009A0C6A">
        <w:rPr>
          <w:lang w:val="en-US"/>
        </w:rPr>
        <w:t>Sơ</w:t>
      </w:r>
      <w:proofErr w:type="spellEnd"/>
      <w:r w:rsidRPr="009A0C6A">
        <w:rPr>
          <w:lang w:val="en-US"/>
        </w:rPr>
        <w:t xml:space="preserve"> đồ </w:t>
      </w:r>
      <w:proofErr w:type="spellStart"/>
      <w:r w:rsidRPr="009A0C6A">
        <w:rPr>
          <w:lang w:val="en-US"/>
        </w:rPr>
        <w:t>hoạt</w:t>
      </w:r>
      <w:proofErr w:type="spellEnd"/>
      <w:r w:rsidRPr="009A0C6A">
        <w:rPr>
          <w:lang w:val="en-US"/>
        </w:rPr>
        <w:t xml:space="preserve"> động </w:t>
      </w:r>
      <w:proofErr w:type="spellStart"/>
      <w:r w:rsidRPr="009A0C6A">
        <w:rPr>
          <w:lang w:val="en-US"/>
        </w:rPr>
        <w:t>Thêm</w:t>
      </w:r>
      <w:proofErr w:type="spellEnd"/>
      <w:r w:rsidRPr="009A0C6A">
        <w:rPr>
          <w:lang w:val="en-US"/>
        </w:rPr>
        <w:t xml:space="preserve"> </w:t>
      </w:r>
      <w:proofErr w:type="spellStart"/>
      <w:r w:rsidRPr="009A0C6A">
        <w:rPr>
          <w:lang w:val="en-US"/>
        </w:rPr>
        <w:t>sản</w:t>
      </w:r>
      <w:proofErr w:type="spellEnd"/>
      <w:r w:rsidRPr="009A0C6A">
        <w:rPr>
          <w:lang w:val="en-US"/>
        </w:rPr>
        <w:t xml:space="preserve"> phẩm vào </w:t>
      </w:r>
      <w:proofErr w:type="spellStart"/>
      <w:r w:rsidRPr="009A0C6A">
        <w:rPr>
          <w:lang w:val="en-US"/>
        </w:rPr>
        <w:t>giỏ</w:t>
      </w:r>
      <w:proofErr w:type="spellEnd"/>
      <w:r w:rsidRPr="009A0C6A">
        <w:rPr>
          <w:lang w:val="en-US"/>
        </w:rPr>
        <w:t xml:space="preserve"> </w:t>
      </w:r>
      <w:proofErr w:type="spellStart"/>
      <w:r w:rsidRPr="009A0C6A">
        <w:rPr>
          <w:lang w:val="en-US"/>
        </w:rPr>
        <w:t>hàng</w:t>
      </w:r>
      <w:bookmarkEnd w:id="233"/>
      <w:proofErr w:type="spellEnd"/>
    </w:p>
    <w:p w14:paraId="40DEEF05" w14:textId="77777777" w:rsidR="007474F8" w:rsidRDefault="000470F7" w:rsidP="007474F8">
      <w:pPr>
        <w:keepNext/>
        <w:ind w:left="144" w:right="144"/>
        <w:jc w:val="center"/>
      </w:pPr>
      <w:r w:rsidRPr="00D5653B">
        <w:rPr>
          <w:rFonts w:asciiTheme="majorHAnsi" w:hAnsiTheme="majorHAnsi" w:cstheme="majorHAnsi"/>
          <w:noProof/>
          <w:lang w:val="en-US"/>
        </w:rPr>
        <w:drawing>
          <wp:inline distT="0" distB="0" distL="0" distR="0" wp14:anchorId="213E629D" wp14:editId="20AB97B4">
            <wp:extent cx="5964866" cy="3520160"/>
            <wp:effectExtent l="0" t="0" r="0" b="4445"/>
            <wp:docPr id="32" name="Picture 32" descr="F:\Khoa\bt\DoAn1\UseCase\Xóa khỏi giỏ hà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F:\Khoa\bt\DoAn1\UseCase\Xóa khỏi giỏ hàng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3141" cy="35250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14C2CA" w14:textId="146F7145" w:rsidR="00804E73" w:rsidRDefault="00A528E1" w:rsidP="007474F8">
      <w:pPr>
        <w:pStyle w:val="Caption"/>
        <w:ind w:left="0"/>
        <w:jc w:val="center"/>
      </w:pPr>
      <w:bookmarkStart w:id="234" w:name="_Toc106818827"/>
      <w:proofErr w:type="spellStart"/>
      <w:r>
        <w:t>Hình</w:t>
      </w:r>
      <w:proofErr w:type="spellEnd"/>
      <w:r>
        <w:t xml:space="preserve"> </w:t>
      </w:r>
      <w:r w:rsidR="00BD5010">
        <w:fldChar w:fldCharType="begin"/>
      </w:r>
      <w:r w:rsidR="00BD5010">
        <w:instrText xml:space="preserve"> STYLEREF 1 \s </w:instrText>
      </w:r>
      <w:r w:rsidR="00BD5010">
        <w:fldChar w:fldCharType="separate"/>
      </w:r>
      <w:r w:rsidR="00BD5010">
        <w:rPr>
          <w:noProof/>
        </w:rPr>
        <w:t>3</w:t>
      </w:r>
      <w:r w:rsidR="00BD5010">
        <w:fldChar w:fldCharType="end"/>
      </w:r>
      <w:r w:rsidR="00BD5010">
        <w:t>.</w:t>
      </w:r>
      <w:r w:rsidR="00BD5010">
        <w:fldChar w:fldCharType="begin"/>
      </w:r>
      <w:r w:rsidR="00BD5010">
        <w:instrText xml:space="preserve"> SEQ Hình \* ARABIC \s 1 </w:instrText>
      </w:r>
      <w:r w:rsidR="00BD5010">
        <w:fldChar w:fldCharType="separate"/>
      </w:r>
      <w:r w:rsidR="00BD5010">
        <w:rPr>
          <w:noProof/>
        </w:rPr>
        <w:t>9</w:t>
      </w:r>
      <w:r w:rsidR="00BD5010">
        <w:fldChar w:fldCharType="end"/>
      </w:r>
      <w:r w:rsidR="006954F4" w:rsidRPr="006954F4">
        <w:rPr>
          <w:lang w:val="en-US"/>
        </w:rPr>
        <w:t xml:space="preserve"> </w:t>
      </w:r>
      <w:proofErr w:type="spellStart"/>
      <w:r w:rsidR="006954F4" w:rsidRPr="00A54EA9">
        <w:rPr>
          <w:lang w:val="en-US"/>
        </w:rPr>
        <w:t>Sơ</w:t>
      </w:r>
      <w:proofErr w:type="spellEnd"/>
      <w:r w:rsidR="006954F4" w:rsidRPr="00A54EA9">
        <w:rPr>
          <w:lang w:val="en-US"/>
        </w:rPr>
        <w:t xml:space="preserve"> đồ </w:t>
      </w:r>
      <w:proofErr w:type="spellStart"/>
      <w:r w:rsidR="006954F4" w:rsidRPr="00A54EA9">
        <w:rPr>
          <w:lang w:val="en-US"/>
        </w:rPr>
        <w:t>hoạt</w:t>
      </w:r>
      <w:proofErr w:type="spellEnd"/>
      <w:r w:rsidR="006954F4" w:rsidRPr="00A54EA9">
        <w:rPr>
          <w:lang w:val="en-US"/>
        </w:rPr>
        <w:t xml:space="preserve"> động </w:t>
      </w:r>
      <w:proofErr w:type="spellStart"/>
      <w:r w:rsidR="007474F8" w:rsidRPr="00383EEE">
        <w:rPr>
          <w:lang w:val="en-US"/>
        </w:rPr>
        <w:t>Xóa</w:t>
      </w:r>
      <w:proofErr w:type="spellEnd"/>
      <w:r w:rsidR="006954F4">
        <w:rPr>
          <w:lang w:val="en-US"/>
        </w:rPr>
        <w:t xml:space="preserve"> </w:t>
      </w:r>
      <w:proofErr w:type="spellStart"/>
      <w:r w:rsidR="006954F4">
        <w:rPr>
          <w:lang w:val="en-US"/>
        </w:rPr>
        <w:t>sản</w:t>
      </w:r>
      <w:proofErr w:type="spellEnd"/>
      <w:r w:rsidR="006954F4">
        <w:rPr>
          <w:lang w:val="en-US"/>
        </w:rPr>
        <w:t xml:space="preserve"> phẩm </w:t>
      </w:r>
      <w:proofErr w:type="spellStart"/>
      <w:r w:rsidR="007474F8" w:rsidRPr="00383EEE">
        <w:rPr>
          <w:lang w:val="en-US"/>
        </w:rPr>
        <w:t>khỏi</w:t>
      </w:r>
      <w:proofErr w:type="spellEnd"/>
      <w:r w:rsidR="006954F4">
        <w:rPr>
          <w:lang w:val="en-US"/>
        </w:rPr>
        <w:t xml:space="preserve"> </w:t>
      </w:r>
      <w:proofErr w:type="spellStart"/>
      <w:r w:rsidR="006954F4">
        <w:rPr>
          <w:lang w:val="en-US"/>
        </w:rPr>
        <w:t>giỏ</w:t>
      </w:r>
      <w:proofErr w:type="spellEnd"/>
      <w:r w:rsidR="006954F4">
        <w:rPr>
          <w:lang w:val="en-US"/>
        </w:rPr>
        <w:t xml:space="preserve"> </w:t>
      </w:r>
      <w:proofErr w:type="spellStart"/>
      <w:r w:rsidR="006954F4">
        <w:rPr>
          <w:lang w:val="en-US"/>
        </w:rPr>
        <w:t>hàng</w:t>
      </w:r>
      <w:bookmarkEnd w:id="234"/>
      <w:proofErr w:type="spellEnd"/>
    </w:p>
    <w:p w14:paraId="34E9BD73" w14:textId="63CDB9BA" w:rsidR="000470F7" w:rsidRPr="00D5653B" w:rsidRDefault="000470F7" w:rsidP="00804E73">
      <w:pPr>
        <w:pStyle w:val="Caption"/>
        <w:ind w:hanging="2070"/>
        <w:jc w:val="center"/>
        <w:rPr>
          <w:rFonts w:asciiTheme="majorHAnsi" w:hAnsiTheme="majorHAnsi" w:cstheme="majorHAnsi"/>
          <w:lang w:val="en-US"/>
        </w:rPr>
      </w:pPr>
    </w:p>
    <w:tbl>
      <w:tblPr>
        <w:tblW w:w="0" w:type="auto"/>
        <w:tblInd w:w="71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013"/>
        <w:gridCol w:w="7429"/>
      </w:tblGrid>
      <w:tr w:rsidR="009538B0" w:rsidRPr="00D5653B" w14:paraId="319E5977" w14:textId="77777777" w:rsidTr="00C55419">
        <w:trPr>
          <w:trHeight w:val="544"/>
        </w:trPr>
        <w:tc>
          <w:tcPr>
            <w:tcW w:w="9442" w:type="dxa"/>
            <w:gridSpan w:val="2"/>
            <w:tcBorders>
              <w:right w:val="single" w:sz="6" w:space="0" w:color="000000" w:themeColor="text1"/>
            </w:tcBorders>
            <w:shd w:val="clear" w:color="auto" w:fill="D0CECE"/>
          </w:tcPr>
          <w:p w14:paraId="416743BC" w14:textId="77777777" w:rsidR="009538B0" w:rsidRPr="00D5653B" w:rsidRDefault="009538B0" w:rsidP="00327B41">
            <w:pPr>
              <w:pStyle w:val="TableParagraph"/>
              <w:ind w:left="144" w:right="144"/>
              <w:jc w:val="left"/>
              <w:rPr>
                <w:rFonts w:asciiTheme="majorHAnsi" w:hAnsiTheme="majorHAnsi" w:cstheme="majorHAnsi"/>
                <w:sz w:val="24"/>
              </w:rPr>
            </w:pPr>
          </w:p>
        </w:tc>
      </w:tr>
      <w:tr w:rsidR="009538B0" w:rsidRPr="00D5653B" w14:paraId="4D460B59" w14:textId="77777777" w:rsidTr="00C55419">
        <w:trPr>
          <w:trHeight w:val="568"/>
        </w:trPr>
        <w:tc>
          <w:tcPr>
            <w:tcW w:w="2013" w:type="dxa"/>
          </w:tcPr>
          <w:p w14:paraId="22DAFFBA" w14:textId="77777777" w:rsidR="009538B0" w:rsidRPr="00D5653B" w:rsidRDefault="009538B0" w:rsidP="00327B41">
            <w:pPr>
              <w:pStyle w:val="TableParagraph"/>
              <w:spacing w:before="2"/>
              <w:ind w:left="144" w:right="144"/>
              <w:jc w:val="left"/>
              <w:rPr>
                <w:rFonts w:asciiTheme="majorHAnsi" w:hAnsiTheme="majorHAnsi" w:cstheme="majorHAnsi"/>
                <w:b/>
              </w:rPr>
            </w:pPr>
            <w:r w:rsidRPr="00D5653B">
              <w:rPr>
                <w:rFonts w:asciiTheme="majorHAnsi" w:hAnsiTheme="majorHAnsi" w:cstheme="majorHAnsi"/>
                <w:b/>
              </w:rPr>
              <w:t>Tên</w:t>
            </w:r>
            <w:r w:rsidRPr="00D5653B">
              <w:rPr>
                <w:rFonts w:asciiTheme="majorHAnsi" w:hAnsiTheme="majorHAnsi" w:cstheme="majorHAnsi"/>
                <w:b/>
                <w:spacing w:val="-3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Use</w:t>
            </w:r>
            <w:proofErr w:type="spellEnd"/>
            <w:r w:rsidRPr="00D5653B">
              <w:rPr>
                <w:rFonts w:asciiTheme="majorHAnsi" w:hAnsiTheme="majorHAnsi" w:cstheme="majorHAnsi"/>
                <w:b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Case</w:t>
            </w:r>
            <w:proofErr w:type="spellEnd"/>
          </w:p>
        </w:tc>
        <w:tc>
          <w:tcPr>
            <w:tcW w:w="7429" w:type="dxa"/>
            <w:tcBorders>
              <w:right w:val="single" w:sz="6" w:space="0" w:color="000000" w:themeColor="text1"/>
            </w:tcBorders>
          </w:tcPr>
          <w:p w14:paraId="46913FB6" w14:textId="0439F9A4" w:rsidR="009538B0" w:rsidRPr="00D5653B" w:rsidRDefault="007E4713" w:rsidP="00327B41">
            <w:pPr>
              <w:pStyle w:val="TableParagraph"/>
              <w:spacing w:line="326" w:lineRule="exact"/>
              <w:ind w:left="144" w:right="144"/>
              <w:jc w:val="left"/>
              <w:rPr>
                <w:rFonts w:asciiTheme="majorHAnsi" w:hAnsiTheme="majorHAnsi" w:cstheme="majorHAnsi"/>
              </w:rPr>
            </w:pPr>
            <w:proofErr w:type="spellStart"/>
            <w:r w:rsidRPr="00D5653B">
              <w:rPr>
                <w:rFonts w:asciiTheme="majorHAnsi" w:hAnsiTheme="majorHAnsi" w:cstheme="majorHAnsi"/>
                <w:color w:val="000000"/>
                <w:lang w:val="en-US"/>
              </w:rPr>
              <w:t>Giỏ</w:t>
            </w:r>
            <w:proofErr w:type="spellEnd"/>
            <w:r w:rsidRPr="00D5653B">
              <w:rPr>
                <w:rFonts w:asciiTheme="majorHAnsi" w:hAnsiTheme="majorHAnsi" w:cstheme="majorHAnsi"/>
                <w:color w:val="000000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color w:val="000000"/>
                <w:lang w:val="en-US"/>
              </w:rPr>
              <w:t>hàng</w:t>
            </w:r>
            <w:proofErr w:type="spellEnd"/>
          </w:p>
        </w:tc>
      </w:tr>
      <w:tr w:rsidR="009538B0" w:rsidRPr="00D5653B" w14:paraId="682CC918" w14:textId="77777777" w:rsidTr="00C55419">
        <w:trPr>
          <w:trHeight w:val="568"/>
        </w:trPr>
        <w:tc>
          <w:tcPr>
            <w:tcW w:w="2013" w:type="dxa"/>
          </w:tcPr>
          <w:p w14:paraId="132E3432" w14:textId="77777777" w:rsidR="009538B0" w:rsidRPr="00D5653B" w:rsidRDefault="009538B0" w:rsidP="00327B41">
            <w:pPr>
              <w:pStyle w:val="TableParagraph"/>
              <w:spacing w:before="2"/>
              <w:ind w:left="144" w:right="144"/>
              <w:jc w:val="left"/>
              <w:rPr>
                <w:rFonts w:asciiTheme="majorHAnsi" w:hAnsiTheme="majorHAnsi" w:cstheme="majorHAnsi"/>
                <w:b/>
              </w:rPr>
            </w:pPr>
            <w:r w:rsidRPr="00D5653B">
              <w:rPr>
                <w:rFonts w:asciiTheme="majorHAnsi" w:hAnsiTheme="majorHAnsi" w:cstheme="majorHAnsi"/>
                <w:b/>
              </w:rPr>
              <w:t>Mô</w:t>
            </w:r>
            <w:r w:rsidRPr="00D5653B">
              <w:rPr>
                <w:rFonts w:asciiTheme="majorHAnsi" w:hAnsiTheme="majorHAnsi" w:cstheme="majorHAnsi"/>
                <w:b/>
                <w:spacing w:val="-1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tả</w:t>
            </w:r>
            <w:proofErr w:type="spellEnd"/>
          </w:p>
        </w:tc>
        <w:tc>
          <w:tcPr>
            <w:tcW w:w="7429" w:type="dxa"/>
            <w:tcBorders>
              <w:right w:val="single" w:sz="6" w:space="0" w:color="000000" w:themeColor="text1"/>
            </w:tcBorders>
          </w:tcPr>
          <w:p w14:paraId="6E9513FD" w14:textId="09C6B13A" w:rsidR="009538B0" w:rsidRPr="00D5653B" w:rsidRDefault="00C30ADD" w:rsidP="00DD7D3B">
            <w:pPr>
              <w:pStyle w:val="TableParagraph"/>
              <w:spacing w:line="336" w:lineRule="exact"/>
              <w:ind w:left="144" w:right="144"/>
              <w:jc w:val="both"/>
              <w:rPr>
                <w:rFonts w:asciiTheme="majorHAnsi" w:hAnsiTheme="majorHAnsi" w:cstheme="majorHAnsi"/>
              </w:rPr>
            </w:pP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Chức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năng</w:t>
            </w:r>
            <w:r w:rsidR="00D37E29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D37E29" w:rsidRPr="00D5653B">
              <w:rPr>
                <w:rFonts w:asciiTheme="majorHAnsi" w:hAnsiTheme="majorHAnsi" w:cstheme="majorHAnsi"/>
                <w:lang w:val="en-US"/>
              </w:rPr>
              <w:t>cho</w:t>
            </w:r>
            <w:proofErr w:type="spellEnd"/>
            <w:r w:rsidR="00D37E29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D37E29" w:rsidRPr="00D5653B">
              <w:rPr>
                <w:rFonts w:asciiTheme="majorHAnsi" w:hAnsiTheme="majorHAnsi" w:cstheme="majorHAnsi"/>
                <w:lang w:val="en-US"/>
              </w:rPr>
              <w:t>phép</w:t>
            </w:r>
            <w:proofErr w:type="spellEnd"/>
            <w:r w:rsidR="00D37E29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D37E29" w:rsidRPr="00D5653B">
              <w:rPr>
                <w:rFonts w:asciiTheme="majorHAnsi" w:hAnsiTheme="majorHAnsi" w:cstheme="majorHAnsi"/>
                <w:lang w:val="en-US"/>
              </w:rPr>
              <w:t>khách</w:t>
            </w:r>
            <w:proofErr w:type="spellEnd"/>
            <w:r w:rsidR="00D37E29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D37E29" w:rsidRPr="00D5653B">
              <w:rPr>
                <w:rFonts w:asciiTheme="majorHAnsi" w:hAnsiTheme="majorHAnsi" w:cstheme="majorHAnsi"/>
                <w:lang w:val="en-US"/>
              </w:rPr>
              <w:t>hàng</w:t>
            </w:r>
            <w:proofErr w:type="spellEnd"/>
            <w:r w:rsidR="00D37E29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D37E29" w:rsidRPr="00D5653B">
              <w:rPr>
                <w:rFonts w:asciiTheme="majorHAnsi" w:hAnsiTheme="majorHAnsi" w:cstheme="majorHAnsi"/>
                <w:lang w:val="en-US"/>
              </w:rPr>
              <w:t>thêm</w:t>
            </w:r>
            <w:proofErr w:type="spellEnd"/>
            <w:r w:rsidR="00D37E29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D37E29" w:rsidRPr="00D5653B">
              <w:rPr>
                <w:rFonts w:asciiTheme="majorHAnsi" w:hAnsiTheme="majorHAnsi" w:cstheme="majorHAnsi"/>
                <w:lang w:val="en-US"/>
              </w:rPr>
              <w:t>các</w:t>
            </w:r>
            <w:proofErr w:type="spellEnd"/>
            <w:r w:rsidR="00D37E29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D37E29" w:rsidRPr="00D5653B">
              <w:rPr>
                <w:rFonts w:asciiTheme="majorHAnsi" w:hAnsiTheme="majorHAnsi" w:cstheme="majorHAnsi"/>
                <w:lang w:val="en-US"/>
              </w:rPr>
              <w:t>sản</w:t>
            </w:r>
            <w:proofErr w:type="spellEnd"/>
            <w:r w:rsidR="00D37E29" w:rsidRPr="00D5653B">
              <w:rPr>
                <w:rFonts w:asciiTheme="majorHAnsi" w:hAnsiTheme="majorHAnsi" w:cstheme="majorHAnsi"/>
                <w:lang w:val="en-US"/>
              </w:rPr>
              <w:t xml:space="preserve"> phẩm </w:t>
            </w:r>
            <w:proofErr w:type="spellStart"/>
            <w:r w:rsidR="00D37E29" w:rsidRPr="00D5653B">
              <w:rPr>
                <w:rFonts w:asciiTheme="majorHAnsi" w:hAnsiTheme="majorHAnsi" w:cstheme="majorHAnsi"/>
                <w:lang w:val="en-US"/>
              </w:rPr>
              <w:t>hiện</w:t>
            </w:r>
            <w:proofErr w:type="spellEnd"/>
            <w:r w:rsidR="00D37E29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D37E29" w:rsidRPr="00D5653B">
              <w:rPr>
                <w:rFonts w:asciiTheme="majorHAnsi" w:hAnsiTheme="majorHAnsi" w:cstheme="majorHAnsi"/>
                <w:lang w:val="en-US"/>
              </w:rPr>
              <w:t>tại</w:t>
            </w:r>
            <w:proofErr w:type="spellEnd"/>
            <w:r w:rsidR="00D37E29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D37E29" w:rsidRPr="00D5653B">
              <w:rPr>
                <w:rFonts w:asciiTheme="majorHAnsi" w:hAnsiTheme="majorHAnsi" w:cstheme="majorHAnsi"/>
                <w:lang w:val="en-US"/>
              </w:rPr>
              <w:t>đang</w:t>
            </w:r>
            <w:proofErr w:type="spellEnd"/>
            <w:r w:rsidR="00D37E29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D37E29" w:rsidRPr="00D5653B">
              <w:rPr>
                <w:rFonts w:asciiTheme="majorHAnsi" w:hAnsiTheme="majorHAnsi" w:cstheme="majorHAnsi"/>
                <w:lang w:val="en-US"/>
              </w:rPr>
              <w:t>định</w:t>
            </w:r>
            <w:proofErr w:type="spellEnd"/>
            <w:r w:rsidR="00D37E29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D37E29" w:rsidRPr="00D5653B">
              <w:rPr>
                <w:rFonts w:asciiTheme="majorHAnsi" w:hAnsiTheme="majorHAnsi" w:cstheme="majorHAnsi"/>
                <w:lang w:val="en-US"/>
              </w:rPr>
              <w:t>thực</w:t>
            </w:r>
            <w:proofErr w:type="spellEnd"/>
            <w:r w:rsidR="00D37E29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D37E29" w:rsidRPr="00D5653B">
              <w:rPr>
                <w:rFonts w:asciiTheme="majorHAnsi" w:hAnsiTheme="majorHAnsi" w:cstheme="majorHAnsi"/>
                <w:lang w:val="en-US"/>
              </w:rPr>
              <w:t>hiện</w:t>
            </w:r>
            <w:proofErr w:type="spellEnd"/>
            <w:r w:rsidR="00D37E29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D37E29" w:rsidRPr="00D5653B">
              <w:rPr>
                <w:rFonts w:asciiTheme="majorHAnsi" w:hAnsiTheme="majorHAnsi" w:cstheme="majorHAnsi"/>
                <w:lang w:val="en-US"/>
              </w:rPr>
              <w:t>mua</w:t>
            </w:r>
            <w:proofErr w:type="spellEnd"/>
            <w:r w:rsidR="00D37E29" w:rsidRPr="00D5653B">
              <w:rPr>
                <w:rFonts w:asciiTheme="majorHAnsi" w:hAnsiTheme="majorHAnsi" w:cstheme="majorHAnsi"/>
                <w:lang w:val="en-US"/>
              </w:rPr>
              <w:t xml:space="preserve"> vào </w:t>
            </w:r>
            <w:proofErr w:type="spellStart"/>
            <w:r w:rsidR="00D37E29" w:rsidRPr="00D5653B">
              <w:rPr>
                <w:rFonts w:asciiTheme="majorHAnsi" w:hAnsiTheme="majorHAnsi" w:cstheme="majorHAnsi"/>
                <w:lang w:val="en-US"/>
              </w:rPr>
              <w:t>trong</w:t>
            </w:r>
            <w:proofErr w:type="spellEnd"/>
            <w:r w:rsidR="00D37E29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D37E29" w:rsidRPr="00D5653B">
              <w:rPr>
                <w:rFonts w:asciiTheme="majorHAnsi" w:hAnsiTheme="majorHAnsi" w:cstheme="majorHAnsi"/>
                <w:lang w:val="en-US"/>
              </w:rPr>
              <w:t>giỏ</w:t>
            </w:r>
            <w:proofErr w:type="spellEnd"/>
            <w:r w:rsidR="00D37E29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D37E29" w:rsidRPr="00D5653B">
              <w:rPr>
                <w:rFonts w:asciiTheme="majorHAnsi" w:hAnsiTheme="majorHAnsi" w:cstheme="majorHAnsi"/>
                <w:lang w:val="en-US"/>
              </w:rPr>
              <w:t>hàng</w:t>
            </w:r>
            <w:proofErr w:type="spellEnd"/>
            <w:r w:rsidR="00D37E29" w:rsidRPr="00D5653B">
              <w:rPr>
                <w:rFonts w:asciiTheme="majorHAnsi" w:hAnsiTheme="majorHAnsi" w:cstheme="majorHAnsi"/>
                <w:lang w:val="en-US"/>
              </w:rPr>
              <w:t xml:space="preserve"> của </w:t>
            </w:r>
            <w:proofErr w:type="spellStart"/>
            <w:r w:rsidR="00D37E29" w:rsidRPr="00D5653B">
              <w:rPr>
                <w:rFonts w:asciiTheme="majorHAnsi" w:hAnsiTheme="majorHAnsi" w:cstheme="majorHAnsi"/>
                <w:lang w:val="en-US"/>
              </w:rPr>
              <w:t>riêng</w:t>
            </w:r>
            <w:proofErr w:type="spellEnd"/>
            <w:r w:rsidR="00D37E29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D37E29" w:rsidRPr="00D5653B">
              <w:rPr>
                <w:rFonts w:asciiTheme="majorHAnsi" w:hAnsiTheme="majorHAnsi" w:cstheme="majorHAnsi"/>
                <w:lang w:val="en-US"/>
              </w:rPr>
              <w:t>mình</w:t>
            </w:r>
            <w:proofErr w:type="spellEnd"/>
            <w:r w:rsidR="00D37E29" w:rsidRPr="00D5653B">
              <w:rPr>
                <w:rFonts w:asciiTheme="majorHAnsi" w:hAnsiTheme="majorHAnsi" w:cstheme="majorHAnsi"/>
                <w:lang w:val="en-US"/>
              </w:rPr>
              <w:t xml:space="preserve"> (</w:t>
            </w:r>
            <w:proofErr w:type="spellStart"/>
            <w:r w:rsidR="00D37E29" w:rsidRPr="00D5653B">
              <w:rPr>
                <w:rFonts w:asciiTheme="majorHAnsi" w:hAnsiTheme="majorHAnsi" w:cstheme="majorHAnsi"/>
                <w:lang w:val="en-US"/>
              </w:rPr>
              <w:t>nói</w:t>
            </w:r>
            <w:proofErr w:type="spellEnd"/>
            <w:r w:rsidR="00D37E29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D37E29" w:rsidRPr="00D5653B">
              <w:rPr>
                <w:rFonts w:asciiTheme="majorHAnsi" w:hAnsiTheme="majorHAnsi" w:cstheme="majorHAnsi"/>
                <w:lang w:val="en-US"/>
              </w:rPr>
              <w:t>cách</w:t>
            </w:r>
            <w:proofErr w:type="spellEnd"/>
            <w:r w:rsidR="00D37E29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D37E29" w:rsidRPr="00D5653B">
              <w:rPr>
                <w:rFonts w:asciiTheme="majorHAnsi" w:hAnsiTheme="majorHAnsi" w:cstheme="majorHAnsi"/>
                <w:lang w:val="en-US"/>
              </w:rPr>
              <w:t>khác</w:t>
            </w:r>
            <w:proofErr w:type="spellEnd"/>
            <w:r w:rsidR="00D37E29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D37E29" w:rsidRPr="00D5653B">
              <w:rPr>
                <w:rFonts w:asciiTheme="majorHAnsi" w:hAnsiTheme="majorHAnsi" w:cstheme="majorHAnsi"/>
                <w:lang w:val="en-US"/>
              </w:rPr>
              <w:t>là</w:t>
            </w:r>
            <w:proofErr w:type="spellEnd"/>
            <w:r w:rsidR="00D37E29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D37E29" w:rsidRPr="00D5653B">
              <w:rPr>
                <w:rFonts w:asciiTheme="majorHAnsi" w:hAnsiTheme="majorHAnsi" w:cstheme="majorHAnsi"/>
                <w:lang w:val="en-US"/>
              </w:rPr>
              <w:t>lưu</w:t>
            </w:r>
            <w:proofErr w:type="spellEnd"/>
            <w:r w:rsidR="00D37E29" w:rsidRPr="00D5653B">
              <w:rPr>
                <w:rFonts w:asciiTheme="majorHAnsi" w:hAnsiTheme="majorHAnsi" w:cstheme="majorHAnsi"/>
                <w:lang w:val="en-US"/>
              </w:rPr>
              <w:t xml:space="preserve"> lại </w:t>
            </w:r>
            <w:proofErr w:type="spellStart"/>
            <w:r w:rsidR="00D37E29" w:rsidRPr="00D5653B">
              <w:rPr>
                <w:rFonts w:asciiTheme="majorHAnsi" w:hAnsiTheme="majorHAnsi" w:cstheme="majorHAnsi"/>
                <w:lang w:val="en-US"/>
              </w:rPr>
              <w:t>các</w:t>
            </w:r>
            <w:proofErr w:type="spellEnd"/>
            <w:r w:rsidR="00D37E29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D37E29" w:rsidRPr="00D5653B">
              <w:rPr>
                <w:rFonts w:asciiTheme="majorHAnsi" w:hAnsiTheme="majorHAnsi" w:cstheme="majorHAnsi"/>
                <w:lang w:val="en-US"/>
              </w:rPr>
              <w:t>lựa</w:t>
            </w:r>
            <w:proofErr w:type="spellEnd"/>
            <w:r w:rsidR="00D37E29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D37E29" w:rsidRPr="00D5653B">
              <w:rPr>
                <w:rFonts w:asciiTheme="majorHAnsi" w:hAnsiTheme="majorHAnsi" w:cstheme="majorHAnsi"/>
                <w:lang w:val="en-US"/>
              </w:rPr>
              <w:t>chọn</w:t>
            </w:r>
            <w:proofErr w:type="spellEnd"/>
            <w:r w:rsidR="00D37E29" w:rsidRPr="00D5653B">
              <w:rPr>
                <w:rFonts w:asciiTheme="majorHAnsi" w:hAnsiTheme="majorHAnsi" w:cstheme="majorHAnsi"/>
                <w:lang w:val="en-US"/>
              </w:rPr>
              <w:t xml:space="preserve"> của </w:t>
            </w:r>
            <w:proofErr w:type="spellStart"/>
            <w:r w:rsidR="00D37E29" w:rsidRPr="00D5653B">
              <w:rPr>
                <w:rFonts w:asciiTheme="majorHAnsi" w:hAnsiTheme="majorHAnsi" w:cstheme="majorHAnsi"/>
                <w:lang w:val="en-US"/>
              </w:rPr>
              <w:t>bản</w:t>
            </w:r>
            <w:proofErr w:type="spellEnd"/>
            <w:r w:rsidR="00D37E29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D37E29" w:rsidRPr="00D5653B">
              <w:rPr>
                <w:rFonts w:asciiTheme="majorHAnsi" w:hAnsiTheme="majorHAnsi" w:cstheme="majorHAnsi"/>
                <w:lang w:val="en-US"/>
              </w:rPr>
              <w:t>thân</w:t>
            </w:r>
            <w:proofErr w:type="spellEnd"/>
            <w:r w:rsidR="00D37E29" w:rsidRPr="00D5653B">
              <w:rPr>
                <w:rFonts w:asciiTheme="majorHAnsi" w:hAnsiTheme="majorHAnsi" w:cstheme="majorHAnsi"/>
                <w:lang w:val="en-US"/>
              </w:rPr>
              <w:t xml:space="preserve">) </w:t>
            </w:r>
            <w:proofErr w:type="spellStart"/>
            <w:r w:rsidR="00D37E29" w:rsidRPr="00D5653B">
              <w:rPr>
                <w:rFonts w:asciiTheme="majorHAnsi" w:hAnsiTheme="majorHAnsi" w:cstheme="majorHAnsi"/>
                <w:lang w:val="en-US"/>
              </w:rPr>
              <w:t>để</w:t>
            </w:r>
            <w:proofErr w:type="spellEnd"/>
            <w:r w:rsidR="00D37E29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D37E29" w:rsidRPr="00D5653B">
              <w:rPr>
                <w:rFonts w:asciiTheme="majorHAnsi" w:hAnsiTheme="majorHAnsi" w:cstheme="majorHAnsi"/>
                <w:lang w:val="en-US"/>
              </w:rPr>
              <w:t>có</w:t>
            </w:r>
            <w:proofErr w:type="spellEnd"/>
            <w:r w:rsidR="00D37E29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D37E29" w:rsidRPr="00D5653B">
              <w:rPr>
                <w:rFonts w:asciiTheme="majorHAnsi" w:hAnsiTheme="majorHAnsi" w:cstheme="majorHAnsi"/>
                <w:lang w:val="en-US"/>
              </w:rPr>
              <w:t>thể</w:t>
            </w:r>
            <w:proofErr w:type="spellEnd"/>
            <w:r w:rsidR="00D37E29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D37E29" w:rsidRPr="00D5653B">
              <w:rPr>
                <w:rFonts w:asciiTheme="majorHAnsi" w:hAnsiTheme="majorHAnsi" w:cstheme="majorHAnsi"/>
                <w:lang w:val="en-US"/>
              </w:rPr>
              <w:t>tiện</w:t>
            </w:r>
            <w:proofErr w:type="spellEnd"/>
            <w:r w:rsidR="00D37E29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D37E29" w:rsidRPr="00D5653B">
              <w:rPr>
                <w:rFonts w:asciiTheme="majorHAnsi" w:hAnsiTheme="majorHAnsi" w:cstheme="majorHAnsi"/>
                <w:lang w:val="en-US"/>
              </w:rPr>
              <w:t>lợi</w:t>
            </w:r>
            <w:proofErr w:type="spellEnd"/>
            <w:r w:rsidR="00D37E29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D37E29" w:rsidRPr="00D5653B">
              <w:rPr>
                <w:rFonts w:asciiTheme="majorHAnsi" w:hAnsiTheme="majorHAnsi" w:cstheme="majorHAnsi"/>
                <w:lang w:val="en-US"/>
              </w:rPr>
              <w:t>tiếp</w:t>
            </w:r>
            <w:proofErr w:type="spellEnd"/>
            <w:r w:rsidR="00D37E29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D37E29" w:rsidRPr="00D5653B">
              <w:rPr>
                <w:rFonts w:asciiTheme="majorHAnsi" w:hAnsiTheme="majorHAnsi" w:cstheme="majorHAnsi"/>
                <w:lang w:val="en-US"/>
              </w:rPr>
              <w:t>tục</w:t>
            </w:r>
            <w:proofErr w:type="spellEnd"/>
            <w:r w:rsidR="00D37E29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D37E29" w:rsidRPr="00D5653B">
              <w:rPr>
                <w:rFonts w:asciiTheme="majorHAnsi" w:hAnsiTheme="majorHAnsi" w:cstheme="majorHAnsi"/>
                <w:lang w:val="en-US"/>
              </w:rPr>
              <w:t>việc</w:t>
            </w:r>
            <w:proofErr w:type="spellEnd"/>
            <w:r w:rsidR="00D37E29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D37E29" w:rsidRPr="00D5653B">
              <w:rPr>
                <w:rFonts w:asciiTheme="majorHAnsi" w:hAnsiTheme="majorHAnsi" w:cstheme="majorHAnsi"/>
                <w:lang w:val="en-US"/>
              </w:rPr>
              <w:t>tìm</w:t>
            </w:r>
            <w:proofErr w:type="spellEnd"/>
            <w:r w:rsidR="00D37E29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D37E29" w:rsidRPr="00D5653B">
              <w:rPr>
                <w:rFonts w:asciiTheme="majorHAnsi" w:hAnsiTheme="majorHAnsi" w:cstheme="majorHAnsi"/>
                <w:lang w:val="en-US"/>
              </w:rPr>
              <w:t>kiếm</w:t>
            </w:r>
            <w:proofErr w:type="spellEnd"/>
            <w:r w:rsidR="00D37E29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D37E29" w:rsidRPr="00D5653B">
              <w:rPr>
                <w:rFonts w:asciiTheme="majorHAnsi" w:hAnsiTheme="majorHAnsi" w:cstheme="majorHAnsi"/>
                <w:lang w:val="en-US"/>
              </w:rPr>
              <w:t>tiếp</w:t>
            </w:r>
            <w:proofErr w:type="spellEnd"/>
            <w:r w:rsidR="00D37E29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D37E29" w:rsidRPr="00D5653B">
              <w:rPr>
                <w:rFonts w:asciiTheme="majorHAnsi" w:hAnsiTheme="majorHAnsi" w:cstheme="majorHAnsi"/>
                <w:lang w:val="en-US"/>
              </w:rPr>
              <w:t>các</w:t>
            </w:r>
            <w:proofErr w:type="spellEnd"/>
            <w:r w:rsidR="00D37E29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D37E29" w:rsidRPr="00D5653B">
              <w:rPr>
                <w:rFonts w:asciiTheme="majorHAnsi" w:hAnsiTheme="majorHAnsi" w:cstheme="majorHAnsi"/>
                <w:lang w:val="en-US"/>
              </w:rPr>
              <w:t>sản</w:t>
            </w:r>
            <w:proofErr w:type="spellEnd"/>
            <w:r w:rsidR="00D37E29" w:rsidRPr="00D5653B">
              <w:rPr>
                <w:rFonts w:asciiTheme="majorHAnsi" w:hAnsiTheme="majorHAnsi" w:cstheme="majorHAnsi"/>
                <w:lang w:val="en-US"/>
              </w:rPr>
              <w:t xml:space="preserve"> phẩm </w:t>
            </w:r>
            <w:proofErr w:type="spellStart"/>
            <w:r w:rsidR="00D37E29" w:rsidRPr="00D5653B">
              <w:rPr>
                <w:rFonts w:asciiTheme="majorHAnsi" w:hAnsiTheme="majorHAnsi" w:cstheme="majorHAnsi"/>
                <w:lang w:val="en-US"/>
              </w:rPr>
              <w:t>khác</w:t>
            </w:r>
            <w:proofErr w:type="spellEnd"/>
            <w:r w:rsidR="00D37E29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D37E29" w:rsidRPr="00D5653B">
              <w:rPr>
                <w:rFonts w:asciiTheme="majorHAnsi" w:hAnsiTheme="majorHAnsi" w:cstheme="majorHAnsi"/>
                <w:lang w:val="en-US"/>
              </w:rPr>
              <w:t>theo</w:t>
            </w:r>
            <w:proofErr w:type="spellEnd"/>
            <w:r w:rsidR="00D37E29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D37E29" w:rsidRPr="00D5653B">
              <w:rPr>
                <w:rFonts w:asciiTheme="majorHAnsi" w:hAnsiTheme="majorHAnsi" w:cstheme="majorHAnsi"/>
                <w:lang w:val="en-US"/>
              </w:rPr>
              <w:t>nhu</w:t>
            </w:r>
            <w:proofErr w:type="spellEnd"/>
            <w:r w:rsidR="00D37E29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D37E29" w:rsidRPr="00D5653B">
              <w:rPr>
                <w:rFonts w:asciiTheme="majorHAnsi" w:hAnsiTheme="majorHAnsi" w:cstheme="majorHAnsi"/>
                <w:lang w:val="en-US"/>
              </w:rPr>
              <w:t>cầu</w:t>
            </w:r>
            <w:proofErr w:type="spellEnd"/>
            <w:r w:rsidR="00D37E29" w:rsidRPr="00D5653B">
              <w:rPr>
                <w:rFonts w:asciiTheme="majorHAnsi" w:hAnsiTheme="majorHAnsi" w:cstheme="majorHAnsi"/>
                <w:lang w:val="en-US"/>
              </w:rPr>
              <w:t xml:space="preserve"> của </w:t>
            </w:r>
            <w:proofErr w:type="spellStart"/>
            <w:r w:rsidR="00D37E29" w:rsidRPr="00D5653B">
              <w:rPr>
                <w:rFonts w:asciiTheme="majorHAnsi" w:hAnsiTheme="majorHAnsi" w:cstheme="majorHAnsi"/>
                <w:lang w:val="en-US"/>
              </w:rPr>
              <w:t>bản</w:t>
            </w:r>
            <w:proofErr w:type="spellEnd"/>
            <w:r w:rsidR="00D37E29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D37E29" w:rsidRPr="00D5653B">
              <w:rPr>
                <w:rFonts w:asciiTheme="majorHAnsi" w:hAnsiTheme="majorHAnsi" w:cstheme="majorHAnsi"/>
                <w:lang w:val="en-US"/>
              </w:rPr>
              <w:t>thân</w:t>
            </w:r>
            <w:proofErr w:type="spellEnd"/>
            <w:r w:rsidR="00D37E29" w:rsidRPr="00D5653B">
              <w:rPr>
                <w:rFonts w:asciiTheme="majorHAnsi" w:hAnsiTheme="majorHAnsi" w:cstheme="majorHAnsi"/>
                <w:lang w:val="en-US"/>
              </w:rPr>
              <w:t xml:space="preserve">, </w:t>
            </w:r>
            <w:proofErr w:type="spellStart"/>
            <w:r w:rsidR="00D37E29" w:rsidRPr="00D5653B">
              <w:rPr>
                <w:rFonts w:asciiTheme="majorHAnsi" w:hAnsiTheme="majorHAnsi" w:cstheme="majorHAnsi"/>
                <w:lang w:val="en-US"/>
              </w:rPr>
              <w:t>hoặc</w:t>
            </w:r>
            <w:proofErr w:type="spellEnd"/>
            <w:r w:rsidR="00D37E29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D37E29" w:rsidRPr="00D5653B">
              <w:rPr>
                <w:rFonts w:asciiTheme="majorHAnsi" w:hAnsiTheme="majorHAnsi" w:cstheme="majorHAnsi"/>
                <w:lang w:val="en-US"/>
              </w:rPr>
              <w:t>các</w:t>
            </w:r>
            <w:proofErr w:type="spellEnd"/>
            <w:r w:rsidR="00D37E29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D37E29" w:rsidRPr="00D5653B">
              <w:rPr>
                <w:rFonts w:asciiTheme="majorHAnsi" w:hAnsiTheme="majorHAnsi" w:cstheme="majorHAnsi"/>
                <w:lang w:val="en-US"/>
              </w:rPr>
              <w:t>sản</w:t>
            </w:r>
            <w:proofErr w:type="spellEnd"/>
            <w:r w:rsidR="00D37E29" w:rsidRPr="00D5653B">
              <w:rPr>
                <w:rFonts w:asciiTheme="majorHAnsi" w:hAnsiTheme="majorHAnsi" w:cstheme="majorHAnsi"/>
                <w:lang w:val="en-US"/>
              </w:rPr>
              <w:t xml:space="preserve"> phẩm </w:t>
            </w:r>
            <w:proofErr w:type="spellStart"/>
            <w:r w:rsidR="00D37E29" w:rsidRPr="00D5653B">
              <w:rPr>
                <w:rFonts w:asciiTheme="majorHAnsi" w:hAnsiTheme="majorHAnsi" w:cstheme="majorHAnsi"/>
                <w:lang w:val="en-US"/>
              </w:rPr>
              <w:t>tương</w:t>
            </w:r>
            <w:proofErr w:type="spellEnd"/>
            <w:r w:rsidR="00D37E29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D37E29" w:rsidRPr="00D5653B">
              <w:rPr>
                <w:rFonts w:asciiTheme="majorHAnsi" w:hAnsiTheme="majorHAnsi" w:cstheme="majorHAnsi"/>
                <w:lang w:val="en-US"/>
              </w:rPr>
              <w:t>tự</w:t>
            </w:r>
            <w:proofErr w:type="spellEnd"/>
            <w:r w:rsidR="00D37E29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D37E29" w:rsidRPr="00D5653B">
              <w:rPr>
                <w:rFonts w:asciiTheme="majorHAnsi" w:hAnsiTheme="majorHAnsi" w:cstheme="majorHAnsi"/>
                <w:lang w:val="en-US"/>
              </w:rPr>
              <w:t>để</w:t>
            </w:r>
            <w:proofErr w:type="spellEnd"/>
            <w:r w:rsidR="00D37E29" w:rsidRPr="00D5653B">
              <w:rPr>
                <w:rFonts w:asciiTheme="majorHAnsi" w:hAnsiTheme="majorHAnsi" w:cstheme="majorHAnsi"/>
                <w:lang w:val="en-US"/>
              </w:rPr>
              <w:t xml:space="preserve"> so </w:t>
            </w:r>
            <w:proofErr w:type="spellStart"/>
            <w:r w:rsidR="00D37E29" w:rsidRPr="00D5653B">
              <w:rPr>
                <w:rFonts w:asciiTheme="majorHAnsi" w:hAnsiTheme="majorHAnsi" w:cstheme="majorHAnsi"/>
                <w:lang w:val="en-US"/>
              </w:rPr>
              <w:t>sánh</w:t>
            </w:r>
            <w:proofErr w:type="spellEnd"/>
            <w:r w:rsidR="00D37E29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D37E29" w:rsidRPr="00D5653B">
              <w:rPr>
                <w:rFonts w:asciiTheme="majorHAnsi" w:hAnsiTheme="majorHAnsi" w:cstheme="majorHAnsi"/>
                <w:lang w:val="en-US"/>
              </w:rPr>
              <w:t>mức</w:t>
            </w:r>
            <w:proofErr w:type="spellEnd"/>
            <w:r w:rsidR="00D37E29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D37E29" w:rsidRPr="00D5653B">
              <w:rPr>
                <w:rFonts w:asciiTheme="majorHAnsi" w:hAnsiTheme="majorHAnsi" w:cstheme="majorHAnsi"/>
                <w:lang w:val="en-US"/>
              </w:rPr>
              <w:t>giá</w:t>
            </w:r>
            <w:proofErr w:type="spellEnd"/>
            <w:r w:rsidR="00D37E29" w:rsidRPr="00D5653B">
              <w:rPr>
                <w:rFonts w:asciiTheme="majorHAnsi" w:hAnsiTheme="majorHAnsi" w:cstheme="majorHAnsi"/>
                <w:lang w:val="en-US"/>
              </w:rPr>
              <w:t xml:space="preserve">, </w:t>
            </w:r>
            <w:proofErr w:type="spellStart"/>
            <w:r w:rsidR="00D37E29" w:rsidRPr="00D5653B">
              <w:rPr>
                <w:rFonts w:asciiTheme="majorHAnsi" w:hAnsiTheme="majorHAnsi" w:cstheme="majorHAnsi"/>
                <w:lang w:val="en-US"/>
              </w:rPr>
              <w:t>chất</w:t>
            </w:r>
            <w:proofErr w:type="spellEnd"/>
            <w:r w:rsidR="00D37E29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D37E29" w:rsidRPr="00D5653B">
              <w:rPr>
                <w:rFonts w:asciiTheme="majorHAnsi" w:hAnsiTheme="majorHAnsi" w:cstheme="majorHAnsi"/>
                <w:lang w:val="en-US"/>
              </w:rPr>
              <w:t>lượng</w:t>
            </w:r>
            <w:proofErr w:type="spellEnd"/>
            <w:r w:rsidR="00D37E29" w:rsidRPr="00D5653B">
              <w:rPr>
                <w:rFonts w:asciiTheme="majorHAnsi" w:hAnsiTheme="majorHAnsi" w:cstheme="majorHAnsi"/>
                <w:lang w:val="en-US"/>
              </w:rPr>
              <w:t xml:space="preserve">, </w:t>
            </w:r>
            <w:proofErr w:type="spellStart"/>
            <w:r w:rsidR="00D37E29" w:rsidRPr="00D5653B">
              <w:rPr>
                <w:rFonts w:asciiTheme="majorHAnsi" w:hAnsiTheme="majorHAnsi" w:cstheme="majorHAnsi"/>
                <w:lang w:val="en-US"/>
              </w:rPr>
              <w:t>đánh</w:t>
            </w:r>
            <w:proofErr w:type="spellEnd"/>
            <w:r w:rsidR="00D37E29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D37E29" w:rsidRPr="00D5653B">
              <w:rPr>
                <w:rFonts w:asciiTheme="majorHAnsi" w:hAnsiTheme="majorHAnsi" w:cstheme="majorHAnsi"/>
                <w:lang w:val="en-US"/>
              </w:rPr>
              <w:t>giá</w:t>
            </w:r>
            <w:proofErr w:type="spellEnd"/>
            <w:r w:rsidR="00D37E29" w:rsidRPr="00D5653B">
              <w:rPr>
                <w:rFonts w:asciiTheme="majorHAnsi" w:hAnsiTheme="majorHAnsi" w:cstheme="majorHAnsi"/>
                <w:lang w:val="en-US"/>
              </w:rPr>
              <w:t xml:space="preserve">. </w:t>
            </w:r>
            <w:proofErr w:type="spellStart"/>
            <w:r w:rsidR="00D37E29" w:rsidRPr="00D5653B">
              <w:rPr>
                <w:rFonts w:asciiTheme="majorHAnsi" w:hAnsiTheme="majorHAnsi" w:cstheme="majorHAnsi"/>
                <w:lang w:val="en-US"/>
              </w:rPr>
              <w:t>Đây</w:t>
            </w:r>
            <w:proofErr w:type="spellEnd"/>
            <w:r w:rsidR="00D37E29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D37E29" w:rsidRPr="00D5653B">
              <w:rPr>
                <w:rFonts w:asciiTheme="majorHAnsi" w:hAnsiTheme="majorHAnsi" w:cstheme="majorHAnsi"/>
                <w:lang w:val="en-US"/>
              </w:rPr>
              <w:t>là</w:t>
            </w:r>
            <w:proofErr w:type="spellEnd"/>
            <w:r w:rsidR="00D37E29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D37E29" w:rsidRPr="00D5653B">
              <w:rPr>
                <w:rFonts w:asciiTheme="majorHAnsi" w:hAnsiTheme="majorHAnsi" w:cstheme="majorHAnsi"/>
                <w:lang w:val="en-US"/>
              </w:rPr>
              <w:t>chức</w:t>
            </w:r>
            <w:proofErr w:type="spellEnd"/>
            <w:r w:rsidR="00D37E29" w:rsidRPr="00D5653B">
              <w:rPr>
                <w:rFonts w:asciiTheme="majorHAnsi" w:hAnsiTheme="majorHAnsi" w:cstheme="majorHAnsi"/>
                <w:lang w:val="en-US"/>
              </w:rPr>
              <w:t xml:space="preserve"> năng </w:t>
            </w:r>
            <w:proofErr w:type="spellStart"/>
            <w:r w:rsidR="00D37E29" w:rsidRPr="00D5653B">
              <w:rPr>
                <w:rFonts w:asciiTheme="majorHAnsi" w:hAnsiTheme="majorHAnsi" w:cstheme="majorHAnsi"/>
                <w:lang w:val="en-US"/>
              </w:rPr>
              <w:t>quan</w:t>
            </w:r>
            <w:proofErr w:type="spellEnd"/>
            <w:r w:rsidR="00D37E29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D37E29" w:rsidRPr="00D5653B">
              <w:rPr>
                <w:rFonts w:asciiTheme="majorHAnsi" w:hAnsiTheme="majorHAnsi" w:cstheme="majorHAnsi"/>
                <w:lang w:val="en-US"/>
              </w:rPr>
              <w:t>trọng</w:t>
            </w:r>
            <w:proofErr w:type="spellEnd"/>
            <w:r w:rsidR="00D37E29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D37E29" w:rsidRPr="00D5653B">
              <w:rPr>
                <w:rFonts w:asciiTheme="majorHAnsi" w:hAnsiTheme="majorHAnsi" w:cstheme="majorHAnsi"/>
                <w:lang w:val="en-US"/>
              </w:rPr>
              <w:t>trọng</w:t>
            </w:r>
            <w:proofErr w:type="spellEnd"/>
            <w:r w:rsidR="00D37E29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D37E29" w:rsidRPr="00D5653B">
              <w:rPr>
                <w:rFonts w:asciiTheme="majorHAnsi" w:hAnsiTheme="majorHAnsi" w:cstheme="majorHAnsi"/>
                <w:lang w:val="en-US"/>
              </w:rPr>
              <w:t>việc</w:t>
            </w:r>
            <w:proofErr w:type="spellEnd"/>
            <w:r w:rsidR="00D37E29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D37E29" w:rsidRPr="00D5653B">
              <w:rPr>
                <w:rFonts w:asciiTheme="majorHAnsi" w:hAnsiTheme="majorHAnsi" w:cstheme="majorHAnsi"/>
                <w:lang w:val="en-US"/>
              </w:rPr>
              <w:t>đưa</w:t>
            </w:r>
            <w:proofErr w:type="spellEnd"/>
            <w:r w:rsidR="00D37E29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D37E29" w:rsidRPr="00D5653B">
              <w:rPr>
                <w:rFonts w:asciiTheme="majorHAnsi" w:hAnsiTheme="majorHAnsi" w:cstheme="majorHAnsi"/>
                <w:lang w:val="en-US"/>
              </w:rPr>
              <w:t>ra</w:t>
            </w:r>
            <w:proofErr w:type="spellEnd"/>
            <w:r w:rsidR="00D37E29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D37E29" w:rsidRPr="00D5653B">
              <w:rPr>
                <w:rFonts w:asciiTheme="majorHAnsi" w:hAnsiTheme="majorHAnsi" w:cstheme="majorHAnsi"/>
                <w:lang w:val="en-US"/>
              </w:rPr>
              <w:t>quyết</w:t>
            </w:r>
            <w:proofErr w:type="spellEnd"/>
            <w:r w:rsidR="00D37E29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D37E29" w:rsidRPr="00D5653B">
              <w:rPr>
                <w:rFonts w:asciiTheme="majorHAnsi" w:hAnsiTheme="majorHAnsi" w:cstheme="majorHAnsi"/>
                <w:lang w:val="en-US"/>
              </w:rPr>
              <w:t>định</w:t>
            </w:r>
            <w:proofErr w:type="spellEnd"/>
            <w:r w:rsidR="00D37E29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D37E29" w:rsidRPr="00D5653B">
              <w:rPr>
                <w:rFonts w:asciiTheme="majorHAnsi" w:hAnsiTheme="majorHAnsi" w:cstheme="majorHAnsi"/>
                <w:lang w:val="en-US"/>
              </w:rPr>
              <w:t>mua</w:t>
            </w:r>
            <w:proofErr w:type="spellEnd"/>
            <w:r w:rsidR="00D37E29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D37E29" w:rsidRPr="00D5653B">
              <w:rPr>
                <w:rFonts w:asciiTheme="majorHAnsi" w:hAnsiTheme="majorHAnsi" w:cstheme="majorHAnsi"/>
                <w:lang w:val="en-US"/>
              </w:rPr>
              <w:t>hàng</w:t>
            </w:r>
            <w:proofErr w:type="spellEnd"/>
            <w:r w:rsidR="00D37E29" w:rsidRPr="00D5653B">
              <w:rPr>
                <w:rFonts w:asciiTheme="majorHAnsi" w:hAnsiTheme="majorHAnsi" w:cstheme="majorHAnsi"/>
                <w:lang w:val="en-US"/>
              </w:rPr>
              <w:t xml:space="preserve"> của </w:t>
            </w:r>
            <w:proofErr w:type="spellStart"/>
            <w:r w:rsidR="00D37E29" w:rsidRPr="00D5653B">
              <w:rPr>
                <w:rFonts w:asciiTheme="majorHAnsi" w:hAnsiTheme="majorHAnsi" w:cstheme="majorHAnsi"/>
                <w:lang w:val="en-US"/>
              </w:rPr>
              <w:t>khách</w:t>
            </w:r>
            <w:proofErr w:type="spellEnd"/>
            <w:r w:rsidR="00D37E29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D37E29" w:rsidRPr="00D5653B">
              <w:rPr>
                <w:rFonts w:asciiTheme="majorHAnsi" w:hAnsiTheme="majorHAnsi" w:cstheme="majorHAnsi"/>
                <w:lang w:val="en-US"/>
              </w:rPr>
              <w:t>hàng</w:t>
            </w:r>
            <w:proofErr w:type="spellEnd"/>
            <w:r w:rsidR="00D37E29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D37E29" w:rsidRPr="00D5653B">
              <w:rPr>
                <w:rFonts w:asciiTheme="majorHAnsi" w:hAnsiTheme="majorHAnsi" w:cstheme="majorHAnsi"/>
                <w:lang w:val="en-US"/>
              </w:rPr>
              <w:t>đồng</w:t>
            </w:r>
            <w:proofErr w:type="spellEnd"/>
            <w:r w:rsidR="00D37E29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D37E29" w:rsidRPr="00D5653B">
              <w:rPr>
                <w:rFonts w:asciiTheme="majorHAnsi" w:hAnsiTheme="majorHAnsi" w:cstheme="majorHAnsi"/>
                <w:lang w:val="en-US"/>
              </w:rPr>
              <w:t>thời</w:t>
            </w:r>
            <w:proofErr w:type="spellEnd"/>
            <w:r w:rsidR="00D37E29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D37E29" w:rsidRPr="00D5653B">
              <w:rPr>
                <w:rFonts w:asciiTheme="majorHAnsi" w:hAnsiTheme="majorHAnsi" w:cstheme="majorHAnsi"/>
                <w:lang w:val="en-US"/>
              </w:rPr>
              <w:t>cũng</w:t>
            </w:r>
            <w:proofErr w:type="spellEnd"/>
            <w:r w:rsidR="00D37E29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D37E29" w:rsidRPr="00D5653B">
              <w:rPr>
                <w:rFonts w:asciiTheme="majorHAnsi" w:hAnsiTheme="majorHAnsi" w:cstheme="majorHAnsi"/>
                <w:lang w:val="en-US"/>
              </w:rPr>
              <w:t>hỗ</w:t>
            </w:r>
            <w:proofErr w:type="spellEnd"/>
            <w:r w:rsidR="00D37E29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D37E29" w:rsidRPr="00D5653B">
              <w:rPr>
                <w:rFonts w:asciiTheme="majorHAnsi" w:hAnsiTheme="majorHAnsi" w:cstheme="majorHAnsi"/>
                <w:lang w:val="en-US"/>
              </w:rPr>
              <w:t>trợ</w:t>
            </w:r>
            <w:proofErr w:type="spellEnd"/>
            <w:r w:rsidR="00D37E29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D37E29" w:rsidRPr="00D5653B">
              <w:rPr>
                <w:rFonts w:asciiTheme="majorHAnsi" w:hAnsiTheme="majorHAnsi" w:cstheme="majorHAnsi"/>
                <w:lang w:val="en-US"/>
              </w:rPr>
              <w:t>khách</w:t>
            </w:r>
            <w:proofErr w:type="spellEnd"/>
            <w:r w:rsidR="00D37E29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D37E29" w:rsidRPr="00D5653B">
              <w:rPr>
                <w:rFonts w:asciiTheme="majorHAnsi" w:hAnsiTheme="majorHAnsi" w:cstheme="majorHAnsi"/>
                <w:lang w:val="en-US"/>
              </w:rPr>
              <w:t>hàng</w:t>
            </w:r>
            <w:proofErr w:type="spellEnd"/>
            <w:r w:rsidR="00D37E29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D37E29" w:rsidRPr="00D5653B">
              <w:rPr>
                <w:rFonts w:asciiTheme="majorHAnsi" w:hAnsiTheme="majorHAnsi" w:cstheme="majorHAnsi"/>
                <w:lang w:val="en-US"/>
              </w:rPr>
              <w:t>tiện</w:t>
            </w:r>
            <w:proofErr w:type="spellEnd"/>
            <w:r w:rsidR="00D37E29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D37E29" w:rsidRPr="00D5653B">
              <w:rPr>
                <w:rFonts w:asciiTheme="majorHAnsi" w:hAnsiTheme="majorHAnsi" w:cstheme="majorHAnsi"/>
                <w:lang w:val="en-US"/>
              </w:rPr>
              <w:t>lợi</w:t>
            </w:r>
            <w:proofErr w:type="spellEnd"/>
            <w:r w:rsidR="00D37E29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D37E29" w:rsidRPr="00D5653B">
              <w:rPr>
                <w:rFonts w:asciiTheme="majorHAnsi" w:hAnsiTheme="majorHAnsi" w:cstheme="majorHAnsi"/>
                <w:lang w:val="en-US"/>
              </w:rPr>
              <w:t>thực</w:t>
            </w:r>
            <w:proofErr w:type="spellEnd"/>
            <w:r w:rsidR="00D37E29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D37E29" w:rsidRPr="00D5653B">
              <w:rPr>
                <w:rFonts w:asciiTheme="majorHAnsi" w:hAnsiTheme="majorHAnsi" w:cstheme="majorHAnsi"/>
                <w:lang w:val="en-US"/>
              </w:rPr>
              <w:t>hiện</w:t>
            </w:r>
            <w:proofErr w:type="spellEnd"/>
            <w:r w:rsidR="00D37E29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D37E29" w:rsidRPr="00D5653B">
              <w:rPr>
                <w:rFonts w:asciiTheme="majorHAnsi" w:hAnsiTheme="majorHAnsi" w:cstheme="majorHAnsi"/>
                <w:lang w:val="en-US"/>
              </w:rPr>
              <w:t>việc</w:t>
            </w:r>
            <w:proofErr w:type="spellEnd"/>
            <w:r w:rsidR="00D37E29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D37E29" w:rsidRPr="00D5653B">
              <w:rPr>
                <w:rFonts w:asciiTheme="majorHAnsi" w:hAnsiTheme="majorHAnsi" w:cstheme="majorHAnsi"/>
                <w:lang w:val="en-US"/>
              </w:rPr>
              <w:t>thanh</w:t>
            </w:r>
            <w:proofErr w:type="spellEnd"/>
            <w:r w:rsidR="00D37E29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D37E29" w:rsidRPr="00D5653B">
              <w:rPr>
                <w:rFonts w:asciiTheme="majorHAnsi" w:hAnsiTheme="majorHAnsi" w:cstheme="majorHAnsi"/>
                <w:lang w:val="en-US"/>
              </w:rPr>
              <w:t>toán</w:t>
            </w:r>
            <w:proofErr w:type="spellEnd"/>
            <w:r w:rsidR="00D37E29" w:rsidRPr="00D5653B">
              <w:rPr>
                <w:rFonts w:asciiTheme="majorHAnsi" w:hAnsiTheme="majorHAnsi" w:cstheme="majorHAnsi"/>
                <w:lang w:val="en-US"/>
              </w:rPr>
              <w:t xml:space="preserve"> (check out).</w:t>
            </w:r>
          </w:p>
        </w:tc>
      </w:tr>
      <w:tr w:rsidR="009538B0" w:rsidRPr="00D5653B" w14:paraId="386D7379" w14:textId="77777777" w:rsidTr="00C55419">
        <w:trPr>
          <w:trHeight w:val="568"/>
        </w:trPr>
        <w:tc>
          <w:tcPr>
            <w:tcW w:w="2013" w:type="dxa"/>
          </w:tcPr>
          <w:p w14:paraId="192B850C" w14:textId="77777777" w:rsidR="009538B0" w:rsidRPr="00D5653B" w:rsidRDefault="009538B0" w:rsidP="00327B41">
            <w:pPr>
              <w:pStyle w:val="TableParagraph"/>
              <w:spacing w:before="2"/>
              <w:ind w:left="144" w:right="144"/>
              <w:jc w:val="left"/>
              <w:rPr>
                <w:rFonts w:asciiTheme="majorHAnsi" w:hAnsiTheme="majorHAnsi" w:cstheme="majorHAnsi"/>
                <w:b/>
              </w:rPr>
            </w:pPr>
            <w:proofErr w:type="spellStart"/>
            <w:r w:rsidRPr="00D5653B">
              <w:rPr>
                <w:rFonts w:asciiTheme="majorHAnsi" w:hAnsiTheme="majorHAnsi" w:cstheme="majorHAnsi"/>
                <w:b/>
              </w:rPr>
              <w:t>Người</w:t>
            </w:r>
            <w:proofErr w:type="spellEnd"/>
            <w:r w:rsidRPr="00D5653B">
              <w:rPr>
                <w:rFonts w:asciiTheme="majorHAnsi" w:hAnsiTheme="majorHAnsi" w:cstheme="majorHAnsi"/>
                <w:b/>
                <w:spacing w:val="-3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thực</w:t>
            </w:r>
            <w:proofErr w:type="spellEnd"/>
            <w:r w:rsidRPr="00D5653B">
              <w:rPr>
                <w:rFonts w:asciiTheme="majorHAnsi" w:hAnsiTheme="majorHAnsi" w:cstheme="majorHAnsi"/>
                <w:b/>
                <w:spacing w:val="-2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hiện</w:t>
            </w:r>
            <w:proofErr w:type="spellEnd"/>
          </w:p>
        </w:tc>
        <w:tc>
          <w:tcPr>
            <w:tcW w:w="7429" w:type="dxa"/>
            <w:tcBorders>
              <w:right w:val="single" w:sz="6" w:space="0" w:color="000000" w:themeColor="text1"/>
            </w:tcBorders>
          </w:tcPr>
          <w:p w14:paraId="359BE358" w14:textId="77777777" w:rsidR="009538B0" w:rsidRPr="00D5653B" w:rsidRDefault="009538B0" w:rsidP="00DD7D3B">
            <w:pPr>
              <w:pStyle w:val="TableParagraph"/>
              <w:spacing w:line="294" w:lineRule="exact"/>
              <w:ind w:left="144" w:right="144"/>
              <w:jc w:val="both"/>
              <w:rPr>
                <w:rFonts w:asciiTheme="majorHAnsi" w:hAnsiTheme="majorHAnsi" w:cstheme="majorHAnsi"/>
                <w:lang w:val="en-US"/>
              </w:rPr>
            </w:pP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Khách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hàng</w:t>
            </w:r>
            <w:proofErr w:type="spellEnd"/>
          </w:p>
        </w:tc>
      </w:tr>
      <w:tr w:rsidR="009538B0" w:rsidRPr="00D5653B" w14:paraId="107FB38E" w14:textId="77777777" w:rsidTr="00C55419">
        <w:trPr>
          <w:trHeight w:val="568"/>
        </w:trPr>
        <w:tc>
          <w:tcPr>
            <w:tcW w:w="2013" w:type="dxa"/>
          </w:tcPr>
          <w:p w14:paraId="59F3ADE4" w14:textId="77777777" w:rsidR="009538B0" w:rsidRPr="00D5653B" w:rsidRDefault="009538B0" w:rsidP="00327B41">
            <w:pPr>
              <w:pStyle w:val="TableParagraph"/>
              <w:spacing w:before="2"/>
              <w:ind w:left="144" w:right="144"/>
              <w:jc w:val="left"/>
              <w:rPr>
                <w:rFonts w:asciiTheme="majorHAnsi" w:hAnsiTheme="majorHAnsi" w:cstheme="majorHAnsi"/>
                <w:b/>
              </w:rPr>
            </w:pPr>
            <w:proofErr w:type="spellStart"/>
            <w:r w:rsidRPr="00D5653B">
              <w:rPr>
                <w:rFonts w:asciiTheme="majorHAnsi" w:hAnsiTheme="majorHAnsi" w:cstheme="majorHAnsi"/>
                <w:b/>
              </w:rPr>
              <w:t>Điều</w:t>
            </w:r>
            <w:proofErr w:type="spellEnd"/>
            <w:r w:rsidRPr="00D5653B">
              <w:rPr>
                <w:rFonts w:asciiTheme="majorHAnsi" w:hAnsiTheme="majorHAnsi" w:cstheme="majorHAnsi"/>
                <w:b/>
                <w:spacing w:val="-3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kiện</w:t>
            </w:r>
            <w:proofErr w:type="spellEnd"/>
            <w:r w:rsidRPr="00D5653B">
              <w:rPr>
                <w:rFonts w:asciiTheme="majorHAnsi" w:hAnsiTheme="majorHAnsi" w:cstheme="majorHAnsi"/>
                <w:b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trước</w:t>
            </w:r>
            <w:proofErr w:type="spellEnd"/>
            <w:r w:rsidRPr="00D5653B">
              <w:rPr>
                <w:rFonts w:asciiTheme="majorHAnsi" w:hAnsiTheme="majorHAnsi" w:cstheme="majorHAnsi"/>
                <w:b/>
                <w:spacing w:val="-2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xử</w:t>
            </w:r>
            <w:proofErr w:type="spellEnd"/>
            <w:r w:rsidRPr="00D5653B">
              <w:rPr>
                <w:rFonts w:asciiTheme="majorHAnsi" w:hAnsiTheme="majorHAnsi" w:cstheme="majorHAnsi"/>
                <w:b/>
                <w:spacing w:val="-1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lí</w:t>
            </w:r>
            <w:proofErr w:type="spellEnd"/>
          </w:p>
        </w:tc>
        <w:tc>
          <w:tcPr>
            <w:tcW w:w="7429" w:type="dxa"/>
            <w:tcBorders>
              <w:right w:val="single" w:sz="6" w:space="0" w:color="000000" w:themeColor="text1"/>
            </w:tcBorders>
          </w:tcPr>
          <w:p w14:paraId="7462E1DC" w14:textId="35045853" w:rsidR="009538B0" w:rsidRPr="00D5653B" w:rsidRDefault="009538B0" w:rsidP="00DD7D3B">
            <w:pPr>
              <w:pStyle w:val="TableParagraph"/>
              <w:spacing w:line="336" w:lineRule="exact"/>
              <w:ind w:left="144" w:right="144"/>
              <w:jc w:val="both"/>
              <w:rPr>
                <w:rFonts w:asciiTheme="majorHAnsi" w:hAnsiTheme="majorHAnsi" w:cstheme="majorHAnsi"/>
                <w:lang w:val="en-US"/>
              </w:rPr>
            </w:pPr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r w:rsidR="005B3228" w:rsidRPr="00D5653B">
              <w:rPr>
                <w:rFonts w:asciiTheme="majorHAnsi" w:hAnsiTheme="majorHAnsi" w:cstheme="majorHAnsi"/>
                <w:lang w:val="en-US"/>
              </w:rPr>
              <w:t xml:space="preserve">User </w:t>
            </w:r>
            <w:proofErr w:type="spellStart"/>
            <w:r w:rsidR="005B3228" w:rsidRPr="00D5653B">
              <w:rPr>
                <w:rFonts w:asciiTheme="majorHAnsi" w:hAnsiTheme="majorHAnsi" w:cstheme="majorHAnsi"/>
                <w:lang w:val="en-US"/>
              </w:rPr>
              <w:t>đăng</w:t>
            </w:r>
            <w:proofErr w:type="spellEnd"/>
            <w:r w:rsidR="005B3228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5B3228" w:rsidRPr="00D5653B">
              <w:rPr>
                <w:rFonts w:asciiTheme="majorHAnsi" w:hAnsiTheme="majorHAnsi" w:cstheme="majorHAnsi"/>
                <w:lang w:val="en-US"/>
              </w:rPr>
              <w:t>nhập</w:t>
            </w:r>
            <w:proofErr w:type="spellEnd"/>
            <w:r w:rsidR="005B3228" w:rsidRPr="00D5653B">
              <w:rPr>
                <w:rFonts w:asciiTheme="majorHAnsi" w:hAnsiTheme="majorHAnsi" w:cstheme="majorHAnsi"/>
                <w:lang w:val="en-US"/>
              </w:rPr>
              <w:t xml:space="preserve"> vào </w:t>
            </w:r>
            <w:proofErr w:type="spellStart"/>
            <w:r w:rsidR="005B3228" w:rsidRPr="00D5653B">
              <w:rPr>
                <w:rFonts w:asciiTheme="majorHAnsi" w:hAnsiTheme="majorHAnsi" w:cstheme="majorHAnsi"/>
                <w:lang w:val="en-US"/>
              </w:rPr>
              <w:t>hệ</w:t>
            </w:r>
            <w:proofErr w:type="spellEnd"/>
            <w:r w:rsidR="005B3228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5B3228" w:rsidRPr="00D5653B">
              <w:rPr>
                <w:rFonts w:asciiTheme="majorHAnsi" w:hAnsiTheme="majorHAnsi" w:cstheme="majorHAnsi"/>
                <w:lang w:val="en-US"/>
              </w:rPr>
              <w:t>thống</w:t>
            </w:r>
            <w:proofErr w:type="spellEnd"/>
            <w:r w:rsidR="00CC0D7B" w:rsidRPr="00D5653B">
              <w:rPr>
                <w:rFonts w:asciiTheme="majorHAnsi" w:hAnsiTheme="majorHAnsi" w:cstheme="majorHAnsi"/>
                <w:lang w:val="en-US"/>
              </w:rPr>
              <w:t>.</w:t>
            </w:r>
          </w:p>
        </w:tc>
      </w:tr>
      <w:tr w:rsidR="009538B0" w:rsidRPr="00D5653B" w14:paraId="4ED704BF" w14:textId="77777777" w:rsidTr="00C55419">
        <w:trPr>
          <w:trHeight w:val="916"/>
        </w:trPr>
        <w:tc>
          <w:tcPr>
            <w:tcW w:w="2013" w:type="dxa"/>
          </w:tcPr>
          <w:p w14:paraId="0E18012A" w14:textId="77777777" w:rsidR="009538B0" w:rsidRPr="00D5653B" w:rsidRDefault="009538B0" w:rsidP="00327B41">
            <w:pPr>
              <w:pStyle w:val="TableParagraph"/>
              <w:spacing w:before="2"/>
              <w:ind w:left="144" w:right="144"/>
              <w:jc w:val="left"/>
              <w:rPr>
                <w:rFonts w:asciiTheme="majorHAnsi" w:hAnsiTheme="majorHAnsi" w:cstheme="majorHAnsi"/>
                <w:b/>
              </w:rPr>
            </w:pPr>
            <w:r w:rsidRPr="00D5653B">
              <w:rPr>
                <w:rFonts w:asciiTheme="majorHAnsi" w:hAnsiTheme="majorHAnsi" w:cstheme="majorHAnsi"/>
                <w:b/>
              </w:rPr>
              <w:t>Sau</w:t>
            </w:r>
            <w:r w:rsidRPr="00D5653B">
              <w:rPr>
                <w:rFonts w:asciiTheme="majorHAnsi" w:hAnsiTheme="majorHAnsi" w:cstheme="majorHAnsi"/>
                <w:b/>
                <w:spacing w:val="-2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xử</w:t>
            </w:r>
            <w:proofErr w:type="spellEnd"/>
            <w:r w:rsidRPr="00D5653B">
              <w:rPr>
                <w:rFonts w:asciiTheme="majorHAnsi" w:hAnsiTheme="majorHAnsi" w:cstheme="majorHAnsi"/>
                <w:b/>
                <w:spacing w:val="-1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lí</w:t>
            </w:r>
            <w:proofErr w:type="spellEnd"/>
            <w:r w:rsidRPr="00D5653B">
              <w:rPr>
                <w:rFonts w:asciiTheme="majorHAnsi" w:hAnsiTheme="majorHAnsi" w:cstheme="majorHAnsi"/>
                <w:b/>
                <w:spacing w:val="-1"/>
              </w:rPr>
              <w:t xml:space="preserve"> </w:t>
            </w:r>
            <w:r w:rsidRPr="00D5653B">
              <w:rPr>
                <w:rFonts w:asciiTheme="majorHAnsi" w:hAnsiTheme="majorHAnsi" w:cstheme="majorHAnsi"/>
                <w:b/>
              </w:rPr>
              <w:t>(sau</w:t>
            </w:r>
            <w:r w:rsidRPr="00D5653B">
              <w:rPr>
                <w:rFonts w:asciiTheme="majorHAnsi" w:hAnsiTheme="majorHAnsi" w:cstheme="majorHAnsi"/>
                <w:b/>
                <w:spacing w:val="-2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Use-case</w:t>
            </w:r>
            <w:proofErr w:type="spellEnd"/>
            <w:r w:rsidRPr="00D5653B">
              <w:rPr>
                <w:rFonts w:asciiTheme="majorHAnsi" w:hAnsiTheme="majorHAnsi" w:cstheme="majorHAnsi"/>
                <w:b/>
              </w:rPr>
              <w:t>)</w:t>
            </w:r>
          </w:p>
        </w:tc>
        <w:tc>
          <w:tcPr>
            <w:tcW w:w="7429" w:type="dxa"/>
            <w:tcBorders>
              <w:right w:val="single" w:sz="6" w:space="0" w:color="000000" w:themeColor="text1"/>
            </w:tcBorders>
          </w:tcPr>
          <w:p w14:paraId="49F17309" w14:textId="1057BCEC" w:rsidR="009538B0" w:rsidRPr="00D5653B" w:rsidRDefault="00144166" w:rsidP="00DD7D3B">
            <w:pPr>
              <w:pStyle w:val="TableParagraph"/>
              <w:spacing w:line="324" w:lineRule="auto"/>
              <w:ind w:left="144" w:right="144"/>
              <w:jc w:val="both"/>
              <w:rPr>
                <w:rFonts w:asciiTheme="majorHAnsi" w:hAnsiTheme="majorHAnsi" w:cstheme="majorHAnsi"/>
                <w:lang w:val="en-US"/>
              </w:rPr>
            </w:pP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Cập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nhật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đúng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theo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thao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tác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của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người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dùng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(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xóa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hay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thêm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vào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giỏ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hàng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>).</w:t>
            </w:r>
          </w:p>
        </w:tc>
      </w:tr>
      <w:tr w:rsidR="009538B0" w:rsidRPr="00D5653B" w14:paraId="1D2E7AF1" w14:textId="77777777" w:rsidTr="00C55419">
        <w:trPr>
          <w:trHeight w:val="569"/>
        </w:trPr>
        <w:tc>
          <w:tcPr>
            <w:tcW w:w="2013" w:type="dxa"/>
          </w:tcPr>
          <w:p w14:paraId="29DE037B" w14:textId="77777777" w:rsidR="009538B0" w:rsidRPr="00D5653B" w:rsidRDefault="009538B0" w:rsidP="00327B41">
            <w:pPr>
              <w:pStyle w:val="TableParagraph"/>
              <w:spacing w:before="2"/>
              <w:ind w:left="144" w:right="144"/>
              <w:jc w:val="left"/>
              <w:rPr>
                <w:rFonts w:asciiTheme="majorHAnsi" w:hAnsiTheme="majorHAnsi" w:cstheme="majorHAnsi"/>
                <w:b/>
              </w:rPr>
            </w:pPr>
            <w:proofErr w:type="spellStart"/>
            <w:r w:rsidRPr="00D5653B">
              <w:rPr>
                <w:rFonts w:asciiTheme="majorHAnsi" w:hAnsiTheme="majorHAnsi" w:cstheme="majorHAnsi"/>
                <w:b/>
              </w:rPr>
              <w:t>Ngoại</w:t>
            </w:r>
            <w:proofErr w:type="spellEnd"/>
            <w:r w:rsidRPr="00D5653B">
              <w:rPr>
                <w:rFonts w:asciiTheme="majorHAnsi" w:hAnsiTheme="majorHAnsi" w:cstheme="majorHAnsi"/>
                <w:b/>
                <w:spacing w:val="-2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lệ</w:t>
            </w:r>
            <w:proofErr w:type="spellEnd"/>
            <w:r w:rsidRPr="00D5653B">
              <w:rPr>
                <w:rFonts w:asciiTheme="majorHAnsi" w:hAnsiTheme="majorHAnsi" w:cstheme="majorHAnsi"/>
                <w:b/>
                <w:spacing w:val="-2"/>
              </w:rPr>
              <w:t xml:space="preserve"> </w:t>
            </w:r>
            <w:r w:rsidRPr="00D5653B">
              <w:rPr>
                <w:rFonts w:asciiTheme="majorHAnsi" w:hAnsiTheme="majorHAnsi" w:cstheme="majorHAnsi"/>
                <w:b/>
              </w:rPr>
              <w:t>(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Exception</w:t>
            </w:r>
            <w:proofErr w:type="spellEnd"/>
            <w:r w:rsidRPr="00D5653B">
              <w:rPr>
                <w:rFonts w:asciiTheme="majorHAnsi" w:hAnsiTheme="majorHAnsi" w:cstheme="majorHAnsi"/>
                <w:b/>
              </w:rPr>
              <w:t>)</w:t>
            </w:r>
          </w:p>
        </w:tc>
        <w:tc>
          <w:tcPr>
            <w:tcW w:w="7429" w:type="dxa"/>
            <w:tcBorders>
              <w:right w:val="single" w:sz="6" w:space="0" w:color="000000" w:themeColor="text1"/>
            </w:tcBorders>
          </w:tcPr>
          <w:p w14:paraId="45385555" w14:textId="77777777" w:rsidR="009538B0" w:rsidRPr="00D5653B" w:rsidRDefault="009538B0" w:rsidP="00DD7D3B">
            <w:pPr>
              <w:pStyle w:val="TableParagraph"/>
              <w:spacing w:line="294" w:lineRule="exact"/>
              <w:ind w:left="144" w:right="144"/>
              <w:jc w:val="both"/>
              <w:rPr>
                <w:rFonts w:asciiTheme="majorHAnsi" w:hAnsiTheme="majorHAnsi" w:cstheme="majorHAnsi"/>
              </w:rPr>
            </w:pPr>
            <w:r w:rsidRPr="00D5653B">
              <w:rPr>
                <w:rFonts w:asciiTheme="majorHAnsi" w:hAnsiTheme="majorHAnsi" w:cstheme="majorHAnsi"/>
              </w:rPr>
              <w:t>Không.</w:t>
            </w:r>
          </w:p>
        </w:tc>
      </w:tr>
      <w:tr w:rsidR="009538B0" w:rsidRPr="00D5653B" w14:paraId="557340DB" w14:textId="77777777" w:rsidTr="00C55419">
        <w:trPr>
          <w:trHeight w:val="1137"/>
        </w:trPr>
        <w:tc>
          <w:tcPr>
            <w:tcW w:w="2013" w:type="dxa"/>
          </w:tcPr>
          <w:p w14:paraId="1B2F39F5" w14:textId="77777777" w:rsidR="009538B0" w:rsidRPr="00D5653B" w:rsidRDefault="009538B0" w:rsidP="00327B41">
            <w:pPr>
              <w:pStyle w:val="TableParagraph"/>
              <w:spacing w:before="2"/>
              <w:ind w:left="144" w:right="144"/>
              <w:jc w:val="left"/>
              <w:rPr>
                <w:rFonts w:asciiTheme="majorHAnsi" w:hAnsiTheme="majorHAnsi" w:cstheme="majorHAnsi"/>
                <w:b/>
              </w:rPr>
            </w:pPr>
            <w:proofErr w:type="spellStart"/>
            <w:r w:rsidRPr="00D5653B">
              <w:rPr>
                <w:rFonts w:asciiTheme="majorHAnsi" w:hAnsiTheme="majorHAnsi" w:cstheme="majorHAnsi"/>
                <w:b/>
              </w:rPr>
              <w:t>Dòng</w:t>
            </w:r>
            <w:proofErr w:type="spellEnd"/>
            <w:r w:rsidRPr="00D5653B">
              <w:rPr>
                <w:rFonts w:asciiTheme="majorHAnsi" w:hAnsiTheme="majorHAnsi" w:cstheme="majorHAnsi"/>
                <w:b/>
                <w:spacing w:val="-2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sự</w:t>
            </w:r>
            <w:proofErr w:type="spellEnd"/>
            <w:r w:rsidRPr="00D5653B">
              <w:rPr>
                <w:rFonts w:asciiTheme="majorHAnsi" w:hAnsiTheme="majorHAnsi" w:cstheme="majorHAnsi"/>
                <w:b/>
                <w:spacing w:val="-1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kiện</w:t>
            </w:r>
            <w:proofErr w:type="spellEnd"/>
            <w:r w:rsidRPr="00D5653B">
              <w:rPr>
                <w:rFonts w:asciiTheme="majorHAnsi" w:hAnsiTheme="majorHAnsi" w:cstheme="majorHAnsi"/>
                <w:b/>
                <w:spacing w:val="-1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chính</w:t>
            </w:r>
            <w:proofErr w:type="spellEnd"/>
          </w:p>
        </w:tc>
        <w:tc>
          <w:tcPr>
            <w:tcW w:w="7429" w:type="dxa"/>
            <w:tcBorders>
              <w:right w:val="single" w:sz="6" w:space="0" w:color="000000" w:themeColor="text1"/>
            </w:tcBorders>
          </w:tcPr>
          <w:p w14:paraId="1725D3EE" w14:textId="77777777" w:rsidR="00DA7A31" w:rsidRPr="00D5653B" w:rsidRDefault="00DA7A31" w:rsidP="00DD7D3B">
            <w:pPr>
              <w:autoSpaceDE/>
              <w:autoSpaceDN/>
              <w:spacing w:line="240" w:lineRule="auto"/>
              <w:ind w:left="144" w:right="144"/>
              <w:jc w:val="both"/>
              <w:rPr>
                <w:rFonts w:asciiTheme="majorHAnsi" w:hAnsiTheme="majorHAnsi" w:cstheme="majorHAnsi"/>
                <w:lang w:val="en-US"/>
              </w:rPr>
            </w:pP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Luồng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sự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kiện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cơ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bản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sẽ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được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mô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tả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bên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dưới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theo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thứ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tự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thực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hiện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>:</w:t>
            </w:r>
          </w:p>
          <w:p w14:paraId="21400949" w14:textId="63EAAE81" w:rsidR="00DA7A31" w:rsidRPr="00D5653B" w:rsidRDefault="00DA7A31" w:rsidP="005F7E53">
            <w:pPr>
              <w:numPr>
                <w:ilvl w:val="0"/>
                <w:numId w:val="16"/>
              </w:numPr>
              <w:autoSpaceDE/>
              <w:autoSpaceDN/>
              <w:spacing w:line="240" w:lineRule="auto"/>
              <w:ind w:left="144" w:right="144"/>
              <w:jc w:val="both"/>
              <w:rPr>
                <w:rFonts w:asciiTheme="majorHAnsi" w:hAnsiTheme="majorHAnsi" w:cstheme="majorHAnsi"/>
                <w:lang w:val="en-US"/>
              </w:rPr>
            </w:pP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Khách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hàng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thực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h</w:t>
            </w:r>
            <w:r w:rsidR="00704765" w:rsidRPr="00D5653B">
              <w:rPr>
                <w:rFonts w:asciiTheme="majorHAnsi" w:hAnsiTheme="majorHAnsi" w:cstheme="majorHAnsi"/>
                <w:lang w:val="en-US"/>
              </w:rPr>
              <w:t>iện</w:t>
            </w:r>
            <w:proofErr w:type="spellEnd"/>
            <w:r w:rsidR="00704765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704765" w:rsidRPr="00D5653B">
              <w:rPr>
                <w:rFonts w:asciiTheme="majorHAnsi" w:hAnsiTheme="majorHAnsi" w:cstheme="majorHAnsi"/>
                <w:lang w:val="en-US"/>
              </w:rPr>
              <w:t>lựa</w:t>
            </w:r>
            <w:proofErr w:type="spellEnd"/>
            <w:r w:rsidR="00704765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704765" w:rsidRPr="00D5653B">
              <w:rPr>
                <w:rFonts w:asciiTheme="majorHAnsi" w:hAnsiTheme="majorHAnsi" w:cstheme="majorHAnsi"/>
                <w:lang w:val="en-US"/>
              </w:rPr>
              <w:t>chọn</w:t>
            </w:r>
            <w:proofErr w:type="spellEnd"/>
            <w:r w:rsidR="00704765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704765" w:rsidRPr="00D5653B">
              <w:rPr>
                <w:rFonts w:asciiTheme="majorHAnsi" w:hAnsiTheme="majorHAnsi" w:cstheme="majorHAnsi"/>
                <w:lang w:val="en-US"/>
              </w:rPr>
              <w:t>sản</w:t>
            </w:r>
            <w:proofErr w:type="spellEnd"/>
            <w:r w:rsidR="00704765" w:rsidRPr="00D5653B">
              <w:rPr>
                <w:rFonts w:asciiTheme="majorHAnsi" w:hAnsiTheme="majorHAnsi" w:cstheme="majorHAnsi"/>
                <w:lang w:val="en-US"/>
              </w:rPr>
              <w:t xml:space="preserve"> phẩm </w:t>
            </w:r>
            <w:proofErr w:type="spellStart"/>
            <w:r w:rsidR="00704765" w:rsidRPr="00D5653B">
              <w:rPr>
                <w:rFonts w:asciiTheme="majorHAnsi" w:hAnsiTheme="majorHAnsi" w:cstheme="majorHAnsi"/>
                <w:lang w:val="en-US"/>
              </w:rPr>
              <w:t>sẽ</w:t>
            </w:r>
            <w:proofErr w:type="spellEnd"/>
            <w:r w:rsidR="00704765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704765" w:rsidRPr="00D5653B">
              <w:rPr>
                <w:rFonts w:asciiTheme="majorHAnsi" w:hAnsiTheme="majorHAnsi" w:cstheme="majorHAnsi"/>
                <w:lang w:val="en-US"/>
              </w:rPr>
              <w:t>thêm</w:t>
            </w:r>
            <w:proofErr w:type="spellEnd"/>
            <w:r w:rsidR="00704765" w:rsidRPr="00D5653B">
              <w:rPr>
                <w:rFonts w:asciiTheme="majorHAnsi" w:hAnsiTheme="majorHAnsi" w:cstheme="majorHAnsi"/>
                <w:lang w:val="en-US"/>
              </w:rPr>
              <w:t xml:space="preserve"> v</w:t>
            </w:r>
            <w:r w:rsidRPr="00D5653B">
              <w:rPr>
                <w:rFonts w:asciiTheme="majorHAnsi" w:hAnsiTheme="majorHAnsi" w:cstheme="majorHAnsi"/>
                <w:lang w:val="en-US"/>
              </w:rPr>
              <w:t>ào “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Giỏ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hàng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>”.</w:t>
            </w:r>
          </w:p>
          <w:p w14:paraId="0FC19AF9" w14:textId="3AA9AB68" w:rsidR="00DA7A31" w:rsidRPr="00D5653B" w:rsidRDefault="00DA7A31" w:rsidP="005F7E53">
            <w:pPr>
              <w:numPr>
                <w:ilvl w:val="0"/>
                <w:numId w:val="16"/>
              </w:numPr>
              <w:autoSpaceDE/>
              <w:autoSpaceDN/>
              <w:spacing w:line="240" w:lineRule="auto"/>
              <w:ind w:left="144" w:right="144"/>
              <w:jc w:val="both"/>
              <w:rPr>
                <w:rFonts w:asciiTheme="majorHAnsi" w:hAnsiTheme="majorHAnsi" w:cstheme="majorHAnsi"/>
                <w:lang w:val="en-US"/>
              </w:rPr>
            </w:pP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Khách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hàng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tiến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hành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chọn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D75865" w:rsidRPr="00D5653B">
              <w:rPr>
                <w:rFonts w:asciiTheme="majorHAnsi" w:hAnsiTheme="majorHAnsi" w:cstheme="majorHAnsi"/>
                <w:lang w:val="en-US"/>
              </w:rPr>
              <w:t>số</w:t>
            </w:r>
            <w:proofErr w:type="spellEnd"/>
            <w:r w:rsidR="00D75865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D75865" w:rsidRPr="00D5653B">
              <w:rPr>
                <w:rFonts w:asciiTheme="majorHAnsi" w:hAnsiTheme="majorHAnsi" w:cstheme="majorHAnsi"/>
                <w:lang w:val="en-US"/>
              </w:rPr>
              <w:t>lượn</w:t>
            </w:r>
            <w:r w:rsidR="00D1695A" w:rsidRPr="00D5653B">
              <w:rPr>
                <w:rFonts w:asciiTheme="majorHAnsi" w:hAnsiTheme="majorHAnsi" w:cstheme="majorHAnsi"/>
                <w:lang w:val="en-US"/>
              </w:rPr>
              <w:t>g</w:t>
            </w:r>
            <w:proofErr w:type="spellEnd"/>
            <w:r w:rsidR="00D1695A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D1695A" w:rsidRPr="00D5653B">
              <w:rPr>
                <w:rFonts w:asciiTheme="majorHAnsi" w:hAnsiTheme="majorHAnsi" w:cstheme="majorHAnsi"/>
                <w:lang w:val="en-US"/>
              </w:rPr>
              <w:t>sản</w:t>
            </w:r>
            <w:proofErr w:type="spellEnd"/>
            <w:r w:rsidR="00D1695A" w:rsidRPr="00D5653B">
              <w:rPr>
                <w:rFonts w:asciiTheme="majorHAnsi" w:hAnsiTheme="majorHAnsi" w:cstheme="majorHAnsi"/>
                <w:lang w:val="en-US"/>
              </w:rPr>
              <w:t xml:space="preserve"> phẩm</w:t>
            </w:r>
          </w:p>
          <w:p w14:paraId="1016CAEB" w14:textId="4F29415B" w:rsidR="009538B0" w:rsidRPr="00D5653B" w:rsidRDefault="00DA7A31" w:rsidP="005F7E53">
            <w:pPr>
              <w:numPr>
                <w:ilvl w:val="0"/>
                <w:numId w:val="16"/>
              </w:numPr>
              <w:autoSpaceDE/>
              <w:autoSpaceDN/>
              <w:spacing w:line="240" w:lineRule="auto"/>
              <w:ind w:left="144" w:right="144"/>
              <w:jc w:val="both"/>
              <w:rPr>
                <w:rFonts w:asciiTheme="majorHAnsi" w:hAnsiTheme="majorHAnsi" w:cstheme="majorHAnsi"/>
                <w:lang w:val="en-US"/>
              </w:rPr>
            </w:pP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Khách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hàng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chọn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nút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“</w:t>
            </w:r>
            <w:proofErr w:type="spellStart"/>
            <w:r w:rsidR="00D1695A" w:rsidRPr="00D5653B">
              <w:rPr>
                <w:rFonts w:asciiTheme="majorHAnsi" w:hAnsiTheme="majorHAnsi" w:cstheme="majorHAnsi"/>
                <w:lang w:val="en-US"/>
              </w:rPr>
              <w:t>Thêm</w:t>
            </w:r>
            <w:proofErr w:type="spellEnd"/>
            <w:r w:rsidR="00D1695A" w:rsidRPr="00D5653B">
              <w:rPr>
                <w:rFonts w:asciiTheme="majorHAnsi" w:hAnsiTheme="majorHAnsi" w:cstheme="majorHAnsi"/>
                <w:lang w:val="en-US"/>
              </w:rPr>
              <w:t xml:space="preserve"> vào </w:t>
            </w:r>
            <w:proofErr w:type="spellStart"/>
            <w:r w:rsidR="00D1695A" w:rsidRPr="00D5653B">
              <w:rPr>
                <w:rFonts w:asciiTheme="majorHAnsi" w:hAnsiTheme="majorHAnsi" w:cstheme="majorHAnsi"/>
                <w:lang w:val="en-US"/>
              </w:rPr>
              <w:t>giỏ</w:t>
            </w:r>
            <w:proofErr w:type="spellEnd"/>
            <w:r w:rsidR="00D1695A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D1695A" w:rsidRPr="00D5653B">
              <w:rPr>
                <w:rFonts w:asciiTheme="majorHAnsi" w:hAnsiTheme="majorHAnsi" w:cstheme="majorHAnsi"/>
                <w:lang w:val="en-US"/>
              </w:rPr>
              <w:t>hàng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”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để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tiến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hành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thêm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sản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phẩm vào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giỏ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hàng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 </w:t>
            </w:r>
          </w:p>
        </w:tc>
      </w:tr>
      <w:tr w:rsidR="009538B0" w:rsidRPr="00D5653B" w14:paraId="08A02366" w14:textId="77777777" w:rsidTr="00C55419">
        <w:trPr>
          <w:trHeight w:val="661"/>
        </w:trPr>
        <w:tc>
          <w:tcPr>
            <w:tcW w:w="2013" w:type="dxa"/>
          </w:tcPr>
          <w:p w14:paraId="418C0732" w14:textId="77777777" w:rsidR="009538B0" w:rsidRPr="00D5653B" w:rsidRDefault="009538B0" w:rsidP="00327B41">
            <w:pPr>
              <w:pStyle w:val="TableParagraph"/>
              <w:spacing w:before="2"/>
              <w:ind w:left="144" w:right="144"/>
              <w:jc w:val="left"/>
              <w:rPr>
                <w:rFonts w:asciiTheme="majorHAnsi" w:hAnsiTheme="majorHAnsi" w:cstheme="majorHAnsi"/>
                <w:b/>
              </w:rPr>
            </w:pPr>
            <w:proofErr w:type="spellStart"/>
            <w:r w:rsidRPr="00D5653B">
              <w:rPr>
                <w:rFonts w:asciiTheme="majorHAnsi" w:hAnsiTheme="majorHAnsi" w:cstheme="majorHAnsi"/>
                <w:b/>
              </w:rPr>
              <w:t>Dòng</w:t>
            </w:r>
            <w:proofErr w:type="spellEnd"/>
            <w:r w:rsidRPr="00D5653B">
              <w:rPr>
                <w:rFonts w:asciiTheme="majorHAnsi" w:hAnsiTheme="majorHAnsi" w:cstheme="majorHAnsi"/>
                <w:b/>
                <w:spacing w:val="-2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sự</w:t>
            </w:r>
            <w:proofErr w:type="spellEnd"/>
            <w:r w:rsidRPr="00D5653B">
              <w:rPr>
                <w:rFonts w:asciiTheme="majorHAnsi" w:hAnsiTheme="majorHAnsi" w:cstheme="majorHAnsi"/>
                <w:b/>
                <w:spacing w:val="-1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kiện</w:t>
            </w:r>
            <w:proofErr w:type="spellEnd"/>
            <w:r w:rsidRPr="00D5653B">
              <w:rPr>
                <w:rFonts w:asciiTheme="majorHAnsi" w:hAnsiTheme="majorHAnsi" w:cstheme="majorHAnsi"/>
                <w:b/>
                <w:spacing w:val="-2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khác</w:t>
            </w:r>
            <w:proofErr w:type="spellEnd"/>
          </w:p>
        </w:tc>
        <w:tc>
          <w:tcPr>
            <w:tcW w:w="7429" w:type="dxa"/>
            <w:tcBorders>
              <w:right w:val="single" w:sz="6" w:space="0" w:color="000000" w:themeColor="text1"/>
            </w:tcBorders>
          </w:tcPr>
          <w:p w14:paraId="2902155E" w14:textId="77777777" w:rsidR="00241F27" w:rsidRPr="00D5653B" w:rsidRDefault="00241F27" w:rsidP="00DD7D3B">
            <w:pPr>
              <w:pStyle w:val="TableParagraph"/>
              <w:keepNext/>
              <w:spacing w:line="336" w:lineRule="exact"/>
              <w:ind w:left="144" w:right="144"/>
              <w:jc w:val="both"/>
              <w:rPr>
                <w:rFonts w:asciiTheme="majorHAnsi" w:hAnsiTheme="majorHAnsi" w:cstheme="majorHAnsi"/>
                <w:lang w:val="en-US"/>
              </w:rPr>
            </w:pP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Ngoài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luồng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sự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kiện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cơ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bản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ta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còn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lường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thược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hiện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để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có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thể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xóa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các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sản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phẩm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ra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khỏi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giỏi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hàng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>:</w:t>
            </w:r>
          </w:p>
          <w:p w14:paraId="5AB4B0A0" w14:textId="60E8DF3C" w:rsidR="00241F27" w:rsidRPr="00D5653B" w:rsidRDefault="00241F27" w:rsidP="005F7E53">
            <w:pPr>
              <w:pStyle w:val="TableParagraph"/>
              <w:keepNext/>
              <w:numPr>
                <w:ilvl w:val="0"/>
                <w:numId w:val="31"/>
              </w:numPr>
              <w:spacing w:line="336" w:lineRule="exact"/>
              <w:ind w:left="144" w:right="144"/>
              <w:jc w:val="both"/>
              <w:rPr>
                <w:rFonts w:asciiTheme="majorHAnsi" w:hAnsiTheme="majorHAnsi" w:cstheme="majorHAnsi"/>
                <w:lang w:val="en-US"/>
              </w:rPr>
            </w:pP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Khách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hàng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thực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hiện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đi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vào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giỏ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hàng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thông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qua 2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cách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: </w:t>
            </w:r>
          </w:p>
          <w:p w14:paraId="0538BF2B" w14:textId="77777777" w:rsidR="00241F27" w:rsidRPr="00D5653B" w:rsidRDefault="00241F27" w:rsidP="005F7E53">
            <w:pPr>
              <w:pStyle w:val="TableParagraph"/>
              <w:keepNext/>
              <w:numPr>
                <w:ilvl w:val="0"/>
                <w:numId w:val="12"/>
              </w:numPr>
              <w:spacing w:line="336" w:lineRule="exact"/>
              <w:ind w:left="144" w:right="144"/>
              <w:jc w:val="both"/>
              <w:rPr>
                <w:rFonts w:asciiTheme="majorHAnsi" w:hAnsiTheme="majorHAnsi" w:cstheme="majorHAnsi"/>
                <w:lang w:val="en-US"/>
              </w:rPr>
            </w:pP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Cách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1: Khi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đang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ở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ngoài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các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màn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hình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chính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có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thanh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dịch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chuyển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đáy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,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khách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hàng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chọn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vào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biểu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tượng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“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Giỏ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hàng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”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để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thực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hiện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đi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đến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giỏ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hàng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>.</w:t>
            </w:r>
          </w:p>
          <w:p w14:paraId="11CBE47A" w14:textId="267C2F8B" w:rsidR="00241F27" w:rsidRPr="00D5653B" w:rsidRDefault="00241F27" w:rsidP="005F7E53">
            <w:pPr>
              <w:pStyle w:val="TableParagraph"/>
              <w:keepNext/>
              <w:numPr>
                <w:ilvl w:val="0"/>
                <w:numId w:val="12"/>
              </w:numPr>
              <w:spacing w:line="336" w:lineRule="exact"/>
              <w:ind w:left="144" w:right="144"/>
              <w:jc w:val="both"/>
              <w:rPr>
                <w:rFonts w:asciiTheme="majorHAnsi" w:hAnsiTheme="majorHAnsi" w:cstheme="majorHAnsi"/>
                <w:lang w:val="en-US"/>
              </w:rPr>
            </w:pP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Cách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2: Khi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đang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ở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trong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các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màn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hình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như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Chi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tiết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sản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phẩm,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địa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chỉ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, …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Khách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hàng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chọn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vào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biểu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tượng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“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Giỏ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hàng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” ở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trên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cùng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góc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phải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để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đi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đến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giỏ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hàng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>.</w:t>
            </w:r>
          </w:p>
          <w:p w14:paraId="5608C707" w14:textId="77777777" w:rsidR="00241F27" w:rsidRPr="00D5653B" w:rsidRDefault="00241F27" w:rsidP="00DD7D3B">
            <w:pPr>
              <w:pStyle w:val="TableParagraph"/>
              <w:keepNext/>
              <w:spacing w:line="336" w:lineRule="exact"/>
              <w:ind w:left="144" w:right="144"/>
              <w:jc w:val="both"/>
              <w:rPr>
                <w:rFonts w:asciiTheme="majorHAnsi" w:hAnsiTheme="majorHAnsi" w:cstheme="majorHAnsi"/>
                <w:lang w:val="en-US"/>
              </w:rPr>
            </w:pPr>
            <w:r w:rsidRPr="00D5653B">
              <w:rPr>
                <w:rFonts w:asciiTheme="majorHAnsi" w:hAnsiTheme="majorHAnsi" w:cstheme="majorHAnsi"/>
                <w:lang w:val="en-US"/>
              </w:rPr>
              <w:t>2.</w:t>
            </w:r>
            <w:r w:rsidRPr="00D5653B">
              <w:rPr>
                <w:rFonts w:asciiTheme="majorHAnsi" w:hAnsiTheme="majorHAnsi" w:cstheme="majorHAnsi"/>
                <w:lang w:val="en-US"/>
              </w:rPr>
              <w:tab/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Khách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hàng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tìm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đến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sản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phầm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cần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loại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bỏ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khỏi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giỏ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hàng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>.</w:t>
            </w:r>
          </w:p>
          <w:p w14:paraId="29C845EA" w14:textId="5D843942" w:rsidR="00241F27" w:rsidRPr="00D5653B" w:rsidRDefault="00241F27" w:rsidP="00DD7D3B">
            <w:pPr>
              <w:pStyle w:val="TableParagraph"/>
              <w:keepNext/>
              <w:spacing w:line="336" w:lineRule="exact"/>
              <w:ind w:left="144" w:right="144"/>
              <w:jc w:val="both"/>
              <w:rPr>
                <w:rFonts w:asciiTheme="majorHAnsi" w:hAnsiTheme="majorHAnsi" w:cstheme="majorHAnsi"/>
                <w:lang w:val="en-US"/>
              </w:rPr>
            </w:pPr>
            <w:r w:rsidRPr="00D5653B">
              <w:rPr>
                <w:rFonts w:asciiTheme="majorHAnsi" w:hAnsiTheme="majorHAnsi" w:cstheme="majorHAnsi"/>
                <w:lang w:val="en-US"/>
              </w:rPr>
              <w:t>3.</w:t>
            </w:r>
            <w:r w:rsidRPr="00D5653B">
              <w:rPr>
                <w:rFonts w:asciiTheme="majorHAnsi" w:hAnsiTheme="majorHAnsi" w:cstheme="majorHAnsi"/>
                <w:lang w:val="en-US"/>
              </w:rPr>
              <w:tab/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Khách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hàng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có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thể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kéo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quá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trái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hoặc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phải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để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thực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hiện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xóa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hàng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h</w:t>
            </w:r>
            <w:r w:rsidR="00514534">
              <w:rPr>
                <w:rFonts w:asciiTheme="majorHAnsi" w:hAnsiTheme="majorHAnsi" w:cstheme="majorHAnsi"/>
                <w:lang w:val="en-US"/>
              </w:rPr>
              <w:t>óa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khỏi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giỏ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hàng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>.</w:t>
            </w:r>
          </w:p>
          <w:p w14:paraId="33FCE9BF" w14:textId="76BF82EE" w:rsidR="006751BC" w:rsidRPr="00D5653B" w:rsidRDefault="00241F27" w:rsidP="002C394F">
            <w:pPr>
              <w:pStyle w:val="TableParagraph"/>
              <w:keepNext/>
              <w:spacing w:line="336" w:lineRule="exact"/>
              <w:ind w:left="144" w:right="144"/>
              <w:jc w:val="both"/>
              <w:rPr>
                <w:rFonts w:asciiTheme="majorHAnsi" w:hAnsiTheme="majorHAnsi" w:cstheme="majorHAnsi"/>
                <w:lang w:val="en-US"/>
              </w:rPr>
            </w:pPr>
            <w:r w:rsidRPr="00D5653B">
              <w:rPr>
                <w:rFonts w:asciiTheme="majorHAnsi" w:hAnsiTheme="majorHAnsi" w:cstheme="majorHAnsi"/>
                <w:lang w:val="en-US"/>
              </w:rPr>
              <w:t xml:space="preserve">Khi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xóa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tất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cả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các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sản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phẩm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ra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khỏi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giỏ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hàng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thì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sẽ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hiện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một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màn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hình icon hình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ảnh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thông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báo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giỏ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hàng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rỗng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,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tránh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việc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để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trống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lastRenderedPageBreak/>
              <w:t>màn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hình.</w:t>
            </w:r>
          </w:p>
        </w:tc>
      </w:tr>
    </w:tbl>
    <w:p w14:paraId="3FD8F315" w14:textId="4CEE27DD" w:rsidR="002C394F" w:rsidRDefault="002C394F" w:rsidP="002C394F">
      <w:pPr>
        <w:pStyle w:val="Caption"/>
        <w:ind w:left="0"/>
        <w:jc w:val="center"/>
      </w:pPr>
      <w:bookmarkStart w:id="235" w:name="_Toc106816498"/>
      <w:proofErr w:type="spellStart"/>
      <w:r>
        <w:lastRenderedPageBreak/>
        <w:t>Bảng</w:t>
      </w:r>
      <w:proofErr w:type="spellEnd"/>
      <w:r>
        <w:t xml:space="preserve"> </w:t>
      </w:r>
      <w:r w:rsidR="006179BC">
        <w:fldChar w:fldCharType="begin"/>
      </w:r>
      <w:r w:rsidR="006179BC">
        <w:instrText xml:space="preserve"> STYLEREF 1 \s </w:instrText>
      </w:r>
      <w:r w:rsidR="006179BC">
        <w:fldChar w:fldCharType="separate"/>
      </w:r>
      <w:r w:rsidR="006179BC">
        <w:rPr>
          <w:noProof/>
        </w:rPr>
        <w:t>3</w:t>
      </w:r>
      <w:r w:rsidR="006179BC">
        <w:fldChar w:fldCharType="end"/>
      </w:r>
      <w:r w:rsidR="006179BC">
        <w:t>.</w:t>
      </w:r>
      <w:r w:rsidR="006179BC">
        <w:fldChar w:fldCharType="begin"/>
      </w:r>
      <w:r w:rsidR="006179BC">
        <w:instrText xml:space="preserve"> SEQ Bảng \* ARABIC \s 1 </w:instrText>
      </w:r>
      <w:r w:rsidR="006179BC">
        <w:fldChar w:fldCharType="separate"/>
      </w:r>
      <w:r w:rsidR="006179BC">
        <w:rPr>
          <w:noProof/>
        </w:rPr>
        <w:t>7</w:t>
      </w:r>
      <w:r w:rsidR="006179BC">
        <w:fldChar w:fldCharType="end"/>
      </w:r>
      <w:r w:rsidRPr="00812098">
        <w:t xml:space="preserve"> </w:t>
      </w:r>
      <w:proofErr w:type="spellStart"/>
      <w:r w:rsidRPr="00812098">
        <w:t>Usec</w:t>
      </w:r>
      <w:proofErr w:type="spellEnd"/>
      <w:r w:rsidRPr="00812098">
        <w:t xml:space="preserve"> </w:t>
      </w:r>
      <w:proofErr w:type="spellStart"/>
      <w:r w:rsidRPr="00812098">
        <w:t>case</w:t>
      </w:r>
      <w:proofErr w:type="spellEnd"/>
      <w:r w:rsidRPr="00812098">
        <w:t xml:space="preserve"> </w:t>
      </w:r>
      <w:proofErr w:type="spellStart"/>
      <w:r>
        <w:rPr>
          <w:lang w:val="en-US"/>
        </w:rPr>
        <w:t>Giỏ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hàng</w:t>
      </w:r>
      <w:bookmarkEnd w:id="235"/>
      <w:proofErr w:type="spellEnd"/>
    </w:p>
    <w:p w14:paraId="3E6E6955" w14:textId="5A032DD7" w:rsidR="009538B0" w:rsidRPr="00D5653B" w:rsidRDefault="009538B0" w:rsidP="0030117C">
      <w:pPr>
        <w:pStyle w:val="Heading4"/>
        <w:rPr>
          <w:rFonts w:cstheme="majorHAnsi"/>
          <w:lang w:val="en-US"/>
        </w:rPr>
      </w:pPr>
      <w:proofErr w:type="spellStart"/>
      <w:r w:rsidRPr="00D5653B">
        <w:rPr>
          <w:rFonts w:cstheme="majorHAnsi"/>
          <w:lang w:val="en-US"/>
        </w:rPr>
        <w:t>Đặt</w:t>
      </w:r>
      <w:proofErr w:type="spellEnd"/>
      <w:r w:rsidRPr="00D5653B">
        <w:rPr>
          <w:rFonts w:cstheme="majorHAnsi"/>
          <w:lang w:val="en-US"/>
        </w:rPr>
        <w:t xml:space="preserve"> </w:t>
      </w:r>
      <w:proofErr w:type="spellStart"/>
      <w:r w:rsidRPr="00D5653B">
        <w:rPr>
          <w:rFonts w:cstheme="majorHAnsi"/>
          <w:lang w:val="en-US"/>
        </w:rPr>
        <w:t>hàng</w:t>
      </w:r>
      <w:proofErr w:type="spellEnd"/>
      <w:r w:rsidR="000D1A83" w:rsidRPr="00D5653B">
        <w:rPr>
          <w:rFonts w:cstheme="majorHAnsi"/>
          <w:lang w:val="en-US"/>
        </w:rPr>
        <w:t xml:space="preserve"> </w:t>
      </w:r>
    </w:p>
    <w:p w14:paraId="19630C05" w14:textId="77777777" w:rsidR="007474F8" w:rsidRDefault="00E76721" w:rsidP="007474F8">
      <w:pPr>
        <w:keepNext/>
        <w:ind w:left="144" w:right="144"/>
        <w:jc w:val="center"/>
      </w:pPr>
      <w:r w:rsidRPr="00D5653B">
        <w:rPr>
          <w:rFonts w:asciiTheme="majorHAnsi" w:hAnsiTheme="majorHAnsi" w:cstheme="majorHAnsi"/>
          <w:noProof/>
          <w:lang w:val="en-US"/>
        </w:rPr>
        <w:drawing>
          <wp:inline distT="0" distB="0" distL="0" distR="0" wp14:anchorId="2177EADC" wp14:editId="5F3694C0">
            <wp:extent cx="6125210" cy="5991225"/>
            <wp:effectExtent l="0" t="0" r="8890" b="9525"/>
            <wp:docPr id="36" name="Picture 36" descr="F:\Khoa\bt\DoAn1\UseCase\Đặt hà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F:\Khoa\bt\DoAn1\UseCase\Đặt hàng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5148" cy="60107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FE410E" w14:textId="28FD6EDA" w:rsidR="00804E73" w:rsidRDefault="007474F8" w:rsidP="007474F8">
      <w:pPr>
        <w:pStyle w:val="Caption"/>
        <w:ind w:left="0"/>
        <w:jc w:val="center"/>
      </w:pPr>
      <w:bookmarkStart w:id="236" w:name="_Toc106818828"/>
      <w:proofErr w:type="spellStart"/>
      <w:r>
        <w:t>Hình</w:t>
      </w:r>
      <w:proofErr w:type="spellEnd"/>
      <w:r>
        <w:t xml:space="preserve"> </w:t>
      </w:r>
      <w:r w:rsidR="00BD5010">
        <w:fldChar w:fldCharType="begin"/>
      </w:r>
      <w:r w:rsidR="00BD5010">
        <w:instrText xml:space="preserve"> STYLEREF 1 \s </w:instrText>
      </w:r>
      <w:r w:rsidR="00BD5010">
        <w:fldChar w:fldCharType="separate"/>
      </w:r>
      <w:r w:rsidR="00BD5010">
        <w:rPr>
          <w:noProof/>
        </w:rPr>
        <w:t>3</w:t>
      </w:r>
      <w:r w:rsidR="00BD5010">
        <w:fldChar w:fldCharType="end"/>
      </w:r>
      <w:r w:rsidR="00BD5010">
        <w:t>.</w:t>
      </w:r>
      <w:r w:rsidR="00BD5010">
        <w:fldChar w:fldCharType="begin"/>
      </w:r>
      <w:r w:rsidR="00BD5010">
        <w:instrText xml:space="preserve"> SEQ Hình \* ARABIC \s 1 </w:instrText>
      </w:r>
      <w:r w:rsidR="00BD5010">
        <w:fldChar w:fldCharType="separate"/>
      </w:r>
      <w:r w:rsidR="00BD5010">
        <w:rPr>
          <w:noProof/>
        </w:rPr>
        <w:t>10</w:t>
      </w:r>
      <w:r w:rsidR="00BD5010">
        <w:fldChar w:fldCharType="end"/>
      </w:r>
      <w:r>
        <w:rPr>
          <w:lang w:val="en-US"/>
        </w:rPr>
        <w:t xml:space="preserve"> </w:t>
      </w:r>
      <w:proofErr w:type="spellStart"/>
      <w:r w:rsidRPr="000936AD">
        <w:rPr>
          <w:lang w:val="en-US"/>
        </w:rPr>
        <w:t>Sơ</w:t>
      </w:r>
      <w:proofErr w:type="spellEnd"/>
      <w:r w:rsidRPr="000936AD">
        <w:rPr>
          <w:lang w:val="en-US"/>
        </w:rPr>
        <w:t xml:space="preserve"> đồ </w:t>
      </w:r>
      <w:proofErr w:type="spellStart"/>
      <w:r w:rsidRPr="000936AD">
        <w:rPr>
          <w:lang w:val="en-US"/>
        </w:rPr>
        <w:t>hoạt</w:t>
      </w:r>
      <w:proofErr w:type="spellEnd"/>
      <w:r w:rsidRPr="000936AD">
        <w:rPr>
          <w:lang w:val="en-US"/>
        </w:rPr>
        <w:t xml:space="preserve"> động </w:t>
      </w:r>
      <w:proofErr w:type="spellStart"/>
      <w:r w:rsidRPr="000936AD">
        <w:rPr>
          <w:lang w:val="en-US"/>
        </w:rPr>
        <w:t>Đặt</w:t>
      </w:r>
      <w:proofErr w:type="spellEnd"/>
      <w:r w:rsidRPr="000936AD">
        <w:rPr>
          <w:lang w:val="en-US"/>
        </w:rPr>
        <w:t xml:space="preserve"> </w:t>
      </w:r>
      <w:proofErr w:type="spellStart"/>
      <w:r w:rsidRPr="000936AD">
        <w:rPr>
          <w:lang w:val="en-US"/>
        </w:rPr>
        <w:t>hàng</w:t>
      </w:r>
      <w:bookmarkEnd w:id="236"/>
      <w:proofErr w:type="spellEnd"/>
    </w:p>
    <w:p w14:paraId="77F79862" w14:textId="35DC2FF2" w:rsidR="002A5425" w:rsidRPr="00D5653B" w:rsidRDefault="002A5425" w:rsidP="00327B41">
      <w:pPr>
        <w:ind w:left="144" w:right="144"/>
        <w:rPr>
          <w:rFonts w:asciiTheme="majorHAnsi" w:hAnsiTheme="majorHAnsi" w:cstheme="majorHAnsi"/>
          <w:lang w:val="en-US"/>
        </w:rPr>
      </w:pPr>
    </w:p>
    <w:tbl>
      <w:tblPr>
        <w:tblW w:w="0" w:type="auto"/>
        <w:tblInd w:w="71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013"/>
        <w:gridCol w:w="7429"/>
      </w:tblGrid>
      <w:tr w:rsidR="009538B0" w:rsidRPr="00D5653B" w14:paraId="5BE6D823" w14:textId="77777777" w:rsidTr="00C55419">
        <w:trPr>
          <w:trHeight w:val="544"/>
        </w:trPr>
        <w:tc>
          <w:tcPr>
            <w:tcW w:w="9442" w:type="dxa"/>
            <w:gridSpan w:val="2"/>
            <w:tcBorders>
              <w:right w:val="single" w:sz="6" w:space="0" w:color="000000"/>
            </w:tcBorders>
            <w:shd w:val="clear" w:color="auto" w:fill="D0CECE"/>
          </w:tcPr>
          <w:p w14:paraId="73F6BE13" w14:textId="286A1E6F" w:rsidR="001323AF" w:rsidRPr="00D5653B" w:rsidRDefault="001323AF" w:rsidP="001323AF">
            <w:pPr>
              <w:pStyle w:val="TableParagraph"/>
              <w:ind w:left="0" w:right="144"/>
              <w:jc w:val="left"/>
              <w:rPr>
                <w:rFonts w:asciiTheme="majorHAnsi" w:hAnsiTheme="majorHAnsi" w:cstheme="majorHAnsi"/>
                <w:sz w:val="24"/>
              </w:rPr>
            </w:pPr>
          </w:p>
        </w:tc>
      </w:tr>
      <w:tr w:rsidR="009538B0" w:rsidRPr="00D5653B" w14:paraId="5111600D" w14:textId="77777777" w:rsidTr="00C55419">
        <w:trPr>
          <w:trHeight w:val="568"/>
        </w:trPr>
        <w:tc>
          <w:tcPr>
            <w:tcW w:w="2013" w:type="dxa"/>
          </w:tcPr>
          <w:p w14:paraId="41FE8CA8" w14:textId="77777777" w:rsidR="009538B0" w:rsidRPr="00D5653B" w:rsidRDefault="009538B0" w:rsidP="00327B41">
            <w:pPr>
              <w:pStyle w:val="TableParagraph"/>
              <w:spacing w:before="2"/>
              <w:ind w:left="144" w:right="144"/>
              <w:jc w:val="left"/>
              <w:rPr>
                <w:rFonts w:asciiTheme="majorHAnsi" w:hAnsiTheme="majorHAnsi" w:cstheme="majorHAnsi"/>
                <w:b/>
              </w:rPr>
            </w:pPr>
            <w:r w:rsidRPr="00D5653B">
              <w:rPr>
                <w:rFonts w:asciiTheme="majorHAnsi" w:hAnsiTheme="majorHAnsi" w:cstheme="majorHAnsi"/>
                <w:b/>
              </w:rPr>
              <w:t>Tên</w:t>
            </w:r>
            <w:r w:rsidRPr="00D5653B">
              <w:rPr>
                <w:rFonts w:asciiTheme="majorHAnsi" w:hAnsiTheme="majorHAnsi" w:cstheme="majorHAnsi"/>
                <w:b/>
                <w:spacing w:val="-3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Use</w:t>
            </w:r>
            <w:proofErr w:type="spellEnd"/>
            <w:r w:rsidRPr="00D5653B">
              <w:rPr>
                <w:rFonts w:asciiTheme="majorHAnsi" w:hAnsiTheme="majorHAnsi" w:cstheme="majorHAnsi"/>
                <w:b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Case</w:t>
            </w:r>
            <w:proofErr w:type="spellEnd"/>
          </w:p>
        </w:tc>
        <w:tc>
          <w:tcPr>
            <w:tcW w:w="7429" w:type="dxa"/>
            <w:tcBorders>
              <w:right w:val="single" w:sz="6" w:space="0" w:color="000000"/>
            </w:tcBorders>
          </w:tcPr>
          <w:p w14:paraId="5D66EFFB" w14:textId="5C2C756F" w:rsidR="009538B0" w:rsidRPr="00D5653B" w:rsidRDefault="00144166" w:rsidP="00327B41">
            <w:pPr>
              <w:pStyle w:val="TableParagraph"/>
              <w:spacing w:line="326" w:lineRule="exact"/>
              <w:ind w:left="144" w:right="144"/>
              <w:jc w:val="left"/>
              <w:rPr>
                <w:rFonts w:asciiTheme="majorHAnsi" w:hAnsiTheme="majorHAnsi" w:cstheme="majorHAnsi"/>
              </w:rPr>
            </w:pPr>
            <w:proofErr w:type="spellStart"/>
            <w:r w:rsidRPr="00D5653B">
              <w:rPr>
                <w:rFonts w:asciiTheme="majorHAnsi" w:hAnsiTheme="majorHAnsi" w:cstheme="majorHAnsi"/>
                <w:color w:val="000000"/>
                <w:lang w:val="en-US"/>
              </w:rPr>
              <w:t>Đặt</w:t>
            </w:r>
            <w:proofErr w:type="spellEnd"/>
            <w:r w:rsidRPr="00D5653B">
              <w:rPr>
                <w:rFonts w:asciiTheme="majorHAnsi" w:hAnsiTheme="majorHAnsi" w:cstheme="majorHAnsi"/>
                <w:color w:val="000000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color w:val="000000"/>
                <w:lang w:val="en-US"/>
              </w:rPr>
              <w:t>hàng</w:t>
            </w:r>
            <w:proofErr w:type="spellEnd"/>
          </w:p>
        </w:tc>
      </w:tr>
      <w:tr w:rsidR="009538B0" w:rsidRPr="00D5653B" w14:paraId="01EE7956" w14:textId="77777777" w:rsidTr="00C55419">
        <w:trPr>
          <w:trHeight w:val="568"/>
        </w:trPr>
        <w:tc>
          <w:tcPr>
            <w:tcW w:w="2013" w:type="dxa"/>
          </w:tcPr>
          <w:p w14:paraId="229EB3D5" w14:textId="77777777" w:rsidR="009538B0" w:rsidRPr="00D5653B" w:rsidRDefault="009538B0" w:rsidP="00327B41">
            <w:pPr>
              <w:pStyle w:val="TableParagraph"/>
              <w:spacing w:before="2"/>
              <w:ind w:left="144" w:right="144"/>
              <w:jc w:val="left"/>
              <w:rPr>
                <w:rFonts w:asciiTheme="majorHAnsi" w:hAnsiTheme="majorHAnsi" w:cstheme="majorHAnsi"/>
                <w:b/>
              </w:rPr>
            </w:pPr>
            <w:r w:rsidRPr="00D5653B">
              <w:rPr>
                <w:rFonts w:asciiTheme="majorHAnsi" w:hAnsiTheme="majorHAnsi" w:cstheme="majorHAnsi"/>
                <w:b/>
              </w:rPr>
              <w:t>Mô</w:t>
            </w:r>
            <w:r w:rsidRPr="00D5653B">
              <w:rPr>
                <w:rFonts w:asciiTheme="majorHAnsi" w:hAnsiTheme="majorHAnsi" w:cstheme="majorHAnsi"/>
                <w:b/>
                <w:spacing w:val="-1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tả</w:t>
            </w:r>
            <w:proofErr w:type="spellEnd"/>
          </w:p>
        </w:tc>
        <w:tc>
          <w:tcPr>
            <w:tcW w:w="7429" w:type="dxa"/>
            <w:tcBorders>
              <w:right w:val="single" w:sz="6" w:space="0" w:color="000000"/>
            </w:tcBorders>
          </w:tcPr>
          <w:p w14:paraId="3D65B571" w14:textId="743962A4" w:rsidR="009538B0" w:rsidRPr="00D5653B" w:rsidRDefault="0091399F" w:rsidP="00DD7D3B">
            <w:pPr>
              <w:pStyle w:val="TableParagraph"/>
              <w:spacing w:line="336" w:lineRule="exact"/>
              <w:ind w:left="144" w:right="144"/>
              <w:jc w:val="both"/>
              <w:rPr>
                <w:rFonts w:asciiTheme="majorHAnsi" w:hAnsiTheme="majorHAnsi" w:cstheme="majorHAnsi"/>
              </w:rPr>
            </w:pP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Chức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năng “Use case”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cho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phép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khách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hàng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thực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hiện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thao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tác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đặt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hàng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,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hoàn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thành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quá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trình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ra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quyết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định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của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bản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thân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.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Đây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là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chức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r w:rsidRPr="00D5653B">
              <w:rPr>
                <w:rFonts w:asciiTheme="majorHAnsi" w:hAnsiTheme="majorHAnsi" w:cstheme="majorHAnsi"/>
                <w:lang w:val="en-US"/>
              </w:rPr>
              <w:lastRenderedPageBreak/>
              <w:t xml:space="preserve">năng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quan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trọng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nhất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để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có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thể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giúp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chủ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của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hàng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có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được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doanh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thu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thực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cũng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như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lợi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nhuận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ròng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để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có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thể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duy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trì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và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phát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triển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của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hàng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>.</w:t>
            </w:r>
          </w:p>
        </w:tc>
      </w:tr>
      <w:tr w:rsidR="009538B0" w:rsidRPr="00D5653B" w14:paraId="399AE73F" w14:textId="77777777" w:rsidTr="00C55419">
        <w:trPr>
          <w:trHeight w:val="568"/>
        </w:trPr>
        <w:tc>
          <w:tcPr>
            <w:tcW w:w="2013" w:type="dxa"/>
          </w:tcPr>
          <w:p w14:paraId="34B17E15" w14:textId="77777777" w:rsidR="009538B0" w:rsidRPr="00D5653B" w:rsidRDefault="009538B0" w:rsidP="00327B41">
            <w:pPr>
              <w:pStyle w:val="TableParagraph"/>
              <w:spacing w:before="2"/>
              <w:ind w:left="144" w:right="144"/>
              <w:jc w:val="left"/>
              <w:rPr>
                <w:rFonts w:asciiTheme="majorHAnsi" w:hAnsiTheme="majorHAnsi" w:cstheme="majorHAnsi"/>
                <w:b/>
              </w:rPr>
            </w:pPr>
            <w:proofErr w:type="spellStart"/>
            <w:r w:rsidRPr="00D5653B">
              <w:rPr>
                <w:rFonts w:asciiTheme="majorHAnsi" w:hAnsiTheme="majorHAnsi" w:cstheme="majorHAnsi"/>
                <w:b/>
              </w:rPr>
              <w:lastRenderedPageBreak/>
              <w:t>Người</w:t>
            </w:r>
            <w:proofErr w:type="spellEnd"/>
            <w:r w:rsidRPr="00D5653B">
              <w:rPr>
                <w:rFonts w:asciiTheme="majorHAnsi" w:hAnsiTheme="majorHAnsi" w:cstheme="majorHAnsi"/>
                <w:b/>
                <w:spacing w:val="-3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thực</w:t>
            </w:r>
            <w:proofErr w:type="spellEnd"/>
            <w:r w:rsidRPr="00D5653B">
              <w:rPr>
                <w:rFonts w:asciiTheme="majorHAnsi" w:hAnsiTheme="majorHAnsi" w:cstheme="majorHAnsi"/>
                <w:b/>
                <w:spacing w:val="-2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hiện</w:t>
            </w:r>
            <w:proofErr w:type="spellEnd"/>
          </w:p>
        </w:tc>
        <w:tc>
          <w:tcPr>
            <w:tcW w:w="7429" w:type="dxa"/>
            <w:tcBorders>
              <w:right w:val="single" w:sz="6" w:space="0" w:color="000000"/>
            </w:tcBorders>
          </w:tcPr>
          <w:p w14:paraId="183EBB0F" w14:textId="77777777" w:rsidR="009538B0" w:rsidRPr="00D5653B" w:rsidRDefault="009538B0" w:rsidP="00DD7D3B">
            <w:pPr>
              <w:pStyle w:val="TableParagraph"/>
              <w:spacing w:line="294" w:lineRule="exact"/>
              <w:ind w:left="144" w:right="144"/>
              <w:jc w:val="both"/>
              <w:rPr>
                <w:rFonts w:asciiTheme="majorHAnsi" w:hAnsiTheme="majorHAnsi" w:cstheme="majorHAnsi"/>
                <w:lang w:val="en-US"/>
              </w:rPr>
            </w:pP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Khách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hàng</w:t>
            </w:r>
            <w:proofErr w:type="spellEnd"/>
          </w:p>
        </w:tc>
      </w:tr>
      <w:tr w:rsidR="009538B0" w:rsidRPr="00D5653B" w14:paraId="33360BA0" w14:textId="77777777" w:rsidTr="004D6D9D">
        <w:trPr>
          <w:trHeight w:val="699"/>
        </w:trPr>
        <w:tc>
          <w:tcPr>
            <w:tcW w:w="2013" w:type="dxa"/>
          </w:tcPr>
          <w:p w14:paraId="06A62997" w14:textId="77777777" w:rsidR="009538B0" w:rsidRPr="00D5653B" w:rsidRDefault="009538B0" w:rsidP="00327B41">
            <w:pPr>
              <w:pStyle w:val="TableParagraph"/>
              <w:spacing w:before="2"/>
              <w:ind w:left="144" w:right="144"/>
              <w:jc w:val="left"/>
              <w:rPr>
                <w:rFonts w:asciiTheme="majorHAnsi" w:hAnsiTheme="majorHAnsi" w:cstheme="majorHAnsi"/>
                <w:b/>
              </w:rPr>
            </w:pPr>
            <w:proofErr w:type="spellStart"/>
            <w:r w:rsidRPr="00D5653B">
              <w:rPr>
                <w:rFonts w:asciiTheme="majorHAnsi" w:hAnsiTheme="majorHAnsi" w:cstheme="majorHAnsi"/>
                <w:b/>
              </w:rPr>
              <w:t>Điều</w:t>
            </w:r>
            <w:proofErr w:type="spellEnd"/>
            <w:r w:rsidRPr="00D5653B">
              <w:rPr>
                <w:rFonts w:asciiTheme="majorHAnsi" w:hAnsiTheme="majorHAnsi" w:cstheme="majorHAnsi"/>
                <w:b/>
                <w:spacing w:val="-3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kiện</w:t>
            </w:r>
            <w:proofErr w:type="spellEnd"/>
            <w:r w:rsidRPr="00D5653B">
              <w:rPr>
                <w:rFonts w:asciiTheme="majorHAnsi" w:hAnsiTheme="majorHAnsi" w:cstheme="majorHAnsi"/>
                <w:b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trước</w:t>
            </w:r>
            <w:proofErr w:type="spellEnd"/>
            <w:r w:rsidRPr="00D5653B">
              <w:rPr>
                <w:rFonts w:asciiTheme="majorHAnsi" w:hAnsiTheme="majorHAnsi" w:cstheme="majorHAnsi"/>
                <w:b/>
                <w:spacing w:val="-2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xử</w:t>
            </w:r>
            <w:proofErr w:type="spellEnd"/>
            <w:r w:rsidRPr="00D5653B">
              <w:rPr>
                <w:rFonts w:asciiTheme="majorHAnsi" w:hAnsiTheme="majorHAnsi" w:cstheme="majorHAnsi"/>
                <w:b/>
                <w:spacing w:val="-1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lí</w:t>
            </w:r>
            <w:proofErr w:type="spellEnd"/>
          </w:p>
        </w:tc>
        <w:tc>
          <w:tcPr>
            <w:tcW w:w="7429" w:type="dxa"/>
            <w:tcBorders>
              <w:right w:val="single" w:sz="6" w:space="0" w:color="000000"/>
            </w:tcBorders>
          </w:tcPr>
          <w:p w14:paraId="2F964732" w14:textId="51822640" w:rsidR="009538B0" w:rsidRPr="00D5653B" w:rsidRDefault="009538B0" w:rsidP="00DD7D3B">
            <w:pPr>
              <w:pStyle w:val="TableParagraph"/>
              <w:spacing w:line="336" w:lineRule="exact"/>
              <w:ind w:left="144" w:right="144"/>
              <w:jc w:val="both"/>
              <w:rPr>
                <w:rFonts w:asciiTheme="majorHAnsi" w:hAnsiTheme="majorHAnsi" w:cstheme="majorHAnsi"/>
                <w:lang w:val="en-US"/>
              </w:rPr>
            </w:pPr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r w:rsidR="005B3228" w:rsidRPr="00D5653B">
              <w:rPr>
                <w:rFonts w:asciiTheme="majorHAnsi" w:hAnsiTheme="majorHAnsi" w:cstheme="majorHAnsi"/>
                <w:lang w:val="en-US"/>
              </w:rPr>
              <w:t xml:space="preserve">User </w:t>
            </w:r>
            <w:proofErr w:type="spellStart"/>
            <w:r w:rsidR="005B3228" w:rsidRPr="00D5653B">
              <w:rPr>
                <w:rFonts w:asciiTheme="majorHAnsi" w:hAnsiTheme="majorHAnsi" w:cstheme="majorHAnsi"/>
                <w:lang w:val="en-US"/>
              </w:rPr>
              <w:t>đăng</w:t>
            </w:r>
            <w:proofErr w:type="spellEnd"/>
            <w:r w:rsidR="005B3228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5B3228" w:rsidRPr="00D5653B">
              <w:rPr>
                <w:rFonts w:asciiTheme="majorHAnsi" w:hAnsiTheme="majorHAnsi" w:cstheme="majorHAnsi"/>
                <w:lang w:val="en-US"/>
              </w:rPr>
              <w:t>nhập</w:t>
            </w:r>
            <w:proofErr w:type="spellEnd"/>
            <w:r w:rsidR="005B3228" w:rsidRPr="00D5653B">
              <w:rPr>
                <w:rFonts w:asciiTheme="majorHAnsi" w:hAnsiTheme="majorHAnsi" w:cstheme="majorHAnsi"/>
                <w:lang w:val="en-US"/>
              </w:rPr>
              <w:t xml:space="preserve"> vào </w:t>
            </w:r>
            <w:proofErr w:type="spellStart"/>
            <w:r w:rsidR="005B3228" w:rsidRPr="00D5653B">
              <w:rPr>
                <w:rFonts w:asciiTheme="majorHAnsi" w:hAnsiTheme="majorHAnsi" w:cstheme="majorHAnsi"/>
                <w:lang w:val="en-US"/>
              </w:rPr>
              <w:t>hệ</w:t>
            </w:r>
            <w:proofErr w:type="spellEnd"/>
            <w:r w:rsidR="005B3228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5B3228" w:rsidRPr="00D5653B">
              <w:rPr>
                <w:rFonts w:asciiTheme="majorHAnsi" w:hAnsiTheme="majorHAnsi" w:cstheme="majorHAnsi"/>
                <w:lang w:val="en-US"/>
              </w:rPr>
              <w:t>thống</w:t>
            </w:r>
            <w:proofErr w:type="spellEnd"/>
            <w:r w:rsidR="00971FCF" w:rsidRPr="00D5653B">
              <w:rPr>
                <w:rFonts w:asciiTheme="majorHAnsi" w:hAnsiTheme="majorHAnsi" w:cstheme="majorHAnsi"/>
                <w:lang w:val="en-US"/>
              </w:rPr>
              <w:t xml:space="preserve">. </w:t>
            </w:r>
            <w:r w:rsidR="005B3228" w:rsidRPr="00D5653B">
              <w:rPr>
                <w:rFonts w:asciiTheme="majorHAnsi" w:hAnsiTheme="majorHAnsi" w:cstheme="majorHAnsi"/>
                <w:lang w:val="en-US"/>
              </w:rPr>
              <w:t xml:space="preserve">User </w:t>
            </w:r>
            <w:proofErr w:type="spellStart"/>
            <w:r w:rsidR="005B3228" w:rsidRPr="00D5653B">
              <w:rPr>
                <w:rFonts w:asciiTheme="majorHAnsi" w:hAnsiTheme="majorHAnsi" w:cstheme="majorHAnsi"/>
                <w:lang w:val="en-US"/>
              </w:rPr>
              <w:t>đ</w:t>
            </w:r>
            <w:r w:rsidR="00971FCF" w:rsidRPr="00D5653B">
              <w:rPr>
                <w:rFonts w:asciiTheme="majorHAnsi" w:hAnsiTheme="majorHAnsi" w:cstheme="majorHAnsi"/>
                <w:lang w:val="en-US"/>
              </w:rPr>
              <w:t>ã</w:t>
            </w:r>
            <w:proofErr w:type="spellEnd"/>
            <w:r w:rsidR="00971FCF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971FCF" w:rsidRPr="00D5653B">
              <w:rPr>
                <w:rFonts w:asciiTheme="majorHAnsi" w:hAnsiTheme="majorHAnsi" w:cstheme="majorHAnsi"/>
                <w:lang w:val="en-US"/>
              </w:rPr>
              <w:t>chọn</w:t>
            </w:r>
            <w:proofErr w:type="spellEnd"/>
            <w:r w:rsidR="00971FCF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971FCF" w:rsidRPr="00D5653B">
              <w:rPr>
                <w:rFonts w:asciiTheme="majorHAnsi" w:hAnsiTheme="majorHAnsi" w:cstheme="majorHAnsi"/>
                <w:lang w:val="en-US"/>
              </w:rPr>
              <w:t>ít</w:t>
            </w:r>
            <w:proofErr w:type="spellEnd"/>
            <w:r w:rsidR="00971FCF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971FCF" w:rsidRPr="00D5653B">
              <w:rPr>
                <w:rFonts w:asciiTheme="majorHAnsi" w:hAnsiTheme="majorHAnsi" w:cstheme="majorHAnsi"/>
                <w:lang w:val="en-US"/>
              </w:rPr>
              <w:t>nhất</w:t>
            </w:r>
            <w:proofErr w:type="spellEnd"/>
            <w:r w:rsidR="00971FCF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971FCF" w:rsidRPr="00D5653B">
              <w:rPr>
                <w:rFonts w:asciiTheme="majorHAnsi" w:hAnsiTheme="majorHAnsi" w:cstheme="majorHAnsi"/>
                <w:lang w:val="en-US"/>
              </w:rPr>
              <w:t>một</w:t>
            </w:r>
            <w:proofErr w:type="spellEnd"/>
            <w:r w:rsidR="00971FCF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971FCF" w:rsidRPr="00D5653B">
              <w:rPr>
                <w:rFonts w:asciiTheme="majorHAnsi" w:hAnsiTheme="majorHAnsi" w:cstheme="majorHAnsi"/>
                <w:lang w:val="en-US"/>
              </w:rPr>
              <w:t>sản</w:t>
            </w:r>
            <w:proofErr w:type="spellEnd"/>
            <w:r w:rsidR="00971FCF" w:rsidRPr="00D5653B">
              <w:rPr>
                <w:rFonts w:asciiTheme="majorHAnsi" w:hAnsiTheme="majorHAnsi" w:cstheme="majorHAnsi"/>
                <w:lang w:val="en-US"/>
              </w:rPr>
              <w:t xml:space="preserve"> phẩm </w:t>
            </w:r>
            <w:proofErr w:type="spellStart"/>
            <w:r w:rsidR="00971FCF" w:rsidRPr="00D5653B">
              <w:rPr>
                <w:rFonts w:asciiTheme="majorHAnsi" w:hAnsiTheme="majorHAnsi" w:cstheme="majorHAnsi"/>
                <w:lang w:val="en-US"/>
              </w:rPr>
              <w:t>trong</w:t>
            </w:r>
            <w:proofErr w:type="spellEnd"/>
            <w:r w:rsidR="00971FCF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971FCF" w:rsidRPr="00D5653B">
              <w:rPr>
                <w:rFonts w:asciiTheme="majorHAnsi" w:hAnsiTheme="majorHAnsi" w:cstheme="majorHAnsi"/>
                <w:lang w:val="en-US"/>
              </w:rPr>
              <w:t>giỏ</w:t>
            </w:r>
            <w:proofErr w:type="spellEnd"/>
            <w:r w:rsidR="00971FCF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971FCF" w:rsidRPr="00D5653B">
              <w:rPr>
                <w:rFonts w:asciiTheme="majorHAnsi" w:hAnsiTheme="majorHAnsi" w:cstheme="majorHAnsi"/>
                <w:lang w:val="en-US"/>
              </w:rPr>
              <w:t>hàng</w:t>
            </w:r>
            <w:proofErr w:type="spellEnd"/>
            <w:r w:rsidR="00971FCF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971FCF" w:rsidRPr="00D5653B">
              <w:rPr>
                <w:rFonts w:asciiTheme="majorHAnsi" w:hAnsiTheme="majorHAnsi" w:cstheme="majorHAnsi"/>
                <w:lang w:val="en-US"/>
              </w:rPr>
              <w:t>để</w:t>
            </w:r>
            <w:proofErr w:type="spellEnd"/>
            <w:r w:rsidR="00971FCF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971FCF" w:rsidRPr="00D5653B">
              <w:rPr>
                <w:rFonts w:asciiTheme="majorHAnsi" w:hAnsiTheme="majorHAnsi" w:cstheme="majorHAnsi"/>
                <w:lang w:val="en-US"/>
              </w:rPr>
              <w:t>thực</w:t>
            </w:r>
            <w:proofErr w:type="spellEnd"/>
            <w:r w:rsidR="00971FCF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971FCF" w:rsidRPr="00D5653B">
              <w:rPr>
                <w:rFonts w:asciiTheme="majorHAnsi" w:hAnsiTheme="majorHAnsi" w:cstheme="majorHAnsi"/>
                <w:lang w:val="en-US"/>
              </w:rPr>
              <w:t>hiện</w:t>
            </w:r>
            <w:proofErr w:type="spellEnd"/>
            <w:r w:rsidR="00971FCF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971FCF" w:rsidRPr="00D5653B">
              <w:rPr>
                <w:rFonts w:asciiTheme="majorHAnsi" w:hAnsiTheme="majorHAnsi" w:cstheme="majorHAnsi"/>
                <w:lang w:val="en-US"/>
              </w:rPr>
              <w:t>thanh</w:t>
            </w:r>
            <w:proofErr w:type="spellEnd"/>
            <w:r w:rsidR="00971FCF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971FCF" w:rsidRPr="00D5653B">
              <w:rPr>
                <w:rFonts w:asciiTheme="majorHAnsi" w:hAnsiTheme="majorHAnsi" w:cstheme="majorHAnsi"/>
                <w:lang w:val="en-US"/>
              </w:rPr>
              <w:t>toán</w:t>
            </w:r>
            <w:proofErr w:type="spellEnd"/>
            <w:r w:rsidR="00971FCF" w:rsidRPr="00D5653B">
              <w:rPr>
                <w:rFonts w:asciiTheme="majorHAnsi" w:hAnsiTheme="majorHAnsi" w:cstheme="majorHAnsi"/>
                <w:lang w:val="en-US"/>
              </w:rPr>
              <w:t>.</w:t>
            </w:r>
          </w:p>
        </w:tc>
      </w:tr>
      <w:tr w:rsidR="009538B0" w:rsidRPr="00D5653B" w14:paraId="0265F35C" w14:textId="77777777" w:rsidTr="004D6D9D">
        <w:trPr>
          <w:trHeight w:val="782"/>
        </w:trPr>
        <w:tc>
          <w:tcPr>
            <w:tcW w:w="2013" w:type="dxa"/>
          </w:tcPr>
          <w:p w14:paraId="3B68D763" w14:textId="77777777" w:rsidR="009538B0" w:rsidRPr="00D5653B" w:rsidRDefault="009538B0" w:rsidP="00327B41">
            <w:pPr>
              <w:pStyle w:val="TableParagraph"/>
              <w:spacing w:before="2"/>
              <w:ind w:left="144" w:right="144"/>
              <w:jc w:val="left"/>
              <w:rPr>
                <w:rFonts w:asciiTheme="majorHAnsi" w:hAnsiTheme="majorHAnsi" w:cstheme="majorHAnsi"/>
                <w:b/>
              </w:rPr>
            </w:pPr>
            <w:r w:rsidRPr="00D5653B">
              <w:rPr>
                <w:rFonts w:asciiTheme="majorHAnsi" w:hAnsiTheme="majorHAnsi" w:cstheme="majorHAnsi"/>
                <w:b/>
              </w:rPr>
              <w:t>Sau</w:t>
            </w:r>
            <w:r w:rsidRPr="00D5653B">
              <w:rPr>
                <w:rFonts w:asciiTheme="majorHAnsi" w:hAnsiTheme="majorHAnsi" w:cstheme="majorHAnsi"/>
                <w:b/>
                <w:spacing w:val="-2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xử</w:t>
            </w:r>
            <w:proofErr w:type="spellEnd"/>
            <w:r w:rsidRPr="00D5653B">
              <w:rPr>
                <w:rFonts w:asciiTheme="majorHAnsi" w:hAnsiTheme="majorHAnsi" w:cstheme="majorHAnsi"/>
                <w:b/>
                <w:spacing w:val="-1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lí</w:t>
            </w:r>
            <w:proofErr w:type="spellEnd"/>
            <w:r w:rsidRPr="00D5653B">
              <w:rPr>
                <w:rFonts w:asciiTheme="majorHAnsi" w:hAnsiTheme="majorHAnsi" w:cstheme="majorHAnsi"/>
                <w:b/>
                <w:spacing w:val="-1"/>
              </w:rPr>
              <w:t xml:space="preserve"> </w:t>
            </w:r>
            <w:r w:rsidRPr="00D5653B">
              <w:rPr>
                <w:rFonts w:asciiTheme="majorHAnsi" w:hAnsiTheme="majorHAnsi" w:cstheme="majorHAnsi"/>
                <w:b/>
              </w:rPr>
              <w:t>(sau</w:t>
            </w:r>
            <w:r w:rsidRPr="00D5653B">
              <w:rPr>
                <w:rFonts w:asciiTheme="majorHAnsi" w:hAnsiTheme="majorHAnsi" w:cstheme="majorHAnsi"/>
                <w:b/>
                <w:spacing w:val="-2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Use-case</w:t>
            </w:r>
            <w:proofErr w:type="spellEnd"/>
            <w:r w:rsidRPr="00D5653B">
              <w:rPr>
                <w:rFonts w:asciiTheme="majorHAnsi" w:hAnsiTheme="majorHAnsi" w:cstheme="majorHAnsi"/>
                <w:b/>
              </w:rPr>
              <w:t>)</w:t>
            </w:r>
          </w:p>
        </w:tc>
        <w:tc>
          <w:tcPr>
            <w:tcW w:w="7429" w:type="dxa"/>
            <w:tcBorders>
              <w:right w:val="single" w:sz="6" w:space="0" w:color="000000"/>
            </w:tcBorders>
          </w:tcPr>
          <w:p w14:paraId="401BB7C6" w14:textId="06EFBB35" w:rsidR="009538B0" w:rsidRPr="00D5653B" w:rsidRDefault="0005040D" w:rsidP="00DD7D3B">
            <w:pPr>
              <w:pStyle w:val="TableParagraph"/>
              <w:spacing w:line="324" w:lineRule="auto"/>
              <w:ind w:left="144" w:right="144"/>
              <w:jc w:val="both"/>
              <w:rPr>
                <w:rFonts w:asciiTheme="majorHAnsi" w:hAnsiTheme="majorHAnsi" w:cstheme="majorHAnsi"/>
                <w:lang w:val="en-US"/>
              </w:rPr>
            </w:pP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Cập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nhật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đúng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theo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thao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tác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của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người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dùng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(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xóa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hay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thêm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vào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giỏ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hàng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). Và quay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lị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màn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hình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chính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(Home).</w:t>
            </w:r>
          </w:p>
        </w:tc>
      </w:tr>
      <w:tr w:rsidR="009538B0" w:rsidRPr="00D5653B" w14:paraId="22C82A28" w14:textId="77777777" w:rsidTr="00C55419">
        <w:trPr>
          <w:trHeight w:val="569"/>
        </w:trPr>
        <w:tc>
          <w:tcPr>
            <w:tcW w:w="2013" w:type="dxa"/>
          </w:tcPr>
          <w:p w14:paraId="1C35CE64" w14:textId="77777777" w:rsidR="009538B0" w:rsidRPr="00D5653B" w:rsidRDefault="009538B0" w:rsidP="00327B41">
            <w:pPr>
              <w:pStyle w:val="TableParagraph"/>
              <w:spacing w:before="2"/>
              <w:ind w:left="144" w:right="144"/>
              <w:jc w:val="left"/>
              <w:rPr>
                <w:rFonts w:asciiTheme="majorHAnsi" w:hAnsiTheme="majorHAnsi" w:cstheme="majorHAnsi"/>
                <w:b/>
              </w:rPr>
            </w:pPr>
            <w:proofErr w:type="spellStart"/>
            <w:r w:rsidRPr="00D5653B">
              <w:rPr>
                <w:rFonts w:asciiTheme="majorHAnsi" w:hAnsiTheme="majorHAnsi" w:cstheme="majorHAnsi"/>
                <w:b/>
              </w:rPr>
              <w:t>Ngoại</w:t>
            </w:r>
            <w:proofErr w:type="spellEnd"/>
            <w:r w:rsidRPr="00D5653B">
              <w:rPr>
                <w:rFonts w:asciiTheme="majorHAnsi" w:hAnsiTheme="majorHAnsi" w:cstheme="majorHAnsi"/>
                <w:b/>
                <w:spacing w:val="-2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lệ</w:t>
            </w:r>
            <w:proofErr w:type="spellEnd"/>
            <w:r w:rsidRPr="00D5653B">
              <w:rPr>
                <w:rFonts w:asciiTheme="majorHAnsi" w:hAnsiTheme="majorHAnsi" w:cstheme="majorHAnsi"/>
                <w:b/>
                <w:spacing w:val="-2"/>
              </w:rPr>
              <w:t xml:space="preserve"> </w:t>
            </w:r>
            <w:r w:rsidRPr="00D5653B">
              <w:rPr>
                <w:rFonts w:asciiTheme="majorHAnsi" w:hAnsiTheme="majorHAnsi" w:cstheme="majorHAnsi"/>
                <w:b/>
              </w:rPr>
              <w:t>(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Exception</w:t>
            </w:r>
            <w:proofErr w:type="spellEnd"/>
            <w:r w:rsidRPr="00D5653B">
              <w:rPr>
                <w:rFonts w:asciiTheme="majorHAnsi" w:hAnsiTheme="majorHAnsi" w:cstheme="majorHAnsi"/>
                <w:b/>
              </w:rPr>
              <w:t>)</w:t>
            </w:r>
          </w:p>
        </w:tc>
        <w:tc>
          <w:tcPr>
            <w:tcW w:w="7429" w:type="dxa"/>
            <w:tcBorders>
              <w:right w:val="single" w:sz="6" w:space="0" w:color="000000"/>
            </w:tcBorders>
          </w:tcPr>
          <w:p w14:paraId="573B8E1F" w14:textId="77777777" w:rsidR="009538B0" w:rsidRPr="00D5653B" w:rsidRDefault="009538B0" w:rsidP="00DD7D3B">
            <w:pPr>
              <w:pStyle w:val="TableParagraph"/>
              <w:spacing w:line="294" w:lineRule="exact"/>
              <w:ind w:left="144" w:right="144"/>
              <w:jc w:val="both"/>
              <w:rPr>
                <w:rFonts w:asciiTheme="majorHAnsi" w:hAnsiTheme="majorHAnsi" w:cstheme="majorHAnsi"/>
              </w:rPr>
            </w:pPr>
            <w:r w:rsidRPr="00D5653B">
              <w:rPr>
                <w:rFonts w:asciiTheme="majorHAnsi" w:hAnsiTheme="majorHAnsi" w:cstheme="majorHAnsi"/>
              </w:rPr>
              <w:t>Không.</w:t>
            </w:r>
          </w:p>
        </w:tc>
      </w:tr>
      <w:tr w:rsidR="009538B0" w:rsidRPr="00D5653B" w14:paraId="6CFD255A" w14:textId="77777777" w:rsidTr="00C55419">
        <w:trPr>
          <w:trHeight w:val="1137"/>
        </w:trPr>
        <w:tc>
          <w:tcPr>
            <w:tcW w:w="2013" w:type="dxa"/>
          </w:tcPr>
          <w:p w14:paraId="740613C6" w14:textId="77777777" w:rsidR="009538B0" w:rsidRPr="00D5653B" w:rsidRDefault="009538B0" w:rsidP="00327B41">
            <w:pPr>
              <w:pStyle w:val="TableParagraph"/>
              <w:spacing w:before="2"/>
              <w:ind w:left="144" w:right="144"/>
              <w:jc w:val="left"/>
              <w:rPr>
                <w:rFonts w:asciiTheme="majorHAnsi" w:hAnsiTheme="majorHAnsi" w:cstheme="majorHAnsi"/>
                <w:b/>
              </w:rPr>
            </w:pPr>
            <w:proofErr w:type="spellStart"/>
            <w:r w:rsidRPr="00D5653B">
              <w:rPr>
                <w:rFonts w:asciiTheme="majorHAnsi" w:hAnsiTheme="majorHAnsi" w:cstheme="majorHAnsi"/>
                <w:b/>
              </w:rPr>
              <w:t>Dòng</w:t>
            </w:r>
            <w:proofErr w:type="spellEnd"/>
            <w:r w:rsidRPr="00D5653B">
              <w:rPr>
                <w:rFonts w:asciiTheme="majorHAnsi" w:hAnsiTheme="majorHAnsi" w:cstheme="majorHAnsi"/>
                <w:b/>
                <w:spacing w:val="-2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sự</w:t>
            </w:r>
            <w:proofErr w:type="spellEnd"/>
            <w:r w:rsidRPr="00D5653B">
              <w:rPr>
                <w:rFonts w:asciiTheme="majorHAnsi" w:hAnsiTheme="majorHAnsi" w:cstheme="majorHAnsi"/>
                <w:b/>
                <w:spacing w:val="-1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kiện</w:t>
            </w:r>
            <w:proofErr w:type="spellEnd"/>
            <w:r w:rsidRPr="00D5653B">
              <w:rPr>
                <w:rFonts w:asciiTheme="majorHAnsi" w:hAnsiTheme="majorHAnsi" w:cstheme="majorHAnsi"/>
                <w:b/>
                <w:spacing w:val="-1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chính</w:t>
            </w:r>
            <w:proofErr w:type="spellEnd"/>
          </w:p>
        </w:tc>
        <w:tc>
          <w:tcPr>
            <w:tcW w:w="7429" w:type="dxa"/>
            <w:tcBorders>
              <w:right w:val="single" w:sz="6" w:space="0" w:color="000000"/>
            </w:tcBorders>
          </w:tcPr>
          <w:p w14:paraId="640C699F" w14:textId="77777777" w:rsidR="000102DA" w:rsidRPr="00D5653B" w:rsidRDefault="000102DA" w:rsidP="00DD7D3B">
            <w:pPr>
              <w:ind w:left="144" w:right="144"/>
              <w:jc w:val="both"/>
              <w:rPr>
                <w:rFonts w:asciiTheme="majorHAnsi" w:hAnsiTheme="majorHAnsi" w:cstheme="majorHAnsi"/>
                <w:lang w:val="en-US"/>
              </w:rPr>
            </w:pP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Luồng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sự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kiện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cơ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bản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sẽ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được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mô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tả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bên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dưới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theo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thứ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tự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thực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hiện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>:</w:t>
            </w:r>
          </w:p>
          <w:p w14:paraId="4B3CE389" w14:textId="77777777" w:rsidR="000102DA" w:rsidRPr="00D5653B" w:rsidRDefault="000102DA" w:rsidP="005F7E53">
            <w:pPr>
              <w:numPr>
                <w:ilvl w:val="0"/>
                <w:numId w:val="33"/>
              </w:numPr>
              <w:autoSpaceDE/>
              <w:autoSpaceDN/>
              <w:spacing w:line="240" w:lineRule="auto"/>
              <w:ind w:left="144" w:right="144"/>
              <w:jc w:val="both"/>
              <w:rPr>
                <w:rFonts w:asciiTheme="majorHAnsi" w:hAnsiTheme="majorHAnsi" w:cstheme="majorHAnsi"/>
                <w:lang w:val="en-US"/>
              </w:rPr>
            </w:pP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Khách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hàng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thực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hiện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đi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vào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giỏ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hàng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thông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qua 2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cách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: </w:t>
            </w:r>
          </w:p>
          <w:p w14:paraId="79F1D263" w14:textId="77777777" w:rsidR="000102DA" w:rsidRPr="00D5653B" w:rsidRDefault="000102DA" w:rsidP="005F7E53">
            <w:pPr>
              <w:numPr>
                <w:ilvl w:val="0"/>
                <w:numId w:val="32"/>
              </w:numPr>
              <w:autoSpaceDE/>
              <w:autoSpaceDN/>
              <w:spacing w:line="240" w:lineRule="auto"/>
              <w:ind w:left="144" w:right="144"/>
              <w:jc w:val="both"/>
              <w:rPr>
                <w:rFonts w:asciiTheme="majorHAnsi" w:hAnsiTheme="majorHAnsi" w:cstheme="majorHAnsi"/>
                <w:lang w:val="en-US"/>
              </w:rPr>
            </w:pP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Cách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1: Khi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đang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ở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ngoài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các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màn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hình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chính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có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thanh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dịch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chuyển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đáy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,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khách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hàng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chọn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vào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biểu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tượng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“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Giỏ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hàng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”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để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thực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hiện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đi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đến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giỏ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hàng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>.</w:t>
            </w:r>
          </w:p>
          <w:p w14:paraId="4D211514" w14:textId="77777777" w:rsidR="000102DA" w:rsidRPr="00D5653B" w:rsidRDefault="000102DA" w:rsidP="005F7E53">
            <w:pPr>
              <w:numPr>
                <w:ilvl w:val="0"/>
                <w:numId w:val="32"/>
              </w:numPr>
              <w:autoSpaceDE/>
              <w:autoSpaceDN/>
              <w:spacing w:line="240" w:lineRule="auto"/>
              <w:ind w:left="144" w:right="144"/>
              <w:jc w:val="both"/>
              <w:rPr>
                <w:rFonts w:asciiTheme="majorHAnsi" w:hAnsiTheme="majorHAnsi" w:cstheme="majorHAnsi"/>
                <w:lang w:val="en-US"/>
              </w:rPr>
            </w:pP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Cách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2: Khi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đang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ở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trong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các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màn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hình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như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Chi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tiết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sản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phẩm,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địa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chỉ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, …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Khách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hàng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chọn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vào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biểu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tượng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“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Giỏ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hàng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” ở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trên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cùng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góc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phải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để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đi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đến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giỏ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hàng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>.</w:t>
            </w:r>
          </w:p>
          <w:p w14:paraId="09327683" w14:textId="77777777" w:rsidR="000102DA" w:rsidRPr="00D5653B" w:rsidRDefault="000102DA" w:rsidP="005F7E53">
            <w:pPr>
              <w:numPr>
                <w:ilvl w:val="0"/>
                <w:numId w:val="33"/>
              </w:numPr>
              <w:autoSpaceDE/>
              <w:autoSpaceDN/>
              <w:spacing w:line="240" w:lineRule="auto"/>
              <w:ind w:left="144" w:right="144"/>
              <w:jc w:val="both"/>
              <w:rPr>
                <w:rFonts w:asciiTheme="majorHAnsi" w:hAnsiTheme="majorHAnsi" w:cstheme="majorHAnsi"/>
                <w:lang w:val="en-US"/>
              </w:rPr>
            </w:pP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Khách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hàng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thực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hiện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thao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tác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nhấn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chọn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vào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các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sản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phẩm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sẽ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được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lựa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chọn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để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thực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hiện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đánh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dấu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sẽ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thanh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toán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,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đặt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hàng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>.</w:t>
            </w:r>
          </w:p>
          <w:p w14:paraId="6FF935AF" w14:textId="0F5AF4A1" w:rsidR="000102DA" w:rsidRPr="00D5653B" w:rsidRDefault="000102DA" w:rsidP="005F7E53">
            <w:pPr>
              <w:numPr>
                <w:ilvl w:val="0"/>
                <w:numId w:val="33"/>
              </w:numPr>
              <w:autoSpaceDE/>
              <w:autoSpaceDN/>
              <w:spacing w:line="240" w:lineRule="auto"/>
              <w:ind w:left="144" w:right="144"/>
              <w:jc w:val="both"/>
              <w:rPr>
                <w:rFonts w:asciiTheme="majorHAnsi" w:hAnsiTheme="majorHAnsi" w:cstheme="majorHAnsi"/>
                <w:lang w:val="en-US"/>
              </w:rPr>
            </w:pP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Tiếp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tục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ấn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chọn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nút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“</w:t>
            </w:r>
            <w:proofErr w:type="spellStart"/>
            <w:r w:rsidR="005B3228" w:rsidRPr="00D5653B">
              <w:rPr>
                <w:rFonts w:asciiTheme="majorHAnsi" w:hAnsiTheme="majorHAnsi" w:cstheme="majorHAnsi"/>
                <w:lang w:val="en-US"/>
              </w:rPr>
              <w:t>Xác</w:t>
            </w:r>
            <w:proofErr w:type="spellEnd"/>
            <w:r w:rsidR="005B3228" w:rsidRPr="00D5653B">
              <w:rPr>
                <w:rFonts w:asciiTheme="majorHAnsi" w:hAnsiTheme="majorHAnsi" w:cstheme="majorHAnsi"/>
                <w:lang w:val="en-US"/>
              </w:rPr>
              <w:t xml:space="preserve">  </w:t>
            </w:r>
            <w:proofErr w:type="spellStart"/>
            <w:r w:rsidR="005B3228" w:rsidRPr="00D5653B">
              <w:rPr>
                <w:rFonts w:asciiTheme="majorHAnsi" w:hAnsiTheme="majorHAnsi" w:cstheme="majorHAnsi"/>
                <w:lang w:val="en-US"/>
              </w:rPr>
              <w:t>nhận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”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để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mở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màn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hình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các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sản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phẩm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sẽ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đặt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hàng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>.</w:t>
            </w:r>
            <w:del w:id="237" w:author="Bùi Dương Duy Khang" w:date="2021-11-01T16:18:00Z">
              <w:r w:rsidRPr="00D5653B">
                <w:rPr>
                  <w:rFonts w:asciiTheme="majorHAnsi" w:hAnsiTheme="majorHAnsi" w:cstheme="majorHAnsi"/>
                  <w:lang w:val="en-US"/>
                </w:rPr>
                <w:delText xml:space="preserve"> </w:delText>
              </w:r>
            </w:del>
          </w:p>
          <w:p w14:paraId="310FFDC8" w14:textId="311063E7" w:rsidR="005B3228" w:rsidRPr="00D5653B" w:rsidRDefault="005B3228" w:rsidP="005F7E53">
            <w:pPr>
              <w:numPr>
                <w:ilvl w:val="0"/>
                <w:numId w:val="33"/>
              </w:numPr>
              <w:autoSpaceDE/>
              <w:autoSpaceDN/>
              <w:spacing w:line="240" w:lineRule="auto"/>
              <w:ind w:left="144" w:right="144"/>
              <w:jc w:val="both"/>
              <w:rPr>
                <w:rFonts w:asciiTheme="majorHAnsi" w:hAnsiTheme="majorHAnsi" w:cstheme="majorHAnsi"/>
                <w:lang w:val="en-US"/>
              </w:rPr>
            </w:pP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Tiếp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tục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chọn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địa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chỉ</w:t>
            </w:r>
            <w:proofErr w:type="spellEnd"/>
            <w:r w:rsidR="00693F16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693F16" w:rsidRPr="00D5653B">
              <w:rPr>
                <w:rFonts w:asciiTheme="majorHAnsi" w:hAnsiTheme="majorHAnsi" w:cstheme="majorHAnsi"/>
                <w:lang w:val="en-US"/>
              </w:rPr>
              <w:t>rồi</w:t>
            </w:r>
            <w:proofErr w:type="spellEnd"/>
            <w:r w:rsidR="00693F16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693F16" w:rsidRPr="00D5653B">
              <w:rPr>
                <w:rFonts w:asciiTheme="majorHAnsi" w:hAnsiTheme="majorHAnsi" w:cstheme="majorHAnsi"/>
                <w:lang w:val="en-US"/>
              </w:rPr>
              <w:t>ấn</w:t>
            </w:r>
            <w:proofErr w:type="spellEnd"/>
            <w:r w:rsidR="00693F16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693F16" w:rsidRPr="00D5653B">
              <w:rPr>
                <w:rFonts w:asciiTheme="majorHAnsi" w:hAnsiTheme="majorHAnsi" w:cstheme="majorHAnsi"/>
                <w:lang w:val="en-US"/>
              </w:rPr>
              <w:t>nút</w:t>
            </w:r>
            <w:proofErr w:type="spellEnd"/>
            <w:r w:rsidR="00693F16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693F16" w:rsidRPr="00D5653B">
              <w:rPr>
                <w:rFonts w:asciiTheme="majorHAnsi" w:hAnsiTheme="majorHAnsi" w:cstheme="majorHAnsi"/>
                <w:lang w:val="en-US"/>
              </w:rPr>
              <w:t>xác</w:t>
            </w:r>
            <w:proofErr w:type="spellEnd"/>
            <w:r w:rsidR="00693F16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693F16" w:rsidRPr="00D5653B">
              <w:rPr>
                <w:rFonts w:asciiTheme="majorHAnsi" w:hAnsiTheme="majorHAnsi" w:cstheme="majorHAnsi"/>
                <w:lang w:val="en-US"/>
              </w:rPr>
              <w:t>nhận</w:t>
            </w:r>
            <w:proofErr w:type="spellEnd"/>
          </w:p>
          <w:p w14:paraId="00383A7C" w14:textId="497BD3DD" w:rsidR="00693F16" w:rsidRPr="00D5653B" w:rsidRDefault="00693F16" w:rsidP="005F7E53">
            <w:pPr>
              <w:numPr>
                <w:ilvl w:val="0"/>
                <w:numId w:val="33"/>
              </w:numPr>
              <w:autoSpaceDE/>
              <w:autoSpaceDN/>
              <w:spacing w:line="240" w:lineRule="auto"/>
              <w:ind w:left="144" w:right="144"/>
              <w:jc w:val="both"/>
              <w:rPr>
                <w:rFonts w:asciiTheme="majorHAnsi" w:hAnsiTheme="majorHAnsi" w:cstheme="majorHAnsi"/>
                <w:lang w:val="en-US"/>
              </w:rPr>
            </w:pP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Tiếp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tục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chọn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phương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thức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thanh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toán</w:t>
            </w:r>
            <w:proofErr w:type="spellEnd"/>
          </w:p>
          <w:p w14:paraId="468D8052" w14:textId="647CC053" w:rsidR="000102DA" w:rsidRPr="00D5653B" w:rsidRDefault="000102DA" w:rsidP="005F7E53">
            <w:pPr>
              <w:numPr>
                <w:ilvl w:val="0"/>
                <w:numId w:val="33"/>
              </w:numPr>
              <w:autoSpaceDE/>
              <w:autoSpaceDN/>
              <w:spacing w:line="240" w:lineRule="auto"/>
              <w:ind w:left="144" w:right="144"/>
              <w:jc w:val="both"/>
              <w:rPr>
                <w:rFonts w:asciiTheme="majorHAnsi" w:hAnsiTheme="majorHAnsi" w:cstheme="majorHAnsi"/>
                <w:lang w:val="en-US"/>
              </w:rPr>
            </w:pP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Tiếp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tục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chọn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nút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“</w:t>
            </w:r>
            <w:proofErr w:type="spellStart"/>
            <w:r w:rsidR="00693F16" w:rsidRPr="00D5653B">
              <w:rPr>
                <w:rFonts w:asciiTheme="majorHAnsi" w:hAnsiTheme="majorHAnsi" w:cstheme="majorHAnsi"/>
                <w:lang w:val="en-US"/>
              </w:rPr>
              <w:t>Xác</w:t>
            </w:r>
            <w:proofErr w:type="spellEnd"/>
            <w:r w:rsidR="00693F16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693F16" w:rsidRPr="00D5653B">
              <w:rPr>
                <w:rFonts w:asciiTheme="majorHAnsi" w:hAnsiTheme="majorHAnsi" w:cstheme="majorHAnsi"/>
                <w:lang w:val="en-US"/>
              </w:rPr>
              <w:t>nhận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”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để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hoàn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thành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thực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hiện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đặt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hàng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. </w:t>
            </w:r>
          </w:p>
          <w:p w14:paraId="0FC3FE3D" w14:textId="4B733EA0" w:rsidR="009538B0" w:rsidRPr="00D5653B" w:rsidRDefault="000102DA" w:rsidP="005F7E53">
            <w:pPr>
              <w:numPr>
                <w:ilvl w:val="0"/>
                <w:numId w:val="33"/>
              </w:numPr>
              <w:autoSpaceDE/>
              <w:autoSpaceDN/>
              <w:spacing w:line="240" w:lineRule="auto"/>
              <w:ind w:left="144" w:right="144"/>
              <w:jc w:val="both"/>
              <w:rPr>
                <w:rFonts w:asciiTheme="majorHAnsi" w:hAnsiTheme="majorHAnsi" w:cstheme="majorHAnsi"/>
                <w:lang w:val="en-US"/>
              </w:rPr>
            </w:pP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Màn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hình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sẽ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hiển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thị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mua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thành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công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>.</w:t>
            </w:r>
          </w:p>
        </w:tc>
      </w:tr>
      <w:tr w:rsidR="009538B0" w:rsidRPr="00D5653B" w14:paraId="1B564C8B" w14:textId="77777777" w:rsidTr="00C55419">
        <w:trPr>
          <w:trHeight w:val="661"/>
        </w:trPr>
        <w:tc>
          <w:tcPr>
            <w:tcW w:w="2013" w:type="dxa"/>
          </w:tcPr>
          <w:p w14:paraId="468EDA91" w14:textId="77777777" w:rsidR="009538B0" w:rsidRPr="00D5653B" w:rsidRDefault="009538B0" w:rsidP="00327B41">
            <w:pPr>
              <w:pStyle w:val="TableParagraph"/>
              <w:spacing w:before="2"/>
              <w:ind w:left="144" w:right="144"/>
              <w:jc w:val="left"/>
              <w:rPr>
                <w:rFonts w:asciiTheme="majorHAnsi" w:hAnsiTheme="majorHAnsi" w:cstheme="majorHAnsi"/>
                <w:b/>
              </w:rPr>
            </w:pPr>
            <w:proofErr w:type="spellStart"/>
            <w:r w:rsidRPr="00D5653B">
              <w:rPr>
                <w:rFonts w:asciiTheme="majorHAnsi" w:hAnsiTheme="majorHAnsi" w:cstheme="majorHAnsi"/>
                <w:b/>
              </w:rPr>
              <w:t>Dòng</w:t>
            </w:r>
            <w:proofErr w:type="spellEnd"/>
            <w:r w:rsidRPr="00D5653B">
              <w:rPr>
                <w:rFonts w:asciiTheme="majorHAnsi" w:hAnsiTheme="majorHAnsi" w:cstheme="majorHAnsi"/>
                <w:b/>
                <w:spacing w:val="-2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sự</w:t>
            </w:r>
            <w:proofErr w:type="spellEnd"/>
            <w:r w:rsidRPr="00D5653B">
              <w:rPr>
                <w:rFonts w:asciiTheme="majorHAnsi" w:hAnsiTheme="majorHAnsi" w:cstheme="majorHAnsi"/>
                <w:b/>
                <w:spacing w:val="-1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kiện</w:t>
            </w:r>
            <w:proofErr w:type="spellEnd"/>
            <w:r w:rsidRPr="00D5653B">
              <w:rPr>
                <w:rFonts w:asciiTheme="majorHAnsi" w:hAnsiTheme="majorHAnsi" w:cstheme="majorHAnsi"/>
                <w:b/>
                <w:spacing w:val="-2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khác</w:t>
            </w:r>
            <w:proofErr w:type="spellEnd"/>
          </w:p>
        </w:tc>
        <w:tc>
          <w:tcPr>
            <w:tcW w:w="7429" w:type="dxa"/>
            <w:tcBorders>
              <w:right w:val="single" w:sz="6" w:space="0" w:color="000000"/>
            </w:tcBorders>
          </w:tcPr>
          <w:p w14:paraId="336B5CDD" w14:textId="1214FF44" w:rsidR="00414C5D" w:rsidRPr="00D5653B" w:rsidRDefault="00414C5D" w:rsidP="00DD7D3B">
            <w:pPr>
              <w:pStyle w:val="TableParagraph"/>
              <w:keepNext/>
              <w:spacing w:line="336" w:lineRule="exact"/>
              <w:ind w:left="144" w:right="144"/>
              <w:jc w:val="both"/>
              <w:rPr>
                <w:rFonts w:asciiTheme="majorHAnsi" w:hAnsiTheme="majorHAnsi" w:cstheme="majorHAnsi"/>
                <w:lang w:val="en-US"/>
              </w:rPr>
            </w:pP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Nếu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khách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hàng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đang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ở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bước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kiểm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tra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lại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cuối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cùng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(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bước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3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luồng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cơ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bản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)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trước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khi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thanh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toán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mà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quay lại,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không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ấn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chọn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nút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“</w:t>
            </w:r>
            <w:proofErr w:type="spellStart"/>
            <w:r w:rsidR="00693F16" w:rsidRPr="00D5653B">
              <w:rPr>
                <w:rFonts w:asciiTheme="majorHAnsi" w:hAnsiTheme="majorHAnsi" w:cstheme="majorHAnsi"/>
                <w:lang w:val="en-US"/>
              </w:rPr>
              <w:t>Xác</w:t>
            </w:r>
            <w:proofErr w:type="spellEnd"/>
            <w:r w:rsidR="00693F16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693F16" w:rsidRPr="00D5653B">
              <w:rPr>
                <w:rFonts w:asciiTheme="majorHAnsi" w:hAnsiTheme="majorHAnsi" w:cstheme="majorHAnsi"/>
                <w:lang w:val="en-US"/>
              </w:rPr>
              <w:t>nhận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”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thì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hệ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thống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sẽ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không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thực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hiện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thanh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toán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mà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sẽ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quay lại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trang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giỏ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hàng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(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vẫn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đang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lưu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lại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các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sản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phẩm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không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chọn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và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đang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chọn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trong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giỏ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hàng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>).</w:t>
            </w:r>
          </w:p>
          <w:p w14:paraId="7163C3AA" w14:textId="38D656DD" w:rsidR="009538B0" w:rsidRPr="00D5653B" w:rsidRDefault="00414C5D" w:rsidP="002C394F">
            <w:pPr>
              <w:pStyle w:val="TableParagraph"/>
              <w:keepNext/>
              <w:spacing w:line="336" w:lineRule="exact"/>
              <w:ind w:left="144" w:right="144"/>
              <w:jc w:val="both"/>
              <w:rPr>
                <w:rFonts w:asciiTheme="majorHAnsi" w:hAnsiTheme="majorHAnsi" w:cstheme="majorHAnsi"/>
                <w:lang w:val="en-US"/>
              </w:rPr>
            </w:pP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Nếu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ở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bước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2 (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Luồng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cơ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bản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)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khách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hàng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không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chọn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bất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kỳ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một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sản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phầm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nào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thì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sẽ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không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thể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chọn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được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nút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“Check out”.</w:t>
            </w:r>
          </w:p>
        </w:tc>
      </w:tr>
    </w:tbl>
    <w:p w14:paraId="5E7F1F61" w14:textId="4744127C" w:rsidR="002C394F" w:rsidRDefault="002C394F" w:rsidP="002C394F">
      <w:pPr>
        <w:pStyle w:val="Caption"/>
        <w:ind w:left="0"/>
        <w:jc w:val="center"/>
      </w:pPr>
      <w:bookmarkStart w:id="238" w:name="_Toc106816499"/>
      <w:proofErr w:type="spellStart"/>
      <w:r>
        <w:t>Bảng</w:t>
      </w:r>
      <w:proofErr w:type="spellEnd"/>
      <w:r>
        <w:t xml:space="preserve"> </w:t>
      </w:r>
      <w:r w:rsidR="006179BC">
        <w:fldChar w:fldCharType="begin"/>
      </w:r>
      <w:r w:rsidR="006179BC">
        <w:instrText xml:space="preserve"> STYLEREF 1 \s </w:instrText>
      </w:r>
      <w:r w:rsidR="006179BC">
        <w:fldChar w:fldCharType="separate"/>
      </w:r>
      <w:r w:rsidR="006179BC">
        <w:rPr>
          <w:noProof/>
        </w:rPr>
        <w:t>3</w:t>
      </w:r>
      <w:r w:rsidR="006179BC">
        <w:fldChar w:fldCharType="end"/>
      </w:r>
      <w:r w:rsidR="006179BC">
        <w:t>.</w:t>
      </w:r>
      <w:r w:rsidR="006179BC">
        <w:fldChar w:fldCharType="begin"/>
      </w:r>
      <w:r w:rsidR="006179BC">
        <w:instrText xml:space="preserve"> SEQ Bảng \* ARABIC \s 1 </w:instrText>
      </w:r>
      <w:r w:rsidR="006179BC">
        <w:fldChar w:fldCharType="separate"/>
      </w:r>
      <w:r w:rsidR="006179BC">
        <w:rPr>
          <w:noProof/>
        </w:rPr>
        <w:t>8</w:t>
      </w:r>
      <w:r w:rsidR="006179BC">
        <w:fldChar w:fldCharType="end"/>
      </w:r>
      <w:r w:rsidRPr="007340B9">
        <w:t xml:space="preserve"> </w:t>
      </w:r>
      <w:proofErr w:type="spellStart"/>
      <w:r w:rsidRPr="007340B9">
        <w:t>Usec</w:t>
      </w:r>
      <w:proofErr w:type="spellEnd"/>
      <w:r w:rsidRPr="007340B9">
        <w:t xml:space="preserve"> </w:t>
      </w:r>
      <w:proofErr w:type="spellStart"/>
      <w:r w:rsidRPr="007340B9">
        <w:t>case</w:t>
      </w:r>
      <w:proofErr w:type="spellEnd"/>
      <w:r w:rsidRPr="007340B9">
        <w:t xml:space="preserve"> </w:t>
      </w:r>
      <w:proofErr w:type="spellStart"/>
      <w:r>
        <w:rPr>
          <w:lang w:val="en-US"/>
        </w:rPr>
        <w:t>Đặt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hàng</w:t>
      </w:r>
      <w:bookmarkEnd w:id="238"/>
      <w:proofErr w:type="spellEnd"/>
    </w:p>
    <w:p w14:paraId="151C2651" w14:textId="2C7B820A" w:rsidR="009538B0" w:rsidRPr="002C394F" w:rsidRDefault="009538B0" w:rsidP="002C394F">
      <w:pPr>
        <w:pStyle w:val="Caption"/>
        <w:ind w:left="0"/>
        <w:rPr>
          <w:rFonts w:asciiTheme="majorHAnsi" w:hAnsiTheme="majorHAnsi" w:cstheme="majorHAnsi"/>
          <w:lang w:val="en-US"/>
        </w:rPr>
      </w:pPr>
    </w:p>
    <w:p w14:paraId="165865A1" w14:textId="0A6CAA04" w:rsidR="007233A3" w:rsidRPr="00D5653B" w:rsidRDefault="009538B0" w:rsidP="0030117C">
      <w:pPr>
        <w:pStyle w:val="Heading4"/>
        <w:rPr>
          <w:rFonts w:cstheme="majorHAnsi"/>
          <w:lang w:val="en-US"/>
        </w:rPr>
      </w:pPr>
      <w:r w:rsidRPr="00D5653B">
        <w:rPr>
          <w:rFonts w:cstheme="majorHAnsi"/>
          <w:lang w:val="en-US"/>
        </w:rPr>
        <w:lastRenderedPageBreak/>
        <w:t xml:space="preserve">Quản lý </w:t>
      </w:r>
      <w:proofErr w:type="spellStart"/>
      <w:r w:rsidRPr="00D5653B">
        <w:rPr>
          <w:rFonts w:cstheme="majorHAnsi"/>
          <w:lang w:val="en-US"/>
        </w:rPr>
        <w:t>địa</w:t>
      </w:r>
      <w:proofErr w:type="spellEnd"/>
      <w:r w:rsidRPr="00D5653B">
        <w:rPr>
          <w:rFonts w:cstheme="majorHAnsi"/>
          <w:lang w:val="en-US"/>
        </w:rPr>
        <w:t xml:space="preserve"> </w:t>
      </w:r>
      <w:proofErr w:type="spellStart"/>
      <w:r w:rsidRPr="00D5653B">
        <w:rPr>
          <w:rFonts w:cstheme="majorHAnsi"/>
          <w:lang w:val="en-US"/>
        </w:rPr>
        <w:t>chỉ</w:t>
      </w:r>
      <w:proofErr w:type="spellEnd"/>
      <w:r w:rsidR="000D1A83" w:rsidRPr="00D5653B">
        <w:rPr>
          <w:rFonts w:cstheme="majorHAnsi"/>
          <w:lang w:val="en-US"/>
        </w:rPr>
        <w:t xml:space="preserve"> </w:t>
      </w:r>
    </w:p>
    <w:p w14:paraId="7A7EDD15" w14:textId="77777777" w:rsidR="00D92402" w:rsidRDefault="00E76721" w:rsidP="00D92402">
      <w:pPr>
        <w:keepNext/>
        <w:ind w:left="144" w:right="144"/>
        <w:jc w:val="center"/>
      </w:pPr>
      <w:r w:rsidRPr="00D5653B">
        <w:rPr>
          <w:rFonts w:asciiTheme="majorHAnsi" w:hAnsiTheme="majorHAnsi" w:cstheme="majorHAnsi"/>
          <w:noProof/>
          <w:lang w:val="en-US"/>
        </w:rPr>
        <w:drawing>
          <wp:inline distT="0" distB="0" distL="0" distR="0" wp14:anchorId="3A775275" wp14:editId="010E7FCF">
            <wp:extent cx="6071191" cy="3755045"/>
            <wp:effectExtent l="0" t="0" r="6350" b="0"/>
            <wp:docPr id="39" name="Picture 39" descr="F:\Khoa\bt\DoAn1\UseCase\Quản lý món hàng(thêm địa chỉ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F:\Khoa\bt\DoAn1\UseCase\Quản lý món hàng(thêm địa chỉ)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4178" cy="37692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DA50C7" w14:textId="71ACA83F" w:rsidR="002D000A" w:rsidRDefault="00D92402" w:rsidP="00D92402">
      <w:pPr>
        <w:pStyle w:val="Caption"/>
        <w:ind w:left="0"/>
        <w:jc w:val="center"/>
      </w:pPr>
      <w:bookmarkStart w:id="239" w:name="_Toc106818829"/>
      <w:proofErr w:type="spellStart"/>
      <w:r>
        <w:t>Hình</w:t>
      </w:r>
      <w:proofErr w:type="spellEnd"/>
      <w:r>
        <w:t xml:space="preserve"> </w:t>
      </w:r>
      <w:r w:rsidR="00BD5010">
        <w:fldChar w:fldCharType="begin"/>
      </w:r>
      <w:r w:rsidR="00BD5010">
        <w:instrText xml:space="preserve"> STYLEREF 1 \s </w:instrText>
      </w:r>
      <w:r w:rsidR="00BD5010">
        <w:fldChar w:fldCharType="separate"/>
      </w:r>
      <w:r w:rsidR="00BD5010">
        <w:rPr>
          <w:noProof/>
        </w:rPr>
        <w:t>3</w:t>
      </w:r>
      <w:r w:rsidR="00BD5010">
        <w:fldChar w:fldCharType="end"/>
      </w:r>
      <w:r w:rsidR="00BD5010">
        <w:t>.</w:t>
      </w:r>
      <w:r w:rsidR="00BD5010">
        <w:fldChar w:fldCharType="begin"/>
      </w:r>
      <w:r w:rsidR="00BD5010">
        <w:instrText xml:space="preserve"> SEQ Hình \* ARABIC \s 1 </w:instrText>
      </w:r>
      <w:r w:rsidR="00BD5010">
        <w:fldChar w:fldCharType="separate"/>
      </w:r>
      <w:r w:rsidR="00BD5010">
        <w:rPr>
          <w:noProof/>
        </w:rPr>
        <w:t>11</w:t>
      </w:r>
      <w:r w:rsidR="00BD5010">
        <w:fldChar w:fldCharType="end"/>
      </w:r>
      <w:r>
        <w:rPr>
          <w:lang w:val="en-US"/>
        </w:rPr>
        <w:t xml:space="preserve"> </w:t>
      </w:r>
      <w:proofErr w:type="spellStart"/>
      <w:r w:rsidRPr="00072963">
        <w:rPr>
          <w:lang w:val="en-US"/>
        </w:rPr>
        <w:t>Sơ</w:t>
      </w:r>
      <w:proofErr w:type="spellEnd"/>
      <w:r w:rsidRPr="00072963">
        <w:rPr>
          <w:lang w:val="en-US"/>
        </w:rPr>
        <w:t xml:space="preserve"> đồ </w:t>
      </w:r>
      <w:proofErr w:type="spellStart"/>
      <w:r w:rsidRPr="00072963">
        <w:rPr>
          <w:lang w:val="en-US"/>
        </w:rPr>
        <w:t>hoạt</w:t>
      </w:r>
      <w:proofErr w:type="spellEnd"/>
      <w:r w:rsidRPr="00072963">
        <w:rPr>
          <w:lang w:val="en-US"/>
        </w:rPr>
        <w:t xml:space="preserve"> động </w:t>
      </w:r>
      <w:proofErr w:type="spellStart"/>
      <w:r w:rsidRPr="00072963">
        <w:rPr>
          <w:lang w:val="en-US"/>
        </w:rPr>
        <w:t>Thêm</w:t>
      </w:r>
      <w:proofErr w:type="spellEnd"/>
      <w:r w:rsidRPr="00072963">
        <w:rPr>
          <w:lang w:val="en-US"/>
        </w:rPr>
        <w:t xml:space="preserve"> </w:t>
      </w:r>
      <w:proofErr w:type="spellStart"/>
      <w:r w:rsidRPr="00072963">
        <w:rPr>
          <w:lang w:val="en-US"/>
        </w:rPr>
        <w:t>địa</w:t>
      </w:r>
      <w:proofErr w:type="spellEnd"/>
      <w:r w:rsidRPr="00072963">
        <w:rPr>
          <w:lang w:val="en-US"/>
        </w:rPr>
        <w:t xml:space="preserve"> </w:t>
      </w:r>
      <w:proofErr w:type="spellStart"/>
      <w:r w:rsidRPr="00072963">
        <w:rPr>
          <w:lang w:val="en-US"/>
        </w:rPr>
        <w:t>chỉ</w:t>
      </w:r>
      <w:bookmarkEnd w:id="239"/>
      <w:proofErr w:type="spellEnd"/>
    </w:p>
    <w:p w14:paraId="19F92047" w14:textId="77777777" w:rsidR="00D92402" w:rsidRDefault="007233A3" w:rsidP="00D92402">
      <w:pPr>
        <w:keepNext/>
        <w:ind w:left="144" w:right="144"/>
        <w:jc w:val="center"/>
      </w:pPr>
      <w:r w:rsidRPr="00D5653B">
        <w:rPr>
          <w:rFonts w:asciiTheme="majorHAnsi" w:hAnsiTheme="majorHAnsi" w:cstheme="majorHAnsi"/>
          <w:noProof/>
          <w:lang w:val="en-US"/>
        </w:rPr>
        <w:drawing>
          <wp:inline distT="0" distB="0" distL="0" distR="0" wp14:anchorId="128B4909" wp14:editId="0C9BECE4">
            <wp:extent cx="5911703" cy="3514005"/>
            <wp:effectExtent l="0" t="0" r="0" b="0"/>
            <wp:docPr id="44" name="Picture 44" descr="F:\Khoa\bt\DoAn1\UseCase\Quản lý món hàng(xóa địa chỉ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F:\Khoa\bt\DoAn1\UseCase\Quản lý món hàng(xóa địa chỉ)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716" cy="352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B9E670" w14:textId="4D313A7D" w:rsidR="002D000A" w:rsidRDefault="002D000A" w:rsidP="00D92402">
      <w:pPr>
        <w:pStyle w:val="Caption"/>
        <w:ind w:left="0"/>
        <w:jc w:val="center"/>
      </w:pPr>
      <w:bookmarkStart w:id="240" w:name="_Toc106818830"/>
      <w:proofErr w:type="spellStart"/>
      <w:r>
        <w:t>Hình</w:t>
      </w:r>
      <w:proofErr w:type="spellEnd"/>
      <w:r>
        <w:t xml:space="preserve"> </w:t>
      </w:r>
      <w:r w:rsidR="00BD5010">
        <w:fldChar w:fldCharType="begin"/>
      </w:r>
      <w:r w:rsidR="00BD5010">
        <w:instrText xml:space="preserve"> STYLEREF 1 \s </w:instrText>
      </w:r>
      <w:r w:rsidR="00BD5010">
        <w:fldChar w:fldCharType="separate"/>
      </w:r>
      <w:r w:rsidR="00BD5010">
        <w:rPr>
          <w:noProof/>
        </w:rPr>
        <w:t>3</w:t>
      </w:r>
      <w:r w:rsidR="00BD5010">
        <w:fldChar w:fldCharType="end"/>
      </w:r>
      <w:r w:rsidR="00BD5010">
        <w:t>.</w:t>
      </w:r>
      <w:r w:rsidR="00BD5010">
        <w:fldChar w:fldCharType="begin"/>
      </w:r>
      <w:r w:rsidR="00BD5010">
        <w:instrText xml:space="preserve"> SEQ Hình \* ARABIC \s 1 </w:instrText>
      </w:r>
      <w:r w:rsidR="00BD5010">
        <w:fldChar w:fldCharType="separate"/>
      </w:r>
      <w:r w:rsidR="00BD5010">
        <w:rPr>
          <w:noProof/>
        </w:rPr>
        <w:t>12</w:t>
      </w:r>
      <w:r w:rsidR="00BD5010">
        <w:fldChar w:fldCharType="end"/>
      </w:r>
      <w:r>
        <w:rPr>
          <w:lang w:val="en-US"/>
        </w:rPr>
        <w:t xml:space="preserve"> </w:t>
      </w:r>
      <w:proofErr w:type="spellStart"/>
      <w:r w:rsidRPr="00223F29">
        <w:rPr>
          <w:lang w:val="en-US"/>
        </w:rPr>
        <w:t>Sơ</w:t>
      </w:r>
      <w:proofErr w:type="spellEnd"/>
      <w:r w:rsidRPr="00223F29">
        <w:rPr>
          <w:lang w:val="en-US"/>
        </w:rPr>
        <w:t xml:space="preserve"> đồ </w:t>
      </w:r>
      <w:proofErr w:type="spellStart"/>
      <w:r w:rsidRPr="00223F29">
        <w:rPr>
          <w:lang w:val="en-US"/>
        </w:rPr>
        <w:t>hoạt</w:t>
      </w:r>
      <w:proofErr w:type="spellEnd"/>
      <w:r w:rsidRPr="00223F29">
        <w:rPr>
          <w:lang w:val="en-US"/>
        </w:rPr>
        <w:t xml:space="preserve"> động </w:t>
      </w:r>
      <w:proofErr w:type="spellStart"/>
      <w:r w:rsidR="00D92402" w:rsidRPr="00E95A90">
        <w:rPr>
          <w:lang w:val="en-US"/>
        </w:rPr>
        <w:t>Xóa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địa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chỉ</w:t>
      </w:r>
      <w:bookmarkEnd w:id="240"/>
      <w:proofErr w:type="spellEnd"/>
    </w:p>
    <w:p w14:paraId="4B380A5C" w14:textId="77777777" w:rsidR="00D92402" w:rsidRDefault="007233A3" w:rsidP="00D92402">
      <w:pPr>
        <w:keepNext/>
        <w:ind w:left="144" w:right="144"/>
        <w:jc w:val="center"/>
      </w:pPr>
      <w:r w:rsidRPr="00D5653B">
        <w:rPr>
          <w:rFonts w:asciiTheme="majorHAnsi" w:hAnsiTheme="majorHAnsi" w:cstheme="majorHAnsi"/>
          <w:noProof/>
          <w:lang w:val="en-US"/>
        </w:rPr>
        <w:lastRenderedPageBreak/>
        <w:drawing>
          <wp:inline distT="0" distB="0" distL="0" distR="0" wp14:anchorId="1AB8C665" wp14:editId="53D684D2">
            <wp:extent cx="5486400" cy="4260386"/>
            <wp:effectExtent l="0" t="0" r="0" b="6985"/>
            <wp:docPr id="47" name="Picture 47" descr="F:\Khoa\bt\DoAn1\UseCase\Quản lý món hàng(sửa địa chỉ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F:\Khoa\bt\DoAn1\UseCase\Quản lý món hàng(sửa địa chỉ)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2603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1C52F3" w14:textId="71673874" w:rsidR="002D000A" w:rsidRDefault="002D000A" w:rsidP="00D92402">
      <w:pPr>
        <w:pStyle w:val="Caption"/>
        <w:ind w:left="0"/>
        <w:jc w:val="center"/>
      </w:pPr>
      <w:bookmarkStart w:id="241" w:name="_Toc106818831"/>
      <w:proofErr w:type="spellStart"/>
      <w:r>
        <w:t>Hình</w:t>
      </w:r>
      <w:proofErr w:type="spellEnd"/>
      <w:r>
        <w:t xml:space="preserve"> </w:t>
      </w:r>
      <w:r w:rsidR="00BD5010">
        <w:fldChar w:fldCharType="begin"/>
      </w:r>
      <w:r w:rsidR="00BD5010">
        <w:instrText xml:space="preserve"> STYLEREF 1 \s </w:instrText>
      </w:r>
      <w:r w:rsidR="00BD5010">
        <w:fldChar w:fldCharType="separate"/>
      </w:r>
      <w:r w:rsidR="00BD5010">
        <w:rPr>
          <w:noProof/>
        </w:rPr>
        <w:t>3</w:t>
      </w:r>
      <w:r w:rsidR="00BD5010">
        <w:fldChar w:fldCharType="end"/>
      </w:r>
      <w:r w:rsidR="00BD5010">
        <w:t>.</w:t>
      </w:r>
      <w:r w:rsidR="00BD5010">
        <w:fldChar w:fldCharType="begin"/>
      </w:r>
      <w:r w:rsidR="00BD5010">
        <w:instrText xml:space="preserve"> SEQ Hình \* ARABIC \s 1 </w:instrText>
      </w:r>
      <w:r w:rsidR="00BD5010">
        <w:fldChar w:fldCharType="separate"/>
      </w:r>
      <w:r w:rsidR="00BD5010">
        <w:rPr>
          <w:noProof/>
        </w:rPr>
        <w:t>13</w:t>
      </w:r>
      <w:r w:rsidR="00BD5010">
        <w:fldChar w:fldCharType="end"/>
      </w:r>
      <w:r>
        <w:rPr>
          <w:lang w:val="en-US"/>
        </w:rPr>
        <w:t xml:space="preserve"> </w:t>
      </w:r>
      <w:proofErr w:type="spellStart"/>
      <w:r w:rsidRPr="00AF0359">
        <w:rPr>
          <w:lang w:val="en-US"/>
        </w:rPr>
        <w:t>Sơ</w:t>
      </w:r>
      <w:proofErr w:type="spellEnd"/>
      <w:r w:rsidRPr="00AF0359">
        <w:rPr>
          <w:lang w:val="en-US"/>
        </w:rPr>
        <w:t xml:space="preserve"> đồ </w:t>
      </w:r>
      <w:proofErr w:type="spellStart"/>
      <w:r w:rsidRPr="00AF0359">
        <w:rPr>
          <w:lang w:val="en-US"/>
        </w:rPr>
        <w:t>hoạt</w:t>
      </w:r>
      <w:proofErr w:type="spellEnd"/>
      <w:r w:rsidRPr="00AF0359">
        <w:rPr>
          <w:lang w:val="en-US"/>
        </w:rPr>
        <w:t xml:space="preserve"> động </w:t>
      </w:r>
      <w:proofErr w:type="spellStart"/>
      <w:r w:rsidR="00D92402" w:rsidRPr="00AA5C4F">
        <w:rPr>
          <w:lang w:val="en-US"/>
        </w:rPr>
        <w:t>Sửa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địa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chỉ</w:t>
      </w:r>
      <w:bookmarkEnd w:id="241"/>
      <w:proofErr w:type="spellEnd"/>
    </w:p>
    <w:p w14:paraId="2C86965E" w14:textId="77777777" w:rsidR="00D11F23" w:rsidRPr="00D5653B" w:rsidRDefault="00D11F23" w:rsidP="00327B41">
      <w:pPr>
        <w:ind w:left="144" w:right="144" w:firstLine="578"/>
        <w:rPr>
          <w:rFonts w:asciiTheme="majorHAnsi" w:hAnsiTheme="majorHAnsi" w:cstheme="majorHAnsi"/>
          <w:lang w:val="en-US"/>
        </w:rPr>
      </w:pPr>
    </w:p>
    <w:p w14:paraId="3E2D134C" w14:textId="77777777" w:rsidR="00D92402" w:rsidRDefault="00D11F23" w:rsidP="00D92402">
      <w:pPr>
        <w:keepNext/>
        <w:ind w:left="144" w:right="144"/>
        <w:jc w:val="center"/>
      </w:pPr>
      <w:r w:rsidRPr="00D5653B">
        <w:rPr>
          <w:rFonts w:asciiTheme="majorHAnsi" w:hAnsiTheme="majorHAnsi" w:cstheme="majorHAnsi"/>
          <w:noProof/>
          <w:lang w:val="en-US"/>
        </w:rPr>
        <w:drawing>
          <wp:inline distT="0" distB="0" distL="0" distR="0" wp14:anchorId="2096BCE5" wp14:editId="1133856A">
            <wp:extent cx="5486400" cy="3291641"/>
            <wp:effectExtent l="0" t="0" r="0" b="4445"/>
            <wp:docPr id="24" name="Picture 24" descr="F:\Khoa\bt\DoAn1\UseCase\Quản lý món hàng(thêm địa chỉ mặc định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F:\Khoa\bt\DoAn1\UseCase\Quản lý món hàng(thêm địa chỉ mặc định)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2916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2D518B" w14:textId="32B3CD4B" w:rsidR="002D000A" w:rsidRDefault="00D92402" w:rsidP="00D92402">
      <w:pPr>
        <w:pStyle w:val="Caption"/>
        <w:ind w:left="0"/>
        <w:jc w:val="center"/>
      </w:pPr>
      <w:bookmarkStart w:id="242" w:name="_Toc106818832"/>
      <w:proofErr w:type="spellStart"/>
      <w:r>
        <w:t>Hình</w:t>
      </w:r>
      <w:proofErr w:type="spellEnd"/>
      <w:r>
        <w:t xml:space="preserve"> </w:t>
      </w:r>
      <w:r w:rsidR="00BD5010">
        <w:fldChar w:fldCharType="begin"/>
      </w:r>
      <w:r w:rsidR="00BD5010">
        <w:instrText xml:space="preserve"> STYLEREF 1 \s </w:instrText>
      </w:r>
      <w:r w:rsidR="00BD5010">
        <w:fldChar w:fldCharType="separate"/>
      </w:r>
      <w:r w:rsidR="00BD5010">
        <w:rPr>
          <w:noProof/>
        </w:rPr>
        <w:t>3</w:t>
      </w:r>
      <w:r w:rsidR="00BD5010">
        <w:fldChar w:fldCharType="end"/>
      </w:r>
      <w:r w:rsidR="00BD5010">
        <w:t>.</w:t>
      </w:r>
      <w:r w:rsidR="00BD5010">
        <w:fldChar w:fldCharType="begin"/>
      </w:r>
      <w:r w:rsidR="00BD5010">
        <w:instrText xml:space="preserve"> SEQ Hình \* ARABIC \s 1 </w:instrText>
      </w:r>
      <w:r w:rsidR="00BD5010">
        <w:fldChar w:fldCharType="separate"/>
      </w:r>
      <w:r w:rsidR="00BD5010">
        <w:rPr>
          <w:noProof/>
        </w:rPr>
        <w:t>14</w:t>
      </w:r>
      <w:r w:rsidR="00BD5010">
        <w:fldChar w:fldCharType="end"/>
      </w:r>
      <w:r>
        <w:rPr>
          <w:lang w:val="en-US"/>
        </w:rPr>
        <w:t xml:space="preserve"> </w:t>
      </w:r>
      <w:proofErr w:type="spellStart"/>
      <w:r w:rsidRPr="00925F21">
        <w:rPr>
          <w:lang w:val="en-US"/>
        </w:rPr>
        <w:t>Sơ</w:t>
      </w:r>
      <w:proofErr w:type="spellEnd"/>
      <w:r w:rsidRPr="00925F21">
        <w:rPr>
          <w:lang w:val="en-US"/>
        </w:rPr>
        <w:t xml:space="preserve"> đồ </w:t>
      </w:r>
      <w:proofErr w:type="spellStart"/>
      <w:r w:rsidRPr="00925F21">
        <w:rPr>
          <w:lang w:val="en-US"/>
        </w:rPr>
        <w:t>hoạt</w:t>
      </w:r>
      <w:proofErr w:type="spellEnd"/>
      <w:r w:rsidRPr="00925F21">
        <w:rPr>
          <w:lang w:val="en-US"/>
        </w:rPr>
        <w:t xml:space="preserve"> động </w:t>
      </w:r>
      <w:proofErr w:type="spellStart"/>
      <w:r w:rsidRPr="00925F21">
        <w:rPr>
          <w:lang w:val="en-US"/>
        </w:rPr>
        <w:t>Thay</w:t>
      </w:r>
      <w:proofErr w:type="spellEnd"/>
      <w:r w:rsidRPr="00925F21">
        <w:rPr>
          <w:lang w:val="en-US"/>
        </w:rPr>
        <w:t xml:space="preserve"> </w:t>
      </w:r>
      <w:proofErr w:type="spellStart"/>
      <w:r w:rsidRPr="00925F21">
        <w:rPr>
          <w:lang w:val="en-US"/>
        </w:rPr>
        <w:t>đổi</w:t>
      </w:r>
      <w:proofErr w:type="spellEnd"/>
      <w:r w:rsidRPr="00925F21">
        <w:rPr>
          <w:lang w:val="en-US"/>
        </w:rPr>
        <w:t xml:space="preserve"> </w:t>
      </w:r>
      <w:proofErr w:type="spellStart"/>
      <w:r w:rsidRPr="00925F21">
        <w:rPr>
          <w:lang w:val="en-US"/>
        </w:rPr>
        <w:t>địa</w:t>
      </w:r>
      <w:proofErr w:type="spellEnd"/>
      <w:r w:rsidRPr="00925F21">
        <w:rPr>
          <w:lang w:val="en-US"/>
        </w:rPr>
        <w:t xml:space="preserve"> </w:t>
      </w:r>
      <w:proofErr w:type="spellStart"/>
      <w:r w:rsidRPr="00925F21">
        <w:rPr>
          <w:lang w:val="en-US"/>
        </w:rPr>
        <w:t>chỉ</w:t>
      </w:r>
      <w:proofErr w:type="spellEnd"/>
      <w:r w:rsidRPr="00925F21">
        <w:rPr>
          <w:lang w:val="en-US"/>
        </w:rPr>
        <w:t xml:space="preserve"> </w:t>
      </w:r>
      <w:proofErr w:type="spellStart"/>
      <w:r w:rsidRPr="00925F21">
        <w:rPr>
          <w:lang w:val="en-US"/>
        </w:rPr>
        <w:t>mặc</w:t>
      </w:r>
      <w:proofErr w:type="spellEnd"/>
      <w:r w:rsidRPr="00925F21">
        <w:rPr>
          <w:lang w:val="en-US"/>
        </w:rPr>
        <w:t xml:space="preserve"> </w:t>
      </w:r>
      <w:proofErr w:type="spellStart"/>
      <w:r w:rsidRPr="00925F21">
        <w:rPr>
          <w:lang w:val="en-US"/>
        </w:rPr>
        <w:t>định</w:t>
      </w:r>
      <w:bookmarkEnd w:id="242"/>
      <w:proofErr w:type="spellEnd"/>
    </w:p>
    <w:p w14:paraId="50F31E9B" w14:textId="77777777" w:rsidR="00E76721" w:rsidRPr="00D5653B" w:rsidRDefault="00E76721" w:rsidP="00327B41">
      <w:pPr>
        <w:ind w:left="144" w:right="144"/>
        <w:rPr>
          <w:rFonts w:asciiTheme="majorHAnsi" w:hAnsiTheme="majorHAnsi" w:cstheme="majorHAnsi"/>
          <w:lang w:val="en-US"/>
        </w:rPr>
      </w:pPr>
    </w:p>
    <w:tbl>
      <w:tblPr>
        <w:tblW w:w="0" w:type="auto"/>
        <w:tblInd w:w="71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013"/>
        <w:gridCol w:w="7429"/>
      </w:tblGrid>
      <w:tr w:rsidR="009538B0" w:rsidRPr="00D5653B" w14:paraId="01CF1BB5" w14:textId="77777777" w:rsidTr="00A44F99">
        <w:trPr>
          <w:trHeight w:val="544"/>
        </w:trPr>
        <w:tc>
          <w:tcPr>
            <w:tcW w:w="9442" w:type="dxa"/>
            <w:gridSpan w:val="2"/>
            <w:tcBorders>
              <w:right w:val="single" w:sz="6" w:space="0" w:color="000000" w:themeColor="text1"/>
            </w:tcBorders>
            <w:shd w:val="clear" w:color="auto" w:fill="D0CECE"/>
          </w:tcPr>
          <w:p w14:paraId="6D80D097" w14:textId="77777777" w:rsidR="009538B0" w:rsidRPr="00D5653B" w:rsidRDefault="009538B0" w:rsidP="00327B41">
            <w:pPr>
              <w:pStyle w:val="TableParagraph"/>
              <w:ind w:left="144" w:right="144"/>
              <w:jc w:val="left"/>
              <w:rPr>
                <w:rFonts w:asciiTheme="majorHAnsi" w:hAnsiTheme="majorHAnsi" w:cstheme="majorHAnsi"/>
                <w:sz w:val="24"/>
              </w:rPr>
            </w:pPr>
          </w:p>
        </w:tc>
      </w:tr>
      <w:tr w:rsidR="009538B0" w:rsidRPr="00D5653B" w14:paraId="118189E3" w14:textId="77777777" w:rsidTr="00A44F99">
        <w:trPr>
          <w:trHeight w:val="568"/>
        </w:trPr>
        <w:tc>
          <w:tcPr>
            <w:tcW w:w="2013" w:type="dxa"/>
          </w:tcPr>
          <w:p w14:paraId="0166A322" w14:textId="77777777" w:rsidR="009538B0" w:rsidRPr="00D5653B" w:rsidRDefault="009538B0" w:rsidP="00327B41">
            <w:pPr>
              <w:pStyle w:val="TableParagraph"/>
              <w:spacing w:before="2"/>
              <w:ind w:left="144" w:right="144"/>
              <w:jc w:val="left"/>
              <w:rPr>
                <w:rFonts w:asciiTheme="majorHAnsi" w:hAnsiTheme="majorHAnsi" w:cstheme="majorHAnsi"/>
                <w:b/>
              </w:rPr>
            </w:pPr>
            <w:r w:rsidRPr="00D5653B">
              <w:rPr>
                <w:rFonts w:asciiTheme="majorHAnsi" w:hAnsiTheme="majorHAnsi" w:cstheme="majorHAnsi"/>
                <w:b/>
              </w:rPr>
              <w:t>Tên</w:t>
            </w:r>
            <w:r w:rsidRPr="00D5653B">
              <w:rPr>
                <w:rFonts w:asciiTheme="majorHAnsi" w:hAnsiTheme="majorHAnsi" w:cstheme="majorHAnsi"/>
                <w:b/>
                <w:spacing w:val="-3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Use</w:t>
            </w:r>
            <w:proofErr w:type="spellEnd"/>
            <w:r w:rsidRPr="00D5653B">
              <w:rPr>
                <w:rFonts w:asciiTheme="majorHAnsi" w:hAnsiTheme="majorHAnsi" w:cstheme="majorHAnsi"/>
                <w:b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Case</w:t>
            </w:r>
            <w:proofErr w:type="spellEnd"/>
          </w:p>
        </w:tc>
        <w:tc>
          <w:tcPr>
            <w:tcW w:w="7429" w:type="dxa"/>
            <w:tcBorders>
              <w:right w:val="single" w:sz="6" w:space="0" w:color="000000" w:themeColor="text1"/>
            </w:tcBorders>
          </w:tcPr>
          <w:p w14:paraId="598D018E" w14:textId="07D9D283" w:rsidR="009538B0" w:rsidRPr="00D5653B" w:rsidRDefault="0005040D" w:rsidP="00327B41">
            <w:pPr>
              <w:pStyle w:val="TableParagraph"/>
              <w:spacing w:line="326" w:lineRule="exact"/>
              <w:ind w:left="144" w:right="144"/>
              <w:jc w:val="left"/>
              <w:rPr>
                <w:rFonts w:asciiTheme="majorHAnsi" w:hAnsiTheme="majorHAnsi" w:cstheme="majorHAnsi"/>
              </w:rPr>
            </w:pPr>
            <w:r w:rsidRPr="00D5653B">
              <w:rPr>
                <w:rFonts w:asciiTheme="majorHAnsi" w:hAnsiTheme="majorHAnsi" w:cstheme="majorHAnsi"/>
                <w:color w:val="000000"/>
                <w:lang w:val="en-US"/>
              </w:rPr>
              <w:t xml:space="preserve">Quản lý </w:t>
            </w:r>
            <w:proofErr w:type="spellStart"/>
            <w:r w:rsidRPr="00D5653B">
              <w:rPr>
                <w:rFonts w:asciiTheme="majorHAnsi" w:hAnsiTheme="majorHAnsi" w:cstheme="majorHAnsi"/>
                <w:color w:val="000000"/>
                <w:lang w:val="en-US"/>
              </w:rPr>
              <w:t>địa</w:t>
            </w:r>
            <w:proofErr w:type="spellEnd"/>
            <w:r w:rsidRPr="00D5653B">
              <w:rPr>
                <w:rFonts w:asciiTheme="majorHAnsi" w:hAnsiTheme="majorHAnsi" w:cstheme="majorHAnsi"/>
                <w:color w:val="000000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color w:val="000000"/>
                <w:lang w:val="en-US"/>
              </w:rPr>
              <w:t>chỉ</w:t>
            </w:r>
            <w:proofErr w:type="spellEnd"/>
          </w:p>
        </w:tc>
      </w:tr>
      <w:tr w:rsidR="009538B0" w:rsidRPr="00D5653B" w14:paraId="3BF5889D" w14:textId="77777777" w:rsidTr="00A44F99">
        <w:trPr>
          <w:trHeight w:val="568"/>
        </w:trPr>
        <w:tc>
          <w:tcPr>
            <w:tcW w:w="2013" w:type="dxa"/>
          </w:tcPr>
          <w:p w14:paraId="31938004" w14:textId="77777777" w:rsidR="009538B0" w:rsidRPr="00D5653B" w:rsidRDefault="009538B0" w:rsidP="00327B41">
            <w:pPr>
              <w:pStyle w:val="TableParagraph"/>
              <w:spacing w:before="2"/>
              <w:ind w:left="144" w:right="144"/>
              <w:jc w:val="left"/>
              <w:rPr>
                <w:rFonts w:asciiTheme="majorHAnsi" w:hAnsiTheme="majorHAnsi" w:cstheme="majorHAnsi"/>
                <w:b/>
              </w:rPr>
            </w:pPr>
            <w:r w:rsidRPr="00D5653B">
              <w:rPr>
                <w:rFonts w:asciiTheme="majorHAnsi" w:hAnsiTheme="majorHAnsi" w:cstheme="majorHAnsi"/>
                <w:b/>
              </w:rPr>
              <w:t>Mô</w:t>
            </w:r>
            <w:r w:rsidRPr="00D5653B">
              <w:rPr>
                <w:rFonts w:asciiTheme="majorHAnsi" w:hAnsiTheme="majorHAnsi" w:cstheme="majorHAnsi"/>
                <w:b/>
                <w:spacing w:val="-1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tả</w:t>
            </w:r>
            <w:proofErr w:type="spellEnd"/>
          </w:p>
        </w:tc>
        <w:tc>
          <w:tcPr>
            <w:tcW w:w="7429" w:type="dxa"/>
            <w:tcBorders>
              <w:right w:val="single" w:sz="6" w:space="0" w:color="000000" w:themeColor="text1"/>
            </w:tcBorders>
          </w:tcPr>
          <w:p w14:paraId="02A2D5ED" w14:textId="5AD8D3F6" w:rsidR="009538B0" w:rsidRPr="00D5653B" w:rsidRDefault="00AF1B53" w:rsidP="00DD7D3B">
            <w:pPr>
              <w:pStyle w:val="TableParagraph"/>
              <w:spacing w:line="336" w:lineRule="exact"/>
              <w:ind w:left="144" w:right="144"/>
              <w:jc w:val="both"/>
              <w:rPr>
                <w:rFonts w:asciiTheme="majorHAnsi" w:hAnsiTheme="majorHAnsi" w:cstheme="majorHAnsi"/>
              </w:rPr>
            </w:pP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Đây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là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C30ADD" w:rsidRPr="00D5653B">
              <w:rPr>
                <w:rFonts w:asciiTheme="majorHAnsi" w:hAnsiTheme="majorHAnsi" w:cstheme="majorHAnsi"/>
                <w:lang w:val="en-US"/>
              </w:rPr>
              <w:t>Chức</w:t>
            </w:r>
            <w:proofErr w:type="spellEnd"/>
            <w:r w:rsidR="00C30ADD" w:rsidRPr="00D5653B">
              <w:rPr>
                <w:rFonts w:asciiTheme="majorHAnsi" w:hAnsiTheme="majorHAnsi" w:cstheme="majorHAnsi"/>
                <w:lang w:val="en-US"/>
              </w:rPr>
              <w:t xml:space="preserve"> năng</w:t>
            </w:r>
            <w:r w:rsidR="006938B6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6938B6">
              <w:rPr>
                <w:rFonts w:asciiTheme="majorHAnsi" w:hAnsiTheme="majorHAnsi" w:cstheme="majorHAnsi"/>
                <w:lang w:val="en-US"/>
              </w:rPr>
              <w:t>cho</w:t>
            </w:r>
            <w:proofErr w:type="spellEnd"/>
            <w:r w:rsidR="006938B6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6938B6">
              <w:rPr>
                <w:rFonts w:asciiTheme="majorHAnsi" w:hAnsiTheme="majorHAnsi" w:cstheme="majorHAnsi"/>
                <w:lang w:val="en-US"/>
              </w:rPr>
              <w:t>phép</w:t>
            </w:r>
            <w:proofErr w:type="spellEnd"/>
            <w:r w:rsidR="006938B6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6938B6">
              <w:rPr>
                <w:rFonts w:asciiTheme="majorHAnsi" w:hAnsiTheme="majorHAnsi" w:cstheme="majorHAnsi"/>
                <w:lang w:val="en-US"/>
              </w:rPr>
              <w:t>người</w:t>
            </w:r>
            <w:proofErr w:type="spellEnd"/>
            <w:r w:rsidR="006938B6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6938B6">
              <w:rPr>
                <w:rFonts w:asciiTheme="majorHAnsi" w:hAnsiTheme="majorHAnsi" w:cstheme="majorHAnsi"/>
                <w:lang w:val="en-US"/>
              </w:rPr>
              <w:t>dùng</w:t>
            </w:r>
            <w:proofErr w:type="spellEnd"/>
            <w:r w:rsidR="006938B6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6938B6">
              <w:rPr>
                <w:rFonts w:asciiTheme="majorHAnsi" w:hAnsiTheme="majorHAnsi" w:cstheme="majorHAnsi"/>
                <w:lang w:val="en-US"/>
              </w:rPr>
              <w:t>cập</w:t>
            </w:r>
            <w:proofErr w:type="spellEnd"/>
            <w:r w:rsidR="006938B6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6938B6">
              <w:rPr>
                <w:rFonts w:asciiTheme="majorHAnsi" w:hAnsiTheme="majorHAnsi" w:cstheme="majorHAnsi"/>
                <w:lang w:val="en-US"/>
              </w:rPr>
              <w:t>nh</w:t>
            </w:r>
            <w:proofErr w:type="spellEnd"/>
            <w:r w:rsidR="006938B6">
              <w:rPr>
                <w:rFonts w:asciiTheme="majorHAnsi" w:hAnsiTheme="majorHAnsi" w:cstheme="majorHAnsi"/>
                <w:lang w:val="vi-VN"/>
              </w:rPr>
              <w:t>ậ</w:t>
            </w:r>
            <w:r w:rsidRPr="00D5653B">
              <w:rPr>
                <w:rFonts w:asciiTheme="majorHAnsi" w:hAnsiTheme="majorHAnsi" w:cstheme="majorHAnsi"/>
                <w:lang w:val="en-US"/>
              </w:rPr>
              <w:t xml:space="preserve">t,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thêm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,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xóa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,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chọn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địa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chỉ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nơi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mà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sẽ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được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người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bán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chuyển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hàng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đến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.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Đây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là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chức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năng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hỗ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tr</w:t>
            </w:r>
            <w:r w:rsidR="001C4DE3">
              <w:rPr>
                <w:rFonts w:asciiTheme="majorHAnsi" w:hAnsiTheme="majorHAnsi" w:cstheme="majorHAnsi"/>
                <w:lang w:val="en-US"/>
              </w:rPr>
              <w:t>ợ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người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bán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biết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được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nơi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mà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mình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cần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giao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chuyển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hàng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cho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khách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đồng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thời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là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có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được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thông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tin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liên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lạc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với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khách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hàng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(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người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thân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,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người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nhận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)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khi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hàng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hóa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đã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đến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địa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chỉ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đó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>.</w:t>
            </w:r>
          </w:p>
        </w:tc>
      </w:tr>
      <w:tr w:rsidR="009538B0" w:rsidRPr="00D5653B" w14:paraId="4B48CB94" w14:textId="77777777" w:rsidTr="00A44F99">
        <w:trPr>
          <w:trHeight w:val="568"/>
        </w:trPr>
        <w:tc>
          <w:tcPr>
            <w:tcW w:w="2013" w:type="dxa"/>
          </w:tcPr>
          <w:p w14:paraId="5586CC9F" w14:textId="77777777" w:rsidR="009538B0" w:rsidRPr="00D5653B" w:rsidRDefault="009538B0" w:rsidP="00327B41">
            <w:pPr>
              <w:pStyle w:val="TableParagraph"/>
              <w:spacing w:before="2"/>
              <w:ind w:left="144" w:right="144"/>
              <w:jc w:val="left"/>
              <w:rPr>
                <w:rFonts w:asciiTheme="majorHAnsi" w:hAnsiTheme="majorHAnsi" w:cstheme="majorHAnsi"/>
                <w:b/>
              </w:rPr>
            </w:pPr>
            <w:proofErr w:type="spellStart"/>
            <w:r w:rsidRPr="00D5653B">
              <w:rPr>
                <w:rFonts w:asciiTheme="majorHAnsi" w:hAnsiTheme="majorHAnsi" w:cstheme="majorHAnsi"/>
                <w:b/>
              </w:rPr>
              <w:t>Người</w:t>
            </w:r>
            <w:proofErr w:type="spellEnd"/>
            <w:r w:rsidRPr="00D5653B">
              <w:rPr>
                <w:rFonts w:asciiTheme="majorHAnsi" w:hAnsiTheme="majorHAnsi" w:cstheme="majorHAnsi"/>
                <w:b/>
                <w:spacing w:val="-3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thực</w:t>
            </w:r>
            <w:proofErr w:type="spellEnd"/>
            <w:r w:rsidRPr="00D5653B">
              <w:rPr>
                <w:rFonts w:asciiTheme="majorHAnsi" w:hAnsiTheme="majorHAnsi" w:cstheme="majorHAnsi"/>
                <w:b/>
                <w:spacing w:val="-2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hiện</w:t>
            </w:r>
            <w:proofErr w:type="spellEnd"/>
          </w:p>
        </w:tc>
        <w:tc>
          <w:tcPr>
            <w:tcW w:w="7429" w:type="dxa"/>
            <w:tcBorders>
              <w:right w:val="single" w:sz="6" w:space="0" w:color="000000" w:themeColor="text1"/>
            </w:tcBorders>
          </w:tcPr>
          <w:p w14:paraId="2F64DB96" w14:textId="77777777" w:rsidR="009538B0" w:rsidRPr="00D5653B" w:rsidRDefault="009538B0" w:rsidP="00DD7D3B">
            <w:pPr>
              <w:pStyle w:val="TableParagraph"/>
              <w:spacing w:line="294" w:lineRule="exact"/>
              <w:ind w:left="144" w:right="144"/>
              <w:jc w:val="both"/>
              <w:rPr>
                <w:rFonts w:asciiTheme="majorHAnsi" w:hAnsiTheme="majorHAnsi" w:cstheme="majorHAnsi"/>
                <w:lang w:val="en-US"/>
              </w:rPr>
            </w:pP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Khách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hàng</w:t>
            </w:r>
            <w:proofErr w:type="spellEnd"/>
          </w:p>
        </w:tc>
      </w:tr>
      <w:tr w:rsidR="009538B0" w:rsidRPr="00D5653B" w14:paraId="05C3C3FD" w14:textId="77777777" w:rsidTr="00A44F99">
        <w:trPr>
          <w:trHeight w:val="568"/>
        </w:trPr>
        <w:tc>
          <w:tcPr>
            <w:tcW w:w="2013" w:type="dxa"/>
          </w:tcPr>
          <w:p w14:paraId="42B6CE8C" w14:textId="77777777" w:rsidR="009538B0" w:rsidRPr="00D5653B" w:rsidRDefault="009538B0" w:rsidP="00327B41">
            <w:pPr>
              <w:pStyle w:val="TableParagraph"/>
              <w:spacing w:before="2"/>
              <w:ind w:left="144" w:right="144"/>
              <w:jc w:val="left"/>
              <w:rPr>
                <w:rFonts w:asciiTheme="majorHAnsi" w:hAnsiTheme="majorHAnsi" w:cstheme="majorHAnsi"/>
                <w:b/>
              </w:rPr>
            </w:pPr>
            <w:proofErr w:type="spellStart"/>
            <w:r w:rsidRPr="00D5653B">
              <w:rPr>
                <w:rFonts w:asciiTheme="majorHAnsi" w:hAnsiTheme="majorHAnsi" w:cstheme="majorHAnsi"/>
                <w:b/>
              </w:rPr>
              <w:t>Điều</w:t>
            </w:r>
            <w:proofErr w:type="spellEnd"/>
            <w:r w:rsidRPr="00D5653B">
              <w:rPr>
                <w:rFonts w:asciiTheme="majorHAnsi" w:hAnsiTheme="majorHAnsi" w:cstheme="majorHAnsi"/>
                <w:b/>
                <w:spacing w:val="-3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kiện</w:t>
            </w:r>
            <w:proofErr w:type="spellEnd"/>
            <w:r w:rsidRPr="00D5653B">
              <w:rPr>
                <w:rFonts w:asciiTheme="majorHAnsi" w:hAnsiTheme="majorHAnsi" w:cstheme="majorHAnsi"/>
                <w:b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trước</w:t>
            </w:r>
            <w:proofErr w:type="spellEnd"/>
            <w:r w:rsidRPr="00D5653B">
              <w:rPr>
                <w:rFonts w:asciiTheme="majorHAnsi" w:hAnsiTheme="majorHAnsi" w:cstheme="majorHAnsi"/>
                <w:b/>
                <w:spacing w:val="-2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xử</w:t>
            </w:r>
            <w:proofErr w:type="spellEnd"/>
            <w:r w:rsidRPr="00D5653B">
              <w:rPr>
                <w:rFonts w:asciiTheme="majorHAnsi" w:hAnsiTheme="majorHAnsi" w:cstheme="majorHAnsi"/>
                <w:b/>
                <w:spacing w:val="-1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lí</w:t>
            </w:r>
            <w:proofErr w:type="spellEnd"/>
          </w:p>
        </w:tc>
        <w:tc>
          <w:tcPr>
            <w:tcW w:w="7429" w:type="dxa"/>
            <w:tcBorders>
              <w:right w:val="single" w:sz="6" w:space="0" w:color="000000" w:themeColor="text1"/>
            </w:tcBorders>
          </w:tcPr>
          <w:p w14:paraId="7A1EAC45" w14:textId="25860426" w:rsidR="009538B0" w:rsidRPr="00D5653B" w:rsidRDefault="009538B0" w:rsidP="00DD7D3B">
            <w:pPr>
              <w:pStyle w:val="TableParagraph"/>
              <w:spacing w:line="336" w:lineRule="exact"/>
              <w:ind w:left="144" w:right="144"/>
              <w:jc w:val="both"/>
              <w:rPr>
                <w:rFonts w:asciiTheme="majorHAnsi" w:hAnsiTheme="majorHAnsi" w:cstheme="majorHAnsi"/>
                <w:lang w:val="en-US"/>
              </w:rPr>
            </w:pPr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r w:rsidR="005B3228" w:rsidRPr="00D5653B">
              <w:rPr>
                <w:rFonts w:asciiTheme="majorHAnsi" w:hAnsiTheme="majorHAnsi" w:cstheme="majorHAnsi"/>
                <w:lang w:val="en-US"/>
              </w:rPr>
              <w:t xml:space="preserve">User </w:t>
            </w:r>
            <w:proofErr w:type="spellStart"/>
            <w:r w:rsidR="005B3228" w:rsidRPr="00D5653B">
              <w:rPr>
                <w:rFonts w:asciiTheme="majorHAnsi" w:hAnsiTheme="majorHAnsi" w:cstheme="majorHAnsi"/>
                <w:lang w:val="en-US"/>
              </w:rPr>
              <w:t>đăng</w:t>
            </w:r>
            <w:proofErr w:type="spellEnd"/>
            <w:r w:rsidR="005B3228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5B3228" w:rsidRPr="00D5653B">
              <w:rPr>
                <w:rFonts w:asciiTheme="majorHAnsi" w:hAnsiTheme="majorHAnsi" w:cstheme="majorHAnsi"/>
                <w:lang w:val="en-US"/>
              </w:rPr>
              <w:t>nhập</w:t>
            </w:r>
            <w:proofErr w:type="spellEnd"/>
            <w:r w:rsidR="005B3228" w:rsidRPr="00D5653B">
              <w:rPr>
                <w:rFonts w:asciiTheme="majorHAnsi" w:hAnsiTheme="majorHAnsi" w:cstheme="majorHAnsi"/>
                <w:lang w:val="en-US"/>
              </w:rPr>
              <w:t xml:space="preserve"> vào </w:t>
            </w:r>
            <w:proofErr w:type="spellStart"/>
            <w:r w:rsidR="005B3228" w:rsidRPr="00D5653B">
              <w:rPr>
                <w:rFonts w:asciiTheme="majorHAnsi" w:hAnsiTheme="majorHAnsi" w:cstheme="majorHAnsi"/>
                <w:lang w:val="en-US"/>
              </w:rPr>
              <w:t>hệ</w:t>
            </w:r>
            <w:proofErr w:type="spellEnd"/>
            <w:r w:rsidR="005B3228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5B3228" w:rsidRPr="00D5653B">
              <w:rPr>
                <w:rFonts w:asciiTheme="majorHAnsi" w:hAnsiTheme="majorHAnsi" w:cstheme="majorHAnsi"/>
                <w:lang w:val="en-US"/>
              </w:rPr>
              <w:t>thống</w:t>
            </w:r>
            <w:proofErr w:type="spellEnd"/>
            <w:r w:rsidR="00EF2422" w:rsidRPr="00D5653B">
              <w:rPr>
                <w:rFonts w:asciiTheme="majorHAnsi" w:hAnsiTheme="majorHAnsi" w:cstheme="majorHAnsi"/>
                <w:lang w:val="en-US"/>
              </w:rPr>
              <w:t>.</w:t>
            </w:r>
          </w:p>
        </w:tc>
      </w:tr>
      <w:tr w:rsidR="009538B0" w:rsidRPr="00D5653B" w14:paraId="1B63C47A" w14:textId="77777777" w:rsidTr="008B2386">
        <w:trPr>
          <w:trHeight w:val="750"/>
        </w:trPr>
        <w:tc>
          <w:tcPr>
            <w:tcW w:w="2013" w:type="dxa"/>
          </w:tcPr>
          <w:p w14:paraId="42426A32" w14:textId="77777777" w:rsidR="009538B0" w:rsidRPr="00D5653B" w:rsidRDefault="009538B0" w:rsidP="00327B41">
            <w:pPr>
              <w:pStyle w:val="TableParagraph"/>
              <w:spacing w:before="2"/>
              <w:ind w:left="144" w:right="144"/>
              <w:jc w:val="left"/>
              <w:rPr>
                <w:rFonts w:asciiTheme="majorHAnsi" w:hAnsiTheme="majorHAnsi" w:cstheme="majorHAnsi"/>
                <w:b/>
              </w:rPr>
            </w:pPr>
            <w:r w:rsidRPr="00D5653B">
              <w:rPr>
                <w:rFonts w:asciiTheme="majorHAnsi" w:hAnsiTheme="majorHAnsi" w:cstheme="majorHAnsi"/>
                <w:b/>
              </w:rPr>
              <w:t>Sau</w:t>
            </w:r>
            <w:r w:rsidRPr="00D5653B">
              <w:rPr>
                <w:rFonts w:asciiTheme="majorHAnsi" w:hAnsiTheme="majorHAnsi" w:cstheme="majorHAnsi"/>
                <w:b/>
                <w:spacing w:val="-2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xử</w:t>
            </w:r>
            <w:proofErr w:type="spellEnd"/>
            <w:r w:rsidRPr="00D5653B">
              <w:rPr>
                <w:rFonts w:asciiTheme="majorHAnsi" w:hAnsiTheme="majorHAnsi" w:cstheme="majorHAnsi"/>
                <w:b/>
                <w:spacing w:val="-1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lí</w:t>
            </w:r>
            <w:proofErr w:type="spellEnd"/>
            <w:r w:rsidRPr="00D5653B">
              <w:rPr>
                <w:rFonts w:asciiTheme="majorHAnsi" w:hAnsiTheme="majorHAnsi" w:cstheme="majorHAnsi"/>
                <w:b/>
                <w:spacing w:val="-1"/>
              </w:rPr>
              <w:t xml:space="preserve"> </w:t>
            </w:r>
            <w:r w:rsidRPr="00D5653B">
              <w:rPr>
                <w:rFonts w:asciiTheme="majorHAnsi" w:hAnsiTheme="majorHAnsi" w:cstheme="majorHAnsi"/>
                <w:b/>
              </w:rPr>
              <w:t>(sau</w:t>
            </w:r>
            <w:r w:rsidRPr="00D5653B">
              <w:rPr>
                <w:rFonts w:asciiTheme="majorHAnsi" w:hAnsiTheme="majorHAnsi" w:cstheme="majorHAnsi"/>
                <w:b/>
                <w:spacing w:val="-2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Use-case</w:t>
            </w:r>
            <w:proofErr w:type="spellEnd"/>
            <w:r w:rsidRPr="00D5653B">
              <w:rPr>
                <w:rFonts w:asciiTheme="majorHAnsi" w:hAnsiTheme="majorHAnsi" w:cstheme="majorHAnsi"/>
                <w:b/>
              </w:rPr>
              <w:t>)</w:t>
            </w:r>
          </w:p>
        </w:tc>
        <w:tc>
          <w:tcPr>
            <w:tcW w:w="7429" w:type="dxa"/>
            <w:tcBorders>
              <w:right w:val="single" w:sz="6" w:space="0" w:color="000000" w:themeColor="text1"/>
            </w:tcBorders>
          </w:tcPr>
          <w:p w14:paraId="08F0DD3B" w14:textId="3F3F8704" w:rsidR="009538B0" w:rsidRPr="00D5653B" w:rsidRDefault="00597567" w:rsidP="00DD7D3B">
            <w:pPr>
              <w:pStyle w:val="TableParagraph"/>
              <w:spacing w:line="324" w:lineRule="auto"/>
              <w:ind w:left="144" w:right="144"/>
              <w:jc w:val="both"/>
              <w:rPr>
                <w:rFonts w:asciiTheme="majorHAnsi" w:hAnsiTheme="majorHAnsi" w:cstheme="majorHAnsi"/>
                <w:lang w:val="en-US"/>
              </w:rPr>
            </w:pP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Cập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nhật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đúng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theo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thao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tác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của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người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dùng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(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xóa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,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thêm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,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cập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nhật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,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thay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đổi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mặc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định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>).</w:t>
            </w:r>
          </w:p>
        </w:tc>
      </w:tr>
      <w:tr w:rsidR="009538B0" w:rsidRPr="00D5653B" w14:paraId="4A50DD61" w14:textId="77777777" w:rsidTr="00A44F99">
        <w:trPr>
          <w:trHeight w:val="569"/>
        </w:trPr>
        <w:tc>
          <w:tcPr>
            <w:tcW w:w="2013" w:type="dxa"/>
          </w:tcPr>
          <w:p w14:paraId="5D753DF5" w14:textId="77777777" w:rsidR="009538B0" w:rsidRPr="00D5653B" w:rsidRDefault="009538B0" w:rsidP="00327B41">
            <w:pPr>
              <w:pStyle w:val="TableParagraph"/>
              <w:spacing w:before="2"/>
              <w:ind w:left="144" w:right="144"/>
              <w:jc w:val="left"/>
              <w:rPr>
                <w:rFonts w:asciiTheme="majorHAnsi" w:hAnsiTheme="majorHAnsi" w:cstheme="majorHAnsi"/>
                <w:b/>
              </w:rPr>
            </w:pPr>
            <w:proofErr w:type="spellStart"/>
            <w:r w:rsidRPr="00D5653B">
              <w:rPr>
                <w:rFonts w:asciiTheme="majorHAnsi" w:hAnsiTheme="majorHAnsi" w:cstheme="majorHAnsi"/>
                <w:b/>
              </w:rPr>
              <w:t>Ngoại</w:t>
            </w:r>
            <w:proofErr w:type="spellEnd"/>
            <w:r w:rsidRPr="00D5653B">
              <w:rPr>
                <w:rFonts w:asciiTheme="majorHAnsi" w:hAnsiTheme="majorHAnsi" w:cstheme="majorHAnsi"/>
                <w:b/>
                <w:spacing w:val="-2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lệ</w:t>
            </w:r>
            <w:proofErr w:type="spellEnd"/>
            <w:r w:rsidRPr="00D5653B">
              <w:rPr>
                <w:rFonts w:asciiTheme="majorHAnsi" w:hAnsiTheme="majorHAnsi" w:cstheme="majorHAnsi"/>
                <w:b/>
                <w:spacing w:val="-2"/>
              </w:rPr>
              <w:t xml:space="preserve"> </w:t>
            </w:r>
            <w:r w:rsidRPr="00D5653B">
              <w:rPr>
                <w:rFonts w:asciiTheme="majorHAnsi" w:hAnsiTheme="majorHAnsi" w:cstheme="majorHAnsi"/>
                <w:b/>
              </w:rPr>
              <w:t>(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Exception</w:t>
            </w:r>
            <w:proofErr w:type="spellEnd"/>
            <w:r w:rsidRPr="00D5653B">
              <w:rPr>
                <w:rFonts w:asciiTheme="majorHAnsi" w:hAnsiTheme="majorHAnsi" w:cstheme="majorHAnsi"/>
                <w:b/>
              </w:rPr>
              <w:t>)</w:t>
            </w:r>
          </w:p>
        </w:tc>
        <w:tc>
          <w:tcPr>
            <w:tcW w:w="7429" w:type="dxa"/>
            <w:tcBorders>
              <w:right w:val="single" w:sz="6" w:space="0" w:color="000000" w:themeColor="text1"/>
            </w:tcBorders>
          </w:tcPr>
          <w:p w14:paraId="75D6BE56" w14:textId="77777777" w:rsidR="009538B0" w:rsidRPr="00D5653B" w:rsidRDefault="009538B0" w:rsidP="00DD7D3B">
            <w:pPr>
              <w:pStyle w:val="TableParagraph"/>
              <w:spacing w:line="294" w:lineRule="exact"/>
              <w:ind w:left="144" w:right="144"/>
              <w:jc w:val="both"/>
              <w:rPr>
                <w:rFonts w:asciiTheme="majorHAnsi" w:hAnsiTheme="majorHAnsi" w:cstheme="majorHAnsi"/>
              </w:rPr>
            </w:pPr>
            <w:r w:rsidRPr="00D5653B">
              <w:rPr>
                <w:rFonts w:asciiTheme="majorHAnsi" w:hAnsiTheme="majorHAnsi" w:cstheme="majorHAnsi"/>
              </w:rPr>
              <w:t>Không.</w:t>
            </w:r>
          </w:p>
        </w:tc>
      </w:tr>
      <w:tr w:rsidR="009538B0" w:rsidRPr="00D5653B" w14:paraId="4D00F0D7" w14:textId="77777777" w:rsidTr="00A44F99">
        <w:trPr>
          <w:trHeight w:val="1137"/>
        </w:trPr>
        <w:tc>
          <w:tcPr>
            <w:tcW w:w="2013" w:type="dxa"/>
          </w:tcPr>
          <w:p w14:paraId="1B49C10F" w14:textId="77777777" w:rsidR="009538B0" w:rsidRPr="00D5653B" w:rsidRDefault="009538B0" w:rsidP="00327B41">
            <w:pPr>
              <w:pStyle w:val="TableParagraph"/>
              <w:spacing w:before="2"/>
              <w:ind w:left="144" w:right="144"/>
              <w:jc w:val="left"/>
              <w:rPr>
                <w:rFonts w:asciiTheme="majorHAnsi" w:hAnsiTheme="majorHAnsi" w:cstheme="majorHAnsi"/>
                <w:b/>
              </w:rPr>
            </w:pPr>
            <w:proofErr w:type="spellStart"/>
            <w:r w:rsidRPr="00D5653B">
              <w:rPr>
                <w:rFonts w:asciiTheme="majorHAnsi" w:hAnsiTheme="majorHAnsi" w:cstheme="majorHAnsi"/>
                <w:b/>
              </w:rPr>
              <w:t>Dòng</w:t>
            </w:r>
            <w:proofErr w:type="spellEnd"/>
            <w:r w:rsidRPr="00D5653B">
              <w:rPr>
                <w:rFonts w:asciiTheme="majorHAnsi" w:hAnsiTheme="majorHAnsi" w:cstheme="majorHAnsi"/>
                <w:b/>
                <w:spacing w:val="-2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sự</w:t>
            </w:r>
            <w:proofErr w:type="spellEnd"/>
            <w:r w:rsidRPr="00D5653B">
              <w:rPr>
                <w:rFonts w:asciiTheme="majorHAnsi" w:hAnsiTheme="majorHAnsi" w:cstheme="majorHAnsi"/>
                <w:b/>
                <w:spacing w:val="-1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kiện</w:t>
            </w:r>
            <w:proofErr w:type="spellEnd"/>
            <w:r w:rsidRPr="00D5653B">
              <w:rPr>
                <w:rFonts w:asciiTheme="majorHAnsi" w:hAnsiTheme="majorHAnsi" w:cstheme="majorHAnsi"/>
                <w:b/>
                <w:spacing w:val="-1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chính</w:t>
            </w:r>
            <w:proofErr w:type="spellEnd"/>
          </w:p>
        </w:tc>
        <w:tc>
          <w:tcPr>
            <w:tcW w:w="7429" w:type="dxa"/>
            <w:tcBorders>
              <w:right w:val="single" w:sz="6" w:space="0" w:color="000000" w:themeColor="text1"/>
            </w:tcBorders>
          </w:tcPr>
          <w:p w14:paraId="5AA9D0D2" w14:textId="77777777" w:rsidR="00DE1334" w:rsidRPr="00D5653B" w:rsidRDefault="00DE1334" w:rsidP="00DD7D3B">
            <w:pPr>
              <w:ind w:left="144" w:right="144"/>
              <w:jc w:val="both"/>
              <w:rPr>
                <w:rFonts w:asciiTheme="majorHAnsi" w:hAnsiTheme="majorHAnsi" w:cstheme="majorHAnsi"/>
                <w:lang w:val="en-US"/>
              </w:rPr>
            </w:pP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Luồng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sự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kiện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cơ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bản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(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Thêm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địa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chỉ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)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sẽ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được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mô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tả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bên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dưới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theo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thứ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tự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thực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hiện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>:</w:t>
            </w:r>
          </w:p>
          <w:p w14:paraId="3FBCE80C" w14:textId="5944A268" w:rsidR="00DE1334" w:rsidRPr="00D5653B" w:rsidRDefault="001C4DE3" w:rsidP="005F7E53">
            <w:pPr>
              <w:numPr>
                <w:ilvl w:val="0"/>
                <w:numId w:val="17"/>
              </w:numPr>
              <w:autoSpaceDE/>
              <w:autoSpaceDN/>
              <w:spacing w:line="240" w:lineRule="auto"/>
              <w:ind w:left="144" w:right="144"/>
              <w:jc w:val="both"/>
              <w:rPr>
                <w:rFonts w:asciiTheme="majorHAnsi" w:hAnsiTheme="majorHAnsi" w:cstheme="majorHAnsi"/>
                <w:lang w:val="en-US"/>
              </w:rPr>
            </w:pPr>
            <w:r>
              <w:rPr>
                <w:rFonts w:asciiTheme="majorHAnsi" w:hAnsiTheme="majorHAnsi" w:cstheme="majorHAnsi"/>
                <w:lang w:val="en-US"/>
              </w:rPr>
              <w:t xml:space="preserve">- </w:t>
            </w:r>
            <w:proofErr w:type="spellStart"/>
            <w:r w:rsidR="00DE1334" w:rsidRPr="00D5653B">
              <w:rPr>
                <w:rFonts w:asciiTheme="majorHAnsi" w:hAnsiTheme="majorHAnsi" w:cstheme="majorHAnsi"/>
                <w:lang w:val="en-US"/>
              </w:rPr>
              <w:t>Khách</w:t>
            </w:r>
            <w:proofErr w:type="spellEnd"/>
            <w:r w:rsidR="00DE1334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DE1334" w:rsidRPr="00D5653B">
              <w:rPr>
                <w:rFonts w:asciiTheme="majorHAnsi" w:hAnsiTheme="majorHAnsi" w:cstheme="majorHAnsi"/>
                <w:lang w:val="en-US"/>
              </w:rPr>
              <w:t>hàng</w:t>
            </w:r>
            <w:proofErr w:type="spellEnd"/>
            <w:r w:rsidR="00DE1334" w:rsidRPr="00D5653B">
              <w:rPr>
                <w:rFonts w:asciiTheme="majorHAnsi" w:hAnsiTheme="majorHAnsi" w:cstheme="majorHAnsi"/>
                <w:lang w:val="en-US"/>
              </w:rPr>
              <w:t xml:space="preserve"> vào phần </w:t>
            </w:r>
            <w:proofErr w:type="spellStart"/>
            <w:r w:rsidR="0026788B" w:rsidRPr="00D5653B">
              <w:rPr>
                <w:rFonts w:asciiTheme="majorHAnsi" w:hAnsiTheme="majorHAnsi" w:cstheme="majorHAnsi"/>
                <w:lang w:val="en-US"/>
              </w:rPr>
              <w:t>Tài</w:t>
            </w:r>
            <w:proofErr w:type="spellEnd"/>
            <w:r w:rsidR="0026788B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26788B" w:rsidRPr="00D5653B">
              <w:rPr>
                <w:rFonts w:asciiTheme="majorHAnsi" w:hAnsiTheme="majorHAnsi" w:cstheme="majorHAnsi"/>
                <w:lang w:val="en-US"/>
              </w:rPr>
              <w:t>khoản</w:t>
            </w:r>
            <w:proofErr w:type="spellEnd"/>
            <w:r w:rsidR="00DE1334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DE1334" w:rsidRPr="00D5653B">
              <w:rPr>
                <w:rFonts w:asciiTheme="majorHAnsi" w:hAnsiTheme="majorHAnsi" w:cstheme="majorHAnsi"/>
                <w:lang w:val="en-US"/>
              </w:rPr>
              <w:t>bên</w:t>
            </w:r>
            <w:proofErr w:type="spellEnd"/>
            <w:r w:rsidR="00DE1334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DE1334" w:rsidRPr="00D5653B">
              <w:rPr>
                <w:rFonts w:asciiTheme="majorHAnsi" w:hAnsiTheme="majorHAnsi" w:cstheme="majorHAnsi"/>
                <w:lang w:val="en-US"/>
              </w:rPr>
              <w:t>dưới</w:t>
            </w:r>
            <w:proofErr w:type="spellEnd"/>
            <w:r w:rsidR="00DE1334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DE1334" w:rsidRPr="00D5653B">
              <w:rPr>
                <w:rFonts w:asciiTheme="majorHAnsi" w:hAnsiTheme="majorHAnsi" w:cstheme="majorHAnsi"/>
                <w:lang w:val="en-US"/>
              </w:rPr>
              <w:t>thanh</w:t>
            </w:r>
            <w:proofErr w:type="spellEnd"/>
            <w:r w:rsidR="00DE1334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DE1334" w:rsidRPr="00D5653B">
              <w:rPr>
                <w:rFonts w:asciiTheme="majorHAnsi" w:hAnsiTheme="majorHAnsi" w:cstheme="majorHAnsi"/>
                <w:lang w:val="en-US"/>
              </w:rPr>
              <w:t>dịch</w:t>
            </w:r>
            <w:proofErr w:type="spellEnd"/>
            <w:r w:rsidR="00DE1334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DE1334" w:rsidRPr="00D5653B">
              <w:rPr>
                <w:rFonts w:asciiTheme="majorHAnsi" w:hAnsiTheme="majorHAnsi" w:cstheme="majorHAnsi"/>
                <w:lang w:val="en-US"/>
              </w:rPr>
              <w:t>chuyển</w:t>
            </w:r>
            <w:proofErr w:type="spellEnd"/>
            <w:r w:rsidR="00DE1334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DE1334" w:rsidRPr="00D5653B">
              <w:rPr>
                <w:rFonts w:asciiTheme="majorHAnsi" w:hAnsiTheme="majorHAnsi" w:cstheme="majorHAnsi"/>
                <w:lang w:val="en-US"/>
              </w:rPr>
              <w:t>đáy</w:t>
            </w:r>
            <w:proofErr w:type="spellEnd"/>
            <w:r w:rsidR="00DE1334" w:rsidRPr="00D5653B">
              <w:rPr>
                <w:rFonts w:asciiTheme="majorHAnsi" w:hAnsiTheme="majorHAnsi" w:cstheme="majorHAnsi"/>
                <w:lang w:val="en-US"/>
              </w:rPr>
              <w:t xml:space="preserve"> của </w:t>
            </w:r>
            <w:proofErr w:type="spellStart"/>
            <w:r w:rsidR="00DE1334" w:rsidRPr="00D5653B">
              <w:rPr>
                <w:rFonts w:asciiTheme="majorHAnsi" w:hAnsiTheme="majorHAnsi" w:cstheme="majorHAnsi"/>
                <w:lang w:val="en-US"/>
              </w:rPr>
              <w:t>ứng</w:t>
            </w:r>
            <w:proofErr w:type="spellEnd"/>
            <w:r w:rsidR="00DE1334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DE1334" w:rsidRPr="00D5653B">
              <w:rPr>
                <w:rFonts w:asciiTheme="majorHAnsi" w:hAnsiTheme="majorHAnsi" w:cstheme="majorHAnsi"/>
                <w:lang w:val="en-US"/>
              </w:rPr>
              <w:t>dụng</w:t>
            </w:r>
            <w:proofErr w:type="spellEnd"/>
            <w:r w:rsidR="00DE1334" w:rsidRPr="00D5653B">
              <w:rPr>
                <w:rFonts w:asciiTheme="majorHAnsi" w:hAnsiTheme="majorHAnsi" w:cstheme="majorHAnsi"/>
                <w:lang w:val="en-US"/>
              </w:rPr>
              <w:t>.</w:t>
            </w:r>
          </w:p>
          <w:p w14:paraId="4D1EF371" w14:textId="4D2B2D89" w:rsidR="00DE1334" w:rsidRPr="00D5653B" w:rsidRDefault="001C4DE3" w:rsidP="005F7E53">
            <w:pPr>
              <w:numPr>
                <w:ilvl w:val="0"/>
                <w:numId w:val="17"/>
              </w:numPr>
              <w:autoSpaceDE/>
              <w:autoSpaceDN/>
              <w:spacing w:line="240" w:lineRule="auto"/>
              <w:ind w:left="144" w:right="144"/>
              <w:jc w:val="both"/>
              <w:rPr>
                <w:rFonts w:asciiTheme="majorHAnsi" w:hAnsiTheme="majorHAnsi" w:cstheme="majorHAnsi"/>
                <w:lang w:val="en-US"/>
              </w:rPr>
            </w:pPr>
            <w:r>
              <w:rPr>
                <w:rFonts w:asciiTheme="majorHAnsi" w:hAnsiTheme="majorHAnsi" w:cstheme="majorHAnsi"/>
                <w:lang w:val="en-US"/>
              </w:rPr>
              <w:t xml:space="preserve">- </w:t>
            </w:r>
            <w:proofErr w:type="spellStart"/>
            <w:r w:rsidR="00DE1334" w:rsidRPr="00D5653B">
              <w:rPr>
                <w:rFonts w:asciiTheme="majorHAnsi" w:hAnsiTheme="majorHAnsi" w:cstheme="majorHAnsi"/>
                <w:lang w:val="en-US"/>
              </w:rPr>
              <w:t>Nhấn</w:t>
            </w:r>
            <w:proofErr w:type="spellEnd"/>
            <w:r w:rsidR="00DE1334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DE1334" w:rsidRPr="00D5653B">
              <w:rPr>
                <w:rFonts w:asciiTheme="majorHAnsi" w:hAnsiTheme="majorHAnsi" w:cstheme="majorHAnsi"/>
                <w:lang w:val="en-US"/>
              </w:rPr>
              <w:t>chọn</w:t>
            </w:r>
            <w:proofErr w:type="spellEnd"/>
            <w:r w:rsidR="00DE1334" w:rsidRPr="00D5653B">
              <w:rPr>
                <w:rFonts w:asciiTheme="majorHAnsi" w:hAnsiTheme="majorHAnsi" w:cstheme="majorHAnsi"/>
                <w:lang w:val="en-US"/>
              </w:rPr>
              <w:t xml:space="preserve"> vào mục </w:t>
            </w:r>
            <w:r w:rsidR="00836454" w:rsidRPr="00D5653B">
              <w:rPr>
                <w:rFonts w:asciiTheme="majorHAnsi" w:hAnsiTheme="majorHAnsi" w:cstheme="majorHAnsi"/>
                <w:lang w:val="en-US"/>
              </w:rPr>
              <w:t xml:space="preserve">Quản lý </w:t>
            </w:r>
            <w:proofErr w:type="spellStart"/>
            <w:r w:rsidR="00836454" w:rsidRPr="00D5653B">
              <w:rPr>
                <w:rFonts w:asciiTheme="majorHAnsi" w:hAnsiTheme="majorHAnsi" w:cstheme="majorHAnsi"/>
                <w:lang w:val="en-US"/>
              </w:rPr>
              <w:t>địa</w:t>
            </w:r>
            <w:proofErr w:type="spellEnd"/>
            <w:r w:rsidR="00836454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836454" w:rsidRPr="00D5653B">
              <w:rPr>
                <w:rFonts w:asciiTheme="majorHAnsi" w:hAnsiTheme="majorHAnsi" w:cstheme="majorHAnsi"/>
                <w:lang w:val="en-US"/>
              </w:rPr>
              <w:t>chỉ</w:t>
            </w:r>
            <w:proofErr w:type="spellEnd"/>
            <w:r w:rsidR="00DE1334" w:rsidRPr="00D5653B">
              <w:rPr>
                <w:rFonts w:asciiTheme="majorHAnsi" w:hAnsiTheme="majorHAnsi" w:cstheme="majorHAnsi"/>
                <w:lang w:val="en-US"/>
              </w:rPr>
              <w:t>.</w:t>
            </w:r>
          </w:p>
          <w:p w14:paraId="376E2326" w14:textId="780B5ED6" w:rsidR="00DE1334" w:rsidRPr="00D5653B" w:rsidRDefault="001C4DE3" w:rsidP="005F7E53">
            <w:pPr>
              <w:numPr>
                <w:ilvl w:val="0"/>
                <w:numId w:val="17"/>
              </w:numPr>
              <w:autoSpaceDE/>
              <w:autoSpaceDN/>
              <w:spacing w:line="240" w:lineRule="auto"/>
              <w:ind w:left="144" w:right="144"/>
              <w:jc w:val="both"/>
              <w:rPr>
                <w:rFonts w:asciiTheme="majorHAnsi" w:hAnsiTheme="majorHAnsi" w:cstheme="majorHAnsi"/>
                <w:lang w:val="en-US"/>
              </w:rPr>
            </w:pPr>
            <w:r>
              <w:rPr>
                <w:rFonts w:asciiTheme="majorHAnsi" w:hAnsiTheme="majorHAnsi" w:cstheme="majorHAnsi"/>
                <w:lang w:val="en-US"/>
              </w:rPr>
              <w:t xml:space="preserve">- </w:t>
            </w:r>
            <w:proofErr w:type="spellStart"/>
            <w:r w:rsidR="00DE1334" w:rsidRPr="00D5653B">
              <w:rPr>
                <w:rFonts w:asciiTheme="majorHAnsi" w:hAnsiTheme="majorHAnsi" w:cstheme="majorHAnsi"/>
                <w:lang w:val="en-US"/>
              </w:rPr>
              <w:t>Khách</w:t>
            </w:r>
            <w:proofErr w:type="spellEnd"/>
            <w:r w:rsidR="00DE1334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DE1334" w:rsidRPr="00D5653B">
              <w:rPr>
                <w:rFonts w:asciiTheme="majorHAnsi" w:hAnsiTheme="majorHAnsi" w:cstheme="majorHAnsi"/>
                <w:lang w:val="en-US"/>
              </w:rPr>
              <w:t>hàng</w:t>
            </w:r>
            <w:proofErr w:type="spellEnd"/>
            <w:r w:rsidR="00DE1334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DE1334" w:rsidRPr="00D5653B">
              <w:rPr>
                <w:rFonts w:asciiTheme="majorHAnsi" w:hAnsiTheme="majorHAnsi" w:cstheme="majorHAnsi"/>
                <w:lang w:val="en-US"/>
              </w:rPr>
              <w:t>ấn</w:t>
            </w:r>
            <w:proofErr w:type="spellEnd"/>
            <w:r w:rsidR="00DE1334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DE1334" w:rsidRPr="00D5653B">
              <w:rPr>
                <w:rFonts w:asciiTheme="majorHAnsi" w:hAnsiTheme="majorHAnsi" w:cstheme="majorHAnsi"/>
                <w:lang w:val="en-US"/>
              </w:rPr>
              <w:t>chọn</w:t>
            </w:r>
            <w:proofErr w:type="spellEnd"/>
            <w:r w:rsidR="00DE1334" w:rsidRPr="00D5653B">
              <w:rPr>
                <w:rFonts w:asciiTheme="majorHAnsi" w:hAnsiTheme="majorHAnsi" w:cstheme="majorHAnsi"/>
                <w:lang w:val="en-US"/>
              </w:rPr>
              <w:t xml:space="preserve"> vào </w:t>
            </w:r>
            <w:proofErr w:type="spellStart"/>
            <w:r w:rsidR="00DE1334" w:rsidRPr="00D5653B">
              <w:rPr>
                <w:rFonts w:asciiTheme="majorHAnsi" w:hAnsiTheme="majorHAnsi" w:cstheme="majorHAnsi"/>
                <w:lang w:val="en-US"/>
              </w:rPr>
              <w:t>dòng</w:t>
            </w:r>
            <w:proofErr w:type="spellEnd"/>
            <w:r w:rsidR="00DE1334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DE1334" w:rsidRPr="00D5653B">
              <w:rPr>
                <w:rFonts w:asciiTheme="majorHAnsi" w:hAnsiTheme="majorHAnsi" w:cstheme="majorHAnsi"/>
                <w:lang w:val="en-US"/>
              </w:rPr>
              <w:t>chữ</w:t>
            </w:r>
            <w:proofErr w:type="spellEnd"/>
            <w:r w:rsidR="00DE1334" w:rsidRPr="00D5653B">
              <w:rPr>
                <w:rFonts w:asciiTheme="majorHAnsi" w:hAnsiTheme="majorHAnsi" w:cstheme="majorHAnsi"/>
                <w:lang w:val="en-US"/>
              </w:rPr>
              <w:t xml:space="preserve"> “</w:t>
            </w:r>
            <w:proofErr w:type="spellStart"/>
            <w:r w:rsidR="00836454" w:rsidRPr="00D5653B">
              <w:rPr>
                <w:rFonts w:asciiTheme="majorHAnsi" w:hAnsiTheme="majorHAnsi" w:cstheme="majorHAnsi"/>
                <w:lang w:val="en-US"/>
              </w:rPr>
              <w:t>Thêm</w:t>
            </w:r>
            <w:proofErr w:type="spellEnd"/>
            <w:r w:rsidR="00836454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836454" w:rsidRPr="00D5653B">
              <w:rPr>
                <w:rFonts w:asciiTheme="majorHAnsi" w:hAnsiTheme="majorHAnsi" w:cstheme="majorHAnsi"/>
                <w:lang w:val="en-US"/>
              </w:rPr>
              <w:t>địa</w:t>
            </w:r>
            <w:proofErr w:type="spellEnd"/>
            <w:r w:rsidR="00836454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836454" w:rsidRPr="00D5653B">
              <w:rPr>
                <w:rFonts w:asciiTheme="majorHAnsi" w:hAnsiTheme="majorHAnsi" w:cstheme="majorHAnsi"/>
                <w:lang w:val="en-US"/>
              </w:rPr>
              <w:t>chỉ</w:t>
            </w:r>
            <w:proofErr w:type="spellEnd"/>
            <w:r w:rsidR="00DE1334" w:rsidRPr="00D5653B">
              <w:rPr>
                <w:rFonts w:asciiTheme="majorHAnsi" w:hAnsiTheme="majorHAnsi" w:cstheme="majorHAnsi"/>
                <w:lang w:val="en-US"/>
              </w:rPr>
              <w:t>”.</w:t>
            </w:r>
          </w:p>
          <w:p w14:paraId="17472E44" w14:textId="71779B86" w:rsidR="00DE1334" w:rsidRPr="00D5653B" w:rsidRDefault="001C4DE3" w:rsidP="005F7E53">
            <w:pPr>
              <w:numPr>
                <w:ilvl w:val="0"/>
                <w:numId w:val="17"/>
              </w:numPr>
              <w:autoSpaceDE/>
              <w:autoSpaceDN/>
              <w:spacing w:line="240" w:lineRule="auto"/>
              <w:ind w:left="144" w:right="144"/>
              <w:jc w:val="both"/>
              <w:rPr>
                <w:rFonts w:asciiTheme="majorHAnsi" w:hAnsiTheme="majorHAnsi" w:cstheme="majorHAnsi"/>
                <w:lang w:val="en-US"/>
              </w:rPr>
            </w:pPr>
            <w:r>
              <w:rPr>
                <w:rFonts w:asciiTheme="majorHAnsi" w:hAnsiTheme="majorHAnsi" w:cstheme="majorHAnsi"/>
                <w:lang w:val="en-US"/>
              </w:rPr>
              <w:t xml:space="preserve">- </w:t>
            </w:r>
            <w:proofErr w:type="spellStart"/>
            <w:r w:rsidR="00DE1334" w:rsidRPr="00D5653B">
              <w:rPr>
                <w:rFonts w:asciiTheme="majorHAnsi" w:hAnsiTheme="majorHAnsi" w:cstheme="majorHAnsi"/>
                <w:lang w:val="en-US"/>
              </w:rPr>
              <w:t>Điền</w:t>
            </w:r>
            <w:proofErr w:type="spellEnd"/>
            <w:r w:rsidR="00DE1334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DE1334" w:rsidRPr="00D5653B">
              <w:rPr>
                <w:rFonts w:asciiTheme="majorHAnsi" w:hAnsiTheme="majorHAnsi" w:cstheme="majorHAnsi"/>
                <w:lang w:val="en-US"/>
              </w:rPr>
              <w:t>tất</w:t>
            </w:r>
            <w:proofErr w:type="spellEnd"/>
            <w:r w:rsidR="00DE1334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DE1334" w:rsidRPr="00D5653B">
              <w:rPr>
                <w:rFonts w:asciiTheme="majorHAnsi" w:hAnsiTheme="majorHAnsi" w:cstheme="majorHAnsi"/>
                <w:lang w:val="en-US"/>
              </w:rPr>
              <w:t>cả</w:t>
            </w:r>
            <w:proofErr w:type="spellEnd"/>
            <w:r w:rsidR="00DE1334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DE1334" w:rsidRPr="00D5653B">
              <w:rPr>
                <w:rFonts w:asciiTheme="majorHAnsi" w:hAnsiTheme="majorHAnsi" w:cstheme="majorHAnsi"/>
                <w:lang w:val="en-US"/>
              </w:rPr>
              <w:t>thông</w:t>
            </w:r>
            <w:proofErr w:type="spellEnd"/>
            <w:r w:rsidR="00DE1334" w:rsidRPr="00D5653B">
              <w:rPr>
                <w:rFonts w:asciiTheme="majorHAnsi" w:hAnsiTheme="majorHAnsi" w:cstheme="majorHAnsi"/>
                <w:lang w:val="en-US"/>
              </w:rPr>
              <w:t xml:space="preserve"> tin </w:t>
            </w:r>
            <w:proofErr w:type="spellStart"/>
            <w:r w:rsidR="00DE1334" w:rsidRPr="00D5653B">
              <w:rPr>
                <w:rFonts w:asciiTheme="majorHAnsi" w:hAnsiTheme="majorHAnsi" w:cstheme="majorHAnsi"/>
                <w:lang w:val="en-US"/>
              </w:rPr>
              <w:t>cần</w:t>
            </w:r>
            <w:proofErr w:type="spellEnd"/>
            <w:r w:rsidR="00DE1334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DE1334" w:rsidRPr="00D5653B">
              <w:rPr>
                <w:rFonts w:asciiTheme="majorHAnsi" w:hAnsiTheme="majorHAnsi" w:cstheme="majorHAnsi"/>
                <w:lang w:val="en-US"/>
              </w:rPr>
              <w:t>thiết</w:t>
            </w:r>
            <w:proofErr w:type="spellEnd"/>
            <w:r w:rsidR="00DE1334" w:rsidRPr="00D5653B">
              <w:rPr>
                <w:rFonts w:asciiTheme="majorHAnsi" w:hAnsiTheme="majorHAnsi" w:cstheme="majorHAnsi"/>
                <w:lang w:val="en-US"/>
              </w:rPr>
              <w:t xml:space="preserve"> vào </w:t>
            </w:r>
            <w:proofErr w:type="spellStart"/>
            <w:r w:rsidR="00DE1334" w:rsidRPr="00D5653B">
              <w:rPr>
                <w:rFonts w:asciiTheme="majorHAnsi" w:hAnsiTheme="majorHAnsi" w:cstheme="majorHAnsi"/>
                <w:lang w:val="en-US"/>
              </w:rPr>
              <w:t>hộp</w:t>
            </w:r>
            <w:proofErr w:type="spellEnd"/>
            <w:r w:rsidR="00DE1334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DE1334" w:rsidRPr="00D5653B">
              <w:rPr>
                <w:rFonts w:asciiTheme="majorHAnsi" w:hAnsiTheme="majorHAnsi" w:cstheme="majorHAnsi"/>
                <w:lang w:val="en-US"/>
              </w:rPr>
              <w:t>soạn</w:t>
            </w:r>
            <w:proofErr w:type="spellEnd"/>
            <w:r w:rsidR="00DE1334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DE1334" w:rsidRPr="00D5653B">
              <w:rPr>
                <w:rFonts w:asciiTheme="majorHAnsi" w:hAnsiTheme="majorHAnsi" w:cstheme="majorHAnsi"/>
                <w:lang w:val="en-US"/>
              </w:rPr>
              <w:t>thảo</w:t>
            </w:r>
            <w:proofErr w:type="spellEnd"/>
            <w:r w:rsidR="00DE1334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DE1334" w:rsidRPr="00D5653B">
              <w:rPr>
                <w:rFonts w:asciiTheme="majorHAnsi" w:hAnsiTheme="majorHAnsi" w:cstheme="majorHAnsi"/>
                <w:lang w:val="en-US"/>
              </w:rPr>
              <w:t>vừa</w:t>
            </w:r>
            <w:proofErr w:type="spellEnd"/>
            <w:r w:rsidR="00DE1334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DE1334" w:rsidRPr="00D5653B">
              <w:rPr>
                <w:rFonts w:asciiTheme="majorHAnsi" w:hAnsiTheme="majorHAnsi" w:cstheme="majorHAnsi"/>
                <w:lang w:val="en-US"/>
              </w:rPr>
              <w:t>hiển</w:t>
            </w:r>
            <w:proofErr w:type="spellEnd"/>
            <w:r w:rsidR="00DE1334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DE1334" w:rsidRPr="00D5653B">
              <w:rPr>
                <w:rFonts w:asciiTheme="majorHAnsi" w:hAnsiTheme="majorHAnsi" w:cstheme="majorHAnsi"/>
                <w:lang w:val="en-US"/>
              </w:rPr>
              <w:t>thị</w:t>
            </w:r>
            <w:proofErr w:type="spellEnd"/>
            <w:r w:rsidR="00DE1334" w:rsidRPr="00D5653B">
              <w:rPr>
                <w:rFonts w:asciiTheme="majorHAnsi" w:hAnsiTheme="majorHAnsi" w:cstheme="majorHAnsi"/>
                <w:lang w:val="en-US"/>
              </w:rPr>
              <w:t>. (</w:t>
            </w:r>
            <w:proofErr w:type="spellStart"/>
            <w:r w:rsidR="00DE1334" w:rsidRPr="00D5653B">
              <w:rPr>
                <w:rFonts w:asciiTheme="majorHAnsi" w:hAnsiTheme="majorHAnsi" w:cstheme="majorHAnsi"/>
                <w:lang w:val="en-US"/>
              </w:rPr>
              <w:t>tên</w:t>
            </w:r>
            <w:proofErr w:type="spellEnd"/>
            <w:r w:rsidR="00DE1334" w:rsidRPr="00D5653B">
              <w:rPr>
                <w:rFonts w:asciiTheme="majorHAnsi" w:hAnsiTheme="majorHAnsi" w:cstheme="majorHAnsi"/>
                <w:lang w:val="en-US"/>
              </w:rPr>
              <w:t xml:space="preserve">, </w:t>
            </w:r>
            <w:proofErr w:type="spellStart"/>
            <w:r w:rsidR="00DE1334" w:rsidRPr="00D5653B">
              <w:rPr>
                <w:rFonts w:asciiTheme="majorHAnsi" w:hAnsiTheme="majorHAnsi" w:cstheme="majorHAnsi"/>
                <w:lang w:val="en-US"/>
              </w:rPr>
              <w:t>giới</w:t>
            </w:r>
            <w:proofErr w:type="spellEnd"/>
            <w:r w:rsidR="00DE1334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DE1334" w:rsidRPr="00D5653B">
              <w:rPr>
                <w:rFonts w:asciiTheme="majorHAnsi" w:hAnsiTheme="majorHAnsi" w:cstheme="majorHAnsi"/>
                <w:lang w:val="en-US"/>
              </w:rPr>
              <w:t>tính</w:t>
            </w:r>
            <w:proofErr w:type="spellEnd"/>
            <w:r w:rsidR="00DE1334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DE1334" w:rsidRPr="00D5653B">
              <w:rPr>
                <w:rFonts w:asciiTheme="majorHAnsi" w:hAnsiTheme="majorHAnsi" w:cstheme="majorHAnsi"/>
                <w:lang w:val="en-US"/>
              </w:rPr>
              <w:t>người</w:t>
            </w:r>
            <w:proofErr w:type="spellEnd"/>
            <w:r w:rsidR="00DE1334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DE1334" w:rsidRPr="00D5653B">
              <w:rPr>
                <w:rFonts w:asciiTheme="majorHAnsi" w:hAnsiTheme="majorHAnsi" w:cstheme="majorHAnsi"/>
                <w:lang w:val="en-US"/>
              </w:rPr>
              <w:t>nhận</w:t>
            </w:r>
            <w:proofErr w:type="spellEnd"/>
            <w:r w:rsidR="00DE1334" w:rsidRPr="00D5653B">
              <w:rPr>
                <w:rFonts w:asciiTheme="majorHAnsi" w:hAnsiTheme="majorHAnsi" w:cstheme="majorHAnsi"/>
                <w:lang w:val="en-US"/>
              </w:rPr>
              <w:t xml:space="preserve">, </w:t>
            </w:r>
            <w:proofErr w:type="spellStart"/>
            <w:r w:rsidR="00DE1334" w:rsidRPr="00D5653B">
              <w:rPr>
                <w:rFonts w:asciiTheme="majorHAnsi" w:hAnsiTheme="majorHAnsi" w:cstheme="majorHAnsi"/>
                <w:lang w:val="en-US"/>
              </w:rPr>
              <w:t>địa</w:t>
            </w:r>
            <w:proofErr w:type="spellEnd"/>
            <w:r w:rsidR="00DE1334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DE1334" w:rsidRPr="00D5653B">
              <w:rPr>
                <w:rFonts w:asciiTheme="majorHAnsi" w:hAnsiTheme="majorHAnsi" w:cstheme="majorHAnsi"/>
                <w:lang w:val="en-US"/>
              </w:rPr>
              <w:t>chỉ</w:t>
            </w:r>
            <w:proofErr w:type="spellEnd"/>
            <w:r w:rsidR="00DE1334" w:rsidRPr="00D5653B">
              <w:rPr>
                <w:rFonts w:asciiTheme="majorHAnsi" w:hAnsiTheme="majorHAnsi" w:cstheme="majorHAnsi"/>
                <w:lang w:val="en-US"/>
              </w:rPr>
              <w:t xml:space="preserve">, </w:t>
            </w:r>
            <w:proofErr w:type="spellStart"/>
            <w:r w:rsidR="00DE1334" w:rsidRPr="00D5653B">
              <w:rPr>
                <w:rFonts w:asciiTheme="majorHAnsi" w:hAnsiTheme="majorHAnsi" w:cstheme="majorHAnsi"/>
                <w:lang w:val="en-US"/>
              </w:rPr>
              <w:t>số</w:t>
            </w:r>
            <w:proofErr w:type="spellEnd"/>
            <w:r w:rsidR="00DE1334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DE1334" w:rsidRPr="00D5653B">
              <w:rPr>
                <w:rFonts w:asciiTheme="majorHAnsi" w:hAnsiTheme="majorHAnsi" w:cstheme="majorHAnsi"/>
                <w:lang w:val="en-US"/>
              </w:rPr>
              <w:t>điện</w:t>
            </w:r>
            <w:proofErr w:type="spellEnd"/>
            <w:r w:rsidR="00DE1334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DE1334" w:rsidRPr="00D5653B">
              <w:rPr>
                <w:rFonts w:asciiTheme="majorHAnsi" w:hAnsiTheme="majorHAnsi" w:cstheme="majorHAnsi"/>
                <w:lang w:val="en-US"/>
              </w:rPr>
              <w:t>thoại</w:t>
            </w:r>
            <w:proofErr w:type="spellEnd"/>
            <w:r w:rsidR="00DE1334" w:rsidRPr="00D5653B">
              <w:rPr>
                <w:rFonts w:asciiTheme="majorHAnsi" w:hAnsiTheme="majorHAnsi" w:cstheme="majorHAnsi"/>
                <w:lang w:val="en-US"/>
              </w:rPr>
              <w:t>).</w:t>
            </w:r>
          </w:p>
          <w:p w14:paraId="0AA73DF7" w14:textId="63DF7C55" w:rsidR="009538B0" w:rsidRPr="00D5653B" w:rsidRDefault="001C4DE3" w:rsidP="005F7E53">
            <w:pPr>
              <w:numPr>
                <w:ilvl w:val="0"/>
                <w:numId w:val="17"/>
              </w:numPr>
              <w:autoSpaceDE/>
              <w:autoSpaceDN/>
              <w:spacing w:line="240" w:lineRule="auto"/>
              <w:ind w:left="144" w:right="144"/>
              <w:jc w:val="both"/>
              <w:rPr>
                <w:rFonts w:asciiTheme="majorHAnsi" w:hAnsiTheme="majorHAnsi" w:cstheme="majorHAnsi"/>
                <w:lang w:val="en-US"/>
              </w:rPr>
            </w:pPr>
            <w:r>
              <w:rPr>
                <w:rFonts w:asciiTheme="majorHAnsi" w:hAnsiTheme="majorHAnsi" w:cstheme="majorHAnsi"/>
                <w:lang w:val="en-US"/>
              </w:rPr>
              <w:t xml:space="preserve">- </w:t>
            </w:r>
            <w:proofErr w:type="spellStart"/>
            <w:r w:rsidR="00DE1334" w:rsidRPr="00D5653B">
              <w:rPr>
                <w:rFonts w:asciiTheme="majorHAnsi" w:hAnsiTheme="majorHAnsi" w:cstheme="majorHAnsi"/>
                <w:lang w:val="en-US"/>
              </w:rPr>
              <w:t>Ấn</w:t>
            </w:r>
            <w:proofErr w:type="spellEnd"/>
            <w:r w:rsidR="00DE1334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DE1334" w:rsidRPr="00D5653B">
              <w:rPr>
                <w:rFonts w:asciiTheme="majorHAnsi" w:hAnsiTheme="majorHAnsi" w:cstheme="majorHAnsi"/>
                <w:lang w:val="en-US"/>
              </w:rPr>
              <w:t>chọn</w:t>
            </w:r>
            <w:proofErr w:type="spellEnd"/>
            <w:r w:rsidR="00DE1334" w:rsidRPr="00D5653B">
              <w:rPr>
                <w:rFonts w:asciiTheme="majorHAnsi" w:hAnsiTheme="majorHAnsi" w:cstheme="majorHAnsi"/>
                <w:lang w:val="en-US"/>
              </w:rPr>
              <w:t xml:space="preserve"> confirm </w:t>
            </w:r>
            <w:proofErr w:type="spellStart"/>
            <w:r w:rsidR="00DE1334" w:rsidRPr="00D5653B">
              <w:rPr>
                <w:rFonts w:asciiTheme="majorHAnsi" w:hAnsiTheme="majorHAnsi" w:cstheme="majorHAnsi"/>
                <w:lang w:val="en-US"/>
              </w:rPr>
              <w:t>để</w:t>
            </w:r>
            <w:proofErr w:type="spellEnd"/>
            <w:r w:rsidR="00DE1334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DE1334" w:rsidRPr="00D5653B">
              <w:rPr>
                <w:rFonts w:asciiTheme="majorHAnsi" w:hAnsiTheme="majorHAnsi" w:cstheme="majorHAnsi"/>
                <w:lang w:val="en-US"/>
              </w:rPr>
              <w:t>thêm</w:t>
            </w:r>
            <w:proofErr w:type="spellEnd"/>
            <w:r w:rsidR="00DE1334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DE1334" w:rsidRPr="00D5653B">
              <w:rPr>
                <w:rFonts w:asciiTheme="majorHAnsi" w:hAnsiTheme="majorHAnsi" w:cstheme="majorHAnsi"/>
                <w:lang w:val="en-US"/>
              </w:rPr>
              <w:t>địa</w:t>
            </w:r>
            <w:proofErr w:type="spellEnd"/>
            <w:r w:rsidR="00DE1334" w:rsidRPr="00D5653B">
              <w:rPr>
                <w:rFonts w:asciiTheme="majorHAnsi" w:hAnsiTheme="majorHAnsi" w:cstheme="majorHAnsi"/>
                <w:lang w:val="en-US"/>
              </w:rPr>
              <w:t xml:space="preserve"> chi </w:t>
            </w:r>
            <w:proofErr w:type="spellStart"/>
            <w:r w:rsidR="00DE1334" w:rsidRPr="00D5653B">
              <w:rPr>
                <w:rFonts w:asciiTheme="majorHAnsi" w:hAnsiTheme="majorHAnsi" w:cstheme="majorHAnsi"/>
                <w:lang w:val="en-US"/>
              </w:rPr>
              <w:t>vừa</w:t>
            </w:r>
            <w:proofErr w:type="spellEnd"/>
            <w:r w:rsidR="00DE1334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DE1334" w:rsidRPr="00D5653B">
              <w:rPr>
                <w:rFonts w:asciiTheme="majorHAnsi" w:hAnsiTheme="majorHAnsi" w:cstheme="majorHAnsi"/>
                <w:lang w:val="en-US"/>
              </w:rPr>
              <w:t>nhập</w:t>
            </w:r>
            <w:proofErr w:type="spellEnd"/>
            <w:r w:rsidR="00DE1334" w:rsidRPr="00D5653B">
              <w:rPr>
                <w:rFonts w:asciiTheme="majorHAnsi" w:hAnsiTheme="majorHAnsi" w:cstheme="majorHAnsi"/>
                <w:lang w:val="en-US"/>
              </w:rPr>
              <w:t>.</w:t>
            </w:r>
          </w:p>
        </w:tc>
      </w:tr>
      <w:tr w:rsidR="009538B0" w:rsidRPr="00D5653B" w14:paraId="2A3791A7" w14:textId="77777777" w:rsidTr="00A44F99">
        <w:trPr>
          <w:trHeight w:val="661"/>
        </w:trPr>
        <w:tc>
          <w:tcPr>
            <w:tcW w:w="2013" w:type="dxa"/>
          </w:tcPr>
          <w:p w14:paraId="38244637" w14:textId="77777777" w:rsidR="009538B0" w:rsidRPr="00D5653B" w:rsidRDefault="009538B0" w:rsidP="00327B41">
            <w:pPr>
              <w:pStyle w:val="TableParagraph"/>
              <w:spacing w:before="2"/>
              <w:ind w:left="144" w:right="144"/>
              <w:jc w:val="left"/>
              <w:rPr>
                <w:rFonts w:asciiTheme="majorHAnsi" w:hAnsiTheme="majorHAnsi" w:cstheme="majorHAnsi"/>
                <w:b/>
              </w:rPr>
            </w:pPr>
            <w:proofErr w:type="spellStart"/>
            <w:r w:rsidRPr="00D5653B">
              <w:rPr>
                <w:rFonts w:asciiTheme="majorHAnsi" w:hAnsiTheme="majorHAnsi" w:cstheme="majorHAnsi"/>
                <w:b/>
              </w:rPr>
              <w:t>Dòng</w:t>
            </w:r>
            <w:proofErr w:type="spellEnd"/>
            <w:r w:rsidRPr="00D5653B">
              <w:rPr>
                <w:rFonts w:asciiTheme="majorHAnsi" w:hAnsiTheme="majorHAnsi" w:cstheme="majorHAnsi"/>
                <w:b/>
                <w:spacing w:val="-2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sự</w:t>
            </w:r>
            <w:proofErr w:type="spellEnd"/>
            <w:r w:rsidRPr="00D5653B">
              <w:rPr>
                <w:rFonts w:asciiTheme="majorHAnsi" w:hAnsiTheme="majorHAnsi" w:cstheme="majorHAnsi"/>
                <w:b/>
                <w:spacing w:val="-1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kiện</w:t>
            </w:r>
            <w:proofErr w:type="spellEnd"/>
            <w:r w:rsidRPr="00D5653B">
              <w:rPr>
                <w:rFonts w:asciiTheme="majorHAnsi" w:hAnsiTheme="majorHAnsi" w:cstheme="majorHAnsi"/>
                <w:b/>
                <w:spacing w:val="-2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khác</w:t>
            </w:r>
            <w:proofErr w:type="spellEnd"/>
          </w:p>
        </w:tc>
        <w:tc>
          <w:tcPr>
            <w:tcW w:w="7429" w:type="dxa"/>
            <w:tcBorders>
              <w:right w:val="single" w:sz="6" w:space="0" w:color="000000" w:themeColor="text1"/>
            </w:tcBorders>
          </w:tcPr>
          <w:p w14:paraId="2C7C8136" w14:textId="41F74AF9" w:rsidR="00A73D11" w:rsidRPr="00D5653B" w:rsidRDefault="00A73D11" w:rsidP="00DD7D3B">
            <w:pPr>
              <w:ind w:left="144" w:right="144"/>
              <w:jc w:val="both"/>
              <w:rPr>
                <w:rFonts w:asciiTheme="majorHAnsi" w:hAnsiTheme="majorHAnsi" w:cstheme="majorHAnsi"/>
                <w:lang w:val="en-US"/>
              </w:rPr>
            </w:pP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Ngoài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luồng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sự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kiện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cơ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bản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ta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còn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luồng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thược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hiện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để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có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thể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xóa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các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E76721" w:rsidRPr="00D5653B">
              <w:rPr>
                <w:rFonts w:asciiTheme="majorHAnsi" w:hAnsiTheme="majorHAnsi" w:cstheme="majorHAnsi"/>
                <w:lang w:val="en-US"/>
              </w:rPr>
              <w:t>địa</w:t>
            </w:r>
            <w:proofErr w:type="spellEnd"/>
            <w:r w:rsidR="00E76721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E76721" w:rsidRPr="00D5653B">
              <w:rPr>
                <w:rFonts w:asciiTheme="majorHAnsi" w:hAnsiTheme="majorHAnsi" w:cstheme="majorHAnsi"/>
                <w:lang w:val="en-US"/>
              </w:rPr>
              <w:t>chỉ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ra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khỏi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giỏi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hàng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>:</w:t>
            </w:r>
          </w:p>
          <w:p w14:paraId="3F75BF65" w14:textId="30DB2F0E" w:rsidR="00A73D11" w:rsidRPr="00D5653B" w:rsidRDefault="001C4DE3" w:rsidP="005F7E53">
            <w:pPr>
              <w:numPr>
                <w:ilvl w:val="0"/>
                <w:numId w:val="34"/>
              </w:numPr>
              <w:autoSpaceDE/>
              <w:autoSpaceDN/>
              <w:spacing w:line="240" w:lineRule="auto"/>
              <w:ind w:left="144" w:right="144"/>
              <w:jc w:val="both"/>
              <w:rPr>
                <w:rFonts w:asciiTheme="majorHAnsi" w:hAnsiTheme="majorHAnsi" w:cstheme="majorHAnsi"/>
                <w:lang w:val="en-US"/>
              </w:rPr>
            </w:pPr>
            <w:r>
              <w:rPr>
                <w:rFonts w:asciiTheme="majorHAnsi" w:hAnsiTheme="majorHAnsi" w:cstheme="majorHAnsi"/>
                <w:lang w:val="en-US"/>
              </w:rPr>
              <w:t xml:space="preserve">- </w:t>
            </w:r>
            <w:proofErr w:type="spellStart"/>
            <w:r w:rsidR="00A73D11" w:rsidRPr="00D5653B">
              <w:rPr>
                <w:rFonts w:asciiTheme="majorHAnsi" w:hAnsiTheme="majorHAnsi" w:cstheme="majorHAnsi"/>
                <w:lang w:val="en-US"/>
              </w:rPr>
              <w:t>Khách</w:t>
            </w:r>
            <w:proofErr w:type="spellEnd"/>
            <w:r w:rsidR="00A73D11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A73D11" w:rsidRPr="00D5653B">
              <w:rPr>
                <w:rFonts w:asciiTheme="majorHAnsi" w:hAnsiTheme="majorHAnsi" w:cstheme="majorHAnsi"/>
                <w:lang w:val="en-US"/>
              </w:rPr>
              <w:t>hàng</w:t>
            </w:r>
            <w:proofErr w:type="spellEnd"/>
            <w:r w:rsidR="00A73D11" w:rsidRPr="00D5653B">
              <w:rPr>
                <w:rFonts w:asciiTheme="majorHAnsi" w:hAnsiTheme="majorHAnsi" w:cstheme="majorHAnsi"/>
                <w:lang w:val="en-US"/>
              </w:rPr>
              <w:t xml:space="preserve"> vào phần </w:t>
            </w:r>
            <w:proofErr w:type="spellStart"/>
            <w:r w:rsidR="0026788B" w:rsidRPr="00D5653B">
              <w:rPr>
                <w:rFonts w:asciiTheme="majorHAnsi" w:hAnsiTheme="majorHAnsi" w:cstheme="majorHAnsi"/>
                <w:lang w:val="en-US"/>
              </w:rPr>
              <w:t>Tài</w:t>
            </w:r>
            <w:proofErr w:type="spellEnd"/>
            <w:r w:rsidR="0026788B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26788B" w:rsidRPr="00D5653B">
              <w:rPr>
                <w:rFonts w:asciiTheme="majorHAnsi" w:hAnsiTheme="majorHAnsi" w:cstheme="majorHAnsi"/>
                <w:lang w:val="en-US"/>
              </w:rPr>
              <w:t>khoản</w:t>
            </w:r>
            <w:proofErr w:type="spellEnd"/>
            <w:r w:rsidR="00A73D11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A73D11" w:rsidRPr="00D5653B">
              <w:rPr>
                <w:rFonts w:asciiTheme="majorHAnsi" w:hAnsiTheme="majorHAnsi" w:cstheme="majorHAnsi"/>
                <w:lang w:val="en-US"/>
              </w:rPr>
              <w:t>bên</w:t>
            </w:r>
            <w:proofErr w:type="spellEnd"/>
            <w:r w:rsidR="00A73D11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A73D11" w:rsidRPr="00D5653B">
              <w:rPr>
                <w:rFonts w:asciiTheme="majorHAnsi" w:hAnsiTheme="majorHAnsi" w:cstheme="majorHAnsi"/>
                <w:lang w:val="en-US"/>
              </w:rPr>
              <w:t>dưới</w:t>
            </w:r>
            <w:proofErr w:type="spellEnd"/>
            <w:r w:rsidR="00A73D11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A73D11" w:rsidRPr="00D5653B">
              <w:rPr>
                <w:rFonts w:asciiTheme="majorHAnsi" w:hAnsiTheme="majorHAnsi" w:cstheme="majorHAnsi"/>
                <w:lang w:val="en-US"/>
              </w:rPr>
              <w:t>thanh</w:t>
            </w:r>
            <w:proofErr w:type="spellEnd"/>
            <w:r w:rsidR="00A73D11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A73D11" w:rsidRPr="00D5653B">
              <w:rPr>
                <w:rFonts w:asciiTheme="majorHAnsi" w:hAnsiTheme="majorHAnsi" w:cstheme="majorHAnsi"/>
                <w:lang w:val="en-US"/>
              </w:rPr>
              <w:t>dịch</w:t>
            </w:r>
            <w:proofErr w:type="spellEnd"/>
            <w:r w:rsidR="00A73D11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A73D11" w:rsidRPr="00D5653B">
              <w:rPr>
                <w:rFonts w:asciiTheme="majorHAnsi" w:hAnsiTheme="majorHAnsi" w:cstheme="majorHAnsi"/>
                <w:lang w:val="en-US"/>
              </w:rPr>
              <w:t>chuyển</w:t>
            </w:r>
            <w:proofErr w:type="spellEnd"/>
            <w:r w:rsidR="00A73D11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A73D11" w:rsidRPr="00D5653B">
              <w:rPr>
                <w:rFonts w:asciiTheme="majorHAnsi" w:hAnsiTheme="majorHAnsi" w:cstheme="majorHAnsi"/>
                <w:lang w:val="en-US"/>
              </w:rPr>
              <w:t>đáy</w:t>
            </w:r>
            <w:proofErr w:type="spellEnd"/>
            <w:r w:rsidR="00A73D11" w:rsidRPr="00D5653B">
              <w:rPr>
                <w:rFonts w:asciiTheme="majorHAnsi" w:hAnsiTheme="majorHAnsi" w:cstheme="majorHAnsi"/>
                <w:lang w:val="en-US"/>
              </w:rPr>
              <w:t xml:space="preserve"> của </w:t>
            </w:r>
            <w:proofErr w:type="spellStart"/>
            <w:r w:rsidR="00A73D11" w:rsidRPr="00D5653B">
              <w:rPr>
                <w:rFonts w:asciiTheme="majorHAnsi" w:hAnsiTheme="majorHAnsi" w:cstheme="majorHAnsi"/>
                <w:lang w:val="en-US"/>
              </w:rPr>
              <w:t>ứng</w:t>
            </w:r>
            <w:proofErr w:type="spellEnd"/>
            <w:r w:rsidR="00A73D11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A73D11" w:rsidRPr="00D5653B">
              <w:rPr>
                <w:rFonts w:asciiTheme="majorHAnsi" w:hAnsiTheme="majorHAnsi" w:cstheme="majorHAnsi"/>
                <w:lang w:val="en-US"/>
              </w:rPr>
              <w:t>dụng</w:t>
            </w:r>
            <w:proofErr w:type="spellEnd"/>
            <w:r w:rsidR="00A73D11" w:rsidRPr="00D5653B">
              <w:rPr>
                <w:rFonts w:asciiTheme="majorHAnsi" w:hAnsiTheme="majorHAnsi" w:cstheme="majorHAnsi"/>
                <w:lang w:val="en-US"/>
              </w:rPr>
              <w:t>.</w:t>
            </w:r>
          </w:p>
          <w:p w14:paraId="233C6A2C" w14:textId="63D4239B" w:rsidR="00A73D11" w:rsidRPr="00D5653B" w:rsidRDefault="001C4DE3" w:rsidP="005F7E53">
            <w:pPr>
              <w:numPr>
                <w:ilvl w:val="0"/>
                <w:numId w:val="34"/>
              </w:numPr>
              <w:autoSpaceDE/>
              <w:autoSpaceDN/>
              <w:spacing w:line="240" w:lineRule="auto"/>
              <w:ind w:left="144" w:right="144"/>
              <w:jc w:val="both"/>
              <w:rPr>
                <w:rFonts w:asciiTheme="majorHAnsi" w:hAnsiTheme="majorHAnsi" w:cstheme="majorHAnsi"/>
                <w:lang w:val="en-US"/>
              </w:rPr>
            </w:pPr>
            <w:r>
              <w:rPr>
                <w:rFonts w:asciiTheme="majorHAnsi" w:hAnsiTheme="majorHAnsi" w:cstheme="majorHAnsi"/>
                <w:lang w:val="en-US"/>
              </w:rPr>
              <w:t xml:space="preserve">- </w:t>
            </w:r>
            <w:proofErr w:type="spellStart"/>
            <w:r w:rsidR="00A73D11" w:rsidRPr="00D5653B">
              <w:rPr>
                <w:rFonts w:asciiTheme="majorHAnsi" w:hAnsiTheme="majorHAnsi" w:cstheme="majorHAnsi"/>
                <w:lang w:val="en-US"/>
              </w:rPr>
              <w:t>Nhấn</w:t>
            </w:r>
            <w:proofErr w:type="spellEnd"/>
            <w:r w:rsidR="00A73D11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A73D11" w:rsidRPr="00D5653B">
              <w:rPr>
                <w:rFonts w:asciiTheme="majorHAnsi" w:hAnsiTheme="majorHAnsi" w:cstheme="majorHAnsi"/>
                <w:lang w:val="en-US"/>
              </w:rPr>
              <w:t>chọn</w:t>
            </w:r>
            <w:proofErr w:type="spellEnd"/>
            <w:r w:rsidR="00A73D11" w:rsidRPr="00D5653B">
              <w:rPr>
                <w:rFonts w:asciiTheme="majorHAnsi" w:hAnsiTheme="majorHAnsi" w:cstheme="majorHAnsi"/>
                <w:lang w:val="en-US"/>
              </w:rPr>
              <w:t xml:space="preserve"> vào mục </w:t>
            </w:r>
            <w:r w:rsidR="00836454" w:rsidRPr="00D5653B">
              <w:rPr>
                <w:rFonts w:asciiTheme="majorHAnsi" w:hAnsiTheme="majorHAnsi" w:cstheme="majorHAnsi"/>
                <w:lang w:val="en-US"/>
              </w:rPr>
              <w:t xml:space="preserve">Quản lý </w:t>
            </w:r>
            <w:proofErr w:type="spellStart"/>
            <w:r w:rsidR="00836454" w:rsidRPr="00D5653B">
              <w:rPr>
                <w:rFonts w:asciiTheme="majorHAnsi" w:hAnsiTheme="majorHAnsi" w:cstheme="majorHAnsi"/>
                <w:lang w:val="en-US"/>
              </w:rPr>
              <w:t>địa</w:t>
            </w:r>
            <w:proofErr w:type="spellEnd"/>
            <w:r w:rsidR="00836454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836454" w:rsidRPr="00D5653B">
              <w:rPr>
                <w:rFonts w:asciiTheme="majorHAnsi" w:hAnsiTheme="majorHAnsi" w:cstheme="majorHAnsi"/>
                <w:lang w:val="en-US"/>
              </w:rPr>
              <w:t>chỉ</w:t>
            </w:r>
            <w:proofErr w:type="spellEnd"/>
            <w:r w:rsidR="00A73D11" w:rsidRPr="00D5653B">
              <w:rPr>
                <w:rFonts w:asciiTheme="majorHAnsi" w:hAnsiTheme="majorHAnsi" w:cstheme="majorHAnsi"/>
                <w:lang w:val="en-US"/>
              </w:rPr>
              <w:t>.</w:t>
            </w:r>
          </w:p>
          <w:p w14:paraId="5FC1E3B6" w14:textId="73F8A402" w:rsidR="00A73D11" w:rsidRPr="00D5653B" w:rsidRDefault="001C4DE3" w:rsidP="005F7E53">
            <w:pPr>
              <w:numPr>
                <w:ilvl w:val="0"/>
                <w:numId w:val="34"/>
              </w:numPr>
              <w:autoSpaceDE/>
              <w:autoSpaceDN/>
              <w:spacing w:line="240" w:lineRule="auto"/>
              <w:ind w:left="144" w:right="144"/>
              <w:jc w:val="both"/>
              <w:rPr>
                <w:rFonts w:asciiTheme="majorHAnsi" w:hAnsiTheme="majorHAnsi" w:cstheme="majorHAnsi"/>
                <w:lang w:val="en-US"/>
              </w:rPr>
            </w:pPr>
            <w:r>
              <w:rPr>
                <w:rFonts w:asciiTheme="majorHAnsi" w:hAnsiTheme="majorHAnsi" w:cstheme="majorHAnsi"/>
                <w:lang w:val="en-US"/>
              </w:rPr>
              <w:t xml:space="preserve">- </w:t>
            </w:r>
            <w:proofErr w:type="spellStart"/>
            <w:r w:rsidR="00A73D11" w:rsidRPr="00D5653B">
              <w:rPr>
                <w:rFonts w:asciiTheme="majorHAnsi" w:hAnsiTheme="majorHAnsi" w:cstheme="majorHAnsi"/>
                <w:lang w:val="en-US"/>
              </w:rPr>
              <w:t>Khách</w:t>
            </w:r>
            <w:proofErr w:type="spellEnd"/>
            <w:r w:rsidR="00A73D11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A73D11" w:rsidRPr="00D5653B">
              <w:rPr>
                <w:rFonts w:asciiTheme="majorHAnsi" w:hAnsiTheme="majorHAnsi" w:cstheme="majorHAnsi"/>
                <w:lang w:val="en-US"/>
              </w:rPr>
              <w:t>hàng</w:t>
            </w:r>
            <w:proofErr w:type="spellEnd"/>
            <w:r w:rsidR="00A73D11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A73D11" w:rsidRPr="00D5653B">
              <w:rPr>
                <w:rFonts w:asciiTheme="majorHAnsi" w:hAnsiTheme="majorHAnsi" w:cstheme="majorHAnsi"/>
                <w:lang w:val="en-US"/>
              </w:rPr>
              <w:t>tìm</w:t>
            </w:r>
            <w:proofErr w:type="spellEnd"/>
            <w:r w:rsidR="00A73D11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A73D11" w:rsidRPr="00D5653B">
              <w:rPr>
                <w:rFonts w:asciiTheme="majorHAnsi" w:hAnsiTheme="majorHAnsi" w:cstheme="majorHAnsi"/>
                <w:lang w:val="en-US"/>
              </w:rPr>
              <w:t>kiếm</w:t>
            </w:r>
            <w:proofErr w:type="spellEnd"/>
            <w:r w:rsidR="00A73D11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A73D11" w:rsidRPr="00D5653B">
              <w:rPr>
                <w:rFonts w:asciiTheme="majorHAnsi" w:hAnsiTheme="majorHAnsi" w:cstheme="majorHAnsi"/>
                <w:lang w:val="en-US"/>
              </w:rPr>
              <w:t>địa</w:t>
            </w:r>
            <w:proofErr w:type="spellEnd"/>
            <w:r w:rsidR="00A73D11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A73D11" w:rsidRPr="00D5653B">
              <w:rPr>
                <w:rFonts w:asciiTheme="majorHAnsi" w:hAnsiTheme="majorHAnsi" w:cstheme="majorHAnsi"/>
                <w:lang w:val="en-US"/>
              </w:rPr>
              <w:t>chỉ</w:t>
            </w:r>
            <w:proofErr w:type="spellEnd"/>
            <w:r w:rsidR="00A73D11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A73D11" w:rsidRPr="00D5653B">
              <w:rPr>
                <w:rFonts w:asciiTheme="majorHAnsi" w:hAnsiTheme="majorHAnsi" w:cstheme="majorHAnsi"/>
                <w:lang w:val="en-US"/>
              </w:rPr>
              <w:t>muốn</w:t>
            </w:r>
            <w:proofErr w:type="spellEnd"/>
            <w:r w:rsidR="00A73D11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A73D11" w:rsidRPr="00D5653B">
              <w:rPr>
                <w:rFonts w:asciiTheme="majorHAnsi" w:hAnsiTheme="majorHAnsi" w:cstheme="majorHAnsi"/>
                <w:lang w:val="en-US"/>
              </w:rPr>
              <w:t>thực</w:t>
            </w:r>
            <w:proofErr w:type="spellEnd"/>
            <w:r w:rsidR="00A73D11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A73D11" w:rsidRPr="00D5653B">
              <w:rPr>
                <w:rFonts w:asciiTheme="majorHAnsi" w:hAnsiTheme="majorHAnsi" w:cstheme="majorHAnsi"/>
                <w:lang w:val="en-US"/>
              </w:rPr>
              <w:t>hiện</w:t>
            </w:r>
            <w:proofErr w:type="spellEnd"/>
            <w:r w:rsidR="00A73D11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A73D11" w:rsidRPr="00D5653B">
              <w:rPr>
                <w:rFonts w:asciiTheme="majorHAnsi" w:hAnsiTheme="majorHAnsi" w:cstheme="majorHAnsi"/>
                <w:lang w:val="en-US"/>
              </w:rPr>
              <w:t>xóa</w:t>
            </w:r>
            <w:proofErr w:type="spellEnd"/>
          </w:p>
          <w:p w14:paraId="2269D60D" w14:textId="134D20C6" w:rsidR="00A73D11" w:rsidRPr="00D5653B" w:rsidRDefault="00C21587" w:rsidP="005F7E53">
            <w:pPr>
              <w:numPr>
                <w:ilvl w:val="0"/>
                <w:numId w:val="34"/>
              </w:numPr>
              <w:autoSpaceDE/>
              <w:autoSpaceDN/>
              <w:spacing w:line="240" w:lineRule="auto"/>
              <w:ind w:left="144" w:right="144"/>
              <w:jc w:val="both"/>
              <w:rPr>
                <w:rFonts w:asciiTheme="majorHAnsi" w:hAnsiTheme="majorHAnsi" w:cstheme="majorHAnsi"/>
                <w:lang w:val="en-US"/>
              </w:rPr>
            </w:pPr>
            <w:r>
              <w:rPr>
                <w:rFonts w:asciiTheme="majorHAnsi" w:hAnsiTheme="majorHAnsi" w:cstheme="majorHAnsi"/>
                <w:lang w:val="en-US"/>
              </w:rPr>
              <w:t xml:space="preserve">- </w:t>
            </w:r>
            <w:proofErr w:type="spellStart"/>
            <w:r w:rsidR="00A73D11" w:rsidRPr="00D5653B">
              <w:rPr>
                <w:rFonts w:asciiTheme="majorHAnsi" w:hAnsiTheme="majorHAnsi" w:cstheme="majorHAnsi"/>
                <w:lang w:val="en-US"/>
              </w:rPr>
              <w:t>Ấn</w:t>
            </w:r>
            <w:proofErr w:type="spellEnd"/>
            <w:r w:rsidR="00A73D11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A73D11" w:rsidRPr="00D5653B">
              <w:rPr>
                <w:rFonts w:asciiTheme="majorHAnsi" w:hAnsiTheme="majorHAnsi" w:cstheme="majorHAnsi"/>
                <w:lang w:val="en-US"/>
              </w:rPr>
              <w:t>chọn</w:t>
            </w:r>
            <w:proofErr w:type="spellEnd"/>
            <w:r w:rsidR="00A73D11" w:rsidRPr="00D5653B">
              <w:rPr>
                <w:rFonts w:asciiTheme="majorHAnsi" w:hAnsiTheme="majorHAnsi" w:cstheme="majorHAnsi"/>
                <w:lang w:val="en-US"/>
              </w:rPr>
              <w:t xml:space="preserve"> Delete </w:t>
            </w:r>
            <w:proofErr w:type="spellStart"/>
            <w:r w:rsidR="00A73D11" w:rsidRPr="00D5653B">
              <w:rPr>
                <w:rFonts w:asciiTheme="majorHAnsi" w:hAnsiTheme="majorHAnsi" w:cstheme="majorHAnsi"/>
                <w:lang w:val="en-US"/>
              </w:rPr>
              <w:t>để</w:t>
            </w:r>
            <w:proofErr w:type="spellEnd"/>
            <w:r w:rsidR="00A73D11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A73D11" w:rsidRPr="00D5653B">
              <w:rPr>
                <w:rFonts w:asciiTheme="majorHAnsi" w:hAnsiTheme="majorHAnsi" w:cstheme="majorHAnsi"/>
                <w:lang w:val="en-US"/>
              </w:rPr>
              <w:t>xóa</w:t>
            </w:r>
            <w:proofErr w:type="spellEnd"/>
            <w:r w:rsidR="00A73D11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A73D11" w:rsidRPr="00D5653B">
              <w:rPr>
                <w:rFonts w:asciiTheme="majorHAnsi" w:hAnsiTheme="majorHAnsi" w:cstheme="majorHAnsi"/>
                <w:lang w:val="en-US"/>
              </w:rPr>
              <w:t>địa</w:t>
            </w:r>
            <w:proofErr w:type="spellEnd"/>
            <w:r w:rsidR="00A73D11" w:rsidRPr="00D5653B">
              <w:rPr>
                <w:rFonts w:asciiTheme="majorHAnsi" w:hAnsiTheme="majorHAnsi" w:cstheme="majorHAnsi"/>
                <w:lang w:val="en-US"/>
              </w:rPr>
              <w:t xml:space="preserve"> chi </w:t>
            </w:r>
            <w:proofErr w:type="spellStart"/>
            <w:r w:rsidR="00A73D11" w:rsidRPr="00D5653B">
              <w:rPr>
                <w:rFonts w:asciiTheme="majorHAnsi" w:hAnsiTheme="majorHAnsi" w:cstheme="majorHAnsi"/>
                <w:lang w:val="en-US"/>
              </w:rPr>
              <w:t>vừa</w:t>
            </w:r>
            <w:proofErr w:type="spellEnd"/>
            <w:r w:rsidR="00A73D11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A73D11" w:rsidRPr="00D5653B">
              <w:rPr>
                <w:rFonts w:asciiTheme="majorHAnsi" w:hAnsiTheme="majorHAnsi" w:cstheme="majorHAnsi"/>
                <w:lang w:val="en-US"/>
              </w:rPr>
              <w:t>chọn</w:t>
            </w:r>
            <w:proofErr w:type="spellEnd"/>
            <w:r w:rsidR="00A73D11" w:rsidRPr="00D5653B">
              <w:rPr>
                <w:rFonts w:asciiTheme="majorHAnsi" w:hAnsiTheme="majorHAnsi" w:cstheme="majorHAnsi"/>
                <w:lang w:val="en-US"/>
              </w:rPr>
              <w:t>.</w:t>
            </w:r>
          </w:p>
          <w:p w14:paraId="51457B20" w14:textId="38775597" w:rsidR="00A73D11" w:rsidRPr="00D5653B" w:rsidRDefault="00A73D11" w:rsidP="00DD7D3B">
            <w:pPr>
              <w:ind w:left="144" w:right="144"/>
              <w:jc w:val="both"/>
              <w:rPr>
                <w:rFonts w:asciiTheme="majorHAnsi" w:hAnsiTheme="majorHAnsi" w:cstheme="majorHAnsi"/>
                <w:lang w:val="en-US"/>
              </w:rPr>
            </w:pP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Nếu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ở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luồng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xóa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sản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phẩm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mà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ở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bước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5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không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thục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hiện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bấm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delete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mà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ấn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chọn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r w:rsidR="00A679B9">
              <w:rPr>
                <w:rFonts w:asciiTheme="majorHAnsi" w:hAnsiTheme="majorHAnsi" w:cstheme="majorHAnsi"/>
                <w:lang w:val="vi-VN"/>
              </w:rPr>
              <w:t>“</w:t>
            </w:r>
            <w:proofErr w:type="spellStart"/>
            <w:r w:rsidR="00A679B9">
              <w:rPr>
                <w:rFonts w:asciiTheme="majorHAnsi" w:hAnsiTheme="majorHAnsi" w:cstheme="majorHAnsi"/>
                <w:lang w:val="vi-VN"/>
              </w:rPr>
              <w:t>hủy</w:t>
            </w:r>
            <w:proofErr w:type="spellEnd"/>
            <w:r w:rsidR="00A679B9">
              <w:rPr>
                <w:rFonts w:asciiTheme="majorHAnsi" w:hAnsiTheme="majorHAnsi" w:cstheme="majorHAnsi"/>
                <w:lang w:val="vi-VN"/>
              </w:rPr>
              <w:t>”</w:t>
            </w:r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thì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sẽ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không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có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địa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chỉ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nào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bị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xóa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>.</w:t>
            </w:r>
          </w:p>
          <w:p w14:paraId="7191629F" w14:textId="77777777" w:rsidR="00A73D11" w:rsidRPr="00D5653B" w:rsidRDefault="00A73D11" w:rsidP="00DD7D3B">
            <w:pPr>
              <w:ind w:left="144" w:right="144"/>
              <w:jc w:val="both"/>
              <w:rPr>
                <w:rFonts w:asciiTheme="majorHAnsi" w:hAnsiTheme="majorHAnsi" w:cstheme="majorHAnsi"/>
                <w:lang w:val="en-US"/>
              </w:rPr>
            </w:pPr>
            <w:r w:rsidRPr="00D5653B">
              <w:rPr>
                <w:rFonts w:asciiTheme="majorHAnsi" w:hAnsiTheme="majorHAnsi" w:cstheme="majorHAnsi"/>
                <w:lang w:val="en-US"/>
              </w:rPr>
              <w:t xml:space="preserve">Ta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còn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có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luồng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để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thực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hiện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thao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tác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chỉnh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sửa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(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cập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nhật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)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địa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chỉ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>:</w:t>
            </w:r>
          </w:p>
          <w:p w14:paraId="71817275" w14:textId="151B7F4C" w:rsidR="00A73D11" w:rsidRPr="00D5653B" w:rsidRDefault="00C21587" w:rsidP="005F7E53">
            <w:pPr>
              <w:numPr>
                <w:ilvl w:val="0"/>
                <w:numId w:val="35"/>
              </w:numPr>
              <w:autoSpaceDE/>
              <w:autoSpaceDN/>
              <w:spacing w:line="240" w:lineRule="auto"/>
              <w:ind w:left="144" w:right="144"/>
              <w:jc w:val="both"/>
              <w:rPr>
                <w:rFonts w:asciiTheme="majorHAnsi" w:hAnsiTheme="majorHAnsi" w:cstheme="majorHAnsi"/>
                <w:lang w:val="en-US"/>
              </w:rPr>
            </w:pPr>
            <w:r>
              <w:rPr>
                <w:rFonts w:asciiTheme="majorHAnsi" w:hAnsiTheme="majorHAnsi" w:cstheme="majorHAnsi"/>
                <w:lang w:val="en-US"/>
              </w:rPr>
              <w:t xml:space="preserve">- </w:t>
            </w:r>
            <w:proofErr w:type="spellStart"/>
            <w:r w:rsidR="00A73D11" w:rsidRPr="00D5653B">
              <w:rPr>
                <w:rFonts w:asciiTheme="majorHAnsi" w:hAnsiTheme="majorHAnsi" w:cstheme="majorHAnsi"/>
                <w:lang w:val="en-US"/>
              </w:rPr>
              <w:t>Khách</w:t>
            </w:r>
            <w:proofErr w:type="spellEnd"/>
            <w:r w:rsidR="00A73D11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A73D11" w:rsidRPr="00D5653B">
              <w:rPr>
                <w:rFonts w:asciiTheme="majorHAnsi" w:hAnsiTheme="majorHAnsi" w:cstheme="majorHAnsi"/>
                <w:lang w:val="en-US"/>
              </w:rPr>
              <w:t>hàng</w:t>
            </w:r>
            <w:proofErr w:type="spellEnd"/>
            <w:r w:rsidR="00A73D11" w:rsidRPr="00D5653B">
              <w:rPr>
                <w:rFonts w:asciiTheme="majorHAnsi" w:hAnsiTheme="majorHAnsi" w:cstheme="majorHAnsi"/>
                <w:lang w:val="en-US"/>
              </w:rPr>
              <w:t xml:space="preserve"> vào phần </w:t>
            </w:r>
            <w:proofErr w:type="spellStart"/>
            <w:r w:rsidR="0026788B" w:rsidRPr="00D5653B">
              <w:rPr>
                <w:rFonts w:asciiTheme="majorHAnsi" w:hAnsiTheme="majorHAnsi" w:cstheme="majorHAnsi"/>
                <w:lang w:val="en-US"/>
              </w:rPr>
              <w:t>Tài</w:t>
            </w:r>
            <w:proofErr w:type="spellEnd"/>
            <w:r w:rsidR="0026788B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26788B" w:rsidRPr="00D5653B">
              <w:rPr>
                <w:rFonts w:asciiTheme="majorHAnsi" w:hAnsiTheme="majorHAnsi" w:cstheme="majorHAnsi"/>
                <w:lang w:val="en-US"/>
              </w:rPr>
              <w:t>khoản</w:t>
            </w:r>
            <w:proofErr w:type="spellEnd"/>
            <w:r w:rsidR="00A73D11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A73D11" w:rsidRPr="00D5653B">
              <w:rPr>
                <w:rFonts w:asciiTheme="majorHAnsi" w:hAnsiTheme="majorHAnsi" w:cstheme="majorHAnsi"/>
                <w:lang w:val="en-US"/>
              </w:rPr>
              <w:t>bên</w:t>
            </w:r>
            <w:proofErr w:type="spellEnd"/>
            <w:r w:rsidR="00A73D11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A73D11" w:rsidRPr="00D5653B">
              <w:rPr>
                <w:rFonts w:asciiTheme="majorHAnsi" w:hAnsiTheme="majorHAnsi" w:cstheme="majorHAnsi"/>
                <w:lang w:val="en-US"/>
              </w:rPr>
              <w:t>dưới</w:t>
            </w:r>
            <w:proofErr w:type="spellEnd"/>
            <w:r w:rsidR="00A73D11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A73D11" w:rsidRPr="00D5653B">
              <w:rPr>
                <w:rFonts w:asciiTheme="majorHAnsi" w:hAnsiTheme="majorHAnsi" w:cstheme="majorHAnsi"/>
                <w:lang w:val="en-US"/>
              </w:rPr>
              <w:t>thanh</w:t>
            </w:r>
            <w:proofErr w:type="spellEnd"/>
            <w:r w:rsidR="00A73D11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A73D11" w:rsidRPr="00D5653B">
              <w:rPr>
                <w:rFonts w:asciiTheme="majorHAnsi" w:hAnsiTheme="majorHAnsi" w:cstheme="majorHAnsi"/>
                <w:lang w:val="en-US"/>
              </w:rPr>
              <w:t>dịch</w:t>
            </w:r>
            <w:proofErr w:type="spellEnd"/>
            <w:r w:rsidR="00A73D11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A73D11" w:rsidRPr="00D5653B">
              <w:rPr>
                <w:rFonts w:asciiTheme="majorHAnsi" w:hAnsiTheme="majorHAnsi" w:cstheme="majorHAnsi"/>
                <w:lang w:val="en-US"/>
              </w:rPr>
              <w:t>chuyển</w:t>
            </w:r>
            <w:proofErr w:type="spellEnd"/>
            <w:r w:rsidR="00A73D11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A73D11" w:rsidRPr="00D5653B">
              <w:rPr>
                <w:rFonts w:asciiTheme="majorHAnsi" w:hAnsiTheme="majorHAnsi" w:cstheme="majorHAnsi"/>
                <w:lang w:val="en-US"/>
              </w:rPr>
              <w:t>đáy</w:t>
            </w:r>
            <w:proofErr w:type="spellEnd"/>
            <w:r w:rsidR="00A73D11" w:rsidRPr="00D5653B">
              <w:rPr>
                <w:rFonts w:asciiTheme="majorHAnsi" w:hAnsiTheme="majorHAnsi" w:cstheme="majorHAnsi"/>
                <w:lang w:val="en-US"/>
              </w:rPr>
              <w:t xml:space="preserve"> của </w:t>
            </w:r>
            <w:proofErr w:type="spellStart"/>
            <w:r w:rsidR="00A73D11" w:rsidRPr="00D5653B">
              <w:rPr>
                <w:rFonts w:asciiTheme="majorHAnsi" w:hAnsiTheme="majorHAnsi" w:cstheme="majorHAnsi"/>
                <w:lang w:val="en-US"/>
              </w:rPr>
              <w:t>ứng</w:t>
            </w:r>
            <w:proofErr w:type="spellEnd"/>
            <w:r w:rsidR="00A73D11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A73D11" w:rsidRPr="00D5653B">
              <w:rPr>
                <w:rFonts w:asciiTheme="majorHAnsi" w:hAnsiTheme="majorHAnsi" w:cstheme="majorHAnsi"/>
                <w:lang w:val="en-US"/>
              </w:rPr>
              <w:t>dụng</w:t>
            </w:r>
            <w:proofErr w:type="spellEnd"/>
            <w:r w:rsidR="00A73D11" w:rsidRPr="00D5653B">
              <w:rPr>
                <w:rFonts w:asciiTheme="majorHAnsi" w:hAnsiTheme="majorHAnsi" w:cstheme="majorHAnsi"/>
                <w:lang w:val="en-US"/>
              </w:rPr>
              <w:t>.</w:t>
            </w:r>
          </w:p>
          <w:p w14:paraId="0E10E6B9" w14:textId="2699EF68" w:rsidR="00A73D11" w:rsidRPr="00D5653B" w:rsidRDefault="00C21587" w:rsidP="005F7E53">
            <w:pPr>
              <w:numPr>
                <w:ilvl w:val="0"/>
                <w:numId w:val="35"/>
              </w:numPr>
              <w:autoSpaceDE/>
              <w:autoSpaceDN/>
              <w:spacing w:line="240" w:lineRule="auto"/>
              <w:ind w:left="144" w:right="144"/>
              <w:jc w:val="both"/>
              <w:rPr>
                <w:rFonts w:asciiTheme="majorHAnsi" w:hAnsiTheme="majorHAnsi" w:cstheme="majorHAnsi"/>
                <w:lang w:val="en-US"/>
              </w:rPr>
            </w:pPr>
            <w:r>
              <w:rPr>
                <w:rFonts w:asciiTheme="majorHAnsi" w:hAnsiTheme="majorHAnsi" w:cstheme="majorHAnsi"/>
                <w:lang w:val="en-US"/>
              </w:rPr>
              <w:lastRenderedPageBreak/>
              <w:t xml:space="preserve">- </w:t>
            </w:r>
            <w:proofErr w:type="spellStart"/>
            <w:r w:rsidR="00A73D11" w:rsidRPr="00D5653B">
              <w:rPr>
                <w:rFonts w:asciiTheme="majorHAnsi" w:hAnsiTheme="majorHAnsi" w:cstheme="majorHAnsi"/>
                <w:lang w:val="en-US"/>
              </w:rPr>
              <w:t>Nhấn</w:t>
            </w:r>
            <w:proofErr w:type="spellEnd"/>
            <w:r w:rsidR="00A73D11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A73D11" w:rsidRPr="00D5653B">
              <w:rPr>
                <w:rFonts w:asciiTheme="majorHAnsi" w:hAnsiTheme="majorHAnsi" w:cstheme="majorHAnsi"/>
                <w:lang w:val="en-US"/>
              </w:rPr>
              <w:t>chọn</w:t>
            </w:r>
            <w:proofErr w:type="spellEnd"/>
            <w:r w:rsidR="00A73D11" w:rsidRPr="00D5653B">
              <w:rPr>
                <w:rFonts w:asciiTheme="majorHAnsi" w:hAnsiTheme="majorHAnsi" w:cstheme="majorHAnsi"/>
                <w:lang w:val="en-US"/>
              </w:rPr>
              <w:t xml:space="preserve"> vào mục </w:t>
            </w:r>
            <w:r w:rsidR="00836454" w:rsidRPr="00D5653B">
              <w:rPr>
                <w:rFonts w:asciiTheme="majorHAnsi" w:hAnsiTheme="majorHAnsi" w:cstheme="majorHAnsi"/>
                <w:lang w:val="en-US"/>
              </w:rPr>
              <w:t xml:space="preserve">Quản lý </w:t>
            </w:r>
            <w:proofErr w:type="spellStart"/>
            <w:r w:rsidR="00836454" w:rsidRPr="00D5653B">
              <w:rPr>
                <w:rFonts w:asciiTheme="majorHAnsi" w:hAnsiTheme="majorHAnsi" w:cstheme="majorHAnsi"/>
                <w:lang w:val="en-US"/>
              </w:rPr>
              <w:t>địa</w:t>
            </w:r>
            <w:proofErr w:type="spellEnd"/>
            <w:r w:rsidR="00836454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836454" w:rsidRPr="00D5653B">
              <w:rPr>
                <w:rFonts w:asciiTheme="majorHAnsi" w:hAnsiTheme="majorHAnsi" w:cstheme="majorHAnsi"/>
                <w:lang w:val="en-US"/>
              </w:rPr>
              <w:t>chỉ</w:t>
            </w:r>
            <w:proofErr w:type="spellEnd"/>
            <w:r w:rsidR="00A73D11" w:rsidRPr="00D5653B">
              <w:rPr>
                <w:rFonts w:asciiTheme="majorHAnsi" w:hAnsiTheme="majorHAnsi" w:cstheme="majorHAnsi"/>
                <w:lang w:val="en-US"/>
              </w:rPr>
              <w:t>.</w:t>
            </w:r>
          </w:p>
          <w:p w14:paraId="396FF032" w14:textId="70F52E6F" w:rsidR="00A73D11" w:rsidRPr="00D5653B" w:rsidRDefault="00C21587" w:rsidP="005F7E53">
            <w:pPr>
              <w:numPr>
                <w:ilvl w:val="0"/>
                <w:numId w:val="35"/>
              </w:numPr>
              <w:autoSpaceDE/>
              <w:autoSpaceDN/>
              <w:spacing w:line="240" w:lineRule="auto"/>
              <w:ind w:left="144" w:right="144"/>
              <w:jc w:val="both"/>
              <w:rPr>
                <w:rFonts w:asciiTheme="majorHAnsi" w:hAnsiTheme="majorHAnsi" w:cstheme="majorHAnsi"/>
                <w:lang w:val="en-US"/>
              </w:rPr>
            </w:pPr>
            <w:r>
              <w:rPr>
                <w:rFonts w:asciiTheme="majorHAnsi" w:hAnsiTheme="majorHAnsi" w:cstheme="majorHAnsi"/>
                <w:lang w:val="en-US"/>
              </w:rPr>
              <w:t xml:space="preserve">- </w:t>
            </w:r>
            <w:proofErr w:type="spellStart"/>
            <w:r w:rsidR="00A73D11" w:rsidRPr="00D5653B">
              <w:rPr>
                <w:rFonts w:asciiTheme="majorHAnsi" w:hAnsiTheme="majorHAnsi" w:cstheme="majorHAnsi"/>
                <w:lang w:val="en-US"/>
              </w:rPr>
              <w:t>Khách</w:t>
            </w:r>
            <w:proofErr w:type="spellEnd"/>
            <w:r w:rsidR="00A73D11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A73D11" w:rsidRPr="00D5653B">
              <w:rPr>
                <w:rFonts w:asciiTheme="majorHAnsi" w:hAnsiTheme="majorHAnsi" w:cstheme="majorHAnsi"/>
                <w:lang w:val="en-US"/>
              </w:rPr>
              <w:t>hàng</w:t>
            </w:r>
            <w:proofErr w:type="spellEnd"/>
            <w:r w:rsidR="00A73D11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A73D11" w:rsidRPr="00D5653B">
              <w:rPr>
                <w:rFonts w:asciiTheme="majorHAnsi" w:hAnsiTheme="majorHAnsi" w:cstheme="majorHAnsi"/>
                <w:lang w:val="en-US"/>
              </w:rPr>
              <w:t>tìm</w:t>
            </w:r>
            <w:proofErr w:type="spellEnd"/>
            <w:r w:rsidR="00A73D11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A73D11" w:rsidRPr="00D5653B">
              <w:rPr>
                <w:rFonts w:asciiTheme="majorHAnsi" w:hAnsiTheme="majorHAnsi" w:cstheme="majorHAnsi"/>
                <w:lang w:val="en-US"/>
              </w:rPr>
              <w:t>kiếm</w:t>
            </w:r>
            <w:proofErr w:type="spellEnd"/>
            <w:r w:rsidR="00A73D11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A73D11" w:rsidRPr="00D5653B">
              <w:rPr>
                <w:rFonts w:asciiTheme="majorHAnsi" w:hAnsiTheme="majorHAnsi" w:cstheme="majorHAnsi"/>
                <w:lang w:val="en-US"/>
              </w:rPr>
              <w:t>địa</w:t>
            </w:r>
            <w:proofErr w:type="spellEnd"/>
            <w:r w:rsidR="00A73D11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A73D11" w:rsidRPr="00D5653B">
              <w:rPr>
                <w:rFonts w:asciiTheme="majorHAnsi" w:hAnsiTheme="majorHAnsi" w:cstheme="majorHAnsi"/>
                <w:lang w:val="en-US"/>
              </w:rPr>
              <w:t>chỉ</w:t>
            </w:r>
            <w:proofErr w:type="spellEnd"/>
            <w:r w:rsidR="00A73D11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A73D11" w:rsidRPr="00D5653B">
              <w:rPr>
                <w:rFonts w:asciiTheme="majorHAnsi" w:hAnsiTheme="majorHAnsi" w:cstheme="majorHAnsi"/>
                <w:lang w:val="en-US"/>
              </w:rPr>
              <w:t>muốn</w:t>
            </w:r>
            <w:proofErr w:type="spellEnd"/>
            <w:r w:rsidR="00A73D11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A73D11" w:rsidRPr="00D5653B">
              <w:rPr>
                <w:rFonts w:asciiTheme="majorHAnsi" w:hAnsiTheme="majorHAnsi" w:cstheme="majorHAnsi"/>
                <w:lang w:val="en-US"/>
              </w:rPr>
              <w:t>thực</w:t>
            </w:r>
            <w:proofErr w:type="spellEnd"/>
            <w:r w:rsidR="00A73D11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A73D11" w:rsidRPr="00D5653B">
              <w:rPr>
                <w:rFonts w:asciiTheme="majorHAnsi" w:hAnsiTheme="majorHAnsi" w:cstheme="majorHAnsi"/>
                <w:lang w:val="en-US"/>
              </w:rPr>
              <w:t>hiện</w:t>
            </w:r>
            <w:proofErr w:type="spellEnd"/>
            <w:r w:rsidR="00A73D11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A73D11" w:rsidRPr="00D5653B">
              <w:rPr>
                <w:rFonts w:asciiTheme="majorHAnsi" w:hAnsiTheme="majorHAnsi" w:cstheme="majorHAnsi"/>
                <w:lang w:val="en-US"/>
              </w:rPr>
              <w:t>chỉnh</w:t>
            </w:r>
            <w:proofErr w:type="spellEnd"/>
            <w:r w:rsidR="00A73D11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A73D11" w:rsidRPr="00D5653B">
              <w:rPr>
                <w:rFonts w:asciiTheme="majorHAnsi" w:hAnsiTheme="majorHAnsi" w:cstheme="majorHAnsi"/>
                <w:lang w:val="en-US"/>
              </w:rPr>
              <w:t>sửa</w:t>
            </w:r>
            <w:proofErr w:type="spellEnd"/>
          </w:p>
          <w:p w14:paraId="165E6F5B" w14:textId="5D432900" w:rsidR="00A73D11" w:rsidRPr="00D5653B" w:rsidRDefault="00C21587" w:rsidP="005F7E53">
            <w:pPr>
              <w:numPr>
                <w:ilvl w:val="0"/>
                <w:numId w:val="35"/>
              </w:numPr>
              <w:autoSpaceDE/>
              <w:autoSpaceDN/>
              <w:spacing w:line="240" w:lineRule="auto"/>
              <w:ind w:left="144" w:right="144"/>
              <w:jc w:val="both"/>
              <w:rPr>
                <w:rFonts w:asciiTheme="majorHAnsi" w:hAnsiTheme="majorHAnsi" w:cstheme="majorHAnsi"/>
                <w:lang w:val="en-US"/>
              </w:rPr>
            </w:pPr>
            <w:r>
              <w:rPr>
                <w:rFonts w:asciiTheme="majorHAnsi" w:hAnsiTheme="majorHAnsi" w:cstheme="majorHAnsi"/>
                <w:lang w:val="en-US"/>
              </w:rPr>
              <w:t xml:space="preserve">- </w:t>
            </w:r>
            <w:proofErr w:type="spellStart"/>
            <w:r w:rsidR="00A73D11" w:rsidRPr="00D5653B">
              <w:rPr>
                <w:rFonts w:asciiTheme="majorHAnsi" w:hAnsiTheme="majorHAnsi" w:cstheme="majorHAnsi"/>
                <w:lang w:val="en-US"/>
              </w:rPr>
              <w:t>Khách</w:t>
            </w:r>
            <w:proofErr w:type="spellEnd"/>
            <w:r w:rsidR="00A73D11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A73D11" w:rsidRPr="00D5653B">
              <w:rPr>
                <w:rFonts w:asciiTheme="majorHAnsi" w:hAnsiTheme="majorHAnsi" w:cstheme="majorHAnsi"/>
                <w:lang w:val="en-US"/>
              </w:rPr>
              <w:t>hàng</w:t>
            </w:r>
            <w:proofErr w:type="spellEnd"/>
            <w:r w:rsidR="00A73D11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A73D11" w:rsidRPr="00D5653B">
              <w:rPr>
                <w:rFonts w:asciiTheme="majorHAnsi" w:hAnsiTheme="majorHAnsi" w:cstheme="majorHAnsi"/>
                <w:lang w:val="en-US"/>
              </w:rPr>
              <w:t>ấn</w:t>
            </w:r>
            <w:proofErr w:type="spellEnd"/>
            <w:r w:rsidR="00A73D11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A73D11" w:rsidRPr="00D5653B">
              <w:rPr>
                <w:rFonts w:asciiTheme="majorHAnsi" w:hAnsiTheme="majorHAnsi" w:cstheme="majorHAnsi"/>
                <w:lang w:val="en-US"/>
              </w:rPr>
              <w:t>chọn</w:t>
            </w:r>
            <w:proofErr w:type="spellEnd"/>
            <w:r w:rsidR="00A73D11" w:rsidRPr="00D5653B">
              <w:rPr>
                <w:rFonts w:asciiTheme="majorHAnsi" w:hAnsiTheme="majorHAnsi" w:cstheme="majorHAnsi"/>
                <w:lang w:val="en-US"/>
              </w:rPr>
              <w:t xml:space="preserve"> vào </w:t>
            </w:r>
            <w:proofErr w:type="spellStart"/>
            <w:r w:rsidR="00A73D11" w:rsidRPr="00D5653B">
              <w:rPr>
                <w:rFonts w:asciiTheme="majorHAnsi" w:hAnsiTheme="majorHAnsi" w:cstheme="majorHAnsi"/>
                <w:lang w:val="en-US"/>
              </w:rPr>
              <w:t>biểu</w:t>
            </w:r>
            <w:proofErr w:type="spellEnd"/>
            <w:r w:rsidR="00A73D11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A73D11" w:rsidRPr="00D5653B">
              <w:rPr>
                <w:rFonts w:asciiTheme="majorHAnsi" w:hAnsiTheme="majorHAnsi" w:cstheme="majorHAnsi"/>
                <w:lang w:val="en-US"/>
              </w:rPr>
              <w:t>tượng</w:t>
            </w:r>
            <w:proofErr w:type="spellEnd"/>
            <w:r w:rsidR="00A73D11" w:rsidRPr="00D5653B">
              <w:rPr>
                <w:rFonts w:asciiTheme="majorHAnsi" w:hAnsiTheme="majorHAnsi" w:cstheme="majorHAnsi"/>
                <w:lang w:val="en-US"/>
              </w:rPr>
              <w:t xml:space="preserve"> “</w:t>
            </w:r>
            <w:proofErr w:type="spellStart"/>
            <w:r w:rsidR="00A73D11" w:rsidRPr="00D5653B">
              <w:rPr>
                <w:rFonts w:asciiTheme="majorHAnsi" w:hAnsiTheme="majorHAnsi" w:cstheme="majorHAnsi"/>
                <w:lang w:val="en-US"/>
              </w:rPr>
              <w:t>Chỉnh</w:t>
            </w:r>
            <w:proofErr w:type="spellEnd"/>
            <w:r w:rsidR="00A73D11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A73D11" w:rsidRPr="00D5653B">
              <w:rPr>
                <w:rFonts w:asciiTheme="majorHAnsi" w:hAnsiTheme="majorHAnsi" w:cstheme="majorHAnsi"/>
                <w:lang w:val="en-US"/>
              </w:rPr>
              <w:t>sửa</w:t>
            </w:r>
            <w:proofErr w:type="spellEnd"/>
            <w:r w:rsidR="00A73D11" w:rsidRPr="00D5653B">
              <w:rPr>
                <w:rFonts w:asciiTheme="majorHAnsi" w:hAnsiTheme="majorHAnsi" w:cstheme="majorHAnsi"/>
                <w:lang w:val="en-US"/>
              </w:rPr>
              <w:t xml:space="preserve">” ở </w:t>
            </w:r>
            <w:proofErr w:type="spellStart"/>
            <w:r w:rsidR="00A73D11" w:rsidRPr="00D5653B">
              <w:rPr>
                <w:rFonts w:asciiTheme="majorHAnsi" w:hAnsiTheme="majorHAnsi" w:cstheme="majorHAnsi"/>
                <w:lang w:val="en-US"/>
              </w:rPr>
              <w:t>góc</w:t>
            </w:r>
            <w:proofErr w:type="spellEnd"/>
            <w:r w:rsidR="00A73D11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A73D11" w:rsidRPr="00D5653B">
              <w:rPr>
                <w:rFonts w:asciiTheme="majorHAnsi" w:hAnsiTheme="majorHAnsi" w:cstheme="majorHAnsi"/>
                <w:lang w:val="en-US"/>
              </w:rPr>
              <w:t>phải</w:t>
            </w:r>
            <w:proofErr w:type="spellEnd"/>
            <w:r w:rsidR="00A73D11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A73D11" w:rsidRPr="00D5653B">
              <w:rPr>
                <w:rFonts w:asciiTheme="majorHAnsi" w:hAnsiTheme="majorHAnsi" w:cstheme="majorHAnsi"/>
                <w:lang w:val="en-US"/>
              </w:rPr>
              <w:t>trên</w:t>
            </w:r>
            <w:proofErr w:type="spellEnd"/>
            <w:r w:rsidR="00A73D11" w:rsidRPr="00D5653B">
              <w:rPr>
                <w:rFonts w:asciiTheme="majorHAnsi" w:hAnsiTheme="majorHAnsi" w:cstheme="majorHAnsi"/>
                <w:lang w:val="en-US"/>
              </w:rPr>
              <w:t xml:space="preserve"> của </w:t>
            </w:r>
            <w:proofErr w:type="spellStart"/>
            <w:r w:rsidR="00A73D11" w:rsidRPr="00D5653B">
              <w:rPr>
                <w:rFonts w:asciiTheme="majorHAnsi" w:hAnsiTheme="majorHAnsi" w:cstheme="majorHAnsi"/>
                <w:lang w:val="en-US"/>
              </w:rPr>
              <w:t>địa</w:t>
            </w:r>
            <w:proofErr w:type="spellEnd"/>
            <w:r w:rsidR="00A73D11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A73D11" w:rsidRPr="00D5653B">
              <w:rPr>
                <w:rFonts w:asciiTheme="majorHAnsi" w:hAnsiTheme="majorHAnsi" w:cstheme="majorHAnsi"/>
                <w:lang w:val="en-US"/>
              </w:rPr>
              <w:t>chỉ</w:t>
            </w:r>
            <w:proofErr w:type="spellEnd"/>
            <w:r w:rsidR="00A73D11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A73D11" w:rsidRPr="00D5653B">
              <w:rPr>
                <w:rFonts w:asciiTheme="majorHAnsi" w:hAnsiTheme="majorHAnsi" w:cstheme="majorHAnsi"/>
                <w:lang w:val="en-US"/>
              </w:rPr>
              <w:t>muốn</w:t>
            </w:r>
            <w:proofErr w:type="spellEnd"/>
            <w:r w:rsidR="00A73D11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A73D11" w:rsidRPr="00D5653B">
              <w:rPr>
                <w:rFonts w:asciiTheme="majorHAnsi" w:hAnsiTheme="majorHAnsi" w:cstheme="majorHAnsi"/>
                <w:lang w:val="en-US"/>
              </w:rPr>
              <w:t>chỉnh</w:t>
            </w:r>
            <w:proofErr w:type="spellEnd"/>
            <w:r w:rsidR="00A73D11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A73D11" w:rsidRPr="00D5653B">
              <w:rPr>
                <w:rFonts w:asciiTheme="majorHAnsi" w:hAnsiTheme="majorHAnsi" w:cstheme="majorHAnsi"/>
                <w:lang w:val="en-US"/>
              </w:rPr>
              <w:t>sửa</w:t>
            </w:r>
            <w:proofErr w:type="spellEnd"/>
            <w:r w:rsidR="00A73D11" w:rsidRPr="00D5653B">
              <w:rPr>
                <w:rFonts w:asciiTheme="majorHAnsi" w:hAnsiTheme="majorHAnsi" w:cstheme="majorHAnsi"/>
                <w:lang w:val="en-US"/>
              </w:rPr>
              <w:t>.</w:t>
            </w:r>
          </w:p>
          <w:p w14:paraId="3FE2AA95" w14:textId="7404976B" w:rsidR="00A73D11" w:rsidRPr="00D5653B" w:rsidRDefault="00C21587" w:rsidP="005F7E53">
            <w:pPr>
              <w:numPr>
                <w:ilvl w:val="0"/>
                <w:numId w:val="35"/>
              </w:numPr>
              <w:autoSpaceDE/>
              <w:autoSpaceDN/>
              <w:spacing w:line="240" w:lineRule="auto"/>
              <w:ind w:left="144" w:right="144"/>
              <w:jc w:val="both"/>
              <w:rPr>
                <w:rFonts w:asciiTheme="majorHAnsi" w:hAnsiTheme="majorHAnsi" w:cstheme="majorHAnsi"/>
                <w:lang w:val="en-US"/>
              </w:rPr>
            </w:pPr>
            <w:r>
              <w:rPr>
                <w:rFonts w:asciiTheme="majorHAnsi" w:hAnsiTheme="majorHAnsi" w:cstheme="majorHAnsi"/>
                <w:lang w:val="en-US"/>
              </w:rPr>
              <w:t xml:space="preserve">- </w:t>
            </w:r>
            <w:proofErr w:type="spellStart"/>
            <w:r w:rsidR="00A73D11" w:rsidRPr="00D5653B">
              <w:rPr>
                <w:rFonts w:asciiTheme="majorHAnsi" w:hAnsiTheme="majorHAnsi" w:cstheme="majorHAnsi"/>
                <w:lang w:val="en-US"/>
              </w:rPr>
              <w:t>Chỉnh</w:t>
            </w:r>
            <w:proofErr w:type="spellEnd"/>
            <w:r w:rsidR="00A73D11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A73D11" w:rsidRPr="00D5653B">
              <w:rPr>
                <w:rFonts w:asciiTheme="majorHAnsi" w:hAnsiTheme="majorHAnsi" w:cstheme="majorHAnsi"/>
                <w:lang w:val="en-US"/>
              </w:rPr>
              <w:t>sửa</w:t>
            </w:r>
            <w:proofErr w:type="spellEnd"/>
            <w:r w:rsidR="00A73D11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A73D11" w:rsidRPr="00D5653B">
              <w:rPr>
                <w:rFonts w:asciiTheme="majorHAnsi" w:hAnsiTheme="majorHAnsi" w:cstheme="majorHAnsi"/>
                <w:lang w:val="en-US"/>
              </w:rPr>
              <w:t>các</w:t>
            </w:r>
            <w:proofErr w:type="spellEnd"/>
            <w:r w:rsidR="00A73D11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A73D11" w:rsidRPr="00D5653B">
              <w:rPr>
                <w:rFonts w:asciiTheme="majorHAnsi" w:hAnsiTheme="majorHAnsi" w:cstheme="majorHAnsi"/>
                <w:lang w:val="en-US"/>
              </w:rPr>
              <w:t>thông</w:t>
            </w:r>
            <w:proofErr w:type="spellEnd"/>
            <w:r w:rsidR="00A73D11" w:rsidRPr="00D5653B">
              <w:rPr>
                <w:rFonts w:asciiTheme="majorHAnsi" w:hAnsiTheme="majorHAnsi" w:cstheme="majorHAnsi"/>
                <w:lang w:val="en-US"/>
              </w:rPr>
              <w:t xml:space="preserve"> tin </w:t>
            </w:r>
            <w:proofErr w:type="spellStart"/>
            <w:r w:rsidR="00A73D11" w:rsidRPr="00D5653B">
              <w:rPr>
                <w:rFonts w:asciiTheme="majorHAnsi" w:hAnsiTheme="majorHAnsi" w:cstheme="majorHAnsi"/>
                <w:lang w:val="en-US"/>
              </w:rPr>
              <w:t>cần</w:t>
            </w:r>
            <w:proofErr w:type="spellEnd"/>
            <w:r w:rsidR="00A73D11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A73D11" w:rsidRPr="00D5653B">
              <w:rPr>
                <w:rFonts w:asciiTheme="majorHAnsi" w:hAnsiTheme="majorHAnsi" w:cstheme="majorHAnsi"/>
                <w:lang w:val="en-US"/>
              </w:rPr>
              <w:t>thiết</w:t>
            </w:r>
            <w:proofErr w:type="spellEnd"/>
            <w:r w:rsidR="00A73D11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A73D11" w:rsidRPr="00D5653B">
              <w:rPr>
                <w:rFonts w:asciiTheme="majorHAnsi" w:hAnsiTheme="majorHAnsi" w:cstheme="majorHAnsi"/>
                <w:lang w:val="en-US"/>
              </w:rPr>
              <w:t>trong</w:t>
            </w:r>
            <w:proofErr w:type="spellEnd"/>
            <w:r w:rsidR="00A73D11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A73D11" w:rsidRPr="00D5653B">
              <w:rPr>
                <w:rFonts w:asciiTheme="majorHAnsi" w:hAnsiTheme="majorHAnsi" w:cstheme="majorHAnsi"/>
                <w:lang w:val="en-US"/>
              </w:rPr>
              <w:t>hộp</w:t>
            </w:r>
            <w:proofErr w:type="spellEnd"/>
            <w:r w:rsidR="00A73D11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A73D11" w:rsidRPr="00D5653B">
              <w:rPr>
                <w:rFonts w:asciiTheme="majorHAnsi" w:hAnsiTheme="majorHAnsi" w:cstheme="majorHAnsi"/>
                <w:lang w:val="en-US"/>
              </w:rPr>
              <w:t>văn</w:t>
            </w:r>
            <w:proofErr w:type="spellEnd"/>
            <w:r w:rsidR="00A73D11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A73D11" w:rsidRPr="00D5653B">
              <w:rPr>
                <w:rFonts w:asciiTheme="majorHAnsi" w:hAnsiTheme="majorHAnsi" w:cstheme="majorHAnsi"/>
                <w:lang w:val="en-US"/>
              </w:rPr>
              <w:t>bản</w:t>
            </w:r>
            <w:proofErr w:type="spellEnd"/>
            <w:r w:rsidR="00A73D11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A73D11" w:rsidRPr="00D5653B">
              <w:rPr>
                <w:rFonts w:asciiTheme="majorHAnsi" w:hAnsiTheme="majorHAnsi" w:cstheme="majorHAnsi"/>
                <w:lang w:val="en-US"/>
              </w:rPr>
              <w:t>vừa</w:t>
            </w:r>
            <w:proofErr w:type="spellEnd"/>
            <w:r w:rsidR="00A73D11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A73D11" w:rsidRPr="00D5653B">
              <w:rPr>
                <w:rFonts w:asciiTheme="majorHAnsi" w:hAnsiTheme="majorHAnsi" w:cstheme="majorHAnsi"/>
                <w:lang w:val="en-US"/>
              </w:rPr>
              <w:t>hiển</w:t>
            </w:r>
            <w:proofErr w:type="spellEnd"/>
            <w:r w:rsidR="00A73D11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A73D11" w:rsidRPr="00D5653B">
              <w:rPr>
                <w:rFonts w:asciiTheme="majorHAnsi" w:hAnsiTheme="majorHAnsi" w:cstheme="majorHAnsi"/>
                <w:lang w:val="en-US"/>
              </w:rPr>
              <w:t>thị</w:t>
            </w:r>
            <w:proofErr w:type="spellEnd"/>
            <w:r w:rsidR="00A73D11" w:rsidRPr="00D5653B">
              <w:rPr>
                <w:rFonts w:asciiTheme="majorHAnsi" w:hAnsiTheme="majorHAnsi" w:cstheme="majorHAnsi"/>
                <w:lang w:val="en-US"/>
              </w:rPr>
              <w:t xml:space="preserve"> (</w:t>
            </w:r>
            <w:proofErr w:type="spellStart"/>
            <w:r w:rsidR="00A73D11" w:rsidRPr="00D5653B">
              <w:rPr>
                <w:rFonts w:asciiTheme="majorHAnsi" w:hAnsiTheme="majorHAnsi" w:cstheme="majorHAnsi"/>
                <w:lang w:val="en-US"/>
              </w:rPr>
              <w:t>hộp</w:t>
            </w:r>
            <w:proofErr w:type="spellEnd"/>
            <w:r w:rsidR="00A73D11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A73D11" w:rsidRPr="00D5653B">
              <w:rPr>
                <w:rFonts w:asciiTheme="majorHAnsi" w:hAnsiTheme="majorHAnsi" w:cstheme="majorHAnsi"/>
                <w:lang w:val="en-US"/>
              </w:rPr>
              <w:t>văn</w:t>
            </w:r>
            <w:proofErr w:type="spellEnd"/>
            <w:r w:rsidR="00A73D11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A73D11" w:rsidRPr="00D5653B">
              <w:rPr>
                <w:rFonts w:asciiTheme="majorHAnsi" w:hAnsiTheme="majorHAnsi" w:cstheme="majorHAnsi"/>
                <w:lang w:val="en-US"/>
              </w:rPr>
              <w:t>bản</w:t>
            </w:r>
            <w:proofErr w:type="spellEnd"/>
            <w:r w:rsidR="00A73D11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A73D11" w:rsidRPr="00D5653B">
              <w:rPr>
                <w:rFonts w:asciiTheme="majorHAnsi" w:hAnsiTheme="majorHAnsi" w:cstheme="majorHAnsi"/>
                <w:lang w:val="en-US"/>
              </w:rPr>
              <w:t>có</w:t>
            </w:r>
            <w:proofErr w:type="spellEnd"/>
            <w:r w:rsidR="00A73D11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A73D11" w:rsidRPr="00D5653B">
              <w:rPr>
                <w:rFonts w:asciiTheme="majorHAnsi" w:hAnsiTheme="majorHAnsi" w:cstheme="majorHAnsi"/>
                <w:lang w:val="en-US"/>
              </w:rPr>
              <w:t>chứa</w:t>
            </w:r>
            <w:proofErr w:type="spellEnd"/>
            <w:r w:rsidR="00A73D11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A73D11" w:rsidRPr="00D5653B">
              <w:rPr>
                <w:rFonts w:asciiTheme="majorHAnsi" w:hAnsiTheme="majorHAnsi" w:cstheme="majorHAnsi"/>
                <w:lang w:val="en-US"/>
              </w:rPr>
              <w:t>sẵn</w:t>
            </w:r>
            <w:proofErr w:type="spellEnd"/>
            <w:r w:rsidR="00A73D11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A73D11" w:rsidRPr="00D5653B">
              <w:rPr>
                <w:rFonts w:asciiTheme="majorHAnsi" w:hAnsiTheme="majorHAnsi" w:cstheme="majorHAnsi"/>
                <w:lang w:val="en-US"/>
              </w:rPr>
              <w:t>các</w:t>
            </w:r>
            <w:proofErr w:type="spellEnd"/>
            <w:r w:rsidR="00A73D11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A73D11" w:rsidRPr="00D5653B">
              <w:rPr>
                <w:rFonts w:asciiTheme="majorHAnsi" w:hAnsiTheme="majorHAnsi" w:cstheme="majorHAnsi"/>
                <w:lang w:val="en-US"/>
              </w:rPr>
              <w:t>thông</w:t>
            </w:r>
            <w:proofErr w:type="spellEnd"/>
            <w:r w:rsidR="00A73D11" w:rsidRPr="00D5653B">
              <w:rPr>
                <w:rFonts w:asciiTheme="majorHAnsi" w:hAnsiTheme="majorHAnsi" w:cstheme="majorHAnsi"/>
                <w:lang w:val="en-US"/>
              </w:rPr>
              <w:t xml:space="preserve"> tin </w:t>
            </w:r>
            <w:proofErr w:type="spellStart"/>
            <w:r w:rsidR="00A73D11" w:rsidRPr="00D5653B">
              <w:rPr>
                <w:rFonts w:asciiTheme="majorHAnsi" w:hAnsiTheme="majorHAnsi" w:cstheme="majorHAnsi"/>
                <w:lang w:val="en-US"/>
              </w:rPr>
              <w:t>cũ</w:t>
            </w:r>
            <w:proofErr w:type="spellEnd"/>
            <w:r w:rsidR="00A73D11" w:rsidRPr="00D5653B">
              <w:rPr>
                <w:rFonts w:asciiTheme="majorHAnsi" w:hAnsiTheme="majorHAnsi" w:cstheme="majorHAnsi"/>
                <w:lang w:val="en-US"/>
              </w:rPr>
              <w:t>)</w:t>
            </w:r>
          </w:p>
          <w:p w14:paraId="75B6FCA1" w14:textId="7F4F9FDF" w:rsidR="00A73D11" w:rsidRPr="00D5653B" w:rsidRDefault="00C21587" w:rsidP="005F7E53">
            <w:pPr>
              <w:numPr>
                <w:ilvl w:val="0"/>
                <w:numId w:val="35"/>
              </w:numPr>
              <w:autoSpaceDE/>
              <w:autoSpaceDN/>
              <w:spacing w:line="240" w:lineRule="auto"/>
              <w:ind w:left="144" w:right="144"/>
              <w:jc w:val="both"/>
              <w:rPr>
                <w:rFonts w:asciiTheme="majorHAnsi" w:hAnsiTheme="majorHAnsi" w:cstheme="majorHAnsi"/>
                <w:lang w:val="en-US"/>
              </w:rPr>
            </w:pPr>
            <w:r>
              <w:rPr>
                <w:rFonts w:asciiTheme="majorHAnsi" w:hAnsiTheme="majorHAnsi" w:cstheme="majorHAnsi"/>
                <w:lang w:val="en-US"/>
              </w:rPr>
              <w:t xml:space="preserve">- </w:t>
            </w:r>
            <w:proofErr w:type="spellStart"/>
            <w:r w:rsidR="00A73D11" w:rsidRPr="00D5653B">
              <w:rPr>
                <w:rFonts w:asciiTheme="majorHAnsi" w:hAnsiTheme="majorHAnsi" w:cstheme="majorHAnsi"/>
                <w:lang w:val="en-US"/>
              </w:rPr>
              <w:t>Nhấn</w:t>
            </w:r>
            <w:proofErr w:type="spellEnd"/>
            <w:r w:rsidR="00A73D11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A73D11" w:rsidRPr="00D5653B">
              <w:rPr>
                <w:rFonts w:asciiTheme="majorHAnsi" w:hAnsiTheme="majorHAnsi" w:cstheme="majorHAnsi"/>
                <w:lang w:val="en-US"/>
              </w:rPr>
              <w:t>chọn</w:t>
            </w:r>
            <w:proofErr w:type="spellEnd"/>
            <w:r w:rsidR="00A73D11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A73D11" w:rsidRPr="00D5653B">
              <w:rPr>
                <w:rFonts w:asciiTheme="majorHAnsi" w:hAnsiTheme="majorHAnsi" w:cstheme="majorHAnsi"/>
                <w:lang w:val="en-US"/>
              </w:rPr>
              <w:t>nút</w:t>
            </w:r>
            <w:proofErr w:type="spellEnd"/>
            <w:r w:rsidR="00A73D11" w:rsidRPr="00D5653B">
              <w:rPr>
                <w:rFonts w:asciiTheme="majorHAnsi" w:hAnsiTheme="majorHAnsi" w:cstheme="majorHAnsi"/>
                <w:lang w:val="en-US"/>
              </w:rPr>
              <w:t xml:space="preserve"> “</w:t>
            </w:r>
            <w:proofErr w:type="spellStart"/>
            <w:r w:rsidR="00A679B9">
              <w:rPr>
                <w:rFonts w:asciiTheme="majorHAnsi" w:hAnsiTheme="majorHAnsi" w:cstheme="majorHAnsi"/>
                <w:lang w:val="vi-VN"/>
              </w:rPr>
              <w:t>Xác</w:t>
            </w:r>
            <w:proofErr w:type="spellEnd"/>
            <w:r w:rsidR="00A679B9">
              <w:rPr>
                <w:rFonts w:asciiTheme="majorHAnsi" w:hAnsiTheme="majorHAnsi" w:cstheme="majorHAnsi"/>
                <w:lang w:val="vi-VN"/>
              </w:rPr>
              <w:t xml:space="preserve"> </w:t>
            </w:r>
            <w:proofErr w:type="spellStart"/>
            <w:r w:rsidR="00A679B9">
              <w:rPr>
                <w:rFonts w:asciiTheme="majorHAnsi" w:hAnsiTheme="majorHAnsi" w:cstheme="majorHAnsi"/>
                <w:lang w:val="vi-VN"/>
              </w:rPr>
              <w:t>nhận</w:t>
            </w:r>
            <w:proofErr w:type="spellEnd"/>
            <w:r w:rsidR="00A73D11" w:rsidRPr="00D5653B">
              <w:rPr>
                <w:rFonts w:asciiTheme="majorHAnsi" w:hAnsiTheme="majorHAnsi" w:cstheme="majorHAnsi"/>
                <w:lang w:val="en-US"/>
              </w:rPr>
              <w:t xml:space="preserve">” </w:t>
            </w:r>
            <w:proofErr w:type="spellStart"/>
            <w:r w:rsidR="00A73D11" w:rsidRPr="00D5653B">
              <w:rPr>
                <w:rFonts w:asciiTheme="majorHAnsi" w:hAnsiTheme="majorHAnsi" w:cstheme="majorHAnsi"/>
                <w:lang w:val="en-US"/>
              </w:rPr>
              <w:t>để</w:t>
            </w:r>
            <w:proofErr w:type="spellEnd"/>
            <w:r w:rsidR="00A73D11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A73D11" w:rsidRPr="00D5653B">
              <w:rPr>
                <w:rFonts w:asciiTheme="majorHAnsi" w:hAnsiTheme="majorHAnsi" w:cstheme="majorHAnsi"/>
                <w:lang w:val="en-US"/>
              </w:rPr>
              <w:t>hoàn</w:t>
            </w:r>
            <w:proofErr w:type="spellEnd"/>
            <w:r w:rsidR="00A73D11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A73D11" w:rsidRPr="00D5653B">
              <w:rPr>
                <w:rFonts w:asciiTheme="majorHAnsi" w:hAnsiTheme="majorHAnsi" w:cstheme="majorHAnsi"/>
                <w:lang w:val="en-US"/>
              </w:rPr>
              <w:t>tất</w:t>
            </w:r>
            <w:proofErr w:type="spellEnd"/>
            <w:r w:rsidR="00A73D11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A73D11" w:rsidRPr="00D5653B">
              <w:rPr>
                <w:rFonts w:asciiTheme="majorHAnsi" w:hAnsiTheme="majorHAnsi" w:cstheme="majorHAnsi"/>
                <w:lang w:val="en-US"/>
              </w:rPr>
              <w:t>quá</w:t>
            </w:r>
            <w:proofErr w:type="spellEnd"/>
            <w:r w:rsidR="00A73D11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A73D11" w:rsidRPr="00D5653B">
              <w:rPr>
                <w:rFonts w:asciiTheme="majorHAnsi" w:hAnsiTheme="majorHAnsi" w:cstheme="majorHAnsi"/>
                <w:lang w:val="en-US"/>
              </w:rPr>
              <w:t>tình</w:t>
            </w:r>
            <w:proofErr w:type="spellEnd"/>
            <w:r w:rsidR="00A73D11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A73D11" w:rsidRPr="00D5653B">
              <w:rPr>
                <w:rFonts w:asciiTheme="majorHAnsi" w:hAnsiTheme="majorHAnsi" w:cstheme="majorHAnsi"/>
                <w:lang w:val="en-US"/>
              </w:rPr>
              <w:t>chỉnh</w:t>
            </w:r>
            <w:proofErr w:type="spellEnd"/>
            <w:r w:rsidR="00A73D11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A73D11" w:rsidRPr="00D5653B">
              <w:rPr>
                <w:rFonts w:asciiTheme="majorHAnsi" w:hAnsiTheme="majorHAnsi" w:cstheme="majorHAnsi"/>
                <w:lang w:val="en-US"/>
              </w:rPr>
              <w:t>sửa</w:t>
            </w:r>
            <w:proofErr w:type="spellEnd"/>
            <w:r w:rsidR="00A73D11" w:rsidRPr="00D5653B">
              <w:rPr>
                <w:rFonts w:asciiTheme="majorHAnsi" w:hAnsiTheme="majorHAnsi" w:cstheme="majorHAnsi"/>
                <w:lang w:val="en-US"/>
              </w:rPr>
              <w:t xml:space="preserve"> (</w:t>
            </w:r>
            <w:proofErr w:type="spellStart"/>
            <w:r w:rsidR="00A73D11" w:rsidRPr="00D5653B">
              <w:rPr>
                <w:rFonts w:asciiTheme="majorHAnsi" w:hAnsiTheme="majorHAnsi" w:cstheme="majorHAnsi"/>
                <w:lang w:val="en-US"/>
              </w:rPr>
              <w:t>phải</w:t>
            </w:r>
            <w:proofErr w:type="spellEnd"/>
            <w:r w:rsidR="00A73D11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A73D11" w:rsidRPr="00D5653B">
              <w:rPr>
                <w:rFonts w:asciiTheme="majorHAnsi" w:hAnsiTheme="majorHAnsi" w:cstheme="majorHAnsi"/>
                <w:lang w:val="en-US"/>
              </w:rPr>
              <w:t>có</w:t>
            </w:r>
            <w:proofErr w:type="spellEnd"/>
            <w:r w:rsidR="00A73D11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A73D11" w:rsidRPr="00D5653B">
              <w:rPr>
                <w:rFonts w:asciiTheme="majorHAnsi" w:hAnsiTheme="majorHAnsi" w:cstheme="majorHAnsi"/>
                <w:lang w:val="en-US"/>
              </w:rPr>
              <w:t>sự</w:t>
            </w:r>
            <w:proofErr w:type="spellEnd"/>
            <w:r w:rsidR="00A73D11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A73D11" w:rsidRPr="00D5653B">
              <w:rPr>
                <w:rFonts w:asciiTheme="majorHAnsi" w:hAnsiTheme="majorHAnsi" w:cstheme="majorHAnsi"/>
                <w:lang w:val="en-US"/>
              </w:rPr>
              <w:t>thay</w:t>
            </w:r>
            <w:proofErr w:type="spellEnd"/>
            <w:r w:rsidR="00A73D11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A73D11" w:rsidRPr="00D5653B">
              <w:rPr>
                <w:rFonts w:asciiTheme="majorHAnsi" w:hAnsiTheme="majorHAnsi" w:cstheme="majorHAnsi"/>
                <w:lang w:val="en-US"/>
              </w:rPr>
              <w:t>đổi</w:t>
            </w:r>
            <w:proofErr w:type="spellEnd"/>
            <w:r w:rsidR="00A73D11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A73D11" w:rsidRPr="00D5653B">
              <w:rPr>
                <w:rFonts w:asciiTheme="majorHAnsi" w:hAnsiTheme="majorHAnsi" w:cstheme="majorHAnsi"/>
                <w:lang w:val="en-US"/>
              </w:rPr>
              <w:t>thì</w:t>
            </w:r>
            <w:proofErr w:type="spellEnd"/>
            <w:r w:rsidR="00A73D11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A73D11" w:rsidRPr="00D5653B">
              <w:rPr>
                <w:rFonts w:asciiTheme="majorHAnsi" w:hAnsiTheme="majorHAnsi" w:cstheme="majorHAnsi"/>
                <w:lang w:val="en-US"/>
              </w:rPr>
              <w:t>nút</w:t>
            </w:r>
            <w:proofErr w:type="spellEnd"/>
            <w:r w:rsidR="00A73D11" w:rsidRPr="00D5653B">
              <w:rPr>
                <w:rFonts w:asciiTheme="majorHAnsi" w:hAnsiTheme="majorHAnsi" w:cstheme="majorHAnsi"/>
                <w:lang w:val="en-US"/>
              </w:rPr>
              <w:t xml:space="preserve"> “</w:t>
            </w:r>
            <w:proofErr w:type="spellStart"/>
            <w:r w:rsidR="00A679B9">
              <w:rPr>
                <w:rFonts w:asciiTheme="majorHAnsi" w:hAnsiTheme="majorHAnsi" w:cstheme="majorHAnsi"/>
                <w:lang w:val="vi-VN"/>
              </w:rPr>
              <w:t>Xác</w:t>
            </w:r>
            <w:proofErr w:type="spellEnd"/>
            <w:r w:rsidR="00A679B9">
              <w:rPr>
                <w:rFonts w:asciiTheme="majorHAnsi" w:hAnsiTheme="majorHAnsi" w:cstheme="majorHAnsi"/>
                <w:lang w:val="vi-VN"/>
              </w:rPr>
              <w:t xml:space="preserve"> </w:t>
            </w:r>
            <w:proofErr w:type="spellStart"/>
            <w:r w:rsidR="00A679B9">
              <w:rPr>
                <w:rFonts w:asciiTheme="majorHAnsi" w:hAnsiTheme="majorHAnsi" w:cstheme="majorHAnsi"/>
                <w:lang w:val="vi-VN"/>
              </w:rPr>
              <w:t>nhận</w:t>
            </w:r>
            <w:proofErr w:type="spellEnd"/>
            <w:r w:rsidR="00A73D11" w:rsidRPr="00D5653B">
              <w:rPr>
                <w:rFonts w:asciiTheme="majorHAnsi" w:hAnsiTheme="majorHAnsi" w:cstheme="majorHAnsi"/>
                <w:lang w:val="en-US"/>
              </w:rPr>
              <w:t xml:space="preserve">” mới </w:t>
            </w:r>
            <w:proofErr w:type="spellStart"/>
            <w:r w:rsidR="00A73D11" w:rsidRPr="00D5653B">
              <w:rPr>
                <w:rFonts w:asciiTheme="majorHAnsi" w:hAnsiTheme="majorHAnsi" w:cstheme="majorHAnsi"/>
                <w:lang w:val="en-US"/>
              </w:rPr>
              <w:t>cho</w:t>
            </w:r>
            <w:proofErr w:type="spellEnd"/>
            <w:r w:rsidR="00A73D11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A73D11" w:rsidRPr="00D5653B">
              <w:rPr>
                <w:rFonts w:asciiTheme="majorHAnsi" w:hAnsiTheme="majorHAnsi" w:cstheme="majorHAnsi"/>
                <w:lang w:val="en-US"/>
              </w:rPr>
              <w:t>phép</w:t>
            </w:r>
            <w:proofErr w:type="spellEnd"/>
            <w:r w:rsidR="00A73D11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A73D11" w:rsidRPr="00D5653B">
              <w:rPr>
                <w:rFonts w:asciiTheme="majorHAnsi" w:hAnsiTheme="majorHAnsi" w:cstheme="majorHAnsi"/>
                <w:lang w:val="en-US"/>
              </w:rPr>
              <w:t>ấn</w:t>
            </w:r>
            <w:proofErr w:type="spellEnd"/>
            <w:r w:rsidR="00A73D11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A73D11" w:rsidRPr="00D5653B">
              <w:rPr>
                <w:rFonts w:asciiTheme="majorHAnsi" w:hAnsiTheme="majorHAnsi" w:cstheme="majorHAnsi"/>
                <w:lang w:val="en-US"/>
              </w:rPr>
              <w:t>chọn</w:t>
            </w:r>
            <w:proofErr w:type="spellEnd"/>
            <w:r w:rsidR="00A73D11" w:rsidRPr="00D5653B">
              <w:rPr>
                <w:rFonts w:asciiTheme="majorHAnsi" w:hAnsiTheme="majorHAnsi" w:cstheme="majorHAnsi"/>
                <w:lang w:val="en-US"/>
              </w:rPr>
              <w:t>).</w:t>
            </w:r>
          </w:p>
          <w:p w14:paraId="080698EA" w14:textId="1DC8D536" w:rsidR="00A73D11" w:rsidRPr="00D5653B" w:rsidRDefault="00A73D11" w:rsidP="00DD7D3B">
            <w:pPr>
              <w:ind w:left="144" w:right="144"/>
              <w:jc w:val="both"/>
              <w:rPr>
                <w:rFonts w:asciiTheme="majorHAnsi" w:hAnsiTheme="majorHAnsi" w:cstheme="majorHAnsi"/>
                <w:lang w:val="en-US"/>
              </w:rPr>
            </w:pPr>
            <w:r w:rsidRPr="00D5653B">
              <w:rPr>
                <w:rFonts w:asciiTheme="majorHAnsi" w:hAnsiTheme="majorHAnsi" w:cstheme="majorHAnsi"/>
                <w:lang w:val="en-US"/>
              </w:rPr>
              <w:t xml:space="preserve">Ở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luồng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chỉnh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sửa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và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Thêm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địa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chỉ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,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nếu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đang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thực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hiện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thao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tác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,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cho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dù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có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lỗi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,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người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dùng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không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chọn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nút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“</w:t>
            </w:r>
            <w:proofErr w:type="spellStart"/>
            <w:r w:rsidR="00A679B9">
              <w:rPr>
                <w:rFonts w:asciiTheme="majorHAnsi" w:hAnsiTheme="majorHAnsi" w:cstheme="majorHAnsi"/>
                <w:lang w:val="vi-VN"/>
              </w:rPr>
              <w:t>Xác</w:t>
            </w:r>
            <w:proofErr w:type="spellEnd"/>
            <w:r w:rsidR="00A679B9">
              <w:rPr>
                <w:rFonts w:asciiTheme="majorHAnsi" w:hAnsiTheme="majorHAnsi" w:cstheme="majorHAnsi"/>
                <w:lang w:val="vi-VN"/>
              </w:rPr>
              <w:t xml:space="preserve"> </w:t>
            </w:r>
            <w:proofErr w:type="spellStart"/>
            <w:r w:rsidR="00A679B9">
              <w:rPr>
                <w:rFonts w:asciiTheme="majorHAnsi" w:hAnsiTheme="majorHAnsi" w:cstheme="majorHAnsi"/>
                <w:lang w:val="vi-VN"/>
              </w:rPr>
              <w:t>nhận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”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mà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thoát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ra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ngoài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thì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sẽ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không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có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bất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kỳ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thay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đổi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đối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với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địa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chỉ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hay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có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thêm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địa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chỉ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mới.</w:t>
            </w:r>
          </w:p>
          <w:p w14:paraId="0024F632" w14:textId="29211563" w:rsidR="00A73D11" w:rsidRPr="00D5653B" w:rsidRDefault="00A73D11" w:rsidP="00DD7D3B">
            <w:pPr>
              <w:ind w:left="144" w:right="144"/>
              <w:jc w:val="both"/>
              <w:rPr>
                <w:rFonts w:asciiTheme="majorHAnsi" w:hAnsiTheme="majorHAnsi" w:cstheme="majorHAnsi"/>
                <w:lang w:val="en-US"/>
              </w:rPr>
            </w:pPr>
            <w:r w:rsidRPr="00D5653B">
              <w:rPr>
                <w:rFonts w:asciiTheme="majorHAnsi" w:hAnsiTheme="majorHAnsi" w:cstheme="majorHAnsi"/>
                <w:lang w:val="en-US"/>
              </w:rPr>
              <w:t xml:space="preserve">Ở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các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luồng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chỉnh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sửa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hay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thêm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địa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chỉ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hệ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thống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sẽ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tô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đỏ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ô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văn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bản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và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báo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lỗi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nếu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xảy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ra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các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trường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hợp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sau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(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khi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đó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sẽ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không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thể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ấn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chọn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nút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“</w:t>
            </w:r>
            <w:proofErr w:type="spellStart"/>
            <w:r w:rsidR="0026788B" w:rsidRPr="00D5653B">
              <w:rPr>
                <w:rFonts w:asciiTheme="majorHAnsi" w:hAnsiTheme="majorHAnsi" w:cstheme="majorHAnsi"/>
                <w:lang w:val="en-US"/>
              </w:rPr>
              <w:t>Xác</w:t>
            </w:r>
            <w:proofErr w:type="spellEnd"/>
            <w:r w:rsidR="0026788B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26788B" w:rsidRPr="00D5653B">
              <w:rPr>
                <w:rFonts w:asciiTheme="majorHAnsi" w:hAnsiTheme="majorHAnsi" w:cstheme="majorHAnsi"/>
                <w:lang w:val="en-US"/>
              </w:rPr>
              <w:t>nhận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”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để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kết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thúc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luồng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): </w:t>
            </w:r>
          </w:p>
          <w:p w14:paraId="25057D96" w14:textId="03941485" w:rsidR="00A73D11" w:rsidRPr="00D5653B" w:rsidRDefault="001A640D" w:rsidP="005F7E53">
            <w:pPr>
              <w:numPr>
                <w:ilvl w:val="0"/>
                <w:numId w:val="37"/>
              </w:numPr>
              <w:autoSpaceDE/>
              <w:autoSpaceDN/>
              <w:spacing w:line="240" w:lineRule="auto"/>
              <w:ind w:left="144" w:right="144"/>
              <w:jc w:val="both"/>
              <w:rPr>
                <w:rFonts w:asciiTheme="majorHAnsi" w:hAnsiTheme="majorHAnsi" w:cstheme="majorHAnsi"/>
                <w:lang w:val="en-US"/>
              </w:rPr>
            </w:pPr>
            <w:r>
              <w:rPr>
                <w:rFonts w:asciiTheme="majorHAnsi" w:hAnsiTheme="majorHAnsi" w:cstheme="majorHAnsi"/>
                <w:lang w:val="en-US"/>
              </w:rPr>
              <w:t xml:space="preserve">- </w:t>
            </w:r>
            <w:proofErr w:type="spellStart"/>
            <w:r w:rsidR="00A73D11" w:rsidRPr="00D5653B">
              <w:rPr>
                <w:rFonts w:asciiTheme="majorHAnsi" w:hAnsiTheme="majorHAnsi" w:cstheme="majorHAnsi"/>
                <w:lang w:val="en-US"/>
              </w:rPr>
              <w:t>Tên</w:t>
            </w:r>
            <w:proofErr w:type="spellEnd"/>
            <w:r w:rsidR="00A73D11" w:rsidRPr="00D5653B">
              <w:rPr>
                <w:rFonts w:asciiTheme="majorHAnsi" w:hAnsiTheme="majorHAnsi" w:cstheme="majorHAnsi"/>
                <w:lang w:val="en-US"/>
              </w:rPr>
              <w:t xml:space="preserve"> bao </w:t>
            </w:r>
            <w:proofErr w:type="spellStart"/>
            <w:r w:rsidR="00A73D11" w:rsidRPr="00D5653B">
              <w:rPr>
                <w:rFonts w:asciiTheme="majorHAnsi" w:hAnsiTheme="majorHAnsi" w:cstheme="majorHAnsi"/>
                <w:lang w:val="en-US"/>
              </w:rPr>
              <w:t>gồm</w:t>
            </w:r>
            <w:proofErr w:type="spellEnd"/>
            <w:r w:rsidR="00A73D11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A73D11" w:rsidRPr="00D5653B">
              <w:rPr>
                <w:rFonts w:asciiTheme="majorHAnsi" w:hAnsiTheme="majorHAnsi" w:cstheme="majorHAnsi"/>
                <w:lang w:val="en-US"/>
              </w:rPr>
              <w:t>ký</w:t>
            </w:r>
            <w:proofErr w:type="spellEnd"/>
            <w:r w:rsidR="00A73D11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A73D11" w:rsidRPr="00D5653B">
              <w:rPr>
                <w:rFonts w:asciiTheme="majorHAnsi" w:hAnsiTheme="majorHAnsi" w:cstheme="majorHAnsi"/>
                <w:lang w:val="en-US"/>
              </w:rPr>
              <w:t>tự</w:t>
            </w:r>
            <w:proofErr w:type="spellEnd"/>
            <w:r w:rsidR="00A73D11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A73D11" w:rsidRPr="00D5653B">
              <w:rPr>
                <w:rFonts w:asciiTheme="majorHAnsi" w:hAnsiTheme="majorHAnsi" w:cstheme="majorHAnsi"/>
                <w:lang w:val="en-US"/>
              </w:rPr>
              <w:t>không</w:t>
            </w:r>
            <w:proofErr w:type="spellEnd"/>
            <w:r w:rsidR="00A73D11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A73D11" w:rsidRPr="00D5653B">
              <w:rPr>
                <w:rFonts w:asciiTheme="majorHAnsi" w:hAnsiTheme="majorHAnsi" w:cstheme="majorHAnsi"/>
                <w:lang w:val="en-US"/>
              </w:rPr>
              <w:t>hợp</w:t>
            </w:r>
            <w:proofErr w:type="spellEnd"/>
            <w:r w:rsidR="00A73D11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A73D11" w:rsidRPr="00D5653B">
              <w:rPr>
                <w:rFonts w:asciiTheme="majorHAnsi" w:hAnsiTheme="majorHAnsi" w:cstheme="majorHAnsi"/>
                <w:lang w:val="en-US"/>
              </w:rPr>
              <w:t>lệ</w:t>
            </w:r>
            <w:proofErr w:type="spellEnd"/>
            <w:r w:rsidR="00A73D11" w:rsidRPr="00D5653B">
              <w:rPr>
                <w:rFonts w:asciiTheme="majorHAnsi" w:hAnsiTheme="majorHAnsi" w:cstheme="majorHAnsi"/>
                <w:lang w:val="en-US"/>
              </w:rPr>
              <w:t xml:space="preserve">: </w:t>
            </w:r>
            <w:proofErr w:type="spellStart"/>
            <w:r w:rsidR="00A73D11" w:rsidRPr="00D5653B">
              <w:rPr>
                <w:rFonts w:asciiTheme="majorHAnsi" w:hAnsiTheme="majorHAnsi" w:cstheme="majorHAnsi"/>
                <w:lang w:val="en-US"/>
              </w:rPr>
              <w:t>các</w:t>
            </w:r>
            <w:proofErr w:type="spellEnd"/>
            <w:r w:rsidR="00A73D11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A73D11" w:rsidRPr="00D5653B">
              <w:rPr>
                <w:rFonts w:asciiTheme="majorHAnsi" w:hAnsiTheme="majorHAnsi" w:cstheme="majorHAnsi"/>
                <w:lang w:val="en-US"/>
              </w:rPr>
              <w:t>ký</w:t>
            </w:r>
            <w:proofErr w:type="spellEnd"/>
            <w:r w:rsidR="00A73D11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A73D11" w:rsidRPr="00D5653B">
              <w:rPr>
                <w:rFonts w:asciiTheme="majorHAnsi" w:hAnsiTheme="majorHAnsi" w:cstheme="majorHAnsi"/>
                <w:lang w:val="en-US"/>
              </w:rPr>
              <w:t>hiệu</w:t>
            </w:r>
            <w:proofErr w:type="spellEnd"/>
            <w:r w:rsidR="00A73D11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A73D11" w:rsidRPr="00D5653B">
              <w:rPr>
                <w:rFonts w:asciiTheme="majorHAnsi" w:hAnsiTheme="majorHAnsi" w:cstheme="majorHAnsi"/>
                <w:lang w:val="en-US"/>
              </w:rPr>
              <w:t>đặc</w:t>
            </w:r>
            <w:proofErr w:type="spellEnd"/>
            <w:r w:rsidR="00A73D11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A73D11" w:rsidRPr="00D5653B">
              <w:rPr>
                <w:rFonts w:asciiTheme="majorHAnsi" w:hAnsiTheme="majorHAnsi" w:cstheme="majorHAnsi"/>
                <w:lang w:val="en-US"/>
              </w:rPr>
              <w:t>biệt</w:t>
            </w:r>
            <w:proofErr w:type="spellEnd"/>
            <w:r w:rsidR="00A73D11" w:rsidRPr="00D5653B">
              <w:rPr>
                <w:rFonts w:asciiTheme="majorHAnsi" w:hAnsiTheme="majorHAnsi" w:cstheme="majorHAnsi"/>
                <w:lang w:val="en-US"/>
              </w:rPr>
              <w:t xml:space="preserve">, </w:t>
            </w:r>
            <w:proofErr w:type="spellStart"/>
            <w:r w:rsidR="00A73D11" w:rsidRPr="00D5653B">
              <w:rPr>
                <w:rFonts w:asciiTheme="majorHAnsi" w:hAnsiTheme="majorHAnsi" w:cstheme="majorHAnsi"/>
                <w:lang w:val="en-US"/>
              </w:rPr>
              <w:t>số</w:t>
            </w:r>
            <w:proofErr w:type="spellEnd"/>
            <w:r w:rsidR="00A73D11" w:rsidRPr="00D5653B">
              <w:rPr>
                <w:rFonts w:asciiTheme="majorHAnsi" w:hAnsiTheme="majorHAnsi" w:cstheme="majorHAnsi"/>
                <w:lang w:val="en-US"/>
              </w:rPr>
              <w:t xml:space="preserve">. </w:t>
            </w:r>
            <w:proofErr w:type="spellStart"/>
            <w:r w:rsidR="00A73D11" w:rsidRPr="00D5653B">
              <w:rPr>
                <w:rFonts w:asciiTheme="majorHAnsi" w:hAnsiTheme="majorHAnsi" w:cstheme="majorHAnsi"/>
                <w:lang w:val="en-US"/>
              </w:rPr>
              <w:t>Thì</w:t>
            </w:r>
            <w:proofErr w:type="spellEnd"/>
            <w:r w:rsidR="00A73D11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A73D11" w:rsidRPr="00D5653B">
              <w:rPr>
                <w:rFonts w:asciiTheme="majorHAnsi" w:hAnsiTheme="majorHAnsi" w:cstheme="majorHAnsi"/>
                <w:lang w:val="en-US"/>
              </w:rPr>
              <w:t>hệ</w:t>
            </w:r>
            <w:proofErr w:type="spellEnd"/>
            <w:r w:rsidR="00A73D11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A73D11" w:rsidRPr="00D5653B">
              <w:rPr>
                <w:rFonts w:asciiTheme="majorHAnsi" w:hAnsiTheme="majorHAnsi" w:cstheme="majorHAnsi"/>
                <w:lang w:val="en-US"/>
              </w:rPr>
              <w:t>thống</w:t>
            </w:r>
            <w:proofErr w:type="spellEnd"/>
            <w:r w:rsidR="00A73D11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A73D11" w:rsidRPr="00D5653B">
              <w:rPr>
                <w:rFonts w:asciiTheme="majorHAnsi" w:hAnsiTheme="majorHAnsi" w:cstheme="majorHAnsi"/>
                <w:lang w:val="en-US"/>
              </w:rPr>
              <w:t>lẽ</w:t>
            </w:r>
            <w:proofErr w:type="spellEnd"/>
            <w:r w:rsidR="00A73D11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A73D11" w:rsidRPr="00D5653B">
              <w:rPr>
                <w:rFonts w:asciiTheme="majorHAnsi" w:hAnsiTheme="majorHAnsi" w:cstheme="majorHAnsi"/>
                <w:lang w:val="en-US"/>
              </w:rPr>
              <w:t>báo</w:t>
            </w:r>
            <w:proofErr w:type="spellEnd"/>
            <w:r w:rsidR="00A73D11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A73D11" w:rsidRPr="00D5653B">
              <w:rPr>
                <w:rFonts w:asciiTheme="majorHAnsi" w:hAnsiTheme="majorHAnsi" w:cstheme="majorHAnsi"/>
                <w:lang w:val="en-US"/>
              </w:rPr>
              <w:t>lỗi</w:t>
            </w:r>
            <w:proofErr w:type="spellEnd"/>
            <w:r w:rsidR="00A73D11" w:rsidRPr="00D5653B">
              <w:rPr>
                <w:rFonts w:asciiTheme="majorHAnsi" w:hAnsiTheme="majorHAnsi" w:cstheme="majorHAnsi"/>
                <w:lang w:val="en-US"/>
              </w:rPr>
              <w:t xml:space="preserve"> “</w:t>
            </w:r>
            <w:proofErr w:type="spellStart"/>
            <w:r w:rsidR="00A73D11" w:rsidRPr="00D5653B">
              <w:rPr>
                <w:rFonts w:asciiTheme="majorHAnsi" w:hAnsiTheme="majorHAnsi" w:cstheme="majorHAnsi"/>
                <w:lang w:val="en-US"/>
              </w:rPr>
              <w:t>Tên</w:t>
            </w:r>
            <w:proofErr w:type="spellEnd"/>
            <w:r w:rsidR="00A73D11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A73D11" w:rsidRPr="00D5653B">
              <w:rPr>
                <w:rFonts w:asciiTheme="majorHAnsi" w:hAnsiTheme="majorHAnsi" w:cstheme="majorHAnsi"/>
                <w:lang w:val="en-US"/>
              </w:rPr>
              <w:t>không</w:t>
            </w:r>
            <w:proofErr w:type="spellEnd"/>
            <w:r w:rsidR="00A73D11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A73D11" w:rsidRPr="00D5653B">
              <w:rPr>
                <w:rFonts w:asciiTheme="majorHAnsi" w:hAnsiTheme="majorHAnsi" w:cstheme="majorHAnsi"/>
                <w:lang w:val="en-US"/>
              </w:rPr>
              <w:t>thể</w:t>
            </w:r>
            <w:proofErr w:type="spellEnd"/>
            <w:r w:rsidR="00A73D11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A73D11" w:rsidRPr="00D5653B">
              <w:rPr>
                <w:rFonts w:asciiTheme="majorHAnsi" w:hAnsiTheme="majorHAnsi" w:cstheme="majorHAnsi"/>
                <w:lang w:val="en-US"/>
              </w:rPr>
              <w:t>có</w:t>
            </w:r>
            <w:proofErr w:type="spellEnd"/>
            <w:r w:rsidR="00A73D11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A73D11" w:rsidRPr="00D5653B">
              <w:rPr>
                <w:rFonts w:asciiTheme="majorHAnsi" w:hAnsiTheme="majorHAnsi" w:cstheme="majorHAnsi"/>
                <w:lang w:val="en-US"/>
              </w:rPr>
              <w:t>ký</w:t>
            </w:r>
            <w:proofErr w:type="spellEnd"/>
            <w:r w:rsidR="00A73D11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A73D11" w:rsidRPr="00D5653B">
              <w:rPr>
                <w:rFonts w:asciiTheme="majorHAnsi" w:hAnsiTheme="majorHAnsi" w:cstheme="majorHAnsi"/>
                <w:lang w:val="en-US"/>
              </w:rPr>
              <w:t>tự</w:t>
            </w:r>
            <w:proofErr w:type="spellEnd"/>
            <w:r w:rsidR="00A73D11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A73D11" w:rsidRPr="00D5653B">
              <w:rPr>
                <w:rFonts w:asciiTheme="majorHAnsi" w:hAnsiTheme="majorHAnsi" w:cstheme="majorHAnsi"/>
                <w:lang w:val="en-US"/>
              </w:rPr>
              <w:t>đặc</w:t>
            </w:r>
            <w:proofErr w:type="spellEnd"/>
            <w:r w:rsidR="00A73D11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A73D11" w:rsidRPr="00D5653B">
              <w:rPr>
                <w:rFonts w:asciiTheme="majorHAnsi" w:hAnsiTheme="majorHAnsi" w:cstheme="majorHAnsi"/>
                <w:lang w:val="en-US"/>
              </w:rPr>
              <w:t>biệt</w:t>
            </w:r>
            <w:proofErr w:type="spellEnd"/>
            <w:r w:rsidR="00A73D11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A73D11" w:rsidRPr="00D5653B">
              <w:rPr>
                <w:rFonts w:asciiTheme="majorHAnsi" w:hAnsiTheme="majorHAnsi" w:cstheme="majorHAnsi"/>
                <w:lang w:val="en-US"/>
              </w:rPr>
              <w:t>hoặc</w:t>
            </w:r>
            <w:proofErr w:type="spellEnd"/>
            <w:r w:rsidR="00A73D11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A73D11" w:rsidRPr="00D5653B">
              <w:rPr>
                <w:rFonts w:asciiTheme="majorHAnsi" w:hAnsiTheme="majorHAnsi" w:cstheme="majorHAnsi"/>
                <w:lang w:val="en-US"/>
              </w:rPr>
              <w:t>số</w:t>
            </w:r>
            <w:proofErr w:type="spellEnd"/>
            <w:r w:rsidR="00A73D11" w:rsidRPr="00D5653B">
              <w:rPr>
                <w:rFonts w:asciiTheme="majorHAnsi" w:hAnsiTheme="majorHAnsi" w:cstheme="majorHAnsi"/>
                <w:lang w:val="en-US"/>
              </w:rPr>
              <w:t xml:space="preserve">” và </w:t>
            </w:r>
            <w:proofErr w:type="spellStart"/>
            <w:r w:rsidR="00A73D11" w:rsidRPr="00D5653B">
              <w:rPr>
                <w:rFonts w:asciiTheme="majorHAnsi" w:hAnsiTheme="majorHAnsi" w:cstheme="majorHAnsi"/>
                <w:lang w:val="en-US"/>
              </w:rPr>
              <w:t>tô</w:t>
            </w:r>
            <w:proofErr w:type="spellEnd"/>
            <w:r w:rsidR="00A73D11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A73D11" w:rsidRPr="00D5653B">
              <w:rPr>
                <w:rFonts w:asciiTheme="majorHAnsi" w:hAnsiTheme="majorHAnsi" w:cstheme="majorHAnsi"/>
                <w:lang w:val="en-US"/>
              </w:rPr>
              <w:t>đỏ</w:t>
            </w:r>
            <w:proofErr w:type="spellEnd"/>
            <w:r w:rsidR="00A73D11" w:rsidRPr="00D5653B">
              <w:rPr>
                <w:rFonts w:asciiTheme="majorHAnsi" w:hAnsiTheme="majorHAnsi" w:cstheme="majorHAnsi"/>
                <w:lang w:val="en-US"/>
              </w:rPr>
              <w:t xml:space="preserve"> ô </w:t>
            </w:r>
            <w:proofErr w:type="spellStart"/>
            <w:r w:rsidR="00A73D11" w:rsidRPr="00D5653B">
              <w:rPr>
                <w:rFonts w:asciiTheme="majorHAnsi" w:hAnsiTheme="majorHAnsi" w:cstheme="majorHAnsi"/>
                <w:lang w:val="en-US"/>
              </w:rPr>
              <w:t>văn</w:t>
            </w:r>
            <w:proofErr w:type="spellEnd"/>
            <w:r w:rsidR="00A73D11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A73D11" w:rsidRPr="00D5653B">
              <w:rPr>
                <w:rFonts w:asciiTheme="majorHAnsi" w:hAnsiTheme="majorHAnsi" w:cstheme="majorHAnsi"/>
                <w:lang w:val="en-US"/>
              </w:rPr>
              <w:t>bản</w:t>
            </w:r>
            <w:proofErr w:type="spellEnd"/>
            <w:r w:rsidR="00A73D11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A73D11" w:rsidRPr="00D5653B">
              <w:rPr>
                <w:rFonts w:asciiTheme="majorHAnsi" w:hAnsiTheme="majorHAnsi" w:cstheme="majorHAnsi"/>
                <w:lang w:val="en-US"/>
              </w:rPr>
              <w:t>đó</w:t>
            </w:r>
            <w:proofErr w:type="spellEnd"/>
            <w:r w:rsidR="00A73D11" w:rsidRPr="00D5653B">
              <w:rPr>
                <w:rFonts w:asciiTheme="majorHAnsi" w:hAnsiTheme="majorHAnsi" w:cstheme="majorHAnsi"/>
                <w:lang w:val="en-US"/>
              </w:rPr>
              <w:t xml:space="preserve">. </w:t>
            </w:r>
          </w:p>
          <w:p w14:paraId="5EAF976B" w14:textId="7B9E6FC1" w:rsidR="00A73D11" w:rsidRPr="00D5653B" w:rsidRDefault="001A640D" w:rsidP="005F7E53">
            <w:pPr>
              <w:numPr>
                <w:ilvl w:val="0"/>
                <w:numId w:val="37"/>
              </w:numPr>
              <w:autoSpaceDE/>
              <w:autoSpaceDN/>
              <w:spacing w:line="240" w:lineRule="auto"/>
              <w:ind w:left="144" w:right="144"/>
              <w:jc w:val="both"/>
              <w:rPr>
                <w:rFonts w:asciiTheme="majorHAnsi" w:hAnsiTheme="majorHAnsi" w:cstheme="majorHAnsi"/>
                <w:lang w:val="en-US"/>
              </w:rPr>
            </w:pPr>
            <w:r>
              <w:rPr>
                <w:rFonts w:asciiTheme="majorHAnsi" w:hAnsiTheme="majorHAnsi" w:cstheme="majorHAnsi"/>
                <w:lang w:val="en-US"/>
              </w:rPr>
              <w:t xml:space="preserve">- </w:t>
            </w:r>
            <w:proofErr w:type="spellStart"/>
            <w:r w:rsidR="00A73D11" w:rsidRPr="00D5653B">
              <w:rPr>
                <w:rFonts w:asciiTheme="majorHAnsi" w:hAnsiTheme="majorHAnsi" w:cstheme="majorHAnsi"/>
                <w:lang w:val="en-US"/>
              </w:rPr>
              <w:t>Số</w:t>
            </w:r>
            <w:proofErr w:type="spellEnd"/>
            <w:r w:rsidR="00A73D11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A73D11" w:rsidRPr="00D5653B">
              <w:rPr>
                <w:rFonts w:asciiTheme="majorHAnsi" w:hAnsiTheme="majorHAnsi" w:cstheme="majorHAnsi"/>
                <w:lang w:val="en-US"/>
              </w:rPr>
              <w:t>điện</w:t>
            </w:r>
            <w:proofErr w:type="spellEnd"/>
            <w:r w:rsidR="00A73D11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A73D11" w:rsidRPr="00D5653B">
              <w:rPr>
                <w:rFonts w:asciiTheme="majorHAnsi" w:hAnsiTheme="majorHAnsi" w:cstheme="majorHAnsi"/>
                <w:lang w:val="en-US"/>
              </w:rPr>
              <w:t>thoại</w:t>
            </w:r>
            <w:proofErr w:type="spellEnd"/>
            <w:r w:rsidR="00A73D11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A73D11" w:rsidRPr="00D5653B">
              <w:rPr>
                <w:rFonts w:asciiTheme="majorHAnsi" w:hAnsiTheme="majorHAnsi" w:cstheme="majorHAnsi"/>
                <w:lang w:val="en-US"/>
              </w:rPr>
              <w:t>có</w:t>
            </w:r>
            <w:proofErr w:type="spellEnd"/>
            <w:r w:rsidR="00A73D11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A73D11" w:rsidRPr="00D5653B">
              <w:rPr>
                <w:rFonts w:asciiTheme="majorHAnsi" w:hAnsiTheme="majorHAnsi" w:cstheme="majorHAnsi"/>
                <w:lang w:val="en-US"/>
              </w:rPr>
              <w:t>cú</w:t>
            </w:r>
            <w:proofErr w:type="spellEnd"/>
            <w:r w:rsidR="00A73D11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A73D11" w:rsidRPr="00D5653B">
              <w:rPr>
                <w:rFonts w:asciiTheme="majorHAnsi" w:hAnsiTheme="majorHAnsi" w:cstheme="majorHAnsi"/>
                <w:lang w:val="en-US"/>
              </w:rPr>
              <w:t>pháp</w:t>
            </w:r>
            <w:proofErr w:type="spellEnd"/>
            <w:r w:rsidR="00A73D11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A73D11" w:rsidRPr="00D5653B">
              <w:rPr>
                <w:rFonts w:asciiTheme="majorHAnsi" w:hAnsiTheme="majorHAnsi" w:cstheme="majorHAnsi"/>
                <w:lang w:val="en-US"/>
              </w:rPr>
              <w:t>không</w:t>
            </w:r>
            <w:proofErr w:type="spellEnd"/>
            <w:r w:rsidR="00A73D11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A73D11" w:rsidRPr="00D5653B">
              <w:rPr>
                <w:rFonts w:asciiTheme="majorHAnsi" w:hAnsiTheme="majorHAnsi" w:cstheme="majorHAnsi"/>
                <w:lang w:val="en-US"/>
              </w:rPr>
              <w:t>hợp</w:t>
            </w:r>
            <w:proofErr w:type="spellEnd"/>
            <w:r w:rsidR="00A73D11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A73D11" w:rsidRPr="00D5653B">
              <w:rPr>
                <w:rFonts w:asciiTheme="majorHAnsi" w:hAnsiTheme="majorHAnsi" w:cstheme="majorHAnsi"/>
                <w:lang w:val="en-US"/>
              </w:rPr>
              <w:t>lệ</w:t>
            </w:r>
            <w:proofErr w:type="spellEnd"/>
            <w:r w:rsidR="00A73D11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A73D11" w:rsidRPr="00D5653B">
              <w:rPr>
                <w:rFonts w:asciiTheme="majorHAnsi" w:hAnsiTheme="majorHAnsi" w:cstheme="majorHAnsi"/>
                <w:lang w:val="en-US"/>
              </w:rPr>
              <w:t>thì</w:t>
            </w:r>
            <w:proofErr w:type="spellEnd"/>
            <w:r w:rsidR="00A73D11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A73D11" w:rsidRPr="00D5653B">
              <w:rPr>
                <w:rFonts w:asciiTheme="majorHAnsi" w:hAnsiTheme="majorHAnsi" w:cstheme="majorHAnsi"/>
                <w:lang w:val="en-US"/>
              </w:rPr>
              <w:t>hệ</w:t>
            </w:r>
            <w:proofErr w:type="spellEnd"/>
            <w:r w:rsidR="00A73D11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A73D11" w:rsidRPr="00D5653B">
              <w:rPr>
                <w:rFonts w:asciiTheme="majorHAnsi" w:hAnsiTheme="majorHAnsi" w:cstheme="majorHAnsi"/>
                <w:lang w:val="en-US"/>
              </w:rPr>
              <w:t>thống</w:t>
            </w:r>
            <w:proofErr w:type="spellEnd"/>
            <w:r w:rsidR="00A73D11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A73D11" w:rsidRPr="00D5653B">
              <w:rPr>
                <w:rFonts w:asciiTheme="majorHAnsi" w:hAnsiTheme="majorHAnsi" w:cstheme="majorHAnsi"/>
                <w:lang w:val="en-US"/>
              </w:rPr>
              <w:t>sẽ</w:t>
            </w:r>
            <w:proofErr w:type="spellEnd"/>
            <w:r w:rsidR="00A73D11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A73D11" w:rsidRPr="00D5653B">
              <w:rPr>
                <w:rFonts w:asciiTheme="majorHAnsi" w:hAnsiTheme="majorHAnsi" w:cstheme="majorHAnsi"/>
                <w:lang w:val="en-US"/>
              </w:rPr>
              <w:t>báo</w:t>
            </w:r>
            <w:proofErr w:type="spellEnd"/>
            <w:r w:rsidR="00A73D11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A73D11" w:rsidRPr="00D5653B">
              <w:rPr>
                <w:rFonts w:asciiTheme="majorHAnsi" w:hAnsiTheme="majorHAnsi" w:cstheme="majorHAnsi"/>
                <w:lang w:val="en-US"/>
              </w:rPr>
              <w:t>lỗi</w:t>
            </w:r>
            <w:proofErr w:type="spellEnd"/>
            <w:r w:rsidR="00A73D11" w:rsidRPr="00D5653B">
              <w:rPr>
                <w:rFonts w:asciiTheme="majorHAnsi" w:hAnsiTheme="majorHAnsi" w:cstheme="majorHAnsi"/>
                <w:lang w:val="en-US"/>
              </w:rPr>
              <w:t xml:space="preserve"> “</w:t>
            </w:r>
            <w:proofErr w:type="spellStart"/>
            <w:r w:rsidR="00A73D11" w:rsidRPr="00D5653B">
              <w:rPr>
                <w:rFonts w:asciiTheme="majorHAnsi" w:hAnsiTheme="majorHAnsi" w:cstheme="majorHAnsi"/>
                <w:lang w:val="en-US"/>
              </w:rPr>
              <w:t>Số</w:t>
            </w:r>
            <w:proofErr w:type="spellEnd"/>
            <w:r w:rsidR="00A73D11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A73D11" w:rsidRPr="00D5653B">
              <w:rPr>
                <w:rFonts w:asciiTheme="majorHAnsi" w:hAnsiTheme="majorHAnsi" w:cstheme="majorHAnsi"/>
                <w:lang w:val="en-US"/>
              </w:rPr>
              <w:t>điện</w:t>
            </w:r>
            <w:proofErr w:type="spellEnd"/>
            <w:r w:rsidR="00A73D11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A73D11" w:rsidRPr="00D5653B">
              <w:rPr>
                <w:rFonts w:asciiTheme="majorHAnsi" w:hAnsiTheme="majorHAnsi" w:cstheme="majorHAnsi"/>
                <w:lang w:val="en-US"/>
              </w:rPr>
              <w:t>thoại</w:t>
            </w:r>
            <w:proofErr w:type="spellEnd"/>
            <w:r w:rsidR="00A73D11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A73D11" w:rsidRPr="00D5653B">
              <w:rPr>
                <w:rFonts w:asciiTheme="majorHAnsi" w:hAnsiTheme="majorHAnsi" w:cstheme="majorHAnsi"/>
                <w:lang w:val="en-US"/>
              </w:rPr>
              <w:t>không</w:t>
            </w:r>
            <w:proofErr w:type="spellEnd"/>
            <w:r w:rsidR="00A73D11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A73D11" w:rsidRPr="00D5653B">
              <w:rPr>
                <w:rFonts w:asciiTheme="majorHAnsi" w:hAnsiTheme="majorHAnsi" w:cstheme="majorHAnsi"/>
                <w:lang w:val="en-US"/>
              </w:rPr>
              <w:t>hợp</w:t>
            </w:r>
            <w:proofErr w:type="spellEnd"/>
            <w:r w:rsidR="00A73D11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A73D11" w:rsidRPr="00D5653B">
              <w:rPr>
                <w:rFonts w:asciiTheme="majorHAnsi" w:hAnsiTheme="majorHAnsi" w:cstheme="majorHAnsi"/>
                <w:lang w:val="en-US"/>
              </w:rPr>
              <w:t>lệ</w:t>
            </w:r>
            <w:proofErr w:type="spellEnd"/>
            <w:r w:rsidR="00A73D11" w:rsidRPr="00D5653B">
              <w:rPr>
                <w:rFonts w:asciiTheme="majorHAnsi" w:hAnsiTheme="majorHAnsi" w:cstheme="majorHAnsi"/>
                <w:lang w:val="en-US"/>
              </w:rPr>
              <w:t xml:space="preserve">” và </w:t>
            </w:r>
            <w:proofErr w:type="spellStart"/>
            <w:r w:rsidR="00A73D11" w:rsidRPr="00D5653B">
              <w:rPr>
                <w:rFonts w:asciiTheme="majorHAnsi" w:hAnsiTheme="majorHAnsi" w:cstheme="majorHAnsi"/>
                <w:lang w:val="en-US"/>
              </w:rPr>
              <w:t>báo</w:t>
            </w:r>
            <w:proofErr w:type="spellEnd"/>
            <w:r w:rsidR="00A73D11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A73D11" w:rsidRPr="00D5653B">
              <w:rPr>
                <w:rFonts w:asciiTheme="majorHAnsi" w:hAnsiTheme="majorHAnsi" w:cstheme="majorHAnsi"/>
                <w:lang w:val="en-US"/>
              </w:rPr>
              <w:t>lỗi</w:t>
            </w:r>
            <w:proofErr w:type="spellEnd"/>
            <w:r w:rsidR="00A73D11" w:rsidRPr="00D5653B">
              <w:rPr>
                <w:rFonts w:asciiTheme="majorHAnsi" w:hAnsiTheme="majorHAnsi" w:cstheme="majorHAnsi"/>
                <w:lang w:val="en-US"/>
              </w:rPr>
              <w:t>.</w:t>
            </w:r>
          </w:p>
          <w:p w14:paraId="1150C761" w14:textId="09272A06" w:rsidR="00A73D11" w:rsidRPr="00D5653B" w:rsidRDefault="001A640D" w:rsidP="005F7E53">
            <w:pPr>
              <w:numPr>
                <w:ilvl w:val="0"/>
                <w:numId w:val="37"/>
              </w:numPr>
              <w:autoSpaceDE/>
              <w:autoSpaceDN/>
              <w:spacing w:line="240" w:lineRule="auto"/>
              <w:ind w:left="144" w:right="144"/>
              <w:jc w:val="both"/>
              <w:rPr>
                <w:rFonts w:asciiTheme="majorHAnsi" w:hAnsiTheme="majorHAnsi" w:cstheme="majorHAnsi"/>
                <w:lang w:val="en-US"/>
              </w:rPr>
            </w:pPr>
            <w:r>
              <w:rPr>
                <w:rFonts w:asciiTheme="majorHAnsi" w:hAnsiTheme="majorHAnsi" w:cstheme="majorHAnsi"/>
                <w:lang w:val="en-US"/>
              </w:rPr>
              <w:t xml:space="preserve">- </w:t>
            </w:r>
            <w:proofErr w:type="spellStart"/>
            <w:r w:rsidR="00A73D11" w:rsidRPr="00D5653B">
              <w:rPr>
                <w:rFonts w:asciiTheme="majorHAnsi" w:hAnsiTheme="majorHAnsi" w:cstheme="majorHAnsi"/>
                <w:lang w:val="en-US"/>
              </w:rPr>
              <w:t>Nếu</w:t>
            </w:r>
            <w:proofErr w:type="spellEnd"/>
            <w:r w:rsidR="00A73D11" w:rsidRPr="00D5653B">
              <w:rPr>
                <w:rFonts w:asciiTheme="majorHAnsi" w:hAnsiTheme="majorHAnsi" w:cstheme="majorHAnsi"/>
                <w:lang w:val="en-US"/>
              </w:rPr>
              <w:t xml:space="preserve"> ở </w:t>
            </w:r>
            <w:proofErr w:type="spellStart"/>
            <w:r w:rsidR="00A73D11" w:rsidRPr="00D5653B">
              <w:rPr>
                <w:rFonts w:asciiTheme="majorHAnsi" w:hAnsiTheme="majorHAnsi" w:cstheme="majorHAnsi"/>
                <w:lang w:val="en-US"/>
              </w:rPr>
              <w:t>các</w:t>
            </w:r>
            <w:proofErr w:type="spellEnd"/>
            <w:r w:rsidR="00A73D11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A73D11" w:rsidRPr="00D5653B">
              <w:rPr>
                <w:rFonts w:asciiTheme="majorHAnsi" w:hAnsiTheme="majorHAnsi" w:cstheme="majorHAnsi"/>
                <w:lang w:val="en-US"/>
              </w:rPr>
              <w:t>Combobox</w:t>
            </w:r>
            <w:proofErr w:type="spellEnd"/>
            <w:r w:rsidR="00A73D11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A73D11" w:rsidRPr="00D5653B">
              <w:rPr>
                <w:rFonts w:asciiTheme="majorHAnsi" w:hAnsiTheme="majorHAnsi" w:cstheme="majorHAnsi"/>
                <w:lang w:val="en-US"/>
              </w:rPr>
              <w:t>như</w:t>
            </w:r>
            <w:proofErr w:type="spellEnd"/>
            <w:r w:rsidR="00A73D11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A73D11" w:rsidRPr="00D5653B">
              <w:rPr>
                <w:rFonts w:asciiTheme="majorHAnsi" w:hAnsiTheme="majorHAnsi" w:cstheme="majorHAnsi"/>
                <w:lang w:val="en-US"/>
              </w:rPr>
              <w:t>giới</w:t>
            </w:r>
            <w:proofErr w:type="spellEnd"/>
            <w:r w:rsidR="00A73D11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A73D11" w:rsidRPr="00D5653B">
              <w:rPr>
                <w:rFonts w:asciiTheme="majorHAnsi" w:hAnsiTheme="majorHAnsi" w:cstheme="majorHAnsi"/>
                <w:lang w:val="en-US"/>
              </w:rPr>
              <w:t>tính</w:t>
            </w:r>
            <w:proofErr w:type="spellEnd"/>
            <w:r w:rsidR="00A73D11" w:rsidRPr="00D5653B">
              <w:rPr>
                <w:rFonts w:asciiTheme="majorHAnsi" w:hAnsiTheme="majorHAnsi" w:cstheme="majorHAnsi"/>
                <w:lang w:val="en-US"/>
              </w:rPr>
              <w:t xml:space="preserve">, </w:t>
            </w:r>
            <w:proofErr w:type="spellStart"/>
            <w:r w:rsidR="00A73D11" w:rsidRPr="00D5653B">
              <w:rPr>
                <w:rFonts w:asciiTheme="majorHAnsi" w:hAnsiTheme="majorHAnsi" w:cstheme="majorHAnsi"/>
                <w:lang w:val="en-US"/>
              </w:rPr>
              <w:t>tỉnh</w:t>
            </w:r>
            <w:proofErr w:type="spellEnd"/>
            <w:r w:rsidR="00A73D11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A73D11" w:rsidRPr="00D5653B">
              <w:rPr>
                <w:rFonts w:asciiTheme="majorHAnsi" w:hAnsiTheme="majorHAnsi" w:cstheme="majorHAnsi"/>
                <w:lang w:val="en-US"/>
              </w:rPr>
              <w:t>thành</w:t>
            </w:r>
            <w:proofErr w:type="spellEnd"/>
            <w:r w:rsidR="00A73D11" w:rsidRPr="00D5653B">
              <w:rPr>
                <w:rFonts w:asciiTheme="majorHAnsi" w:hAnsiTheme="majorHAnsi" w:cstheme="majorHAnsi"/>
                <w:lang w:val="en-US"/>
              </w:rPr>
              <w:t xml:space="preserve">, </w:t>
            </w:r>
            <w:proofErr w:type="spellStart"/>
            <w:r w:rsidR="00A73D11" w:rsidRPr="00D5653B">
              <w:rPr>
                <w:rFonts w:asciiTheme="majorHAnsi" w:hAnsiTheme="majorHAnsi" w:cstheme="majorHAnsi"/>
                <w:lang w:val="en-US"/>
              </w:rPr>
              <w:t>huyện</w:t>
            </w:r>
            <w:proofErr w:type="spellEnd"/>
            <w:r w:rsidR="00A73D11" w:rsidRPr="00D5653B">
              <w:rPr>
                <w:rFonts w:asciiTheme="majorHAnsi" w:hAnsiTheme="majorHAnsi" w:cstheme="majorHAnsi"/>
                <w:lang w:val="en-US"/>
              </w:rPr>
              <w:t xml:space="preserve">, </w:t>
            </w:r>
            <w:proofErr w:type="spellStart"/>
            <w:r w:rsidR="00A73D11" w:rsidRPr="00D5653B">
              <w:rPr>
                <w:rFonts w:asciiTheme="majorHAnsi" w:hAnsiTheme="majorHAnsi" w:cstheme="majorHAnsi"/>
                <w:lang w:val="en-US"/>
              </w:rPr>
              <w:t>xã</w:t>
            </w:r>
            <w:proofErr w:type="spellEnd"/>
            <w:r w:rsidR="00A73D11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A73D11" w:rsidRPr="00D5653B">
              <w:rPr>
                <w:rFonts w:asciiTheme="majorHAnsi" w:hAnsiTheme="majorHAnsi" w:cstheme="majorHAnsi"/>
                <w:lang w:val="en-US"/>
              </w:rPr>
              <w:t>người</w:t>
            </w:r>
            <w:proofErr w:type="spellEnd"/>
            <w:r w:rsidR="00A73D11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A73D11" w:rsidRPr="00D5653B">
              <w:rPr>
                <w:rFonts w:asciiTheme="majorHAnsi" w:hAnsiTheme="majorHAnsi" w:cstheme="majorHAnsi"/>
                <w:lang w:val="en-US"/>
              </w:rPr>
              <w:t>dùng</w:t>
            </w:r>
            <w:proofErr w:type="spellEnd"/>
            <w:r w:rsidR="00A73D11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A73D11" w:rsidRPr="00D5653B">
              <w:rPr>
                <w:rFonts w:asciiTheme="majorHAnsi" w:hAnsiTheme="majorHAnsi" w:cstheme="majorHAnsi"/>
                <w:lang w:val="en-US"/>
              </w:rPr>
              <w:t>chưa</w:t>
            </w:r>
            <w:proofErr w:type="spellEnd"/>
            <w:r w:rsidR="00A73D11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A73D11" w:rsidRPr="00D5653B">
              <w:rPr>
                <w:rFonts w:asciiTheme="majorHAnsi" w:hAnsiTheme="majorHAnsi" w:cstheme="majorHAnsi"/>
                <w:lang w:val="en-US"/>
              </w:rPr>
              <w:t>chọn</w:t>
            </w:r>
            <w:proofErr w:type="spellEnd"/>
            <w:r w:rsidR="00A73D11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A73D11" w:rsidRPr="00D5653B">
              <w:rPr>
                <w:rFonts w:asciiTheme="majorHAnsi" w:hAnsiTheme="majorHAnsi" w:cstheme="majorHAnsi"/>
                <w:lang w:val="en-US"/>
              </w:rPr>
              <w:t>thì</w:t>
            </w:r>
            <w:proofErr w:type="spellEnd"/>
            <w:r w:rsidR="00A73D11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A73D11" w:rsidRPr="00D5653B">
              <w:rPr>
                <w:rFonts w:asciiTheme="majorHAnsi" w:hAnsiTheme="majorHAnsi" w:cstheme="majorHAnsi"/>
                <w:lang w:val="en-US"/>
              </w:rPr>
              <w:t>sẽ</w:t>
            </w:r>
            <w:proofErr w:type="spellEnd"/>
            <w:r w:rsidR="00A73D11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A73D11" w:rsidRPr="00D5653B">
              <w:rPr>
                <w:rFonts w:asciiTheme="majorHAnsi" w:hAnsiTheme="majorHAnsi" w:cstheme="majorHAnsi"/>
                <w:lang w:val="en-US"/>
              </w:rPr>
              <w:t>thông</w:t>
            </w:r>
            <w:proofErr w:type="spellEnd"/>
            <w:r w:rsidR="00A73D11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A73D11" w:rsidRPr="00D5653B">
              <w:rPr>
                <w:rFonts w:asciiTheme="majorHAnsi" w:hAnsiTheme="majorHAnsi" w:cstheme="majorHAnsi"/>
                <w:lang w:val="en-US"/>
              </w:rPr>
              <w:t>báo</w:t>
            </w:r>
            <w:proofErr w:type="spellEnd"/>
            <w:r w:rsidR="00A73D11" w:rsidRPr="00D5653B">
              <w:rPr>
                <w:rFonts w:asciiTheme="majorHAnsi" w:hAnsiTheme="majorHAnsi" w:cstheme="majorHAnsi"/>
                <w:lang w:val="en-US"/>
              </w:rPr>
              <w:t xml:space="preserve"> “</w:t>
            </w:r>
            <w:proofErr w:type="spellStart"/>
            <w:r w:rsidR="00A73D11" w:rsidRPr="00D5653B">
              <w:rPr>
                <w:rFonts w:asciiTheme="majorHAnsi" w:hAnsiTheme="majorHAnsi" w:cstheme="majorHAnsi"/>
                <w:lang w:val="en-US"/>
              </w:rPr>
              <w:t>Thông</w:t>
            </w:r>
            <w:proofErr w:type="spellEnd"/>
            <w:r w:rsidR="00A73D11" w:rsidRPr="00D5653B">
              <w:rPr>
                <w:rFonts w:asciiTheme="majorHAnsi" w:hAnsiTheme="majorHAnsi" w:cstheme="majorHAnsi"/>
                <w:lang w:val="en-US"/>
              </w:rPr>
              <w:t xml:space="preserve"> tin </w:t>
            </w:r>
            <w:proofErr w:type="spellStart"/>
            <w:r w:rsidR="00A73D11" w:rsidRPr="00D5653B">
              <w:rPr>
                <w:rFonts w:asciiTheme="majorHAnsi" w:hAnsiTheme="majorHAnsi" w:cstheme="majorHAnsi"/>
                <w:lang w:val="en-US"/>
              </w:rPr>
              <w:t>này</w:t>
            </w:r>
            <w:proofErr w:type="spellEnd"/>
            <w:r w:rsidR="00A73D11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A73D11" w:rsidRPr="00D5653B">
              <w:rPr>
                <w:rFonts w:asciiTheme="majorHAnsi" w:hAnsiTheme="majorHAnsi" w:cstheme="majorHAnsi"/>
                <w:lang w:val="en-US"/>
              </w:rPr>
              <w:t>không</w:t>
            </w:r>
            <w:proofErr w:type="spellEnd"/>
            <w:r w:rsidR="00A73D11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A73D11" w:rsidRPr="00D5653B">
              <w:rPr>
                <w:rFonts w:asciiTheme="majorHAnsi" w:hAnsiTheme="majorHAnsi" w:cstheme="majorHAnsi"/>
                <w:lang w:val="en-US"/>
              </w:rPr>
              <w:t>được</w:t>
            </w:r>
            <w:proofErr w:type="spellEnd"/>
            <w:r w:rsidR="00A73D11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A73D11" w:rsidRPr="00D5653B">
              <w:rPr>
                <w:rFonts w:asciiTheme="majorHAnsi" w:hAnsiTheme="majorHAnsi" w:cstheme="majorHAnsi"/>
                <w:lang w:val="en-US"/>
              </w:rPr>
              <w:t>bỏ</w:t>
            </w:r>
            <w:proofErr w:type="spellEnd"/>
            <w:r w:rsidR="00A73D11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A73D11" w:rsidRPr="00D5653B">
              <w:rPr>
                <w:rFonts w:asciiTheme="majorHAnsi" w:hAnsiTheme="majorHAnsi" w:cstheme="majorHAnsi"/>
                <w:lang w:val="en-US"/>
              </w:rPr>
              <w:t>trống</w:t>
            </w:r>
            <w:proofErr w:type="spellEnd"/>
            <w:r w:rsidR="00A73D11" w:rsidRPr="00D5653B">
              <w:rPr>
                <w:rFonts w:asciiTheme="majorHAnsi" w:hAnsiTheme="majorHAnsi" w:cstheme="majorHAnsi"/>
                <w:lang w:val="en-US"/>
              </w:rPr>
              <w:t>”.</w:t>
            </w:r>
          </w:p>
          <w:p w14:paraId="62FD901B" w14:textId="6385EE17" w:rsidR="00A73D11" w:rsidRPr="00D5653B" w:rsidRDefault="001A640D" w:rsidP="005F7E53">
            <w:pPr>
              <w:numPr>
                <w:ilvl w:val="0"/>
                <w:numId w:val="37"/>
              </w:numPr>
              <w:autoSpaceDE/>
              <w:autoSpaceDN/>
              <w:spacing w:line="240" w:lineRule="auto"/>
              <w:ind w:left="144" w:right="144"/>
              <w:jc w:val="both"/>
              <w:rPr>
                <w:rFonts w:asciiTheme="majorHAnsi" w:hAnsiTheme="majorHAnsi" w:cstheme="majorHAnsi"/>
                <w:lang w:val="en-US"/>
              </w:rPr>
            </w:pPr>
            <w:r>
              <w:rPr>
                <w:rFonts w:asciiTheme="majorHAnsi" w:hAnsiTheme="majorHAnsi" w:cstheme="majorHAnsi"/>
                <w:lang w:val="en-US"/>
              </w:rPr>
              <w:t xml:space="preserve">- </w:t>
            </w:r>
            <w:proofErr w:type="spellStart"/>
            <w:r w:rsidR="00A73D11" w:rsidRPr="00D5653B">
              <w:rPr>
                <w:rFonts w:asciiTheme="majorHAnsi" w:hAnsiTheme="majorHAnsi" w:cstheme="majorHAnsi"/>
                <w:lang w:val="en-US"/>
              </w:rPr>
              <w:t>Nếu</w:t>
            </w:r>
            <w:proofErr w:type="spellEnd"/>
            <w:r w:rsidR="00A73D11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A73D11" w:rsidRPr="00D5653B">
              <w:rPr>
                <w:rFonts w:asciiTheme="majorHAnsi" w:hAnsiTheme="majorHAnsi" w:cstheme="majorHAnsi"/>
                <w:lang w:val="en-US"/>
              </w:rPr>
              <w:t>người</w:t>
            </w:r>
            <w:proofErr w:type="spellEnd"/>
            <w:r w:rsidR="00A73D11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A73D11" w:rsidRPr="00D5653B">
              <w:rPr>
                <w:rFonts w:asciiTheme="majorHAnsi" w:hAnsiTheme="majorHAnsi" w:cstheme="majorHAnsi"/>
                <w:lang w:val="en-US"/>
              </w:rPr>
              <w:t>dùng</w:t>
            </w:r>
            <w:proofErr w:type="spellEnd"/>
            <w:r w:rsidR="00A73D11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A73D11" w:rsidRPr="00D5653B">
              <w:rPr>
                <w:rFonts w:asciiTheme="majorHAnsi" w:hAnsiTheme="majorHAnsi" w:cstheme="majorHAnsi"/>
                <w:lang w:val="en-US"/>
              </w:rPr>
              <w:t>không</w:t>
            </w:r>
            <w:proofErr w:type="spellEnd"/>
            <w:r w:rsidR="00A73D11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A73D11" w:rsidRPr="00D5653B">
              <w:rPr>
                <w:rFonts w:asciiTheme="majorHAnsi" w:hAnsiTheme="majorHAnsi" w:cstheme="majorHAnsi"/>
                <w:lang w:val="en-US"/>
              </w:rPr>
              <w:t>nhập</w:t>
            </w:r>
            <w:proofErr w:type="spellEnd"/>
            <w:r w:rsidR="00A73D11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A73D11" w:rsidRPr="00D5653B">
              <w:rPr>
                <w:rFonts w:asciiTheme="majorHAnsi" w:hAnsiTheme="majorHAnsi" w:cstheme="majorHAnsi"/>
                <w:lang w:val="en-US"/>
              </w:rPr>
              <w:t>tên</w:t>
            </w:r>
            <w:proofErr w:type="spellEnd"/>
            <w:r w:rsidR="00A73D11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A73D11" w:rsidRPr="00D5653B">
              <w:rPr>
                <w:rFonts w:asciiTheme="majorHAnsi" w:hAnsiTheme="majorHAnsi" w:cstheme="majorHAnsi"/>
                <w:lang w:val="en-US"/>
              </w:rPr>
              <w:t>hoặc</w:t>
            </w:r>
            <w:proofErr w:type="spellEnd"/>
            <w:r w:rsidR="00A73D11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A73D11" w:rsidRPr="00D5653B">
              <w:rPr>
                <w:rFonts w:asciiTheme="majorHAnsi" w:hAnsiTheme="majorHAnsi" w:cstheme="majorHAnsi"/>
                <w:lang w:val="en-US"/>
              </w:rPr>
              <w:t>số</w:t>
            </w:r>
            <w:proofErr w:type="spellEnd"/>
            <w:r w:rsidR="00A73D11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A73D11" w:rsidRPr="00D5653B">
              <w:rPr>
                <w:rFonts w:asciiTheme="majorHAnsi" w:hAnsiTheme="majorHAnsi" w:cstheme="majorHAnsi"/>
                <w:lang w:val="en-US"/>
              </w:rPr>
              <w:t>điện</w:t>
            </w:r>
            <w:proofErr w:type="spellEnd"/>
            <w:r w:rsidR="00A73D11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A73D11" w:rsidRPr="00D5653B">
              <w:rPr>
                <w:rFonts w:asciiTheme="majorHAnsi" w:hAnsiTheme="majorHAnsi" w:cstheme="majorHAnsi"/>
                <w:lang w:val="en-US"/>
              </w:rPr>
              <w:t>thoại</w:t>
            </w:r>
            <w:proofErr w:type="spellEnd"/>
            <w:r w:rsidR="00A73D11" w:rsidRPr="00D5653B">
              <w:rPr>
                <w:rFonts w:asciiTheme="majorHAnsi" w:hAnsiTheme="majorHAnsi" w:cstheme="majorHAnsi"/>
                <w:lang w:val="en-US"/>
              </w:rPr>
              <w:t xml:space="preserve">, </w:t>
            </w:r>
            <w:proofErr w:type="spellStart"/>
            <w:r w:rsidR="00A73D11" w:rsidRPr="00D5653B">
              <w:rPr>
                <w:rFonts w:asciiTheme="majorHAnsi" w:hAnsiTheme="majorHAnsi" w:cstheme="majorHAnsi"/>
                <w:lang w:val="en-US"/>
              </w:rPr>
              <w:t>đường</w:t>
            </w:r>
            <w:proofErr w:type="spellEnd"/>
            <w:r w:rsidR="00A73D11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A73D11" w:rsidRPr="00D5653B">
              <w:rPr>
                <w:rFonts w:asciiTheme="majorHAnsi" w:hAnsiTheme="majorHAnsi" w:cstheme="majorHAnsi"/>
                <w:lang w:val="en-US"/>
              </w:rPr>
              <w:t>thì</w:t>
            </w:r>
            <w:proofErr w:type="spellEnd"/>
            <w:r w:rsidR="00A73D11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A73D11" w:rsidRPr="00D5653B">
              <w:rPr>
                <w:rFonts w:asciiTheme="majorHAnsi" w:hAnsiTheme="majorHAnsi" w:cstheme="majorHAnsi"/>
                <w:lang w:val="en-US"/>
              </w:rPr>
              <w:t>cũng</w:t>
            </w:r>
            <w:proofErr w:type="spellEnd"/>
            <w:r w:rsidR="00A73D11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A73D11" w:rsidRPr="00D5653B">
              <w:rPr>
                <w:rFonts w:asciiTheme="majorHAnsi" w:hAnsiTheme="majorHAnsi" w:cstheme="majorHAnsi"/>
                <w:lang w:val="en-US"/>
              </w:rPr>
              <w:t>sẽ</w:t>
            </w:r>
            <w:proofErr w:type="spellEnd"/>
            <w:r w:rsidR="00A73D11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A73D11" w:rsidRPr="00D5653B">
              <w:rPr>
                <w:rFonts w:asciiTheme="majorHAnsi" w:hAnsiTheme="majorHAnsi" w:cstheme="majorHAnsi"/>
                <w:lang w:val="en-US"/>
              </w:rPr>
              <w:t>nhận</w:t>
            </w:r>
            <w:proofErr w:type="spellEnd"/>
            <w:r w:rsidR="00A73D11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A73D11" w:rsidRPr="00D5653B">
              <w:rPr>
                <w:rFonts w:asciiTheme="majorHAnsi" w:hAnsiTheme="majorHAnsi" w:cstheme="majorHAnsi"/>
                <w:lang w:val="en-US"/>
              </w:rPr>
              <w:t>được</w:t>
            </w:r>
            <w:proofErr w:type="spellEnd"/>
            <w:r w:rsidR="00A73D11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A73D11" w:rsidRPr="00D5653B">
              <w:rPr>
                <w:rFonts w:asciiTheme="majorHAnsi" w:hAnsiTheme="majorHAnsi" w:cstheme="majorHAnsi"/>
                <w:lang w:val="en-US"/>
              </w:rPr>
              <w:t>báo</w:t>
            </w:r>
            <w:proofErr w:type="spellEnd"/>
            <w:r w:rsidR="00A73D11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A73D11" w:rsidRPr="00D5653B">
              <w:rPr>
                <w:rFonts w:asciiTheme="majorHAnsi" w:hAnsiTheme="majorHAnsi" w:cstheme="majorHAnsi"/>
                <w:lang w:val="en-US"/>
              </w:rPr>
              <w:t>lỗi</w:t>
            </w:r>
            <w:proofErr w:type="spellEnd"/>
            <w:r w:rsidR="00A73D11" w:rsidRPr="00D5653B">
              <w:rPr>
                <w:rFonts w:asciiTheme="majorHAnsi" w:hAnsiTheme="majorHAnsi" w:cstheme="majorHAnsi"/>
                <w:lang w:val="en-US"/>
              </w:rPr>
              <w:t xml:space="preserve"> “</w:t>
            </w:r>
            <w:proofErr w:type="spellStart"/>
            <w:r w:rsidR="00A73D11" w:rsidRPr="00D5653B">
              <w:rPr>
                <w:rFonts w:asciiTheme="majorHAnsi" w:hAnsiTheme="majorHAnsi" w:cstheme="majorHAnsi"/>
                <w:lang w:val="en-US"/>
              </w:rPr>
              <w:t>Tên</w:t>
            </w:r>
            <w:proofErr w:type="spellEnd"/>
            <w:r w:rsidR="00A73D11" w:rsidRPr="00D5653B">
              <w:rPr>
                <w:rFonts w:asciiTheme="majorHAnsi" w:hAnsiTheme="majorHAnsi" w:cstheme="majorHAnsi"/>
                <w:lang w:val="en-US"/>
              </w:rPr>
              <w:t>/</w:t>
            </w:r>
            <w:proofErr w:type="spellStart"/>
            <w:r w:rsidR="00A73D11" w:rsidRPr="00D5653B">
              <w:rPr>
                <w:rFonts w:asciiTheme="majorHAnsi" w:hAnsiTheme="majorHAnsi" w:cstheme="majorHAnsi"/>
                <w:lang w:val="en-US"/>
              </w:rPr>
              <w:t>Số</w:t>
            </w:r>
            <w:proofErr w:type="spellEnd"/>
            <w:r w:rsidR="00A73D11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A73D11" w:rsidRPr="00D5653B">
              <w:rPr>
                <w:rFonts w:asciiTheme="majorHAnsi" w:hAnsiTheme="majorHAnsi" w:cstheme="majorHAnsi"/>
                <w:lang w:val="en-US"/>
              </w:rPr>
              <w:t>điện</w:t>
            </w:r>
            <w:proofErr w:type="spellEnd"/>
            <w:r w:rsidR="00A73D11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A73D11" w:rsidRPr="00D5653B">
              <w:rPr>
                <w:rFonts w:asciiTheme="majorHAnsi" w:hAnsiTheme="majorHAnsi" w:cstheme="majorHAnsi"/>
                <w:lang w:val="en-US"/>
              </w:rPr>
              <w:t>thoại</w:t>
            </w:r>
            <w:proofErr w:type="spellEnd"/>
            <w:r w:rsidR="00A73D11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A73D11" w:rsidRPr="00D5653B">
              <w:rPr>
                <w:rFonts w:asciiTheme="majorHAnsi" w:hAnsiTheme="majorHAnsi" w:cstheme="majorHAnsi"/>
                <w:lang w:val="en-US"/>
              </w:rPr>
              <w:t>không</w:t>
            </w:r>
            <w:proofErr w:type="spellEnd"/>
            <w:r w:rsidR="00A73D11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A73D11" w:rsidRPr="00D5653B">
              <w:rPr>
                <w:rFonts w:asciiTheme="majorHAnsi" w:hAnsiTheme="majorHAnsi" w:cstheme="majorHAnsi"/>
                <w:lang w:val="en-US"/>
              </w:rPr>
              <w:t>được</w:t>
            </w:r>
            <w:proofErr w:type="spellEnd"/>
            <w:r w:rsidR="00A73D11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A73D11" w:rsidRPr="00D5653B">
              <w:rPr>
                <w:rFonts w:asciiTheme="majorHAnsi" w:hAnsiTheme="majorHAnsi" w:cstheme="majorHAnsi"/>
                <w:lang w:val="en-US"/>
              </w:rPr>
              <w:t>phép</w:t>
            </w:r>
            <w:proofErr w:type="spellEnd"/>
            <w:r w:rsidR="00A73D11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A73D11" w:rsidRPr="00D5653B">
              <w:rPr>
                <w:rFonts w:asciiTheme="majorHAnsi" w:hAnsiTheme="majorHAnsi" w:cstheme="majorHAnsi"/>
                <w:lang w:val="en-US"/>
              </w:rPr>
              <w:t>bỏ</w:t>
            </w:r>
            <w:proofErr w:type="spellEnd"/>
            <w:r w:rsidR="00A73D11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A73D11" w:rsidRPr="00D5653B">
              <w:rPr>
                <w:rFonts w:asciiTheme="majorHAnsi" w:hAnsiTheme="majorHAnsi" w:cstheme="majorHAnsi"/>
                <w:lang w:val="en-US"/>
              </w:rPr>
              <w:t>trống</w:t>
            </w:r>
            <w:proofErr w:type="spellEnd"/>
            <w:r w:rsidR="00A73D11" w:rsidRPr="00D5653B">
              <w:rPr>
                <w:rFonts w:asciiTheme="majorHAnsi" w:hAnsiTheme="majorHAnsi" w:cstheme="majorHAnsi"/>
                <w:lang w:val="en-US"/>
              </w:rPr>
              <w:t>”.</w:t>
            </w:r>
          </w:p>
          <w:p w14:paraId="348E3AAB" w14:textId="21DADB7F" w:rsidR="00A73D11" w:rsidRPr="00D5653B" w:rsidRDefault="00A73D11" w:rsidP="00DD7D3B">
            <w:pPr>
              <w:ind w:left="144" w:right="144"/>
              <w:jc w:val="both"/>
              <w:rPr>
                <w:rFonts w:asciiTheme="majorHAnsi" w:hAnsiTheme="majorHAnsi" w:cstheme="majorHAnsi"/>
                <w:lang w:val="en-US"/>
              </w:rPr>
            </w:pP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Cuối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cùng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ta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còn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có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luồng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thực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hiện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thay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đổi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địa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chỉ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mặc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đinh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(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địa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chỉ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sẽ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mặc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định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gán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vào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đơn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hàng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.): </w:t>
            </w:r>
          </w:p>
          <w:p w14:paraId="4F6D8A50" w14:textId="232A376F" w:rsidR="00A73D11" w:rsidRPr="00D5653B" w:rsidRDefault="009B088C" w:rsidP="005F7E53">
            <w:pPr>
              <w:numPr>
                <w:ilvl w:val="0"/>
                <w:numId w:val="36"/>
              </w:numPr>
              <w:autoSpaceDE/>
              <w:autoSpaceDN/>
              <w:spacing w:line="240" w:lineRule="auto"/>
              <w:ind w:left="144" w:right="144"/>
              <w:jc w:val="both"/>
              <w:rPr>
                <w:rFonts w:asciiTheme="majorHAnsi" w:hAnsiTheme="majorHAnsi" w:cstheme="majorHAnsi"/>
                <w:lang w:val="en-US"/>
              </w:rPr>
            </w:pPr>
            <w:r>
              <w:rPr>
                <w:rFonts w:asciiTheme="majorHAnsi" w:hAnsiTheme="majorHAnsi" w:cstheme="majorHAnsi"/>
                <w:lang w:val="en-US"/>
              </w:rPr>
              <w:t xml:space="preserve">- </w:t>
            </w:r>
            <w:proofErr w:type="spellStart"/>
            <w:r w:rsidR="00A73D11" w:rsidRPr="00D5653B">
              <w:rPr>
                <w:rFonts w:asciiTheme="majorHAnsi" w:hAnsiTheme="majorHAnsi" w:cstheme="majorHAnsi"/>
                <w:lang w:val="en-US"/>
              </w:rPr>
              <w:t>Khách</w:t>
            </w:r>
            <w:proofErr w:type="spellEnd"/>
            <w:r w:rsidR="00A73D11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A73D11" w:rsidRPr="00D5653B">
              <w:rPr>
                <w:rFonts w:asciiTheme="majorHAnsi" w:hAnsiTheme="majorHAnsi" w:cstheme="majorHAnsi"/>
                <w:lang w:val="en-US"/>
              </w:rPr>
              <w:t>hàng</w:t>
            </w:r>
            <w:proofErr w:type="spellEnd"/>
            <w:r w:rsidR="00A73D11" w:rsidRPr="00D5653B">
              <w:rPr>
                <w:rFonts w:asciiTheme="majorHAnsi" w:hAnsiTheme="majorHAnsi" w:cstheme="majorHAnsi"/>
                <w:lang w:val="en-US"/>
              </w:rPr>
              <w:t xml:space="preserve"> vào phần </w:t>
            </w:r>
            <w:proofErr w:type="spellStart"/>
            <w:r w:rsidR="0026788B" w:rsidRPr="00D5653B">
              <w:rPr>
                <w:rFonts w:asciiTheme="majorHAnsi" w:hAnsiTheme="majorHAnsi" w:cstheme="majorHAnsi"/>
                <w:lang w:val="en-US"/>
              </w:rPr>
              <w:t>Tài</w:t>
            </w:r>
            <w:proofErr w:type="spellEnd"/>
            <w:r w:rsidR="0026788B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26788B" w:rsidRPr="00D5653B">
              <w:rPr>
                <w:rFonts w:asciiTheme="majorHAnsi" w:hAnsiTheme="majorHAnsi" w:cstheme="majorHAnsi"/>
                <w:lang w:val="en-US"/>
              </w:rPr>
              <w:t>khoản</w:t>
            </w:r>
            <w:proofErr w:type="spellEnd"/>
            <w:r w:rsidR="00A73D11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A73D11" w:rsidRPr="00D5653B">
              <w:rPr>
                <w:rFonts w:asciiTheme="majorHAnsi" w:hAnsiTheme="majorHAnsi" w:cstheme="majorHAnsi"/>
                <w:lang w:val="en-US"/>
              </w:rPr>
              <w:t>bên</w:t>
            </w:r>
            <w:proofErr w:type="spellEnd"/>
            <w:r w:rsidR="00A73D11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A73D11" w:rsidRPr="00D5653B">
              <w:rPr>
                <w:rFonts w:asciiTheme="majorHAnsi" w:hAnsiTheme="majorHAnsi" w:cstheme="majorHAnsi"/>
                <w:lang w:val="en-US"/>
              </w:rPr>
              <w:t>dưới</w:t>
            </w:r>
            <w:proofErr w:type="spellEnd"/>
            <w:r w:rsidR="00A73D11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A73D11" w:rsidRPr="00D5653B">
              <w:rPr>
                <w:rFonts w:asciiTheme="majorHAnsi" w:hAnsiTheme="majorHAnsi" w:cstheme="majorHAnsi"/>
                <w:lang w:val="en-US"/>
              </w:rPr>
              <w:t>thanh</w:t>
            </w:r>
            <w:proofErr w:type="spellEnd"/>
            <w:r w:rsidR="00A73D11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A73D11" w:rsidRPr="00D5653B">
              <w:rPr>
                <w:rFonts w:asciiTheme="majorHAnsi" w:hAnsiTheme="majorHAnsi" w:cstheme="majorHAnsi"/>
                <w:lang w:val="en-US"/>
              </w:rPr>
              <w:t>dịch</w:t>
            </w:r>
            <w:proofErr w:type="spellEnd"/>
            <w:r w:rsidR="00A73D11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A73D11" w:rsidRPr="00D5653B">
              <w:rPr>
                <w:rFonts w:asciiTheme="majorHAnsi" w:hAnsiTheme="majorHAnsi" w:cstheme="majorHAnsi"/>
                <w:lang w:val="en-US"/>
              </w:rPr>
              <w:t>chuyển</w:t>
            </w:r>
            <w:proofErr w:type="spellEnd"/>
            <w:r w:rsidR="00A73D11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A73D11" w:rsidRPr="00D5653B">
              <w:rPr>
                <w:rFonts w:asciiTheme="majorHAnsi" w:hAnsiTheme="majorHAnsi" w:cstheme="majorHAnsi"/>
                <w:lang w:val="en-US"/>
              </w:rPr>
              <w:t>đáy</w:t>
            </w:r>
            <w:proofErr w:type="spellEnd"/>
            <w:r w:rsidR="00A73D11" w:rsidRPr="00D5653B">
              <w:rPr>
                <w:rFonts w:asciiTheme="majorHAnsi" w:hAnsiTheme="majorHAnsi" w:cstheme="majorHAnsi"/>
                <w:lang w:val="en-US"/>
              </w:rPr>
              <w:t xml:space="preserve"> của </w:t>
            </w:r>
            <w:proofErr w:type="spellStart"/>
            <w:r w:rsidR="00A73D11" w:rsidRPr="00D5653B">
              <w:rPr>
                <w:rFonts w:asciiTheme="majorHAnsi" w:hAnsiTheme="majorHAnsi" w:cstheme="majorHAnsi"/>
                <w:lang w:val="en-US"/>
              </w:rPr>
              <w:t>ứng</w:t>
            </w:r>
            <w:proofErr w:type="spellEnd"/>
            <w:r w:rsidR="00A73D11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A73D11" w:rsidRPr="00D5653B">
              <w:rPr>
                <w:rFonts w:asciiTheme="majorHAnsi" w:hAnsiTheme="majorHAnsi" w:cstheme="majorHAnsi"/>
                <w:lang w:val="en-US"/>
              </w:rPr>
              <w:t>dụng</w:t>
            </w:r>
            <w:proofErr w:type="spellEnd"/>
            <w:r w:rsidR="00A73D11" w:rsidRPr="00D5653B">
              <w:rPr>
                <w:rFonts w:asciiTheme="majorHAnsi" w:hAnsiTheme="majorHAnsi" w:cstheme="majorHAnsi"/>
                <w:lang w:val="en-US"/>
              </w:rPr>
              <w:t>.</w:t>
            </w:r>
          </w:p>
          <w:p w14:paraId="385FF0E3" w14:textId="3BFD37A9" w:rsidR="00A73D11" w:rsidRPr="00D5653B" w:rsidRDefault="009B088C" w:rsidP="005F7E53">
            <w:pPr>
              <w:numPr>
                <w:ilvl w:val="0"/>
                <w:numId w:val="36"/>
              </w:numPr>
              <w:autoSpaceDE/>
              <w:autoSpaceDN/>
              <w:spacing w:line="240" w:lineRule="auto"/>
              <w:ind w:left="144" w:right="144"/>
              <w:jc w:val="both"/>
              <w:rPr>
                <w:rFonts w:asciiTheme="majorHAnsi" w:hAnsiTheme="majorHAnsi" w:cstheme="majorHAnsi"/>
                <w:lang w:val="en-US"/>
              </w:rPr>
            </w:pPr>
            <w:r>
              <w:rPr>
                <w:rFonts w:asciiTheme="majorHAnsi" w:hAnsiTheme="majorHAnsi" w:cstheme="majorHAnsi"/>
                <w:lang w:val="en-US"/>
              </w:rPr>
              <w:t xml:space="preserve">- </w:t>
            </w:r>
            <w:proofErr w:type="spellStart"/>
            <w:r w:rsidR="00A73D11" w:rsidRPr="00D5653B">
              <w:rPr>
                <w:rFonts w:asciiTheme="majorHAnsi" w:hAnsiTheme="majorHAnsi" w:cstheme="majorHAnsi"/>
                <w:lang w:val="en-US"/>
              </w:rPr>
              <w:t>Nhấn</w:t>
            </w:r>
            <w:proofErr w:type="spellEnd"/>
            <w:r w:rsidR="00A73D11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A73D11" w:rsidRPr="00D5653B">
              <w:rPr>
                <w:rFonts w:asciiTheme="majorHAnsi" w:hAnsiTheme="majorHAnsi" w:cstheme="majorHAnsi"/>
                <w:lang w:val="en-US"/>
              </w:rPr>
              <w:t>chọn</w:t>
            </w:r>
            <w:proofErr w:type="spellEnd"/>
            <w:r w:rsidR="00A73D11" w:rsidRPr="00D5653B">
              <w:rPr>
                <w:rFonts w:asciiTheme="majorHAnsi" w:hAnsiTheme="majorHAnsi" w:cstheme="majorHAnsi"/>
                <w:lang w:val="en-US"/>
              </w:rPr>
              <w:t xml:space="preserve"> vào mục </w:t>
            </w:r>
            <w:r w:rsidR="00836454" w:rsidRPr="00D5653B">
              <w:rPr>
                <w:rFonts w:asciiTheme="majorHAnsi" w:hAnsiTheme="majorHAnsi" w:cstheme="majorHAnsi"/>
                <w:lang w:val="en-US"/>
              </w:rPr>
              <w:t xml:space="preserve">Quản lý </w:t>
            </w:r>
            <w:proofErr w:type="spellStart"/>
            <w:r w:rsidR="00836454" w:rsidRPr="00D5653B">
              <w:rPr>
                <w:rFonts w:asciiTheme="majorHAnsi" w:hAnsiTheme="majorHAnsi" w:cstheme="majorHAnsi"/>
                <w:lang w:val="en-US"/>
              </w:rPr>
              <w:t>địa</w:t>
            </w:r>
            <w:proofErr w:type="spellEnd"/>
            <w:r w:rsidR="00836454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836454" w:rsidRPr="00D5653B">
              <w:rPr>
                <w:rFonts w:asciiTheme="majorHAnsi" w:hAnsiTheme="majorHAnsi" w:cstheme="majorHAnsi"/>
                <w:lang w:val="en-US"/>
              </w:rPr>
              <w:t>chỉ</w:t>
            </w:r>
            <w:proofErr w:type="spellEnd"/>
            <w:r w:rsidR="00A73D11" w:rsidRPr="00D5653B">
              <w:rPr>
                <w:rFonts w:asciiTheme="majorHAnsi" w:hAnsiTheme="majorHAnsi" w:cstheme="majorHAnsi"/>
                <w:lang w:val="en-US"/>
              </w:rPr>
              <w:t>.</w:t>
            </w:r>
          </w:p>
          <w:p w14:paraId="53A8F56D" w14:textId="36583F9E" w:rsidR="00A73D11" w:rsidRPr="00D5653B" w:rsidRDefault="009B088C" w:rsidP="005F7E53">
            <w:pPr>
              <w:numPr>
                <w:ilvl w:val="0"/>
                <w:numId w:val="36"/>
              </w:numPr>
              <w:autoSpaceDE/>
              <w:autoSpaceDN/>
              <w:spacing w:line="240" w:lineRule="auto"/>
              <w:ind w:left="144" w:right="144"/>
              <w:jc w:val="both"/>
              <w:rPr>
                <w:rFonts w:asciiTheme="majorHAnsi" w:hAnsiTheme="majorHAnsi" w:cstheme="majorHAnsi"/>
                <w:lang w:val="en-US"/>
              </w:rPr>
            </w:pPr>
            <w:r>
              <w:rPr>
                <w:rFonts w:asciiTheme="majorHAnsi" w:hAnsiTheme="majorHAnsi" w:cstheme="majorHAnsi"/>
                <w:lang w:val="en-US"/>
              </w:rPr>
              <w:t xml:space="preserve">- </w:t>
            </w:r>
            <w:proofErr w:type="spellStart"/>
            <w:r w:rsidR="00A73D11" w:rsidRPr="00D5653B">
              <w:rPr>
                <w:rFonts w:asciiTheme="majorHAnsi" w:hAnsiTheme="majorHAnsi" w:cstheme="majorHAnsi"/>
                <w:lang w:val="en-US"/>
              </w:rPr>
              <w:t>Khách</w:t>
            </w:r>
            <w:proofErr w:type="spellEnd"/>
            <w:r w:rsidR="00A73D11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A73D11" w:rsidRPr="00D5653B">
              <w:rPr>
                <w:rFonts w:asciiTheme="majorHAnsi" w:hAnsiTheme="majorHAnsi" w:cstheme="majorHAnsi"/>
                <w:lang w:val="en-US"/>
              </w:rPr>
              <w:t>hàng</w:t>
            </w:r>
            <w:proofErr w:type="spellEnd"/>
            <w:r w:rsidR="00A73D11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A73D11" w:rsidRPr="00D5653B">
              <w:rPr>
                <w:rFonts w:asciiTheme="majorHAnsi" w:hAnsiTheme="majorHAnsi" w:cstheme="majorHAnsi"/>
                <w:lang w:val="en-US"/>
              </w:rPr>
              <w:t>tìm</w:t>
            </w:r>
            <w:proofErr w:type="spellEnd"/>
            <w:r w:rsidR="00A73D11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A73D11" w:rsidRPr="00D5653B">
              <w:rPr>
                <w:rFonts w:asciiTheme="majorHAnsi" w:hAnsiTheme="majorHAnsi" w:cstheme="majorHAnsi"/>
                <w:lang w:val="en-US"/>
              </w:rPr>
              <w:t>kiếm</w:t>
            </w:r>
            <w:proofErr w:type="spellEnd"/>
            <w:r w:rsidR="00A73D11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A73D11" w:rsidRPr="00D5653B">
              <w:rPr>
                <w:rFonts w:asciiTheme="majorHAnsi" w:hAnsiTheme="majorHAnsi" w:cstheme="majorHAnsi"/>
                <w:lang w:val="en-US"/>
              </w:rPr>
              <w:t>địa</w:t>
            </w:r>
            <w:proofErr w:type="spellEnd"/>
            <w:r w:rsidR="00A73D11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A73D11" w:rsidRPr="00D5653B">
              <w:rPr>
                <w:rFonts w:asciiTheme="majorHAnsi" w:hAnsiTheme="majorHAnsi" w:cstheme="majorHAnsi"/>
                <w:lang w:val="en-US"/>
              </w:rPr>
              <w:t>chỉ</w:t>
            </w:r>
            <w:proofErr w:type="spellEnd"/>
            <w:r w:rsidR="00A73D11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A73D11" w:rsidRPr="00D5653B">
              <w:rPr>
                <w:rFonts w:asciiTheme="majorHAnsi" w:hAnsiTheme="majorHAnsi" w:cstheme="majorHAnsi"/>
                <w:lang w:val="en-US"/>
              </w:rPr>
              <w:t>muốn</w:t>
            </w:r>
            <w:proofErr w:type="spellEnd"/>
            <w:r w:rsidR="00A73D11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A73D11" w:rsidRPr="00D5653B">
              <w:rPr>
                <w:rFonts w:asciiTheme="majorHAnsi" w:hAnsiTheme="majorHAnsi" w:cstheme="majorHAnsi"/>
                <w:lang w:val="en-US"/>
              </w:rPr>
              <w:t>thực</w:t>
            </w:r>
            <w:proofErr w:type="spellEnd"/>
            <w:r w:rsidR="00A73D11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A73D11" w:rsidRPr="00D5653B">
              <w:rPr>
                <w:rFonts w:asciiTheme="majorHAnsi" w:hAnsiTheme="majorHAnsi" w:cstheme="majorHAnsi"/>
                <w:lang w:val="en-US"/>
              </w:rPr>
              <w:t>hiện</w:t>
            </w:r>
            <w:proofErr w:type="spellEnd"/>
            <w:r w:rsidR="00A73D11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A73D11" w:rsidRPr="00D5653B">
              <w:rPr>
                <w:rFonts w:asciiTheme="majorHAnsi" w:hAnsiTheme="majorHAnsi" w:cstheme="majorHAnsi"/>
                <w:lang w:val="en-US"/>
              </w:rPr>
              <w:t>chuyển</w:t>
            </w:r>
            <w:proofErr w:type="spellEnd"/>
            <w:r w:rsidR="00A73D11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A73D11" w:rsidRPr="00D5653B">
              <w:rPr>
                <w:rFonts w:asciiTheme="majorHAnsi" w:hAnsiTheme="majorHAnsi" w:cstheme="majorHAnsi"/>
                <w:lang w:val="en-US"/>
              </w:rPr>
              <w:t>thành</w:t>
            </w:r>
            <w:proofErr w:type="spellEnd"/>
            <w:r w:rsidR="00A73D11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A73D11" w:rsidRPr="00D5653B">
              <w:rPr>
                <w:rFonts w:asciiTheme="majorHAnsi" w:hAnsiTheme="majorHAnsi" w:cstheme="majorHAnsi"/>
                <w:lang w:val="en-US"/>
              </w:rPr>
              <w:t>mặc</w:t>
            </w:r>
            <w:proofErr w:type="spellEnd"/>
            <w:r w:rsidR="00A73D11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A73D11" w:rsidRPr="00D5653B">
              <w:rPr>
                <w:rFonts w:asciiTheme="majorHAnsi" w:hAnsiTheme="majorHAnsi" w:cstheme="majorHAnsi"/>
                <w:lang w:val="en-US"/>
              </w:rPr>
              <w:t>định</w:t>
            </w:r>
            <w:proofErr w:type="spellEnd"/>
            <w:r w:rsidR="00A73D11" w:rsidRPr="00D5653B">
              <w:rPr>
                <w:rFonts w:asciiTheme="majorHAnsi" w:hAnsiTheme="majorHAnsi" w:cstheme="majorHAnsi"/>
                <w:lang w:val="en-US"/>
              </w:rPr>
              <w:t>.</w:t>
            </w:r>
          </w:p>
          <w:p w14:paraId="13DC42F2" w14:textId="34CD07DF" w:rsidR="00A73D11" w:rsidRPr="00D5653B" w:rsidRDefault="009B088C" w:rsidP="005F7E53">
            <w:pPr>
              <w:numPr>
                <w:ilvl w:val="0"/>
                <w:numId w:val="36"/>
              </w:numPr>
              <w:autoSpaceDE/>
              <w:autoSpaceDN/>
              <w:spacing w:line="240" w:lineRule="auto"/>
              <w:ind w:left="144" w:right="144"/>
              <w:jc w:val="both"/>
              <w:rPr>
                <w:rFonts w:asciiTheme="majorHAnsi" w:hAnsiTheme="majorHAnsi" w:cstheme="majorHAnsi"/>
                <w:lang w:val="en-US"/>
              </w:rPr>
            </w:pPr>
            <w:r>
              <w:rPr>
                <w:rFonts w:asciiTheme="majorHAnsi" w:hAnsiTheme="majorHAnsi" w:cstheme="majorHAnsi"/>
                <w:lang w:val="en-US"/>
              </w:rPr>
              <w:t xml:space="preserve">- </w:t>
            </w:r>
            <w:proofErr w:type="spellStart"/>
            <w:r w:rsidR="00A73D11" w:rsidRPr="00D5653B">
              <w:rPr>
                <w:rFonts w:asciiTheme="majorHAnsi" w:hAnsiTheme="majorHAnsi" w:cstheme="majorHAnsi"/>
                <w:lang w:val="en-US"/>
              </w:rPr>
              <w:t>Khách</w:t>
            </w:r>
            <w:proofErr w:type="spellEnd"/>
            <w:r w:rsidR="00A73D11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A73D11" w:rsidRPr="00D5653B">
              <w:rPr>
                <w:rFonts w:asciiTheme="majorHAnsi" w:hAnsiTheme="majorHAnsi" w:cstheme="majorHAnsi"/>
                <w:lang w:val="en-US"/>
              </w:rPr>
              <w:t>hàng</w:t>
            </w:r>
            <w:proofErr w:type="spellEnd"/>
            <w:r w:rsidR="00A73D11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A73D11" w:rsidRPr="00D5653B">
              <w:rPr>
                <w:rFonts w:asciiTheme="majorHAnsi" w:hAnsiTheme="majorHAnsi" w:cstheme="majorHAnsi"/>
                <w:lang w:val="en-US"/>
              </w:rPr>
              <w:t>ấn</w:t>
            </w:r>
            <w:proofErr w:type="spellEnd"/>
            <w:r w:rsidR="00A73D11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A73D11" w:rsidRPr="00D5653B">
              <w:rPr>
                <w:rFonts w:asciiTheme="majorHAnsi" w:hAnsiTheme="majorHAnsi" w:cstheme="majorHAnsi"/>
                <w:lang w:val="en-US"/>
              </w:rPr>
              <w:t>chọn</w:t>
            </w:r>
            <w:proofErr w:type="spellEnd"/>
            <w:r w:rsidR="00A73D11" w:rsidRPr="00D5653B">
              <w:rPr>
                <w:rFonts w:asciiTheme="majorHAnsi" w:hAnsiTheme="majorHAnsi" w:cstheme="majorHAnsi"/>
                <w:lang w:val="en-US"/>
              </w:rPr>
              <w:t xml:space="preserve"> vào </w:t>
            </w:r>
            <w:proofErr w:type="spellStart"/>
            <w:r w:rsidR="00A73D11" w:rsidRPr="00D5653B">
              <w:rPr>
                <w:rFonts w:asciiTheme="majorHAnsi" w:hAnsiTheme="majorHAnsi" w:cstheme="majorHAnsi"/>
                <w:lang w:val="en-US"/>
              </w:rPr>
              <w:t>địa</w:t>
            </w:r>
            <w:proofErr w:type="spellEnd"/>
            <w:r w:rsidR="00A73D11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A73D11" w:rsidRPr="00D5653B">
              <w:rPr>
                <w:rFonts w:asciiTheme="majorHAnsi" w:hAnsiTheme="majorHAnsi" w:cstheme="majorHAnsi"/>
                <w:lang w:val="en-US"/>
              </w:rPr>
              <w:t>chỉ</w:t>
            </w:r>
            <w:proofErr w:type="spellEnd"/>
            <w:r w:rsidR="00A73D11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A73D11" w:rsidRPr="00D5653B">
              <w:rPr>
                <w:rFonts w:asciiTheme="majorHAnsi" w:hAnsiTheme="majorHAnsi" w:cstheme="majorHAnsi"/>
                <w:lang w:val="en-US"/>
              </w:rPr>
              <w:t>để</w:t>
            </w:r>
            <w:proofErr w:type="spellEnd"/>
            <w:r w:rsidR="00A73D11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A73D11" w:rsidRPr="00D5653B">
              <w:rPr>
                <w:rFonts w:asciiTheme="majorHAnsi" w:hAnsiTheme="majorHAnsi" w:cstheme="majorHAnsi"/>
                <w:lang w:val="en-US"/>
              </w:rPr>
              <w:t>biến</w:t>
            </w:r>
            <w:proofErr w:type="spellEnd"/>
            <w:r w:rsidR="00A73D11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A73D11" w:rsidRPr="00D5653B">
              <w:rPr>
                <w:rFonts w:asciiTheme="majorHAnsi" w:hAnsiTheme="majorHAnsi" w:cstheme="majorHAnsi"/>
                <w:lang w:val="en-US"/>
              </w:rPr>
              <w:t>địa</w:t>
            </w:r>
            <w:proofErr w:type="spellEnd"/>
            <w:r w:rsidR="00A73D11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A73D11" w:rsidRPr="00D5653B">
              <w:rPr>
                <w:rFonts w:asciiTheme="majorHAnsi" w:hAnsiTheme="majorHAnsi" w:cstheme="majorHAnsi"/>
                <w:lang w:val="en-US"/>
              </w:rPr>
              <w:t>chỉ</w:t>
            </w:r>
            <w:proofErr w:type="spellEnd"/>
            <w:r w:rsidR="00A73D11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A73D11" w:rsidRPr="00D5653B">
              <w:rPr>
                <w:rFonts w:asciiTheme="majorHAnsi" w:hAnsiTheme="majorHAnsi" w:cstheme="majorHAnsi"/>
                <w:lang w:val="en-US"/>
              </w:rPr>
              <w:t>đó</w:t>
            </w:r>
            <w:proofErr w:type="spellEnd"/>
            <w:r w:rsidR="00A73D11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A73D11" w:rsidRPr="00D5653B">
              <w:rPr>
                <w:rFonts w:asciiTheme="majorHAnsi" w:hAnsiTheme="majorHAnsi" w:cstheme="majorHAnsi"/>
                <w:lang w:val="en-US"/>
              </w:rPr>
              <w:t>thành</w:t>
            </w:r>
            <w:proofErr w:type="spellEnd"/>
            <w:r w:rsidR="00A73D11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A73D11" w:rsidRPr="00D5653B">
              <w:rPr>
                <w:rFonts w:asciiTheme="majorHAnsi" w:hAnsiTheme="majorHAnsi" w:cstheme="majorHAnsi"/>
                <w:lang w:val="en-US"/>
              </w:rPr>
              <w:t>địa</w:t>
            </w:r>
            <w:proofErr w:type="spellEnd"/>
            <w:r w:rsidR="00A73D11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A73D11" w:rsidRPr="00D5653B">
              <w:rPr>
                <w:rFonts w:asciiTheme="majorHAnsi" w:hAnsiTheme="majorHAnsi" w:cstheme="majorHAnsi"/>
                <w:lang w:val="en-US"/>
              </w:rPr>
              <w:t>chỉ</w:t>
            </w:r>
            <w:proofErr w:type="spellEnd"/>
            <w:r w:rsidR="00A73D11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A73D11" w:rsidRPr="00D5653B">
              <w:rPr>
                <w:rFonts w:asciiTheme="majorHAnsi" w:hAnsiTheme="majorHAnsi" w:cstheme="majorHAnsi"/>
                <w:lang w:val="en-US"/>
              </w:rPr>
              <w:t>mặc</w:t>
            </w:r>
            <w:proofErr w:type="spellEnd"/>
            <w:r w:rsidR="00A73D11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A73D11" w:rsidRPr="00D5653B">
              <w:rPr>
                <w:rFonts w:asciiTheme="majorHAnsi" w:hAnsiTheme="majorHAnsi" w:cstheme="majorHAnsi"/>
                <w:lang w:val="en-US"/>
              </w:rPr>
              <w:t>định</w:t>
            </w:r>
            <w:proofErr w:type="spellEnd"/>
            <w:r w:rsidR="00A73D11" w:rsidRPr="00D5653B">
              <w:rPr>
                <w:rFonts w:asciiTheme="majorHAnsi" w:hAnsiTheme="majorHAnsi" w:cstheme="majorHAnsi"/>
                <w:lang w:val="en-US"/>
              </w:rPr>
              <w:t xml:space="preserve">. </w:t>
            </w:r>
            <w:proofErr w:type="spellStart"/>
            <w:r w:rsidR="00A73D11" w:rsidRPr="00D5653B">
              <w:rPr>
                <w:rFonts w:asciiTheme="majorHAnsi" w:hAnsiTheme="majorHAnsi" w:cstheme="majorHAnsi"/>
                <w:lang w:val="en-US"/>
              </w:rPr>
              <w:t>Lúc</w:t>
            </w:r>
            <w:proofErr w:type="spellEnd"/>
            <w:r w:rsidR="00A73D11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A73D11" w:rsidRPr="00D5653B">
              <w:rPr>
                <w:rFonts w:asciiTheme="majorHAnsi" w:hAnsiTheme="majorHAnsi" w:cstheme="majorHAnsi"/>
                <w:lang w:val="en-US"/>
              </w:rPr>
              <w:t>này</w:t>
            </w:r>
            <w:proofErr w:type="spellEnd"/>
            <w:r w:rsidR="00A73D11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A73D11" w:rsidRPr="00D5653B">
              <w:rPr>
                <w:rFonts w:asciiTheme="majorHAnsi" w:hAnsiTheme="majorHAnsi" w:cstheme="majorHAnsi"/>
                <w:lang w:val="en-US"/>
              </w:rPr>
              <w:t>hệ</w:t>
            </w:r>
            <w:proofErr w:type="spellEnd"/>
            <w:r w:rsidR="00A73D11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A73D11" w:rsidRPr="00D5653B">
              <w:rPr>
                <w:rFonts w:asciiTheme="majorHAnsi" w:hAnsiTheme="majorHAnsi" w:cstheme="majorHAnsi"/>
                <w:lang w:val="en-US"/>
              </w:rPr>
              <w:t>thống</w:t>
            </w:r>
            <w:proofErr w:type="spellEnd"/>
            <w:r w:rsidR="00A73D11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A73D11" w:rsidRPr="00D5653B">
              <w:rPr>
                <w:rFonts w:asciiTheme="majorHAnsi" w:hAnsiTheme="majorHAnsi" w:cstheme="majorHAnsi"/>
                <w:lang w:val="en-US"/>
              </w:rPr>
              <w:t>sẽ</w:t>
            </w:r>
            <w:proofErr w:type="spellEnd"/>
            <w:r w:rsidR="00A73D11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A73D11" w:rsidRPr="00D5653B">
              <w:rPr>
                <w:rFonts w:asciiTheme="majorHAnsi" w:hAnsiTheme="majorHAnsi" w:cstheme="majorHAnsi"/>
                <w:lang w:val="en-US"/>
              </w:rPr>
              <w:t>hủy</w:t>
            </w:r>
            <w:proofErr w:type="spellEnd"/>
            <w:r w:rsidR="00A73D11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A73D11" w:rsidRPr="00D5653B">
              <w:rPr>
                <w:rFonts w:asciiTheme="majorHAnsi" w:hAnsiTheme="majorHAnsi" w:cstheme="majorHAnsi"/>
                <w:lang w:val="en-US"/>
              </w:rPr>
              <w:t>mặc</w:t>
            </w:r>
            <w:proofErr w:type="spellEnd"/>
            <w:r w:rsidR="00A73D11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A73D11" w:rsidRPr="00D5653B">
              <w:rPr>
                <w:rFonts w:asciiTheme="majorHAnsi" w:hAnsiTheme="majorHAnsi" w:cstheme="majorHAnsi"/>
                <w:lang w:val="en-US"/>
              </w:rPr>
              <w:t>định</w:t>
            </w:r>
            <w:proofErr w:type="spellEnd"/>
            <w:r w:rsidR="00A73D11" w:rsidRPr="00D5653B">
              <w:rPr>
                <w:rFonts w:asciiTheme="majorHAnsi" w:hAnsiTheme="majorHAnsi" w:cstheme="majorHAnsi"/>
                <w:lang w:val="en-US"/>
              </w:rPr>
              <w:t xml:space="preserve"> ở </w:t>
            </w:r>
            <w:proofErr w:type="spellStart"/>
            <w:r w:rsidR="00A73D11" w:rsidRPr="00D5653B">
              <w:rPr>
                <w:rFonts w:asciiTheme="majorHAnsi" w:hAnsiTheme="majorHAnsi" w:cstheme="majorHAnsi"/>
                <w:lang w:val="en-US"/>
              </w:rPr>
              <w:t>địa</w:t>
            </w:r>
            <w:proofErr w:type="spellEnd"/>
            <w:r w:rsidR="00A73D11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A73D11" w:rsidRPr="00D5653B">
              <w:rPr>
                <w:rFonts w:asciiTheme="majorHAnsi" w:hAnsiTheme="majorHAnsi" w:cstheme="majorHAnsi"/>
                <w:lang w:val="en-US"/>
              </w:rPr>
              <w:t>chỉ</w:t>
            </w:r>
            <w:proofErr w:type="spellEnd"/>
            <w:r w:rsidR="00A73D11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A73D11" w:rsidRPr="00D5653B">
              <w:rPr>
                <w:rFonts w:asciiTheme="majorHAnsi" w:hAnsiTheme="majorHAnsi" w:cstheme="majorHAnsi"/>
                <w:lang w:val="en-US"/>
              </w:rPr>
              <w:t>mặc</w:t>
            </w:r>
            <w:proofErr w:type="spellEnd"/>
            <w:r w:rsidR="00A73D11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A73D11" w:rsidRPr="00D5653B">
              <w:rPr>
                <w:rFonts w:asciiTheme="majorHAnsi" w:hAnsiTheme="majorHAnsi" w:cstheme="majorHAnsi"/>
                <w:lang w:val="en-US"/>
              </w:rPr>
              <w:t>định</w:t>
            </w:r>
            <w:proofErr w:type="spellEnd"/>
            <w:r w:rsidR="00A73D11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A73D11" w:rsidRPr="00D5653B">
              <w:rPr>
                <w:rFonts w:asciiTheme="majorHAnsi" w:hAnsiTheme="majorHAnsi" w:cstheme="majorHAnsi"/>
                <w:lang w:val="en-US"/>
              </w:rPr>
              <w:t>cũ</w:t>
            </w:r>
            <w:proofErr w:type="spellEnd"/>
            <w:r w:rsidR="00A73D11" w:rsidRPr="00D5653B">
              <w:rPr>
                <w:rFonts w:asciiTheme="majorHAnsi" w:hAnsiTheme="majorHAnsi" w:cstheme="majorHAnsi"/>
                <w:lang w:val="en-US"/>
              </w:rPr>
              <w:t xml:space="preserve"> và </w:t>
            </w:r>
            <w:proofErr w:type="spellStart"/>
            <w:r w:rsidR="00A73D11" w:rsidRPr="00D5653B">
              <w:rPr>
                <w:rFonts w:asciiTheme="majorHAnsi" w:hAnsiTheme="majorHAnsi" w:cstheme="majorHAnsi"/>
                <w:lang w:val="en-US"/>
              </w:rPr>
              <w:t>gán</w:t>
            </w:r>
            <w:proofErr w:type="spellEnd"/>
            <w:r w:rsidR="00A73D11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A73D11" w:rsidRPr="00D5653B">
              <w:rPr>
                <w:rFonts w:asciiTheme="majorHAnsi" w:hAnsiTheme="majorHAnsi" w:cstheme="majorHAnsi"/>
                <w:lang w:val="en-US"/>
              </w:rPr>
              <w:t>địa</w:t>
            </w:r>
            <w:proofErr w:type="spellEnd"/>
            <w:r w:rsidR="00A73D11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A73D11" w:rsidRPr="00D5653B">
              <w:rPr>
                <w:rFonts w:asciiTheme="majorHAnsi" w:hAnsiTheme="majorHAnsi" w:cstheme="majorHAnsi"/>
                <w:lang w:val="en-US"/>
              </w:rPr>
              <w:t>chỉ</w:t>
            </w:r>
            <w:proofErr w:type="spellEnd"/>
            <w:r w:rsidR="00A73D11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A73D11" w:rsidRPr="00D5653B">
              <w:rPr>
                <w:rFonts w:asciiTheme="majorHAnsi" w:hAnsiTheme="majorHAnsi" w:cstheme="majorHAnsi"/>
                <w:lang w:val="en-US"/>
              </w:rPr>
              <w:t>mặc</w:t>
            </w:r>
            <w:proofErr w:type="spellEnd"/>
            <w:r w:rsidR="00A73D11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A73D11" w:rsidRPr="00D5653B">
              <w:rPr>
                <w:rFonts w:asciiTheme="majorHAnsi" w:hAnsiTheme="majorHAnsi" w:cstheme="majorHAnsi"/>
                <w:lang w:val="en-US"/>
              </w:rPr>
              <w:t>định</w:t>
            </w:r>
            <w:proofErr w:type="spellEnd"/>
            <w:r w:rsidR="00A73D11" w:rsidRPr="00D5653B">
              <w:rPr>
                <w:rFonts w:asciiTheme="majorHAnsi" w:hAnsiTheme="majorHAnsi" w:cstheme="majorHAnsi"/>
                <w:lang w:val="en-US"/>
              </w:rPr>
              <w:t xml:space="preserve"> mới </w:t>
            </w:r>
            <w:proofErr w:type="spellStart"/>
            <w:r w:rsidR="00A73D11" w:rsidRPr="00D5653B">
              <w:rPr>
                <w:rFonts w:asciiTheme="majorHAnsi" w:hAnsiTheme="majorHAnsi" w:cstheme="majorHAnsi"/>
                <w:lang w:val="en-US"/>
              </w:rPr>
              <w:t>bằng</w:t>
            </w:r>
            <w:proofErr w:type="spellEnd"/>
            <w:r w:rsidR="00A73D11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A73D11" w:rsidRPr="00D5653B">
              <w:rPr>
                <w:rFonts w:asciiTheme="majorHAnsi" w:hAnsiTheme="majorHAnsi" w:cstheme="majorHAnsi"/>
                <w:lang w:val="en-US"/>
              </w:rPr>
              <w:t>địa</w:t>
            </w:r>
            <w:proofErr w:type="spellEnd"/>
            <w:r w:rsidR="00A73D11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A73D11" w:rsidRPr="00D5653B">
              <w:rPr>
                <w:rFonts w:asciiTheme="majorHAnsi" w:hAnsiTheme="majorHAnsi" w:cstheme="majorHAnsi"/>
                <w:lang w:val="en-US"/>
              </w:rPr>
              <w:t>chỉ</w:t>
            </w:r>
            <w:proofErr w:type="spellEnd"/>
            <w:r w:rsidR="00A73D11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A73D11" w:rsidRPr="00D5653B">
              <w:rPr>
                <w:rFonts w:asciiTheme="majorHAnsi" w:hAnsiTheme="majorHAnsi" w:cstheme="majorHAnsi"/>
                <w:lang w:val="en-US"/>
              </w:rPr>
              <w:t>vừa</w:t>
            </w:r>
            <w:proofErr w:type="spellEnd"/>
            <w:r w:rsidR="00A73D11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A73D11" w:rsidRPr="00D5653B">
              <w:rPr>
                <w:rFonts w:asciiTheme="majorHAnsi" w:hAnsiTheme="majorHAnsi" w:cstheme="majorHAnsi"/>
                <w:lang w:val="en-US"/>
              </w:rPr>
              <w:t>chọn</w:t>
            </w:r>
            <w:proofErr w:type="spellEnd"/>
            <w:r w:rsidR="00A73D11" w:rsidRPr="00D5653B">
              <w:rPr>
                <w:rFonts w:asciiTheme="majorHAnsi" w:hAnsiTheme="majorHAnsi" w:cstheme="majorHAnsi"/>
                <w:lang w:val="en-US"/>
              </w:rPr>
              <w:t>.</w:t>
            </w:r>
          </w:p>
          <w:p w14:paraId="62A68B36" w14:textId="57C49B09" w:rsidR="009538B0" w:rsidRPr="00D5653B" w:rsidRDefault="009538B0" w:rsidP="00B177CE">
            <w:pPr>
              <w:pStyle w:val="TableParagraph"/>
              <w:keepNext/>
              <w:spacing w:line="336" w:lineRule="exact"/>
              <w:ind w:left="144" w:right="144"/>
              <w:jc w:val="both"/>
              <w:rPr>
                <w:rFonts w:asciiTheme="majorHAnsi" w:hAnsiTheme="majorHAnsi" w:cstheme="majorHAnsi"/>
                <w:lang w:val="en-US"/>
              </w:rPr>
            </w:pPr>
          </w:p>
        </w:tc>
      </w:tr>
    </w:tbl>
    <w:p w14:paraId="51792F48" w14:textId="7035CB42" w:rsidR="00B177CE" w:rsidRDefault="00B177CE" w:rsidP="00B177CE">
      <w:pPr>
        <w:pStyle w:val="Caption"/>
        <w:ind w:left="0"/>
        <w:jc w:val="center"/>
      </w:pPr>
      <w:bookmarkStart w:id="243" w:name="_Toc106816500"/>
      <w:proofErr w:type="spellStart"/>
      <w:r>
        <w:lastRenderedPageBreak/>
        <w:t>Bảng</w:t>
      </w:r>
      <w:proofErr w:type="spellEnd"/>
      <w:r>
        <w:t xml:space="preserve"> </w:t>
      </w:r>
      <w:r w:rsidR="006179BC">
        <w:fldChar w:fldCharType="begin"/>
      </w:r>
      <w:r w:rsidR="006179BC">
        <w:instrText xml:space="preserve"> STYLEREF 1 \s </w:instrText>
      </w:r>
      <w:r w:rsidR="006179BC">
        <w:fldChar w:fldCharType="separate"/>
      </w:r>
      <w:r w:rsidR="006179BC">
        <w:rPr>
          <w:noProof/>
        </w:rPr>
        <w:t>3</w:t>
      </w:r>
      <w:r w:rsidR="006179BC">
        <w:fldChar w:fldCharType="end"/>
      </w:r>
      <w:r w:rsidR="006179BC">
        <w:t>.</w:t>
      </w:r>
      <w:r w:rsidR="006179BC">
        <w:fldChar w:fldCharType="begin"/>
      </w:r>
      <w:r w:rsidR="006179BC">
        <w:instrText xml:space="preserve"> SEQ Bảng \* ARABIC \s 1 </w:instrText>
      </w:r>
      <w:r w:rsidR="006179BC">
        <w:fldChar w:fldCharType="separate"/>
      </w:r>
      <w:r w:rsidR="006179BC">
        <w:rPr>
          <w:noProof/>
        </w:rPr>
        <w:t>9</w:t>
      </w:r>
      <w:r w:rsidR="006179BC">
        <w:fldChar w:fldCharType="end"/>
      </w:r>
      <w:r w:rsidRPr="00E179B7">
        <w:t xml:space="preserve"> </w:t>
      </w:r>
      <w:proofErr w:type="spellStart"/>
      <w:r w:rsidRPr="00E179B7">
        <w:t>Usec</w:t>
      </w:r>
      <w:proofErr w:type="spellEnd"/>
      <w:r w:rsidRPr="00E179B7">
        <w:t xml:space="preserve"> </w:t>
      </w:r>
      <w:proofErr w:type="spellStart"/>
      <w:r w:rsidRPr="00E179B7">
        <w:t>case</w:t>
      </w:r>
      <w:proofErr w:type="spellEnd"/>
      <w:r w:rsidRPr="00E179B7">
        <w:t xml:space="preserve"> </w:t>
      </w:r>
      <w:r>
        <w:rPr>
          <w:lang w:val="en-US"/>
        </w:rPr>
        <w:t xml:space="preserve">Quản </w:t>
      </w:r>
      <w:proofErr w:type="spellStart"/>
      <w:r>
        <w:rPr>
          <w:lang w:val="en-US"/>
        </w:rPr>
        <w:t>lí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địa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chỉ</w:t>
      </w:r>
      <w:bookmarkEnd w:id="243"/>
      <w:proofErr w:type="spellEnd"/>
    </w:p>
    <w:p w14:paraId="0BC23642" w14:textId="4F1FC7CA" w:rsidR="00B3488C" w:rsidRPr="00D5653B" w:rsidRDefault="009538B0" w:rsidP="0030117C">
      <w:pPr>
        <w:pStyle w:val="Heading4"/>
        <w:rPr>
          <w:rFonts w:cstheme="majorHAnsi"/>
          <w:lang w:val="en-US"/>
        </w:rPr>
      </w:pPr>
      <w:proofErr w:type="spellStart"/>
      <w:r w:rsidRPr="00D5653B">
        <w:rPr>
          <w:rFonts w:cstheme="majorHAnsi"/>
          <w:lang w:val="en-US"/>
        </w:rPr>
        <w:lastRenderedPageBreak/>
        <w:t>Đánh</w:t>
      </w:r>
      <w:proofErr w:type="spellEnd"/>
      <w:r w:rsidRPr="00D5653B">
        <w:rPr>
          <w:rFonts w:cstheme="majorHAnsi"/>
          <w:lang w:val="en-US"/>
        </w:rPr>
        <w:t xml:space="preserve"> </w:t>
      </w:r>
      <w:proofErr w:type="spellStart"/>
      <w:r w:rsidRPr="00D5653B">
        <w:rPr>
          <w:rFonts w:cstheme="majorHAnsi"/>
          <w:lang w:val="en-US"/>
        </w:rPr>
        <w:t>giá</w:t>
      </w:r>
      <w:proofErr w:type="spellEnd"/>
      <w:r w:rsidRPr="00D5653B">
        <w:rPr>
          <w:rFonts w:cstheme="majorHAnsi"/>
          <w:lang w:val="en-US"/>
        </w:rPr>
        <w:t xml:space="preserve"> </w:t>
      </w:r>
      <w:proofErr w:type="spellStart"/>
      <w:r w:rsidRPr="00D5653B">
        <w:rPr>
          <w:rFonts w:cstheme="majorHAnsi"/>
          <w:lang w:val="en-US"/>
        </w:rPr>
        <w:t>sản</w:t>
      </w:r>
      <w:proofErr w:type="spellEnd"/>
      <w:r w:rsidRPr="00D5653B">
        <w:rPr>
          <w:rFonts w:cstheme="majorHAnsi"/>
          <w:lang w:val="en-US"/>
        </w:rPr>
        <w:t xml:space="preserve"> phẩm</w:t>
      </w:r>
    </w:p>
    <w:p w14:paraId="6EA2FED9" w14:textId="77777777" w:rsidR="00795DCD" w:rsidRDefault="00F207A8" w:rsidP="00795DCD">
      <w:pPr>
        <w:keepNext/>
        <w:ind w:left="144" w:right="144"/>
        <w:jc w:val="center"/>
      </w:pPr>
      <w:r w:rsidRPr="00D5653B">
        <w:rPr>
          <w:rFonts w:asciiTheme="majorHAnsi" w:hAnsiTheme="majorHAnsi" w:cstheme="majorHAnsi"/>
          <w:noProof/>
          <w:lang w:val="en-US"/>
        </w:rPr>
        <w:drawing>
          <wp:inline distT="0" distB="0" distL="0" distR="0" wp14:anchorId="61472A63" wp14:editId="0CF246D9">
            <wp:extent cx="6071191" cy="1004141"/>
            <wp:effectExtent l="0" t="0" r="6350" b="5715"/>
            <wp:docPr id="48" name="Picture 48" descr="F:\Khoa\bt\DoAn1\UseCase\Xem đánh giá S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F:\Khoa\bt\DoAn1\UseCase\Xem đánh giá SP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0300" cy="10106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FD8BFC" w14:textId="0DA991EA" w:rsidR="002D000A" w:rsidRDefault="00795DCD" w:rsidP="00795DCD">
      <w:pPr>
        <w:pStyle w:val="Caption"/>
        <w:ind w:left="0"/>
        <w:jc w:val="center"/>
      </w:pPr>
      <w:bookmarkStart w:id="244" w:name="_Toc106818833"/>
      <w:proofErr w:type="spellStart"/>
      <w:r>
        <w:t>Hình</w:t>
      </w:r>
      <w:proofErr w:type="spellEnd"/>
      <w:r>
        <w:t xml:space="preserve"> </w:t>
      </w:r>
      <w:r w:rsidR="00BD5010">
        <w:fldChar w:fldCharType="begin"/>
      </w:r>
      <w:r w:rsidR="00BD5010">
        <w:instrText xml:space="preserve"> STYLEREF 1 \s </w:instrText>
      </w:r>
      <w:r w:rsidR="00BD5010">
        <w:fldChar w:fldCharType="separate"/>
      </w:r>
      <w:r w:rsidR="00BD5010">
        <w:rPr>
          <w:noProof/>
        </w:rPr>
        <w:t>3</w:t>
      </w:r>
      <w:r w:rsidR="00BD5010">
        <w:fldChar w:fldCharType="end"/>
      </w:r>
      <w:r w:rsidR="00BD5010">
        <w:t>.</w:t>
      </w:r>
      <w:r w:rsidR="00BD5010">
        <w:fldChar w:fldCharType="begin"/>
      </w:r>
      <w:r w:rsidR="00BD5010">
        <w:instrText xml:space="preserve"> SEQ Hình \* ARABIC \s 1 </w:instrText>
      </w:r>
      <w:r w:rsidR="00BD5010">
        <w:fldChar w:fldCharType="separate"/>
      </w:r>
      <w:r w:rsidR="00BD5010">
        <w:rPr>
          <w:noProof/>
        </w:rPr>
        <w:t>15</w:t>
      </w:r>
      <w:r w:rsidR="00BD5010">
        <w:fldChar w:fldCharType="end"/>
      </w:r>
      <w:r>
        <w:rPr>
          <w:lang w:val="en-US"/>
        </w:rPr>
        <w:t xml:space="preserve"> </w:t>
      </w:r>
      <w:proofErr w:type="spellStart"/>
      <w:r w:rsidRPr="008D7C7B">
        <w:rPr>
          <w:lang w:val="en-US"/>
        </w:rPr>
        <w:t>Sơ</w:t>
      </w:r>
      <w:proofErr w:type="spellEnd"/>
      <w:r w:rsidRPr="008D7C7B">
        <w:rPr>
          <w:lang w:val="en-US"/>
        </w:rPr>
        <w:t xml:space="preserve"> đồ </w:t>
      </w:r>
      <w:proofErr w:type="spellStart"/>
      <w:r w:rsidRPr="008D7C7B">
        <w:rPr>
          <w:lang w:val="en-US"/>
        </w:rPr>
        <w:t>hoạt</w:t>
      </w:r>
      <w:proofErr w:type="spellEnd"/>
      <w:r w:rsidRPr="008D7C7B">
        <w:rPr>
          <w:lang w:val="en-US"/>
        </w:rPr>
        <w:t xml:space="preserve"> động </w:t>
      </w:r>
      <w:proofErr w:type="spellStart"/>
      <w:r w:rsidRPr="008D7C7B">
        <w:rPr>
          <w:lang w:val="en-US"/>
        </w:rPr>
        <w:t>Xem</w:t>
      </w:r>
      <w:proofErr w:type="spellEnd"/>
      <w:r w:rsidRPr="008D7C7B">
        <w:rPr>
          <w:lang w:val="en-US"/>
        </w:rPr>
        <w:t xml:space="preserve"> </w:t>
      </w:r>
      <w:proofErr w:type="spellStart"/>
      <w:r w:rsidRPr="008D7C7B">
        <w:rPr>
          <w:lang w:val="en-US"/>
        </w:rPr>
        <w:t>đánh</w:t>
      </w:r>
      <w:proofErr w:type="spellEnd"/>
      <w:r w:rsidRPr="008D7C7B">
        <w:rPr>
          <w:lang w:val="en-US"/>
        </w:rPr>
        <w:t xml:space="preserve"> </w:t>
      </w:r>
      <w:proofErr w:type="spellStart"/>
      <w:r w:rsidRPr="008D7C7B">
        <w:rPr>
          <w:lang w:val="en-US"/>
        </w:rPr>
        <w:t>giá</w:t>
      </w:r>
      <w:proofErr w:type="spellEnd"/>
      <w:r w:rsidRPr="008D7C7B">
        <w:rPr>
          <w:lang w:val="en-US"/>
        </w:rPr>
        <w:t xml:space="preserve"> </w:t>
      </w:r>
      <w:proofErr w:type="spellStart"/>
      <w:r w:rsidRPr="008D7C7B">
        <w:rPr>
          <w:lang w:val="en-US"/>
        </w:rPr>
        <w:t>đã</w:t>
      </w:r>
      <w:proofErr w:type="spellEnd"/>
      <w:r w:rsidRPr="008D7C7B">
        <w:rPr>
          <w:lang w:val="en-US"/>
        </w:rPr>
        <w:t xml:space="preserve"> </w:t>
      </w:r>
      <w:proofErr w:type="spellStart"/>
      <w:r w:rsidRPr="008D7C7B">
        <w:rPr>
          <w:lang w:val="en-US"/>
        </w:rPr>
        <w:t>gửi</w:t>
      </w:r>
      <w:bookmarkEnd w:id="244"/>
      <w:proofErr w:type="spellEnd"/>
    </w:p>
    <w:p w14:paraId="759E52C0" w14:textId="77777777" w:rsidR="00BD5010" w:rsidRDefault="00A760FC" w:rsidP="00BD5010">
      <w:pPr>
        <w:keepNext/>
        <w:ind w:left="144" w:right="144"/>
        <w:jc w:val="center"/>
      </w:pPr>
      <w:r w:rsidRPr="00D5653B">
        <w:rPr>
          <w:rFonts w:asciiTheme="majorHAnsi" w:hAnsiTheme="majorHAnsi" w:cstheme="majorHAnsi"/>
          <w:noProof/>
          <w:lang w:val="en-US"/>
        </w:rPr>
        <w:drawing>
          <wp:inline distT="0" distB="0" distL="0" distR="0" wp14:anchorId="4468D470" wp14:editId="12271E42">
            <wp:extent cx="6145619" cy="5826721"/>
            <wp:effectExtent l="0" t="0" r="7620" b="3175"/>
            <wp:docPr id="55" name="Picture 55" descr="F:\Khoa\bt\DoAn1\UseCase\Đánh giá S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F:\Khoa\bt\DoAn1\UseCase\Đánh giá SP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3354" cy="583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DB46AB" w14:textId="1BA3F8E6" w:rsidR="002D000A" w:rsidRDefault="002D000A" w:rsidP="00BD5010">
      <w:pPr>
        <w:pStyle w:val="Caption"/>
        <w:ind w:left="0"/>
        <w:jc w:val="center"/>
      </w:pPr>
      <w:bookmarkStart w:id="245" w:name="_Toc106818834"/>
      <w:proofErr w:type="spellStart"/>
      <w:r>
        <w:t>Hình</w:t>
      </w:r>
      <w:proofErr w:type="spellEnd"/>
      <w:r>
        <w:t xml:space="preserve"> </w:t>
      </w:r>
      <w:r w:rsidR="00BD5010">
        <w:fldChar w:fldCharType="begin"/>
      </w:r>
      <w:r w:rsidR="00BD5010">
        <w:instrText xml:space="preserve"> STYLEREF 1 \s </w:instrText>
      </w:r>
      <w:r w:rsidR="00BD5010">
        <w:fldChar w:fldCharType="separate"/>
      </w:r>
      <w:r w:rsidR="00BD5010">
        <w:rPr>
          <w:noProof/>
        </w:rPr>
        <w:t>3</w:t>
      </w:r>
      <w:r w:rsidR="00BD5010">
        <w:fldChar w:fldCharType="end"/>
      </w:r>
      <w:r w:rsidR="00BD5010">
        <w:t>.</w:t>
      </w:r>
      <w:r w:rsidR="00BD5010">
        <w:fldChar w:fldCharType="begin"/>
      </w:r>
      <w:r w:rsidR="00BD5010">
        <w:instrText xml:space="preserve"> SEQ Hình \* ARABIC \s 1 </w:instrText>
      </w:r>
      <w:r w:rsidR="00BD5010">
        <w:fldChar w:fldCharType="separate"/>
      </w:r>
      <w:r w:rsidR="00BD5010">
        <w:rPr>
          <w:noProof/>
        </w:rPr>
        <w:t>16</w:t>
      </w:r>
      <w:r w:rsidR="00BD5010">
        <w:fldChar w:fldCharType="end"/>
      </w:r>
      <w:r>
        <w:rPr>
          <w:lang w:val="en-US"/>
        </w:rPr>
        <w:t xml:space="preserve"> </w:t>
      </w:r>
      <w:proofErr w:type="spellStart"/>
      <w:r w:rsidRPr="00885175">
        <w:rPr>
          <w:lang w:val="en-US"/>
        </w:rPr>
        <w:t>Sơ</w:t>
      </w:r>
      <w:proofErr w:type="spellEnd"/>
      <w:r w:rsidRPr="00885175">
        <w:rPr>
          <w:lang w:val="en-US"/>
        </w:rPr>
        <w:t xml:space="preserve"> đồ </w:t>
      </w:r>
      <w:proofErr w:type="spellStart"/>
      <w:r w:rsidRPr="00885175">
        <w:rPr>
          <w:lang w:val="en-US"/>
        </w:rPr>
        <w:t>hoạt</w:t>
      </w:r>
      <w:proofErr w:type="spellEnd"/>
      <w:r w:rsidRPr="00885175">
        <w:rPr>
          <w:lang w:val="en-US"/>
        </w:rPr>
        <w:t xml:space="preserve"> động </w:t>
      </w:r>
      <w:proofErr w:type="spellStart"/>
      <w:r w:rsidR="00BD5010" w:rsidRPr="0080018B">
        <w:rPr>
          <w:lang w:val="en-US"/>
        </w:rPr>
        <w:t>Đánh</w:t>
      </w:r>
      <w:proofErr w:type="spellEnd"/>
      <w:r w:rsidR="00BD5010" w:rsidRPr="0080018B">
        <w:rPr>
          <w:lang w:val="en-US"/>
        </w:rPr>
        <w:t xml:space="preserve"> </w:t>
      </w:r>
      <w:proofErr w:type="spellStart"/>
      <w:r w:rsidR="00BD5010" w:rsidRPr="0080018B">
        <w:rPr>
          <w:lang w:val="en-US"/>
        </w:rPr>
        <w:t>giá</w:t>
      </w:r>
      <w:proofErr w:type="spellEnd"/>
      <w:r w:rsidR="00BD5010" w:rsidRPr="0080018B">
        <w:rPr>
          <w:lang w:val="en-US"/>
        </w:rPr>
        <w:t xml:space="preserve"> </w:t>
      </w:r>
      <w:proofErr w:type="spellStart"/>
      <w:r w:rsidR="00BD5010" w:rsidRPr="0080018B">
        <w:rPr>
          <w:lang w:val="en-US"/>
        </w:rPr>
        <w:t>sản</w:t>
      </w:r>
      <w:proofErr w:type="spellEnd"/>
      <w:r w:rsidR="00BD5010" w:rsidRPr="0080018B">
        <w:rPr>
          <w:lang w:val="en-US"/>
        </w:rPr>
        <w:t xml:space="preserve"> phẩm </w:t>
      </w:r>
      <w:proofErr w:type="spellStart"/>
      <w:r w:rsidR="00BD5010" w:rsidRPr="0080018B">
        <w:rPr>
          <w:lang w:val="en-US"/>
        </w:rPr>
        <w:t>chưa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đánh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giá</w:t>
      </w:r>
      <w:bookmarkEnd w:id="245"/>
      <w:proofErr w:type="spellEnd"/>
    </w:p>
    <w:p w14:paraId="5303B64E" w14:textId="77777777" w:rsidR="00502695" w:rsidRPr="00D5653B" w:rsidRDefault="00502695" w:rsidP="00327B41">
      <w:pPr>
        <w:ind w:left="144" w:right="144"/>
        <w:rPr>
          <w:rFonts w:asciiTheme="majorHAnsi" w:hAnsiTheme="majorHAnsi" w:cstheme="majorHAnsi"/>
          <w:lang w:val="en-US"/>
        </w:rPr>
      </w:pPr>
    </w:p>
    <w:tbl>
      <w:tblPr>
        <w:tblW w:w="0" w:type="auto"/>
        <w:tblInd w:w="62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205"/>
        <w:gridCol w:w="7237"/>
      </w:tblGrid>
      <w:tr w:rsidR="009538B0" w:rsidRPr="00D5653B" w14:paraId="7643DB33" w14:textId="77777777" w:rsidTr="005A2790">
        <w:trPr>
          <w:trHeight w:val="544"/>
        </w:trPr>
        <w:tc>
          <w:tcPr>
            <w:tcW w:w="9442" w:type="dxa"/>
            <w:gridSpan w:val="2"/>
            <w:tcBorders>
              <w:right w:val="single" w:sz="6" w:space="0" w:color="000000" w:themeColor="text1"/>
            </w:tcBorders>
            <w:shd w:val="clear" w:color="auto" w:fill="D0CECE"/>
          </w:tcPr>
          <w:p w14:paraId="29106D75" w14:textId="77777777" w:rsidR="009538B0" w:rsidRPr="00D5653B" w:rsidRDefault="009538B0" w:rsidP="00327B41">
            <w:pPr>
              <w:pStyle w:val="TableParagraph"/>
              <w:ind w:left="144" w:right="144"/>
              <w:jc w:val="left"/>
              <w:rPr>
                <w:rFonts w:asciiTheme="majorHAnsi" w:hAnsiTheme="majorHAnsi" w:cstheme="majorHAnsi"/>
                <w:sz w:val="24"/>
              </w:rPr>
            </w:pPr>
          </w:p>
        </w:tc>
      </w:tr>
      <w:tr w:rsidR="009538B0" w:rsidRPr="00D5653B" w14:paraId="42F479C4" w14:textId="77777777" w:rsidTr="005A5F3D">
        <w:trPr>
          <w:trHeight w:val="568"/>
        </w:trPr>
        <w:tc>
          <w:tcPr>
            <w:tcW w:w="2205" w:type="dxa"/>
          </w:tcPr>
          <w:p w14:paraId="243D1F20" w14:textId="77777777" w:rsidR="009538B0" w:rsidRPr="00D5653B" w:rsidRDefault="009538B0" w:rsidP="00327B41">
            <w:pPr>
              <w:pStyle w:val="TableParagraph"/>
              <w:spacing w:before="2"/>
              <w:ind w:left="144" w:right="144"/>
              <w:jc w:val="left"/>
              <w:rPr>
                <w:rFonts w:asciiTheme="majorHAnsi" w:hAnsiTheme="majorHAnsi" w:cstheme="majorHAnsi"/>
                <w:b/>
              </w:rPr>
            </w:pPr>
            <w:r w:rsidRPr="00D5653B">
              <w:rPr>
                <w:rFonts w:asciiTheme="majorHAnsi" w:hAnsiTheme="majorHAnsi" w:cstheme="majorHAnsi"/>
                <w:b/>
              </w:rPr>
              <w:lastRenderedPageBreak/>
              <w:t>Tên</w:t>
            </w:r>
            <w:r w:rsidRPr="00D5653B">
              <w:rPr>
                <w:rFonts w:asciiTheme="majorHAnsi" w:hAnsiTheme="majorHAnsi" w:cstheme="majorHAnsi"/>
                <w:b/>
                <w:spacing w:val="-3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Use</w:t>
            </w:r>
            <w:proofErr w:type="spellEnd"/>
            <w:r w:rsidRPr="00D5653B">
              <w:rPr>
                <w:rFonts w:asciiTheme="majorHAnsi" w:hAnsiTheme="majorHAnsi" w:cstheme="majorHAnsi"/>
                <w:b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Case</w:t>
            </w:r>
            <w:proofErr w:type="spellEnd"/>
          </w:p>
        </w:tc>
        <w:tc>
          <w:tcPr>
            <w:tcW w:w="7237" w:type="dxa"/>
            <w:tcBorders>
              <w:right w:val="single" w:sz="6" w:space="0" w:color="000000" w:themeColor="text1"/>
            </w:tcBorders>
          </w:tcPr>
          <w:p w14:paraId="57DFE22B" w14:textId="07147A53" w:rsidR="009538B0" w:rsidRPr="00D5653B" w:rsidRDefault="00597567" w:rsidP="00327B41">
            <w:pPr>
              <w:pStyle w:val="TableParagraph"/>
              <w:spacing w:line="326" w:lineRule="exact"/>
              <w:ind w:left="144" w:right="144"/>
              <w:jc w:val="left"/>
              <w:rPr>
                <w:rFonts w:asciiTheme="majorHAnsi" w:hAnsiTheme="majorHAnsi" w:cstheme="majorHAnsi"/>
              </w:rPr>
            </w:pPr>
            <w:proofErr w:type="spellStart"/>
            <w:r w:rsidRPr="00D5653B">
              <w:rPr>
                <w:rFonts w:asciiTheme="majorHAnsi" w:hAnsiTheme="majorHAnsi" w:cstheme="majorHAnsi"/>
                <w:color w:val="000000"/>
                <w:lang w:val="en-US"/>
              </w:rPr>
              <w:t>Đánh</w:t>
            </w:r>
            <w:proofErr w:type="spellEnd"/>
            <w:r w:rsidRPr="00D5653B">
              <w:rPr>
                <w:rFonts w:asciiTheme="majorHAnsi" w:hAnsiTheme="majorHAnsi" w:cstheme="majorHAnsi"/>
                <w:color w:val="000000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color w:val="000000"/>
                <w:lang w:val="en-US"/>
              </w:rPr>
              <w:t>giá</w:t>
            </w:r>
            <w:proofErr w:type="spellEnd"/>
            <w:r w:rsidRPr="00D5653B">
              <w:rPr>
                <w:rFonts w:asciiTheme="majorHAnsi" w:hAnsiTheme="majorHAnsi" w:cstheme="majorHAnsi"/>
                <w:color w:val="000000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color w:val="000000"/>
                <w:lang w:val="en-US"/>
              </w:rPr>
              <w:t>sản</w:t>
            </w:r>
            <w:proofErr w:type="spellEnd"/>
            <w:r w:rsidRPr="00D5653B">
              <w:rPr>
                <w:rFonts w:asciiTheme="majorHAnsi" w:hAnsiTheme="majorHAnsi" w:cstheme="majorHAnsi"/>
                <w:color w:val="000000"/>
                <w:lang w:val="en-US"/>
              </w:rPr>
              <w:t xml:space="preserve"> phẩm</w:t>
            </w:r>
          </w:p>
        </w:tc>
      </w:tr>
      <w:tr w:rsidR="009538B0" w:rsidRPr="00D5653B" w14:paraId="3A424DDB" w14:textId="77777777" w:rsidTr="005A5F3D">
        <w:trPr>
          <w:trHeight w:val="568"/>
        </w:trPr>
        <w:tc>
          <w:tcPr>
            <w:tcW w:w="2205" w:type="dxa"/>
          </w:tcPr>
          <w:p w14:paraId="37F02E7E" w14:textId="77777777" w:rsidR="009538B0" w:rsidRPr="00D5653B" w:rsidRDefault="009538B0" w:rsidP="00327B41">
            <w:pPr>
              <w:pStyle w:val="TableParagraph"/>
              <w:spacing w:before="2"/>
              <w:ind w:left="144" w:right="144"/>
              <w:jc w:val="left"/>
              <w:rPr>
                <w:rFonts w:asciiTheme="majorHAnsi" w:hAnsiTheme="majorHAnsi" w:cstheme="majorHAnsi"/>
                <w:b/>
              </w:rPr>
            </w:pPr>
            <w:r w:rsidRPr="00D5653B">
              <w:rPr>
                <w:rFonts w:asciiTheme="majorHAnsi" w:hAnsiTheme="majorHAnsi" w:cstheme="majorHAnsi"/>
                <w:b/>
              </w:rPr>
              <w:t>Mô</w:t>
            </w:r>
            <w:r w:rsidRPr="00D5653B">
              <w:rPr>
                <w:rFonts w:asciiTheme="majorHAnsi" w:hAnsiTheme="majorHAnsi" w:cstheme="majorHAnsi"/>
                <w:b/>
                <w:spacing w:val="-1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tả</w:t>
            </w:r>
            <w:proofErr w:type="spellEnd"/>
          </w:p>
        </w:tc>
        <w:tc>
          <w:tcPr>
            <w:tcW w:w="7237" w:type="dxa"/>
            <w:tcBorders>
              <w:right w:val="single" w:sz="6" w:space="0" w:color="000000" w:themeColor="text1"/>
            </w:tcBorders>
          </w:tcPr>
          <w:p w14:paraId="14346CE5" w14:textId="50CCF7D5" w:rsidR="009538B0" w:rsidRPr="00D5653B" w:rsidRDefault="00C30ADD" w:rsidP="00763AB7">
            <w:pPr>
              <w:pStyle w:val="TableParagraph"/>
              <w:spacing w:line="336" w:lineRule="exact"/>
              <w:ind w:left="144" w:right="144"/>
              <w:jc w:val="both"/>
              <w:rPr>
                <w:rFonts w:asciiTheme="majorHAnsi" w:hAnsiTheme="majorHAnsi" w:cstheme="majorHAnsi"/>
              </w:rPr>
            </w:pP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Chức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năng</w:t>
            </w:r>
            <w:r w:rsidR="001A1FC5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1A1FC5" w:rsidRPr="00D5653B">
              <w:rPr>
                <w:rFonts w:asciiTheme="majorHAnsi" w:hAnsiTheme="majorHAnsi" w:cstheme="majorHAnsi"/>
                <w:lang w:val="en-US"/>
              </w:rPr>
              <w:t>này</w:t>
            </w:r>
            <w:proofErr w:type="spellEnd"/>
            <w:r w:rsidR="001A1FC5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1A1FC5" w:rsidRPr="00D5653B">
              <w:rPr>
                <w:rFonts w:asciiTheme="majorHAnsi" w:hAnsiTheme="majorHAnsi" w:cstheme="majorHAnsi"/>
                <w:lang w:val="en-US"/>
              </w:rPr>
              <w:t>cho</w:t>
            </w:r>
            <w:proofErr w:type="spellEnd"/>
            <w:r w:rsidR="001A1FC5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1A1FC5" w:rsidRPr="00D5653B">
              <w:rPr>
                <w:rFonts w:asciiTheme="majorHAnsi" w:hAnsiTheme="majorHAnsi" w:cstheme="majorHAnsi"/>
                <w:lang w:val="en-US"/>
              </w:rPr>
              <w:t>phép</w:t>
            </w:r>
            <w:proofErr w:type="spellEnd"/>
            <w:r w:rsidR="001A1FC5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1A1FC5" w:rsidRPr="00D5653B">
              <w:rPr>
                <w:rFonts w:asciiTheme="majorHAnsi" w:hAnsiTheme="majorHAnsi" w:cstheme="majorHAnsi"/>
                <w:lang w:val="en-US"/>
              </w:rPr>
              <w:t>khách</w:t>
            </w:r>
            <w:proofErr w:type="spellEnd"/>
            <w:r w:rsidR="001A1FC5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1A1FC5" w:rsidRPr="00D5653B">
              <w:rPr>
                <w:rFonts w:asciiTheme="majorHAnsi" w:hAnsiTheme="majorHAnsi" w:cstheme="majorHAnsi"/>
                <w:lang w:val="en-US"/>
              </w:rPr>
              <w:t>hàng</w:t>
            </w:r>
            <w:proofErr w:type="spellEnd"/>
            <w:r w:rsidR="001A1FC5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1A1FC5" w:rsidRPr="00D5653B">
              <w:rPr>
                <w:rFonts w:asciiTheme="majorHAnsi" w:hAnsiTheme="majorHAnsi" w:cstheme="majorHAnsi"/>
                <w:lang w:val="en-US"/>
              </w:rPr>
              <w:t>gửi</w:t>
            </w:r>
            <w:proofErr w:type="spellEnd"/>
            <w:r w:rsidR="001A1FC5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1A1FC5" w:rsidRPr="00D5653B">
              <w:rPr>
                <w:rFonts w:asciiTheme="majorHAnsi" w:hAnsiTheme="majorHAnsi" w:cstheme="majorHAnsi"/>
                <w:lang w:val="en-US"/>
              </w:rPr>
              <w:t>đánh</w:t>
            </w:r>
            <w:proofErr w:type="spellEnd"/>
            <w:r w:rsidR="001A1FC5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1A1FC5" w:rsidRPr="00D5653B">
              <w:rPr>
                <w:rFonts w:asciiTheme="majorHAnsi" w:hAnsiTheme="majorHAnsi" w:cstheme="majorHAnsi"/>
                <w:lang w:val="en-US"/>
              </w:rPr>
              <w:t>giá</w:t>
            </w:r>
            <w:proofErr w:type="spellEnd"/>
            <w:r w:rsidR="001A1FC5" w:rsidRPr="00D5653B">
              <w:rPr>
                <w:rFonts w:asciiTheme="majorHAnsi" w:hAnsiTheme="majorHAnsi" w:cstheme="majorHAnsi"/>
                <w:lang w:val="en-US"/>
              </w:rPr>
              <w:t xml:space="preserve">, </w:t>
            </w:r>
            <w:proofErr w:type="spellStart"/>
            <w:r w:rsidR="001A1FC5" w:rsidRPr="00D5653B">
              <w:rPr>
                <w:rFonts w:asciiTheme="majorHAnsi" w:hAnsiTheme="majorHAnsi" w:cstheme="majorHAnsi"/>
                <w:lang w:val="en-US"/>
              </w:rPr>
              <w:t>xem</w:t>
            </w:r>
            <w:proofErr w:type="spellEnd"/>
            <w:r w:rsidR="001A1FC5" w:rsidRPr="00D5653B">
              <w:rPr>
                <w:rFonts w:asciiTheme="majorHAnsi" w:hAnsiTheme="majorHAnsi" w:cstheme="majorHAnsi"/>
                <w:lang w:val="en-US"/>
              </w:rPr>
              <w:t xml:space="preserve"> lại </w:t>
            </w:r>
            <w:proofErr w:type="spellStart"/>
            <w:r w:rsidR="001A1FC5" w:rsidRPr="00D5653B">
              <w:rPr>
                <w:rFonts w:asciiTheme="majorHAnsi" w:hAnsiTheme="majorHAnsi" w:cstheme="majorHAnsi"/>
                <w:lang w:val="en-US"/>
              </w:rPr>
              <w:t>các</w:t>
            </w:r>
            <w:proofErr w:type="spellEnd"/>
            <w:r w:rsidR="001A1FC5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1A1FC5" w:rsidRPr="00D5653B">
              <w:rPr>
                <w:rFonts w:asciiTheme="majorHAnsi" w:hAnsiTheme="majorHAnsi" w:cstheme="majorHAnsi"/>
                <w:lang w:val="en-US"/>
              </w:rPr>
              <w:t>đánh</w:t>
            </w:r>
            <w:proofErr w:type="spellEnd"/>
            <w:r w:rsidR="001A1FC5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1A1FC5" w:rsidRPr="00D5653B">
              <w:rPr>
                <w:rFonts w:asciiTheme="majorHAnsi" w:hAnsiTheme="majorHAnsi" w:cstheme="majorHAnsi"/>
                <w:lang w:val="en-US"/>
              </w:rPr>
              <w:t>giá</w:t>
            </w:r>
            <w:proofErr w:type="spellEnd"/>
            <w:r w:rsidR="001A1FC5" w:rsidRPr="00D5653B">
              <w:rPr>
                <w:rFonts w:asciiTheme="majorHAnsi" w:hAnsiTheme="majorHAnsi" w:cstheme="majorHAnsi"/>
                <w:lang w:val="en-US"/>
              </w:rPr>
              <w:t xml:space="preserve">. </w:t>
            </w:r>
            <w:proofErr w:type="spellStart"/>
            <w:r w:rsidR="001A1FC5" w:rsidRPr="00D5653B">
              <w:rPr>
                <w:rFonts w:asciiTheme="majorHAnsi" w:hAnsiTheme="majorHAnsi" w:cstheme="majorHAnsi"/>
                <w:lang w:val="en-US"/>
              </w:rPr>
              <w:t>Đây</w:t>
            </w:r>
            <w:proofErr w:type="spellEnd"/>
            <w:r w:rsidR="001A1FC5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1A1FC5" w:rsidRPr="00D5653B">
              <w:rPr>
                <w:rFonts w:asciiTheme="majorHAnsi" w:hAnsiTheme="majorHAnsi" w:cstheme="majorHAnsi"/>
                <w:lang w:val="en-US"/>
              </w:rPr>
              <w:t>là</w:t>
            </w:r>
            <w:proofErr w:type="spellEnd"/>
            <w:r w:rsidR="001A1FC5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1A1FC5" w:rsidRPr="00D5653B">
              <w:rPr>
                <w:rFonts w:asciiTheme="majorHAnsi" w:hAnsiTheme="majorHAnsi" w:cstheme="majorHAnsi"/>
                <w:lang w:val="en-US"/>
              </w:rPr>
              <w:t>chức</w:t>
            </w:r>
            <w:proofErr w:type="spellEnd"/>
            <w:r w:rsidR="001A1FC5" w:rsidRPr="00D5653B">
              <w:rPr>
                <w:rFonts w:asciiTheme="majorHAnsi" w:hAnsiTheme="majorHAnsi" w:cstheme="majorHAnsi"/>
                <w:lang w:val="en-US"/>
              </w:rPr>
              <w:t xml:space="preserve"> năng </w:t>
            </w:r>
            <w:proofErr w:type="spellStart"/>
            <w:r w:rsidR="001A1FC5" w:rsidRPr="00D5653B">
              <w:rPr>
                <w:rFonts w:asciiTheme="majorHAnsi" w:hAnsiTheme="majorHAnsi" w:cstheme="majorHAnsi"/>
                <w:lang w:val="en-US"/>
              </w:rPr>
              <w:t>quan</w:t>
            </w:r>
            <w:proofErr w:type="spellEnd"/>
            <w:r w:rsidR="001A1FC5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1A1FC5" w:rsidRPr="00D5653B">
              <w:rPr>
                <w:rFonts w:asciiTheme="majorHAnsi" w:hAnsiTheme="majorHAnsi" w:cstheme="majorHAnsi"/>
                <w:lang w:val="en-US"/>
              </w:rPr>
              <w:t>trọng</w:t>
            </w:r>
            <w:proofErr w:type="spellEnd"/>
            <w:r w:rsidR="001A1FC5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1A1FC5" w:rsidRPr="00D5653B">
              <w:rPr>
                <w:rFonts w:asciiTheme="majorHAnsi" w:hAnsiTheme="majorHAnsi" w:cstheme="majorHAnsi"/>
                <w:lang w:val="en-US"/>
              </w:rPr>
              <w:t>cho</w:t>
            </w:r>
            <w:proofErr w:type="spellEnd"/>
            <w:r w:rsidR="001A1FC5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1A1FC5" w:rsidRPr="00D5653B">
              <w:rPr>
                <w:rFonts w:asciiTheme="majorHAnsi" w:hAnsiTheme="majorHAnsi" w:cstheme="majorHAnsi"/>
                <w:lang w:val="en-US"/>
              </w:rPr>
              <w:t>phép</w:t>
            </w:r>
            <w:proofErr w:type="spellEnd"/>
            <w:r w:rsidR="001A1FC5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1A1FC5" w:rsidRPr="00D5653B">
              <w:rPr>
                <w:rFonts w:asciiTheme="majorHAnsi" w:hAnsiTheme="majorHAnsi" w:cstheme="majorHAnsi"/>
                <w:lang w:val="en-US"/>
              </w:rPr>
              <w:t>khách</w:t>
            </w:r>
            <w:proofErr w:type="spellEnd"/>
            <w:r w:rsidR="001A1FC5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1A1FC5" w:rsidRPr="00D5653B">
              <w:rPr>
                <w:rFonts w:asciiTheme="majorHAnsi" w:hAnsiTheme="majorHAnsi" w:cstheme="majorHAnsi"/>
                <w:lang w:val="en-US"/>
              </w:rPr>
              <w:t>hàng</w:t>
            </w:r>
            <w:proofErr w:type="spellEnd"/>
            <w:r w:rsidR="001A1FC5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1A1FC5" w:rsidRPr="00D5653B">
              <w:rPr>
                <w:rFonts w:asciiTheme="majorHAnsi" w:hAnsiTheme="majorHAnsi" w:cstheme="majorHAnsi"/>
                <w:lang w:val="en-US"/>
              </w:rPr>
              <w:t>gửi</w:t>
            </w:r>
            <w:proofErr w:type="spellEnd"/>
            <w:r w:rsidR="001A1FC5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1A1FC5" w:rsidRPr="00D5653B">
              <w:rPr>
                <w:rFonts w:asciiTheme="majorHAnsi" w:hAnsiTheme="majorHAnsi" w:cstheme="majorHAnsi"/>
                <w:lang w:val="en-US"/>
              </w:rPr>
              <w:t>đi</w:t>
            </w:r>
            <w:proofErr w:type="spellEnd"/>
            <w:r w:rsidR="001A1FC5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1A1FC5" w:rsidRPr="00D5653B">
              <w:rPr>
                <w:rFonts w:asciiTheme="majorHAnsi" w:hAnsiTheme="majorHAnsi" w:cstheme="majorHAnsi"/>
                <w:lang w:val="en-US"/>
              </w:rPr>
              <w:t>các</w:t>
            </w:r>
            <w:proofErr w:type="spellEnd"/>
            <w:r w:rsidR="001A1FC5" w:rsidRPr="00D5653B">
              <w:rPr>
                <w:rFonts w:asciiTheme="majorHAnsi" w:hAnsiTheme="majorHAnsi" w:cstheme="majorHAnsi"/>
                <w:lang w:val="en-US"/>
              </w:rPr>
              <w:t xml:space="preserve"> ý </w:t>
            </w:r>
            <w:proofErr w:type="spellStart"/>
            <w:r w:rsidR="001A1FC5" w:rsidRPr="00D5653B">
              <w:rPr>
                <w:rFonts w:asciiTheme="majorHAnsi" w:hAnsiTheme="majorHAnsi" w:cstheme="majorHAnsi"/>
                <w:lang w:val="en-US"/>
              </w:rPr>
              <w:t>kiến</w:t>
            </w:r>
            <w:proofErr w:type="spellEnd"/>
            <w:r w:rsidR="001A1FC5" w:rsidRPr="00D5653B">
              <w:rPr>
                <w:rFonts w:asciiTheme="majorHAnsi" w:hAnsiTheme="majorHAnsi" w:cstheme="majorHAnsi"/>
                <w:lang w:val="en-US"/>
              </w:rPr>
              <w:t xml:space="preserve">, </w:t>
            </w:r>
            <w:proofErr w:type="spellStart"/>
            <w:r w:rsidR="001A1FC5" w:rsidRPr="00D5653B">
              <w:rPr>
                <w:rFonts w:asciiTheme="majorHAnsi" w:hAnsiTheme="majorHAnsi" w:cstheme="majorHAnsi"/>
                <w:lang w:val="en-US"/>
              </w:rPr>
              <w:t>trải</w:t>
            </w:r>
            <w:proofErr w:type="spellEnd"/>
            <w:r w:rsidR="001A1FC5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1A1FC5" w:rsidRPr="00D5653B">
              <w:rPr>
                <w:rFonts w:asciiTheme="majorHAnsi" w:hAnsiTheme="majorHAnsi" w:cstheme="majorHAnsi"/>
                <w:lang w:val="en-US"/>
              </w:rPr>
              <w:t>nghiệm</w:t>
            </w:r>
            <w:proofErr w:type="spellEnd"/>
            <w:r w:rsidR="001A1FC5" w:rsidRPr="00D5653B">
              <w:rPr>
                <w:rFonts w:asciiTheme="majorHAnsi" w:hAnsiTheme="majorHAnsi" w:cstheme="majorHAnsi"/>
                <w:lang w:val="en-US"/>
              </w:rPr>
              <w:t xml:space="preserve"> của </w:t>
            </w:r>
            <w:proofErr w:type="spellStart"/>
            <w:r w:rsidR="001A1FC5" w:rsidRPr="00D5653B">
              <w:rPr>
                <w:rFonts w:asciiTheme="majorHAnsi" w:hAnsiTheme="majorHAnsi" w:cstheme="majorHAnsi"/>
                <w:lang w:val="en-US"/>
              </w:rPr>
              <w:t>mình</w:t>
            </w:r>
            <w:proofErr w:type="spellEnd"/>
            <w:r w:rsidR="001A1FC5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1A1FC5" w:rsidRPr="00D5653B">
              <w:rPr>
                <w:rFonts w:asciiTheme="majorHAnsi" w:hAnsiTheme="majorHAnsi" w:cstheme="majorHAnsi"/>
                <w:lang w:val="en-US"/>
              </w:rPr>
              <w:t>về</w:t>
            </w:r>
            <w:proofErr w:type="spellEnd"/>
            <w:r w:rsidR="001A1FC5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1A1FC5" w:rsidRPr="00D5653B">
              <w:rPr>
                <w:rFonts w:asciiTheme="majorHAnsi" w:hAnsiTheme="majorHAnsi" w:cstheme="majorHAnsi"/>
                <w:lang w:val="en-US"/>
              </w:rPr>
              <w:t>sản</w:t>
            </w:r>
            <w:proofErr w:type="spellEnd"/>
            <w:r w:rsidR="001A1FC5" w:rsidRPr="00D5653B">
              <w:rPr>
                <w:rFonts w:asciiTheme="majorHAnsi" w:hAnsiTheme="majorHAnsi" w:cstheme="majorHAnsi"/>
                <w:lang w:val="en-US"/>
              </w:rPr>
              <w:t xml:space="preserve"> phẩm </w:t>
            </w:r>
            <w:proofErr w:type="spellStart"/>
            <w:r w:rsidR="001A1FC5" w:rsidRPr="00D5653B">
              <w:rPr>
                <w:rFonts w:asciiTheme="majorHAnsi" w:hAnsiTheme="majorHAnsi" w:cstheme="majorHAnsi"/>
                <w:lang w:val="en-US"/>
              </w:rPr>
              <w:t>góp</w:t>
            </w:r>
            <w:proofErr w:type="spellEnd"/>
            <w:r w:rsidR="001A1FC5" w:rsidRPr="00D5653B">
              <w:rPr>
                <w:rFonts w:asciiTheme="majorHAnsi" w:hAnsiTheme="majorHAnsi" w:cstheme="majorHAnsi"/>
                <w:lang w:val="en-US"/>
              </w:rPr>
              <w:t xml:space="preserve"> phần </w:t>
            </w:r>
            <w:proofErr w:type="spellStart"/>
            <w:r w:rsidR="001A1FC5" w:rsidRPr="00D5653B">
              <w:rPr>
                <w:rFonts w:asciiTheme="majorHAnsi" w:hAnsiTheme="majorHAnsi" w:cstheme="majorHAnsi"/>
                <w:lang w:val="en-US"/>
              </w:rPr>
              <w:t>hỗ</w:t>
            </w:r>
            <w:proofErr w:type="spellEnd"/>
            <w:r w:rsidR="001A1FC5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1A1FC5" w:rsidRPr="00D5653B">
              <w:rPr>
                <w:rFonts w:asciiTheme="majorHAnsi" w:hAnsiTheme="majorHAnsi" w:cstheme="majorHAnsi"/>
                <w:lang w:val="en-US"/>
              </w:rPr>
              <w:t>trợ</w:t>
            </w:r>
            <w:proofErr w:type="spellEnd"/>
            <w:r w:rsidR="001A1FC5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1A1FC5" w:rsidRPr="00D5653B">
              <w:rPr>
                <w:rFonts w:asciiTheme="majorHAnsi" w:hAnsiTheme="majorHAnsi" w:cstheme="majorHAnsi"/>
                <w:lang w:val="en-US"/>
              </w:rPr>
              <w:t>người</w:t>
            </w:r>
            <w:proofErr w:type="spellEnd"/>
            <w:r w:rsidR="001A1FC5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1A1FC5" w:rsidRPr="00D5653B">
              <w:rPr>
                <w:rFonts w:asciiTheme="majorHAnsi" w:hAnsiTheme="majorHAnsi" w:cstheme="majorHAnsi"/>
                <w:lang w:val="en-US"/>
              </w:rPr>
              <w:t>mua</w:t>
            </w:r>
            <w:proofErr w:type="spellEnd"/>
            <w:r w:rsidR="001A1FC5" w:rsidRPr="00D5653B">
              <w:rPr>
                <w:rFonts w:asciiTheme="majorHAnsi" w:hAnsiTheme="majorHAnsi" w:cstheme="majorHAnsi"/>
                <w:lang w:val="en-US"/>
              </w:rPr>
              <w:t xml:space="preserve"> ở </w:t>
            </w:r>
            <w:proofErr w:type="spellStart"/>
            <w:r w:rsidR="001A1FC5" w:rsidRPr="00D5653B">
              <w:rPr>
                <w:rFonts w:asciiTheme="majorHAnsi" w:hAnsiTheme="majorHAnsi" w:cstheme="majorHAnsi"/>
                <w:lang w:val="en-US"/>
              </w:rPr>
              <w:t>lần</w:t>
            </w:r>
            <w:proofErr w:type="spellEnd"/>
            <w:r w:rsidR="001A1FC5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1A1FC5" w:rsidRPr="00D5653B">
              <w:rPr>
                <w:rFonts w:asciiTheme="majorHAnsi" w:hAnsiTheme="majorHAnsi" w:cstheme="majorHAnsi"/>
                <w:lang w:val="en-US"/>
              </w:rPr>
              <w:t>sau</w:t>
            </w:r>
            <w:proofErr w:type="spellEnd"/>
            <w:r w:rsidR="001A1FC5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1A1FC5" w:rsidRPr="00D5653B">
              <w:rPr>
                <w:rFonts w:asciiTheme="majorHAnsi" w:hAnsiTheme="majorHAnsi" w:cstheme="majorHAnsi"/>
                <w:lang w:val="en-US"/>
              </w:rPr>
              <w:t>có</w:t>
            </w:r>
            <w:proofErr w:type="spellEnd"/>
            <w:r w:rsidR="001A1FC5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1A1FC5" w:rsidRPr="00D5653B">
              <w:rPr>
                <w:rFonts w:asciiTheme="majorHAnsi" w:hAnsiTheme="majorHAnsi" w:cstheme="majorHAnsi"/>
                <w:lang w:val="en-US"/>
              </w:rPr>
              <w:t>thể</w:t>
            </w:r>
            <w:proofErr w:type="spellEnd"/>
            <w:r w:rsidR="001A1FC5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1A1FC5" w:rsidRPr="00D5653B">
              <w:rPr>
                <w:rFonts w:asciiTheme="majorHAnsi" w:hAnsiTheme="majorHAnsi" w:cstheme="majorHAnsi"/>
                <w:lang w:val="en-US"/>
              </w:rPr>
              <w:t>sự</w:t>
            </w:r>
            <w:proofErr w:type="spellEnd"/>
            <w:r w:rsidR="001A1FC5" w:rsidRPr="00D5653B">
              <w:rPr>
                <w:rFonts w:asciiTheme="majorHAnsi" w:hAnsiTheme="majorHAnsi" w:cstheme="majorHAnsi"/>
                <w:lang w:val="en-US"/>
              </w:rPr>
              <w:t xml:space="preserve"> vào </w:t>
            </w:r>
            <w:proofErr w:type="spellStart"/>
            <w:r w:rsidR="001A1FC5" w:rsidRPr="00D5653B">
              <w:rPr>
                <w:rFonts w:asciiTheme="majorHAnsi" w:hAnsiTheme="majorHAnsi" w:cstheme="majorHAnsi"/>
                <w:lang w:val="en-US"/>
              </w:rPr>
              <w:t>đó</w:t>
            </w:r>
            <w:proofErr w:type="spellEnd"/>
            <w:r w:rsidR="001A1FC5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1A1FC5" w:rsidRPr="00D5653B">
              <w:rPr>
                <w:rFonts w:asciiTheme="majorHAnsi" w:hAnsiTheme="majorHAnsi" w:cstheme="majorHAnsi"/>
                <w:lang w:val="en-US"/>
              </w:rPr>
              <w:t>để</w:t>
            </w:r>
            <w:proofErr w:type="spellEnd"/>
            <w:r w:rsidR="001A1FC5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1A1FC5" w:rsidRPr="00D5653B">
              <w:rPr>
                <w:rFonts w:asciiTheme="majorHAnsi" w:hAnsiTheme="majorHAnsi" w:cstheme="majorHAnsi"/>
                <w:lang w:val="en-US"/>
              </w:rPr>
              <w:t>đưa</w:t>
            </w:r>
            <w:proofErr w:type="spellEnd"/>
            <w:r w:rsidR="001A1FC5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1A1FC5" w:rsidRPr="00D5653B">
              <w:rPr>
                <w:rFonts w:asciiTheme="majorHAnsi" w:hAnsiTheme="majorHAnsi" w:cstheme="majorHAnsi"/>
                <w:lang w:val="en-US"/>
              </w:rPr>
              <w:t>ra</w:t>
            </w:r>
            <w:proofErr w:type="spellEnd"/>
            <w:r w:rsidR="001A1FC5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1A1FC5" w:rsidRPr="00D5653B">
              <w:rPr>
                <w:rFonts w:asciiTheme="majorHAnsi" w:hAnsiTheme="majorHAnsi" w:cstheme="majorHAnsi"/>
                <w:lang w:val="en-US"/>
              </w:rPr>
              <w:t>quyết</w:t>
            </w:r>
            <w:proofErr w:type="spellEnd"/>
            <w:r w:rsidR="001A1FC5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1A1FC5" w:rsidRPr="00D5653B">
              <w:rPr>
                <w:rFonts w:asciiTheme="majorHAnsi" w:hAnsiTheme="majorHAnsi" w:cstheme="majorHAnsi"/>
                <w:lang w:val="en-US"/>
              </w:rPr>
              <w:t>định</w:t>
            </w:r>
            <w:proofErr w:type="spellEnd"/>
            <w:r w:rsidR="001A1FC5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1A1FC5" w:rsidRPr="00D5653B">
              <w:rPr>
                <w:rFonts w:asciiTheme="majorHAnsi" w:hAnsiTheme="majorHAnsi" w:cstheme="majorHAnsi"/>
                <w:lang w:val="en-US"/>
              </w:rPr>
              <w:t>mua</w:t>
            </w:r>
            <w:proofErr w:type="spellEnd"/>
            <w:r w:rsidR="001A1FC5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1A1FC5" w:rsidRPr="00D5653B">
              <w:rPr>
                <w:rFonts w:asciiTheme="majorHAnsi" w:hAnsiTheme="majorHAnsi" w:cstheme="majorHAnsi"/>
                <w:lang w:val="en-US"/>
              </w:rPr>
              <w:t>hàng</w:t>
            </w:r>
            <w:proofErr w:type="spellEnd"/>
            <w:r w:rsidR="001A1FC5" w:rsidRPr="00D5653B">
              <w:rPr>
                <w:rFonts w:asciiTheme="majorHAnsi" w:hAnsiTheme="majorHAnsi" w:cstheme="majorHAnsi"/>
                <w:lang w:val="en-US"/>
              </w:rPr>
              <w:t xml:space="preserve"> c</w:t>
            </w:r>
            <w:r w:rsidR="00881B5E">
              <w:rPr>
                <w:rFonts w:asciiTheme="majorHAnsi" w:hAnsiTheme="majorHAnsi" w:cstheme="majorHAnsi"/>
                <w:lang w:val="en-US"/>
              </w:rPr>
              <w:t>ủa</w:t>
            </w:r>
            <w:r w:rsidR="001A1FC5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1A1FC5" w:rsidRPr="00D5653B">
              <w:rPr>
                <w:rFonts w:asciiTheme="majorHAnsi" w:hAnsiTheme="majorHAnsi" w:cstheme="majorHAnsi"/>
                <w:lang w:val="en-US"/>
              </w:rPr>
              <w:t>bản</w:t>
            </w:r>
            <w:proofErr w:type="spellEnd"/>
            <w:r w:rsidR="001A1FC5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1A1FC5" w:rsidRPr="00D5653B">
              <w:rPr>
                <w:rFonts w:asciiTheme="majorHAnsi" w:hAnsiTheme="majorHAnsi" w:cstheme="majorHAnsi"/>
                <w:lang w:val="en-US"/>
              </w:rPr>
              <w:t>thân</w:t>
            </w:r>
            <w:proofErr w:type="spellEnd"/>
            <w:r w:rsidR="001A1FC5" w:rsidRPr="00D5653B">
              <w:rPr>
                <w:rFonts w:asciiTheme="majorHAnsi" w:hAnsiTheme="majorHAnsi" w:cstheme="majorHAnsi"/>
                <w:lang w:val="en-US"/>
              </w:rPr>
              <w:t xml:space="preserve">, </w:t>
            </w:r>
            <w:proofErr w:type="spellStart"/>
            <w:r w:rsidR="001A1FC5" w:rsidRPr="00D5653B">
              <w:rPr>
                <w:rFonts w:asciiTheme="majorHAnsi" w:hAnsiTheme="majorHAnsi" w:cstheme="majorHAnsi"/>
                <w:lang w:val="en-US"/>
              </w:rPr>
              <w:t>đồng</w:t>
            </w:r>
            <w:proofErr w:type="spellEnd"/>
            <w:r w:rsidR="001A1FC5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1A1FC5" w:rsidRPr="00D5653B">
              <w:rPr>
                <w:rFonts w:asciiTheme="majorHAnsi" w:hAnsiTheme="majorHAnsi" w:cstheme="majorHAnsi"/>
                <w:lang w:val="en-US"/>
              </w:rPr>
              <w:t>thời</w:t>
            </w:r>
            <w:proofErr w:type="spellEnd"/>
            <w:r w:rsidR="001A1FC5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1A1FC5" w:rsidRPr="00D5653B">
              <w:rPr>
                <w:rFonts w:asciiTheme="majorHAnsi" w:hAnsiTheme="majorHAnsi" w:cstheme="majorHAnsi"/>
                <w:lang w:val="en-US"/>
              </w:rPr>
              <w:t>hỗ</w:t>
            </w:r>
            <w:proofErr w:type="spellEnd"/>
            <w:r w:rsidR="001A1FC5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1A1FC5" w:rsidRPr="00D5653B">
              <w:rPr>
                <w:rFonts w:asciiTheme="majorHAnsi" w:hAnsiTheme="majorHAnsi" w:cstheme="majorHAnsi"/>
                <w:lang w:val="en-US"/>
              </w:rPr>
              <w:t>trợ</w:t>
            </w:r>
            <w:proofErr w:type="spellEnd"/>
            <w:r w:rsidR="001A1FC5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1A1FC5" w:rsidRPr="00D5653B">
              <w:rPr>
                <w:rFonts w:asciiTheme="majorHAnsi" w:hAnsiTheme="majorHAnsi" w:cstheme="majorHAnsi"/>
                <w:lang w:val="en-US"/>
              </w:rPr>
              <w:t>chủ</w:t>
            </w:r>
            <w:proofErr w:type="spellEnd"/>
            <w:r w:rsidR="001A1FC5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763AB7">
              <w:rPr>
                <w:rFonts w:asciiTheme="majorHAnsi" w:hAnsiTheme="majorHAnsi" w:cstheme="majorHAnsi"/>
                <w:lang w:val="en-US"/>
              </w:rPr>
              <w:t>cửa</w:t>
            </w:r>
            <w:proofErr w:type="spellEnd"/>
            <w:r w:rsidR="00763AB7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763AB7">
              <w:rPr>
                <w:rFonts w:asciiTheme="majorHAnsi" w:hAnsiTheme="majorHAnsi" w:cstheme="majorHAnsi"/>
                <w:lang w:val="en-US"/>
              </w:rPr>
              <w:t>hàng</w:t>
            </w:r>
            <w:proofErr w:type="spellEnd"/>
            <w:r w:rsidR="00763AB7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763AB7">
              <w:rPr>
                <w:rFonts w:asciiTheme="majorHAnsi" w:hAnsiTheme="majorHAnsi" w:cstheme="majorHAnsi"/>
                <w:lang w:val="en-US"/>
              </w:rPr>
              <w:t>có</w:t>
            </w:r>
            <w:proofErr w:type="spellEnd"/>
            <w:r w:rsidR="00763AB7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763AB7">
              <w:rPr>
                <w:rFonts w:asciiTheme="majorHAnsi" w:hAnsiTheme="majorHAnsi" w:cstheme="majorHAnsi"/>
                <w:lang w:val="en-US"/>
              </w:rPr>
              <w:t>thể</w:t>
            </w:r>
            <w:proofErr w:type="spellEnd"/>
            <w:r w:rsidR="00763AB7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763AB7">
              <w:rPr>
                <w:rFonts w:asciiTheme="majorHAnsi" w:hAnsiTheme="majorHAnsi" w:cstheme="majorHAnsi"/>
                <w:lang w:val="en-US"/>
              </w:rPr>
              <w:t>dựa</w:t>
            </w:r>
            <w:proofErr w:type="spellEnd"/>
            <w:r w:rsidR="00763AB7">
              <w:rPr>
                <w:rFonts w:asciiTheme="majorHAnsi" w:hAnsiTheme="majorHAnsi" w:cstheme="majorHAnsi"/>
                <w:lang w:val="en-US"/>
              </w:rPr>
              <w:t xml:space="preserve"> vào </w:t>
            </w:r>
            <w:proofErr w:type="spellStart"/>
            <w:r w:rsidR="00763AB7">
              <w:rPr>
                <w:rFonts w:asciiTheme="majorHAnsi" w:hAnsiTheme="majorHAnsi" w:cstheme="majorHAnsi"/>
                <w:lang w:val="en-US"/>
              </w:rPr>
              <w:t>các</w:t>
            </w:r>
            <w:proofErr w:type="spellEnd"/>
            <w:r w:rsidR="00763AB7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763AB7">
              <w:rPr>
                <w:rFonts w:asciiTheme="majorHAnsi" w:hAnsiTheme="majorHAnsi" w:cstheme="majorHAnsi"/>
                <w:lang w:val="vi-VN"/>
              </w:rPr>
              <w:t>đánh</w:t>
            </w:r>
            <w:proofErr w:type="spellEnd"/>
            <w:r w:rsidR="001A1FC5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1A1FC5" w:rsidRPr="00D5653B">
              <w:rPr>
                <w:rFonts w:asciiTheme="majorHAnsi" w:hAnsiTheme="majorHAnsi" w:cstheme="majorHAnsi"/>
                <w:lang w:val="en-US"/>
              </w:rPr>
              <w:t>giá</w:t>
            </w:r>
            <w:proofErr w:type="spellEnd"/>
            <w:r w:rsidR="001A1FC5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1A1FC5" w:rsidRPr="00D5653B">
              <w:rPr>
                <w:rFonts w:asciiTheme="majorHAnsi" w:hAnsiTheme="majorHAnsi" w:cstheme="majorHAnsi"/>
                <w:lang w:val="en-US"/>
              </w:rPr>
              <w:t>đó</w:t>
            </w:r>
            <w:proofErr w:type="spellEnd"/>
            <w:r w:rsidR="001A1FC5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1A1FC5" w:rsidRPr="00D5653B">
              <w:rPr>
                <w:rFonts w:asciiTheme="majorHAnsi" w:hAnsiTheme="majorHAnsi" w:cstheme="majorHAnsi"/>
                <w:lang w:val="en-US"/>
              </w:rPr>
              <w:t>mà</w:t>
            </w:r>
            <w:proofErr w:type="spellEnd"/>
            <w:r w:rsidR="001A1FC5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1A1FC5" w:rsidRPr="00D5653B">
              <w:rPr>
                <w:rFonts w:asciiTheme="majorHAnsi" w:hAnsiTheme="majorHAnsi" w:cstheme="majorHAnsi"/>
                <w:lang w:val="en-US"/>
              </w:rPr>
              <w:t>ngày</w:t>
            </w:r>
            <w:proofErr w:type="spellEnd"/>
            <w:r w:rsidR="001A1FC5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1A1FC5" w:rsidRPr="00D5653B">
              <w:rPr>
                <w:rFonts w:asciiTheme="majorHAnsi" w:hAnsiTheme="majorHAnsi" w:cstheme="majorHAnsi"/>
                <w:lang w:val="en-US"/>
              </w:rPr>
              <w:t>càng</w:t>
            </w:r>
            <w:proofErr w:type="spellEnd"/>
            <w:r w:rsidR="001A1FC5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1A1FC5" w:rsidRPr="00D5653B">
              <w:rPr>
                <w:rFonts w:asciiTheme="majorHAnsi" w:hAnsiTheme="majorHAnsi" w:cstheme="majorHAnsi"/>
                <w:lang w:val="en-US"/>
              </w:rPr>
              <w:t>hoàn</w:t>
            </w:r>
            <w:proofErr w:type="spellEnd"/>
            <w:r w:rsidR="001A1FC5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1A1FC5" w:rsidRPr="00D5653B">
              <w:rPr>
                <w:rFonts w:asciiTheme="majorHAnsi" w:hAnsiTheme="majorHAnsi" w:cstheme="majorHAnsi"/>
                <w:lang w:val="en-US"/>
              </w:rPr>
              <w:t>thiện</w:t>
            </w:r>
            <w:proofErr w:type="spellEnd"/>
            <w:r w:rsidR="001A1FC5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1A1FC5" w:rsidRPr="00D5653B">
              <w:rPr>
                <w:rFonts w:asciiTheme="majorHAnsi" w:hAnsiTheme="majorHAnsi" w:cstheme="majorHAnsi"/>
                <w:lang w:val="en-US"/>
              </w:rPr>
              <w:t>hơn</w:t>
            </w:r>
            <w:proofErr w:type="spellEnd"/>
            <w:r w:rsidR="001A1FC5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1A1FC5" w:rsidRPr="00D5653B">
              <w:rPr>
                <w:rFonts w:asciiTheme="majorHAnsi" w:hAnsiTheme="majorHAnsi" w:cstheme="majorHAnsi"/>
                <w:lang w:val="en-US"/>
              </w:rPr>
              <w:t>sản</w:t>
            </w:r>
            <w:proofErr w:type="spellEnd"/>
            <w:r w:rsidR="001A1FC5" w:rsidRPr="00D5653B">
              <w:rPr>
                <w:rFonts w:asciiTheme="majorHAnsi" w:hAnsiTheme="majorHAnsi" w:cstheme="majorHAnsi"/>
                <w:lang w:val="en-US"/>
              </w:rPr>
              <w:t xml:space="preserve"> phẩm của </w:t>
            </w:r>
            <w:proofErr w:type="spellStart"/>
            <w:r w:rsidR="001A1FC5" w:rsidRPr="00D5653B">
              <w:rPr>
                <w:rFonts w:asciiTheme="majorHAnsi" w:hAnsiTheme="majorHAnsi" w:cstheme="majorHAnsi"/>
                <w:lang w:val="en-US"/>
              </w:rPr>
              <w:t>bản</w:t>
            </w:r>
            <w:proofErr w:type="spellEnd"/>
            <w:r w:rsidR="001A1FC5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1A1FC5" w:rsidRPr="00D5653B">
              <w:rPr>
                <w:rFonts w:asciiTheme="majorHAnsi" w:hAnsiTheme="majorHAnsi" w:cstheme="majorHAnsi"/>
                <w:lang w:val="en-US"/>
              </w:rPr>
              <w:t>thân</w:t>
            </w:r>
            <w:proofErr w:type="spellEnd"/>
            <w:r w:rsidR="001A1FC5" w:rsidRPr="00D5653B">
              <w:rPr>
                <w:rFonts w:asciiTheme="majorHAnsi" w:hAnsiTheme="majorHAnsi" w:cstheme="majorHAnsi"/>
                <w:lang w:val="en-US"/>
              </w:rPr>
              <w:t>.</w:t>
            </w:r>
          </w:p>
        </w:tc>
      </w:tr>
      <w:tr w:rsidR="009538B0" w:rsidRPr="00D5653B" w14:paraId="51663AA0" w14:textId="77777777" w:rsidTr="005A5F3D">
        <w:trPr>
          <w:trHeight w:val="568"/>
        </w:trPr>
        <w:tc>
          <w:tcPr>
            <w:tcW w:w="2205" w:type="dxa"/>
          </w:tcPr>
          <w:p w14:paraId="1CB19B09" w14:textId="77777777" w:rsidR="009538B0" w:rsidRPr="00D5653B" w:rsidRDefault="009538B0" w:rsidP="00327B41">
            <w:pPr>
              <w:pStyle w:val="TableParagraph"/>
              <w:spacing w:before="2"/>
              <w:ind w:left="144" w:right="144"/>
              <w:jc w:val="left"/>
              <w:rPr>
                <w:rFonts w:asciiTheme="majorHAnsi" w:hAnsiTheme="majorHAnsi" w:cstheme="majorHAnsi"/>
                <w:b/>
              </w:rPr>
            </w:pPr>
            <w:proofErr w:type="spellStart"/>
            <w:r w:rsidRPr="00D5653B">
              <w:rPr>
                <w:rFonts w:asciiTheme="majorHAnsi" w:hAnsiTheme="majorHAnsi" w:cstheme="majorHAnsi"/>
                <w:b/>
              </w:rPr>
              <w:t>Người</w:t>
            </w:r>
            <w:proofErr w:type="spellEnd"/>
            <w:r w:rsidRPr="00D5653B">
              <w:rPr>
                <w:rFonts w:asciiTheme="majorHAnsi" w:hAnsiTheme="majorHAnsi" w:cstheme="majorHAnsi"/>
                <w:b/>
                <w:spacing w:val="-3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thực</w:t>
            </w:r>
            <w:proofErr w:type="spellEnd"/>
            <w:r w:rsidRPr="00D5653B">
              <w:rPr>
                <w:rFonts w:asciiTheme="majorHAnsi" w:hAnsiTheme="majorHAnsi" w:cstheme="majorHAnsi"/>
                <w:b/>
                <w:spacing w:val="-2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hiện</w:t>
            </w:r>
            <w:proofErr w:type="spellEnd"/>
          </w:p>
        </w:tc>
        <w:tc>
          <w:tcPr>
            <w:tcW w:w="7237" w:type="dxa"/>
            <w:tcBorders>
              <w:right w:val="single" w:sz="6" w:space="0" w:color="000000" w:themeColor="text1"/>
            </w:tcBorders>
          </w:tcPr>
          <w:p w14:paraId="64955EE4" w14:textId="77777777" w:rsidR="009538B0" w:rsidRPr="00D5653B" w:rsidRDefault="009538B0" w:rsidP="00F33351">
            <w:pPr>
              <w:pStyle w:val="TableParagraph"/>
              <w:spacing w:line="294" w:lineRule="exact"/>
              <w:ind w:left="144" w:right="144"/>
              <w:jc w:val="both"/>
              <w:rPr>
                <w:rFonts w:asciiTheme="majorHAnsi" w:hAnsiTheme="majorHAnsi" w:cstheme="majorHAnsi"/>
                <w:lang w:val="en-US"/>
              </w:rPr>
            </w:pP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Khách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hàng</w:t>
            </w:r>
            <w:proofErr w:type="spellEnd"/>
          </w:p>
        </w:tc>
      </w:tr>
      <w:tr w:rsidR="009538B0" w:rsidRPr="00D5653B" w14:paraId="2BF16421" w14:textId="77777777" w:rsidTr="005A5F3D">
        <w:trPr>
          <w:trHeight w:val="568"/>
        </w:trPr>
        <w:tc>
          <w:tcPr>
            <w:tcW w:w="2205" w:type="dxa"/>
          </w:tcPr>
          <w:p w14:paraId="59E3F83F" w14:textId="77777777" w:rsidR="009538B0" w:rsidRPr="00D5653B" w:rsidRDefault="009538B0" w:rsidP="00327B41">
            <w:pPr>
              <w:pStyle w:val="TableParagraph"/>
              <w:spacing w:before="2"/>
              <w:ind w:left="144" w:right="144"/>
              <w:jc w:val="left"/>
              <w:rPr>
                <w:rFonts w:asciiTheme="majorHAnsi" w:hAnsiTheme="majorHAnsi" w:cstheme="majorHAnsi"/>
                <w:b/>
              </w:rPr>
            </w:pPr>
            <w:proofErr w:type="spellStart"/>
            <w:r w:rsidRPr="00D5653B">
              <w:rPr>
                <w:rFonts w:asciiTheme="majorHAnsi" w:hAnsiTheme="majorHAnsi" w:cstheme="majorHAnsi"/>
                <w:b/>
              </w:rPr>
              <w:t>Điều</w:t>
            </w:r>
            <w:proofErr w:type="spellEnd"/>
            <w:r w:rsidRPr="00D5653B">
              <w:rPr>
                <w:rFonts w:asciiTheme="majorHAnsi" w:hAnsiTheme="majorHAnsi" w:cstheme="majorHAnsi"/>
                <w:b/>
                <w:spacing w:val="-3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kiện</w:t>
            </w:r>
            <w:proofErr w:type="spellEnd"/>
            <w:r w:rsidRPr="00D5653B">
              <w:rPr>
                <w:rFonts w:asciiTheme="majorHAnsi" w:hAnsiTheme="majorHAnsi" w:cstheme="majorHAnsi"/>
                <w:b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trước</w:t>
            </w:r>
            <w:proofErr w:type="spellEnd"/>
            <w:r w:rsidRPr="00D5653B">
              <w:rPr>
                <w:rFonts w:asciiTheme="majorHAnsi" w:hAnsiTheme="majorHAnsi" w:cstheme="majorHAnsi"/>
                <w:b/>
                <w:spacing w:val="-2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xử</w:t>
            </w:r>
            <w:proofErr w:type="spellEnd"/>
            <w:r w:rsidRPr="00D5653B">
              <w:rPr>
                <w:rFonts w:asciiTheme="majorHAnsi" w:hAnsiTheme="majorHAnsi" w:cstheme="majorHAnsi"/>
                <w:b/>
                <w:spacing w:val="-1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lí</w:t>
            </w:r>
            <w:proofErr w:type="spellEnd"/>
          </w:p>
        </w:tc>
        <w:tc>
          <w:tcPr>
            <w:tcW w:w="7237" w:type="dxa"/>
            <w:tcBorders>
              <w:right w:val="single" w:sz="6" w:space="0" w:color="000000" w:themeColor="text1"/>
            </w:tcBorders>
          </w:tcPr>
          <w:p w14:paraId="56D0128F" w14:textId="1432B44E" w:rsidR="005E0FF3" w:rsidRPr="00D5653B" w:rsidRDefault="005B3228" w:rsidP="00F33351">
            <w:pPr>
              <w:ind w:left="144" w:right="144"/>
              <w:jc w:val="both"/>
              <w:rPr>
                <w:rFonts w:asciiTheme="majorHAnsi" w:hAnsiTheme="majorHAnsi" w:cstheme="majorHAnsi"/>
                <w:lang w:val="en-US"/>
              </w:rPr>
            </w:pPr>
            <w:r w:rsidRPr="00D5653B">
              <w:rPr>
                <w:rFonts w:asciiTheme="majorHAnsi" w:hAnsiTheme="majorHAnsi" w:cstheme="majorHAnsi"/>
                <w:lang w:val="en-US"/>
              </w:rPr>
              <w:t xml:space="preserve">User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đăng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nhập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vào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hệ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thống</w:t>
            </w:r>
            <w:proofErr w:type="spellEnd"/>
            <w:r w:rsidR="005E0FF3" w:rsidRPr="00D5653B">
              <w:rPr>
                <w:rFonts w:asciiTheme="majorHAnsi" w:hAnsiTheme="majorHAnsi" w:cstheme="majorHAnsi"/>
                <w:lang w:val="en-US"/>
              </w:rPr>
              <w:t>.</w:t>
            </w:r>
          </w:p>
          <w:p w14:paraId="19B766D9" w14:textId="02C8B0FA" w:rsidR="009538B0" w:rsidRPr="00D5653B" w:rsidRDefault="005E0FF3" w:rsidP="00F33351">
            <w:pPr>
              <w:ind w:left="144" w:right="144"/>
              <w:jc w:val="both"/>
              <w:rPr>
                <w:rFonts w:asciiTheme="majorHAnsi" w:hAnsiTheme="majorHAnsi" w:cstheme="majorHAnsi"/>
                <w:lang w:val="en-US"/>
              </w:rPr>
            </w:pP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Điều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kiện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để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có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thể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thực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hiện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đánh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giá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là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đã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mua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hàng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và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xác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nhận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nhận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hàng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thành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công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>.</w:t>
            </w:r>
          </w:p>
        </w:tc>
      </w:tr>
      <w:tr w:rsidR="009538B0" w:rsidRPr="00D5653B" w14:paraId="789303D7" w14:textId="77777777" w:rsidTr="005A5F3D">
        <w:trPr>
          <w:trHeight w:val="919"/>
        </w:trPr>
        <w:tc>
          <w:tcPr>
            <w:tcW w:w="2205" w:type="dxa"/>
          </w:tcPr>
          <w:p w14:paraId="669B22E6" w14:textId="77777777" w:rsidR="009538B0" w:rsidRPr="00D5653B" w:rsidRDefault="009538B0" w:rsidP="00327B41">
            <w:pPr>
              <w:pStyle w:val="TableParagraph"/>
              <w:spacing w:before="2"/>
              <w:ind w:left="144" w:right="144"/>
              <w:jc w:val="left"/>
              <w:rPr>
                <w:rFonts w:asciiTheme="majorHAnsi" w:hAnsiTheme="majorHAnsi" w:cstheme="majorHAnsi"/>
                <w:b/>
              </w:rPr>
            </w:pPr>
            <w:r w:rsidRPr="00D5653B">
              <w:rPr>
                <w:rFonts w:asciiTheme="majorHAnsi" w:hAnsiTheme="majorHAnsi" w:cstheme="majorHAnsi"/>
                <w:b/>
              </w:rPr>
              <w:t>Sau</w:t>
            </w:r>
            <w:r w:rsidRPr="00D5653B">
              <w:rPr>
                <w:rFonts w:asciiTheme="majorHAnsi" w:hAnsiTheme="majorHAnsi" w:cstheme="majorHAnsi"/>
                <w:b/>
                <w:spacing w:val="-2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xử</w:t>
            </w:r>
            <w:proofErr w:type="spellEnd"/>
            <w:r w:rsidRPr="00D5653B">
              <w:rPr>
                <w:rFonts w:asciiTheme="majorHAnsi" w:hAnsiTheme="majorHAnsi" w:cstheme="majorHAnsi"/>
                <w:b/>
                <w:spacing w:val="-1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lí</w:t>
            </w:r>
            <w:proofErr w:type="spellEnd"/>
            <w:r w:rsidRPr="00D5653B">
              <w:rPr>
                <w:rFonts w:asciiTheme="majorHAnsi" w:hAnsiTheme="majorHAnsi" w:cstheme="majorHAnsi"/>
                <w:b/>
                <w:spacing w:val="-1"/>
              </w:rPr>
              <w:t xml:space="preserve"> </w:t>
            </w:r>
            <w:r w:rsidRPr="00D5653B">
              <w:rPr>
                <w:rFonts w:asciiTheme="majorHAnsi" w:hAnsiTheme="majorHAnsi" w:cstheme="majorHAnsi"/>
                <w:b/>
              </w:rPr>
              <w:t>(sau</w:t>
            </w:r>
            <w:r w:rsidRPr="00D5653B">
              <w:rPr>
                <w:rFonts w:asciiTheme="majorHAnsi" w:hAnsiTheme="majorHAnsi" w:cstheme="majorHAnsi"/>
                <w:b/>
                <w:spacing w:val="-2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Use-case</w:t>
            </w:r>
            <w:proofErr w:type="spellEnd"/>
            <w:r w:rsidRPr="00D5653B">
              <w:rPr>
                <w:rFonts w:asciiTheme="majorHAnsi" w:hAnsiTheme="majorHAnsi" w:cstheme="majorHAnsi"/>
                <w:b/>
              </w:rPr>
              <w:t>)</w:t>
            </w:r>
          </w:p>
        </w:tc>
        <w:tc>
          <w:tcPr>
            <w:tcW w:w="7237" w:type="dxa"/>
            <w:tcBorders>
              <w:right w:val="single" w:sz="6" w:space="0" w:color="000000" w:themeColor="text1"/>
            </w:tcBorders>
          </w:tcPr>
          <w:p w14:paraId="6896B462" w14:textId="6A0B2002" w:rsidR="009538B0" w:rsidRPr="00D5653B" w:rsidRDefault="002041B4" w:rsidP="00F33351">
            <w:pPr>
              <w:pStyle w:val="TableParagraph"/>
              <w:spacing w:line="324" w:lineRule="auto"/>
              <w:ind w:left="144" w:right="144"/>
              <w:jc w:val="both"/>
              <w:rPr>
                <w:rFonts w:asciiTheme="majorHAnsi" w:hAnsiTheme="majorHAnsi" w:cstheme="majorHAnsi"/>
                <w:lang w:val="en-US"/>
              </w:rPr>
            </w:pP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Cập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nhật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đúng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theo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thao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tác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của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người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dùng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(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xem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,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thực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hiện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đánh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giá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>).</w:t>
            </w:r>
          </w:p>
        </w:tc>
      </w:tr>
      <w:tr w:rsidR="009538B0" w:rsidRPr="00D5653B" w14:paraId="54D3B34E" w14:textId="77777777" w:rsidTr="005A5F3D">
        <w:trPr>
          <w:trHeight w:val="569"/>
        </w:trPr>
        <w:tc>
          <w:tcPr>
            <w:tcW w:w="2205" w:type="dxa"/>
          </w:tcPr>
          <w:p w14:paraId="3B07530E" w14:textId="77777777" w:rsidR="009538B0" w:rsidRPr="00D5653B" w:rsidRDefault="009538B0" w:rsidP="00327B41">
            <w:pPr>
              <w:pStyle w:val="TableParagraph"/>
              <w:spacing w:before="2"/>
              <w:ind w:left="144" w:right="144"/>
              <w:jc w:val="left"/>
              <w:rPr>
                <w:rFonts w:asciiTheme="majorHAnsi" w:hAnsiTheme="majorHAnsi" w:cstheme="majorHAnsi"/>
                <w:b/>
              </w:rPr>
            </w:pPr>
            <w:proofErr w:type="spellStart"/>
            <w:r w:rsidRPr="00D5653B">
              <w:rPr>
                <w:rFonts w:asciiTheme="majorHAnsi" w:hAnsiTheme="majorHAnsi" w:cstheme="majorHAnsi"/>
                <w:b/>
              </w:rPr>
              <w:t>Ngoại</w:t>
            </w:r>
            <w:proofErr w:type="spellEnd"/>
            <w:r w:rsidRPr="00D5653B">
              <w:rPr>
                <w:rFonts w:asciiTheme="majorHAnsi" w:hAnsiTheme="majorHAnsi" w:cstheme="majorHAnsi"/>
                <w:b/>
                <w:spacing w:val="-2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lệ</w:t>
            </w:r>
            <w:proofErr w:type="spellEnd"/>
            <w:r w:rsidRPr="00D5653B">
              <w:rPr>
                <w:rFonts w:asciiTheme="majorHAnsi" w:hAnsiTheme="majorHAnsi" w:cstheme="majorHAnsi"/>
                <w:b/>
                <w:spacing w:val="-2"/>
              </w:rPr>
              <w:t xml:space="preserve"> </w:t>
            </w:r>
            <w:r w:rsidRPr="00D5653B">
              <w:rPr>
                <w:rFonts w:asciiTheme="majorHAnsi" w:hAnsiTheme="majorHAnsi" w:cstheme="majorHAnsi"/>
                <w:b/>
              </w:rPr>
              <w:t>(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Exception</w:t>
            </w:r>
            <w:proofErr w:type="spellEnd"/>
            <w:r w:rsidRPr="00D5653B">
              <w:rPr>
                <w:rFonts w:asciiTheme="majorHAnsi" w:hAnsiTheme="majorHAnsi" w:cstheme="majorHAnsi"/>
                <w:b/>
              </w:rPr>
              <w:t>)</w:t>
            </w:r>
          </w:p>
        </w:tc>
        <w:tc>
          <w:tcPr>
            <w:tcW w:w="7237" w:type="dxa"/>
            <w:tcBorders>
              <w:right w:val="single" w:sz="6" w:space="0" w:color="000000" w:themeColor="text1"/>
            </w:tcBorders>
          </w:tcPr>
          <w:p w14:paraId="230A14FB" w14:textId="77777777" w:rsidR="009538B0" w:rsidRPr="00D5653B" w:rsidRDefault="009538B0" w:rsidP="00F33351">
            <w:pPr>
              <w:pStyle w:val="TableParagraph"/>
              <w:spacing w:line="294" w:lineRule="exact"/>
              <w:ind w:left="144" w:right="144"/>
              <w:jc w:val="both"/>
              <w:rPr>
                <w:rFonts w:asciiTheme="majorHAnsi" w:hAnsiTheme="majorHAnsi" w:cstheme="majorHAnsi"/>
              </w:rPr>
            </w:pPr>
            <w:r w:rsidRPr="00D5653B">
              <w:rPr>
                <w:rFonts w:asciiTheme="majorHAnsi" w:hAnsiTheme="majorHAnsi" w:cstheme="majorHAnsi"/>
              </w:rPr>
              <w:t>Không.</w:t>
            </w:r>
          </w:p>
        </w:tc>
      </w:tr>
      <w:tr w:rsidR="009538B0" w:rsidRPr="00D5653B" w14:paraId="5A78C197" w14:textId="77777777" w:rsidTr="005A5F3D">
        <w:trPr>
          <w:trHeight w:val="1137"/>
        </w:trPr>
        <w:tc>
          <w:tcPr>
            <w:tcW w:w="2205" w:type="dxa"/>
          </w:tcPr>
          <w:p w14:paraId="5892942C" w14:textId="77777777" w:rsidR="009538B0" w:rsidRPr="00D5653B" w:rsidRDefault="009538B0" w:rsidP="00327B41">
            <w:pPr>
              <w:pStyle w:val="TableParagraph"/>
              <w:spacing w:before="2"/>
              <w:ind w:left="144" w:right="144"/>
              <w:jc w:val="left"/>
              <w:rPr>
                <w:rFonts w:asciiTheme="majorHAnsi" w:hAnsiTheme="majorHAnsi" w:cstheme="majorHAnsi"/>
                <w:b/>
              </w:rPr>
            </w:pPr>
            <w:proofErr w:type="spellStart"/>
            <w:r w:rsidRPr="00D5653B">
              <w:rPr>
                <w:rFonts w:asciiTheme="majorHAnsi" w:hAnsiTheme="majorHAnsi" w:cstheme="majorHAnsi"/>
                <w:b/>
              </w:rPr>
              <w:t>Dòng</w:t>
            </w:r>
            <w:proofErr w:type="spellEnd"/>
            <w:r w:rsidRPr="00D5653B">
              <w:rPr>
                <w:rFonts w:asciiTheme="majorHAnsi" w:hAnsiTheme="majorHAnsi" w:cstheme="majorHAnsi"/>
                <w:b/>
                <w:spacing w:val="-2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sự</w:t>
            </w:r>
            <w:proofErr w:type="spellEnd"/>
            <w:r w:rsidRPr="00D5653B">
              <w:rPr>
                <w:rFonts w:asciiTheme="majorHAnsi" w:hAnsiTheme="majorHAnsi" w:cstheme="majorHAnsi"/>
                <w:b/>
                <w:spacing w:val="-1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kiện</w:t>
            </w:r>
            <w:proofErr w:type="spellEnd"/>
            <w:r w:rsidRPr="00D5653B">
              <w:rPr>
                <w:rFonts w:asciiTheme="majorHAnsi" w:hAnsiTheme="majorHAnsi" w:cstheme="majorHAnsi"/>
                <w:b/>
                <w:spacing w:val="-1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chính</w:t>
            </w:r>
            <w:proofErr w:type="spellEnd"/>
          </w:p>
        </w:tc>
        <w:tc>
          <w:tcPr>
            <w:tcW w:w="7237" w:type="dxa"/>
            <w:tcBorders>
              <w:right w:val="single" w:sz="6" w:space="0" w:color="000000" w:themeColor="text1"/>
            </w:tcBorders>
          </w:tcPr>
          <w:p w14:paraId="49A2EE99" w14:textId="2E033F89" w:rsidR="007B6C57" w:rsidRPr="00D5653B" w:rsidRDefault="007B6C57" w:rsidP="00F33351">
            <w:pPr>
              <w:ind w:left="144" w:right="144"/>
              <w:jc w:val="both"/>
              <w:rPr>
                <w:rFonts w:asciiTheme="majorHAnsi" w:hAnsiTheme="majorHAnsi" w:cstheme="majorHAnsi"/>
                <w:lang w:val="en-US"/>
              </w:rPr>
            </w:pP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Luồng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sự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kiện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cơ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bản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(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Xem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các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đánh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giá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đã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gửi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)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sẽ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được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mô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tả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bên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dưới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theo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thứ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tự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thực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hiện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>:</w:t>
            </w:r>
          </w:p>
          <w:p w14:paraId="0AA84A50" w14:textId="29B34E0A" w:rsidR="007B6C57" w:rsidRPr="00D5653B" w:rsidRDefault="000661BB" w:rsidP="005F7E53">
            <w:pPr>
              <w:numPr>
                <w:ilvl w:val="0"/>
                <w:numId w:val="18"/>
              </w:numPr>
              <w:autoSpaceDE/>
              <w:autoSpaceDN/>
              <w:spacing w:line="240" w:lineRule="auto"/>
              <w:ind w:left="144" w:right="144"/>
              <w:jc w:val="both"/>
              <w:rPr>
                <w:rFonts w:asciiTheme="majorHAnsi" w:hAnsiTheme="majorHAnsi" w:cstheme="majorHAnsi"/>
                <w:lang w:val="en-US"/>
              </w:rPr>
            </w:pPr>
            <w:r>
              <w:rPr>
                <w:rFonts w:asciiTheme="majorHAnsi" w:hAnsiTheme="majorHAnsi" w:cstheme="majorHAnsi"/>
                <w:lang w:val="en-US"/>
              </w:rPr>
              <w:t xml:space="preserve">- </w:t>
            </w:r>
            <w:proofErr w:type="spellStart"/>
            <w:r w:rsidR="007B6C57" w:rsidRPr="00D5653B">
              <w:rPr>
                <w:rFonts w:asciiTheme="majorHAnsi" w:hAnsiTheme="majorHAnsi" w:cstheme="majorHAnsi"/>
                <w:lang w:val="en-US"/>
              </w:rPr>
              <w:t>Khách</w:t>
            </w:r>
            <w:proofErr w:type="spellEnd"/>
            <w:r w:rsidR="007B6C57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7B6C57" w:rsidRPr="00D5653B">
              <w:rPr>
                <w:rFonts w:asciiTheme="majorHAnsi" w:hAnsiTheme="majorHAnsi" w:cstheme="majorHAnsi"/>
                <w:lang w:val="en-US"/>
              </w:rPr>
              <w:t>hàng</w:t>
            </w:r>
            <w:proofErr w:type="spellEnd"/>
            <w:r w:rsidR="007B6C57" w:rsidRPr="00D5653B">
              <w:rPr>
                <w:rFonts w:asciiTheme="majorHAnsi" w:hAnsiTheme="majorHAnsi" w:cstheme="majorHAnsi"/>
                <w:lang w:val="en-US"/>
              </w:rPr>
              <w:t xml:space="preserve"> vào phần </w:t>
            </w:r>
            <w:proofErr w:type="spellStart"/>
            <w:r w:rsidR="0026788B" w:rsidRPr="00D5653B">
              <w:rPr>
                <w:rFonts w:asciiTheme="majorHAnsi" w:hAnsiTheme="majorHAnsi" w:cstheme="majorHAnsi"/>
                <w:lang w:val="en-US"/>
              </w:rPr>
              <w:t>Tài</w:t>
            </w:r>
            <w:proofErr w:type="spellEnd"/>
            <w:r w:rsidR="0026788B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26788B" w:rsidRPr="00D5653B">
              <w:rPr>
                <w:rFonts w:asciiTheme="majorHAnsi" w:hAnsiTheme="majorHAnsi" w:cstheme="majorHAnsi"/>
                <w:lang w:val="en-US"/>
              </w:rPr>
              <w:t>khoản</w:t>
            </w:r>
            <w:proofErr w:type="spellEnd"/>
            <w:r w:rsidR="007B6C57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7B6C57" w:rsidRPr="00D5653B">
              <w:rPr>
                <w:rFonts w:asciiTheme="majorHAnsi" w:hAnsiTheme="majorHAnsi" w:cstheme="majorHAnsi"/>
                <w:lang w:val="en-US"/>
              </w:rPr>
              <w:t>bên</w:t>
            </w:r>
            <w:proofErr w:type="spellEnd"/>
            <w:r w:rsidR="007B6C57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7B6C57" w:rsidRPr="00D5653B">
              <w:rPr>
                <w:rFonts w:asciiTheme="majorHAnsi" w:hAnsiTheme="majorHAnsi" w:cstheme="majorHAnsi"/>
                <w:lang w:val="en-US"/>
              </w:rPr>
              <w:t>dưới</w:t>
            </w:r>
            <w:proofErr w:type="spellEnd"/>
            <w:r w:rsidR="007B6C57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7B6C57" w:rsidRPr="00D5653B">
              <w:rPr>
                <w:rFonts w:asciiTheme="majorHAnsi" w:hAnsiTheme="majorHAnsi" w:cstheme="majorHAnsi"/>
                <w:lang w:val="en-US"/>
              </w:rPr>
              <w:t>thanh</w:t>
            </w:r>
            <w:proofErr w:type="spellEnd"/>
            <w:r w:rsidR="007B6C57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7B6C57" w:rsidRPr="00D5653B">
              <w:rPr>
                <w:rFonts w:asciiTheme="majorHAnsi" w:hAnsiTheme="majorHAnsi" w:cstheme="majorHAnsi"/>
                <w:lang w:val="en-US"/>
              </w:rPr>
              <w:t>dịch</w:t>
            </w:r>
            <w:proofErr w:type="spellEnd"/>
            <w:r w:rsidR="007B6C57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7B6C57" w:rsidRPr="00D5653B">
              <w:rPr>
                <w:rFonts w:asciiTheme="majorHAnsi" w:hAnsiTheme="majorHAnsi" w:cstheme="majorHAnsi"/>
                <w:lang w:val="en-US"/>
              </w:rPr>
              <w:t>chuyển</w:t>
            </w:r>
            <w:proofErr w:type="spellEnd"/>
            <w:r w:rsidR="007B6C57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7B6C57" w:rsidRPr="00D5653B">
              <w:rPr>
                <w:rFonts w:asciiTheme="majorHAnsi" w:hAnsiTheme="majorHAnsi" w:cstheme="majorHAnsi"/>
                <w:lang w:val="en-US"/>
              </w:rPr>
              <w:t>đáy</w:t>
            </w:r>
            <w:proofErr w:type="spellEnd"/>
            <w:r w:rsidR="007B6C57" w:rsidRPr="00D5653B">
              <w:rPr>
                <w:rFonts w:asciiTheme="majorHAnsi" w:hAnsiTheme="majorHAnsi" w:cstheme="majorHAnsi"/>
                <w:lang w:val="en-US"/>
              </w:rPr>
              <w:t xml:space="preserve"> của </w:t>
            </w:r>
            <w:proofErr w:type="spellStart"/>
            <w:r w:rsidR="007B6C57" w:rsidRPr="00D5653B">
              <w:rPr>
                <w:rFonts w:asciiTheme="majorHAnsi" w:hAnsiTheme="majorHAnsi" w:cstheme="majorHAnsi"/>
                <w:lang w:val="en-US"/>
              </w:rPr>
              <w:t>ứng</w:t>
            </w:r>
            <w:proofErr w:type="spellEnd"/>
            <w:r w:rsidR="007B6C57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7B6C57" w:rsidRPr="00D5653B">
              <w:rPr>
                <w:rFonts w:asciiTheme="majorHAnsi" w:hAnsiTheme="majorHAnsi" w:cstheme="majorHAnsi"/>
                <w:lang w:val="en-US"/>
              </w:rPr>
              <w:t>dụng</w:t>
            </w:r>
            <w:proofErr w:type="spellEnd"/>
            <w:r w:rsidR="007B6C57" w:rsidRPr="00D5653B">
              <w:rPr>
                <w:rFonts w:asciiTheme="majorHAnsi" w:hAnsiTheme="majorHAnsi" w:cstheme="majorHAnsi"/>
                <w:lang w:val="en-US"/>
              </w:rPr>
              <w:t>.</w:t>
            </w:r>
          </w:p>
          <w:p w14:paraId="753793A9" w14:textId="6011F054" w:rsidR="007B6C57" w:rsidRPr="00D5653B" w:rsidRDefault="000661BB" w:rsidP="005F7E53">
            <w:pPr>
              <w:numPr>
                <w:ilvl w:val="0"/>
                <w:numId w:val="18"/>
              </w:numPr>
              <w:autoSpaceDE/>
              <w:autoSpaceDN/>
              <w:spacing w:line="240" w:lineRule="auto"/>
              <w:ind w:left="144" w:right="144"/>
              <w:jc w:val="both"/>
              <w:rPr>
                <w:rFonts w:asciiTheme="majorHAnsi" w:hAnsiTheme="majorHAnsi" w:cstheme="majorHAnsi"/>
                <w:lang w:val="en-US"/>
              </w:rPr>
            </w:pPr>
            <w:r>
              <w:rPr>
                <w:rFonts w:asciiTheme="majorHAnsi" w:hAnsiTheme="majorHAnsi" w:cstheme="majorHAnsi"/>
                <w:lang w:val="en-US"/>
              </w:rPr>
              <w:t xml:space="preserve">- </w:t>
            </w:r>
            <w:proofErr w:type="spellStart"/>
            <w:r w:rsidR="007B6C57" w:rsidRPr="00D5653B">
              <w:rPr>
                <w:rFonts w:asciiTheme="majorHAnsi" w:hAnsiTheme="majorHAnsi" w:cstheme="majorHAnsi"/>
                <w:lang w:val="en-US"/>
              </w:rPr>
              <w:t>Nhấn</w:t>
            </w:r>
            <w:proofErr w:type="spellEnd"/>
            <w:r w:rsidR="007B6C57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7B6C57" w:rsidRPr="00D5653B">
              <w:rPr>
                <w:rFonts w:asciiTheme="majorHAnsi" w:hAnsiTheme="majorHAnsi" w:cstheme="majorHAnsi"/>
                <w:lang w:val="en-US"/>
              </w:rPr>
              <w:t>chọn</w:t>
            </w:r>
            <w:proofErr w:type="spellEnd"/>
            <w:r w:rsidR="007B6C57" w:rsidRPr="00D5653B">
              <w:rPr>
                <w:rFonts w:asciiTheme="majorHAnsi" w:hAnsiTheme="majorHAnsi" w:cstheme="majorHAnsi"/>
                <w:lang w:val="en-US"/>
              </w:rPr>
              <w:t xml:space="preserve"> vào mục </w:t>
            </w:r>
            <w:proofErr w:type="spellStart"/>
            <w:r w:rsidR="004C4BAF" w:rsidRPr="00D5653B">
              <w:rPr>
                <w:rFonts w:asciiTheme="majorHAnsi" w:hAnsiTheme="majorHAnsi" w:cstheme="majorHAnsi"/>
                <w:lang w:val="en-US"/>
              </w:rPr>
              <w:t>Đánh</w:t>
            </w:r>
            <w:proofErr w:type="spellEnd"/>
            <w:r w:rsidR="004C4BAF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4C4BAF" w:rsidRPr="00D5653B">
              <w:rPr>
                <w:rFonts w:asciiTheme="majorHAnsi" w:hAnsiTheme="majorHAnsi" w:cstheme="majorHAnsi"/>
                <w:lang w:val="en-US"/>
              </w:rPr>
              <w:t>giá</w:t>
            </w:r>
            <w:proofErr w:type="spellEnd"/>
            <w:r w:rsidR="004C4BAF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4C4BAF" w:rsidRPr="00D5653B">
              <w:rPr>
                <w:rFonts w:asciiTheme="majorHAnsi" w:hAnsiTheme="majorHAnsi" w:cstheme="majorHAnsi"/>
                <w:lang w:val="en-US"/>
              </w:rPr>
              <w:t>sản</w:t>
            </w:r>
            <w:proofErr w:type="spellEnd"/>
            <w:r w:rsidR="004C4BAF" w:rsidRPr="00D5653B">
              <w:rPr>
                <w:rFonts w:asciiTheme="majorHAnsi" w:hAnsiTheme="majorHAnsi" w:cstheme="majorHAnsi"/>
                <w:lang w:val="en-US"/>
              </w:rPr>
              <w:t xml:space="preserve"> phẩm</w:t>
            </w:r>
            <w:r w:rsidR="007B6C57" w:rsidRPr="00D5653B">
              <w:rPr>
                <w:rFonts w:asciiTheme="majorHAnsi" w:hAnsiTheme="majorHAnsi" w:cstheme="majorHAnsi"/>
                <w:lang w:val="en-US"/>
              </w:rPr>
              <w:t>.</w:t>
            </w:r>
          </w:p>
          <w:p w14:paraId="02AA4DD6" w14:textId="0E84AA0B" w:rsidR="009538B0" w:rsidRPr="00D5653B" w:rsidRDefault="007B6C57" w:rsidP="005F7E53">
            <w:pPr>
              <w:numPr>
                <w:ilvl w:val="0"/>
                <w:numId w:val="18"/>
              </w:numPr>
              <w:autoSpaceDE/>
              <w:autoSpaceDN/>
              <w:spacing w:line="240" w:lineRule="auto"/>
              <w:ind w:left="144" w:right="144"/>
              <w:jc w:val="both"/>
              <w:rPr>
                <w:rFonts w:asciiTheme="majorHAnsi" w:hAnsiTheme="majorHAnsi" w:cstheme="majorHAnsi"/>
                <w:lang w:val="en-US"/>
              </w:rPr>
            </w:pPr>
            <w:r w:rsidRPr="00D5653B">
              <w:rPr>
                <w:rFonts w:asciiTheme="majorHAnsi" w:hAnsiTheme="majorHAnsi" w:cstheme="majorHAnsi"/>
                <w:lang w:val="en-US"/>
              </w:rPr>
              <w:t xml:space="preserve">Ở mục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hiên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thị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ngay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sau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đó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,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khách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hàng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sẽ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xem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được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các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đánh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giá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bản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th</w:t>
            </w:r>
            <w:r w:rsidR="000661BB">
              <w:rPr>
                <w:rFonts w:asciiTheme="majorHAnsi" w:hAnsiTheme="majorHAnsi" w:cstheme="majorHAnsi"/>
                <w:lang w:val="en-US"/>
              </w:rPr>
              <w:t>â</w:t>
            </w:r>
            <w:r w:rsidRPr="00D5653B">
              <w:rPr>
                <w:rFonts w:asciiTheme="majorHAnsi" w:hAnsiTheme="majorHAnsi" w:cstheme="majorHAnsi"/>
                <w:lang w:val="en-US"/>
              </w:rPr>
              <w:t>n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đã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thực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hiện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trong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thời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gian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qua.</w:t>
            </w:r>
          </w:p>
        </w:tc>
      </w:tr>
      <w:tr w:rsidR="009538B0" w:rsidRPr="00D5653B" w14:paraId="6F29441D" w14:textId="77777777" w:rsidTr="005A5F3D">
        <w:trPr>
          <w:trHeight w:val="661"/>
        </w:trPr>
        <w:tc>
          <w:tcPr>
            <w:tcW w:w="2205" w:type="dxa"/>
          </w:tcPr>
          <w:p w14:paraId="65A79632" w14:textId="77777777" w:rsidR="009538B0" w:rsidRPr="00D5653B" w:rsidRDefault="009538B0" w:rsidP="00327B41">
            <w:pPr>
              <w:pStyle w:val="TableParagraph"/>
              <w:spacing w:before="2"/>
              <w:ind w:left="144" w:right="144"/>
              <w:jc w:val="left"/>
              <w:rPr>
                <w:rFonts w:asciiTheme="majorHAnsi" w:hAnsiTheme="majorHAnsi" w:cstheme="majorHAnsi"/>
                <w:b/>
              </w:rPr>
            </w:pPr>
            <w:proofErr w:type="spellStart"/>
            <w:r w:rsidRPr="00D5653B">
              <w:rPr>
                <w:rFonts w:asciiTheme="majorHAnsi" w:hAnsiTheme="majorHAnsi" w:cstheme="majorHAnsi"/>
                <w:b/>
              </w:rPr>
              <w:t>Dòng</w:t>
            </w:r>
            <w:proofErr w:type="spellEnd"/>
            <w:r w:rsidRPr="00D5653B">
              <w:rPr>
                <w:rFonts w:asciiTheme="majorHAnsi" w:hAnsiTheme="majorHAnsi" w:cstheme="majorHAnsi"/>
                <w:b/>
                <w:spacing w:val="-2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sự</w:t>
            </w:r>
            <w:proofErr w:type="spellEnd"/>
            <w:r w:rsidRPr="00D5653B">
              <w:rPr>
                <w:rFonts w:asciiTheme="majorHAnsi" w:hAnsiTheme="majorHAnsi" w:cstheme="majorHAnsi"/>
                <w:b/>
                <w:spacing w:val="-1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kiện</w:t>
            </w:r>
            <w:proofErr w:type="spellEnd"/>
            <w:r w:rsidRPr="00D5653B">
              <w:rPr>
                <w:rFonts w:asciiTheme="majorHAnsi" w:hAnsiTheme="majorHAnsi" w:cstheme="majorHAnsi"/>
                <w:b/>
                <w:spacing w:val="-2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khác</w:t>
            </w:r>
            <w:proofErr w:type="spellEnd"/>
          </w:p>
        </w:tc>
        <w:tc>
          <w:tcPr>
            <w:tcW w:w="7237" w:type="dxa"/>
            <w:tcBorders>
              <w:right w:val="single" w:sz="6" w:space="0" w:color="000000" w:themeColor="text1"/>
            </w:tcBorders>
          </w:tcPr>
          <w:p w14:paraId="73D7B2BF" w14:textId="77777777" w:rsidR="005A2B3A" w:rsidRPr="00D5653B" w:rsidRDefault="005A2B3A" w:rsidP="00F33351">
            <w:pPr>
              <w:ind w:left="144" w:right="144"/>
              <w:jc w:val="both"/>
              <w:rPr>
                <w:rFonts w:asciiTheme="majorHAnsi" w:hAnsiTheme="majorHAnsi" w:cstheme="majorHAnsi"/>
                <w:lang w:val="en-US"/>
              </w:rPr>
            </w:pP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Ngoài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luồng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sự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kiện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cơ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bản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ta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còn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luồng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thực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hiện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để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có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thể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đánh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giá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các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sản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phẩm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chưa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đánh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giá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>:</w:t>
            </w:r>
          </w:p>
          <w:p w14:paraId="34F14120" w14:textId="4FF1CE03" w:rsidR="005A2B3A" w:rsidRPr="00D5653B" w:rsidRDefault="003439ED" w:rsidP="005F7E53">
            <w:pPr>
              <w:numPr>
                <w:ilvl w:val="0"/>
                <w:numId w:val="38"/>
              </w:numPr>
              <w:autoSpaceDE/>
              <w:autoSpaceDN/>
              <w:spacing w:line="240" w:lineRule="auto"/>
              <w:ind w:left="144" w:right="144"/>
              <w:jc w:val="both"/>
              <w:rPr>
                <w:rFonts w:asciiTheme="majorHAnsi" w:hAnsiTheme="majorHAnsi" w:cstheme="majorHAnsi"/>
                <w:lang w:val="en-US"/>
              </w:rPr>
            </w:pPr>
            <w:r>
              <w:rPr>
                <w:rFonts w:asciiTheme="majorHAnsi" w:hAnsiTheme="majorHAnsi" w:cstheme="majorHAnsi"/>
                <w:lang w:val="en-US"/>
              </w:rPr>
              <w:t xml:space="preserve">- </w:t>
            </w:r>
            <w:proofErr w:type="spellStart"/>
            <w:r w:rsidR="005A2B3A" w:rsidRPr="00D5653B">
              <w:rPr>
                <w:rFonts w:asciiTheme="majorHAnsi" w:hAnsiTheme="majorHAnsi" w:cstheme="majorHAnsi"/>
                <w:lang w:val="en-US"/>
              </w:rPr>
              <w:t>Khách</w:t>
            </w:r>
            <w:proofErr w:type="spellEnd"/>
            <w:r w:rsidR="005A2B3A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5A2B3A" w:rsidRPr="00D5653B">
              <w:rPr>
                <w:rFonts w:asciiTheme="majorHAnsi" w:hAnsiTheme="majorHAnsi" w:cstheme="majorHAnsi"/>
                <w:lang w:val="en-US"/>
              </w:rPr>
              <w:t>hàng</w:t>
            </w:r>
            <w:proofErr w:type="spellEnd"/>
            <w:r w:rsidR="005A2B3A" w:rsidRPr="00D5653B">
              <w:rPr>
                <w:rFonts w:asciiTheme="majorHAnsi" w:hAnsiTheme="majorHAnsi" w:cstheme="majorHAnsi"/>
                <w:lang w:val="en-US"/>
              </w:rPr>
              <w:t xml:space="preserve"> vào phần </w:t>
            </w:r>
            <w:proofErr w:type="spellStart"/>
            <w:r w:rsidR="0026788B" w:rsidRPr="00D5653B">
              <w:rPr>
                <w:rFonts w:asciiTheme="majorHAnsi" w:hAnsiTheme="majorHAnsi" w:cstheme="majorHAnsi"/>
                <w:lang w:val="en-US"/>
              </w:rPr>
              <w:t>Tài</w:t>
            </w:r>
            <w:proofErr w:type="spellEnd"/>
            <w:r w:rsidR="0026788B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26788B" w:rsidRPr="00D5653B">
              <w:rPr>
                <w:rFonts w:asciiTheme="majorHAnsi" w:hAnsiTheme="majorHAnsi" w:cstheme="majorHAnsi"/>
                <w:lang w:val="en-US"/>
              </w:rPr>
              <w:t>khoản</w:t>
            </w:r>
            <w:proofErr w:type="spellEnd"/>
            <w:r w:rsidR="005A2B3A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5A2B3A" w:rsidRPr="00D5653B">
              <w:rPr>
                <w:rFonts w:asciiTheme="majorHAnsi" w:hAnsiTheme="majorHAnsi" w:cstheme="majorHAnsi"/>
                <w:lang w:val="en-US"/>
              </w:rPr>
              <w:t>bên</w:t>
            </w:r>
            <w:proofErr w:type="spellEnd"/>
            <w:r w:rsidR="005A2B3A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5A2B3A" w:rsidRPr="00D5653B">
              <w:rPr>
                <w:rFonts w:asciiTheme="majorHAnsi" w:hAnsiTheme="majorHAnsi" w:cstheme="majorHAnsi"/>
                <w:lang w:val="en-US"/>
              </w:rPr>
              <w:t>dưới</w:t>
            </w:r>
            <w:proofErr w:type="spellEnd"/>
            <w:r w:rsidR="005A2B3A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5A2B3A" w:rsidRPr="00D5653B">
              <w:rPr>
                <w:rFonts w:asciiTheme="majorHAnsi" w:hAnsiTheme="majorHAnsi" w:cstheme="majorHAnsi"/>
                <w:lang w:val="en-US"/>
              </w:rPr>
              <w:t>thanh</w:t>
            </w:r>
            <w:proofErr w:type="spellEnd"/>
            <w:r w:rsidR="005A2B3A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5A2B3A" w:rsidRPr="00D5653B">
              <w:rPr>
                <w:rFonts w:asciiTheme="majorHAnsi" w:hAnsiTheme="majorHAnsi" w:cstheme="majorHAnsi"/>
                <w:lang w:val="en-US"/>
              </w:rPr>
              <w:t>dịch</w:t>
            </w:r>
            <w:proofErr w:type="spellEnd"/>
            <w:r w:rsidR="005A2B3A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5A2B3A" w:rsidRPr="00D5653B">
              <w:rPr>
                <w:rFonts w:asciiTheme="majorHAnsi" w:hAnsiTheme="majorHAnsi" w:cstheme="majorHAnsi"/>
                <w:lang w:val="en-US"/>
              </w:rPr>
              <w:t>chuyển</w:t>
            </w:r>
            <w:proofErr w:type="spellEnd"/>
            <w:r w:rsidR="005A2B3A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5A2B3A" w:rsidRPr="00D5653B">
              <w:rPr>
                <w:rFonts w:asciiTheme="majorHAnsi" w:hAnsiTheme="majorHAnsi" w:cstheme="majorHAnsi"/>
                <w:lang w:val="en-US"/>
              </w:rPr>
              <w:t>đáy</w:t>
            </w:r>
            <w:proofErr w:type="spellEnd"/>
            <w:r w:rsidR="005A2B3A" w:rsidRPr="00D5653B">
              <w:rPr>
                <w:rFonts w:asciiTheme="majorHAnsi" w:hAnsiTheme="majorHAnsi" w:cstheme="majorHAnsi"/>
                <w:lang w:val="en-US"/>
              </w:rPr>
              <w:t xml:space="preserve"> của </w:t>
            </w:r>
            <w:proofErr w:type="spellStart"/>
            <w:r w:rsidR="005A2B3A" w:rsidRPr="00D5653B">
              <w:rPr>
                <w:rFonts w:asciiTheme="majorHAnsi" w:hAnsiTheme="majorHAnsi" w:cstheme="majorHAnsi"/>
                <w:lang w:val="en-US"/>
              </w:rPr>
              <w:t>ứng</w:t>
            </w:r>
            <w:proofErr w:type="spellEnd"/>
            <w:r w:rsidR="005A2B3A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5A2B3A" w:rsidRPr="00D5653B">
              <w:rPr>
                <w:rFonts w:asciiTheme="majorHAnsi" w:hAnsiTheme="majorHAnsi" w:cstheme="majorHAnsi"/>
                <w:lang w:val="en-US"/>
              </w:rPr>
              <w:t>dụng</w:t>
            </w:r>
            <w:proofErr w:type="spellEnd"/>
            <w:r w:rsidR="005A2B3A" w:rsidRPr="00D5653B">
              <w:rPr>
                <w:rFonts w:asciiTheme="majorHAnsi" w:hAnsiTheme="majorHAnsi" w:cstheme="majorHAnsi"/>
                <w:lang w:val="en-US"/>
              </w:rPr>
              <w:t>.</w:t>
            </w:r>
          </w:p>
          <w:p w14:paraId="265C264B" w14:textId="636EDF71" w:rsidR="005A2B3A" w:rsidRPr="00D5653B" w:rsidRDefault="003439ED" w:rsidP="005F7E53">
            <w:pPr>
              <w:numPr>
                <w:ilvl w:val="0"/>
                <w:numId w:val="38"/>
              </w:numPr>
              <w:autoSpaceDE/>
              <w:autoSpaceDN/>
              <w:spacing w:line="240" w:lineRule="auto"/>
              <w:ind w:left="144" w:right="144"/>
              <w:jc w:val="both"/>
              <w:rPr>
                <w:rFonts w:asciiTheme="majorHAnsi" w:hAnsiTheme="majorHAnsi" w:cstheme="majorHAnsi"/>
                <w:lang w:val="en-US"/>
              </w:rPr>
            </w:pPr>
            <w:r>
              <w:rPr>
                <w:rFonts w:asciiTheme="majorHAnsi" w:hAnsiTheme="majorHAnsi" w:cstheme="majorHAnsi"/>
                <w:lang w:val="en-US"/>
              </w:rPr>
              <w:t xml:space="preserve">- </w:t>
            </w:r>
            <w:proofErr w:type="spellStart"/>
            <w:r w:rsidR="005A2B3A" w:rsidRPr="00D5653B">
              <w:rPr>
                <w:rFonts w:asciiTheme="majorHAnsi" w:hAnsiTheme="majorHAnsi" w:cstheme="majorHAnsi"/>
                <w:lang w:val="en-US"/>
              </w:rPr>
              <w:t>Nhấn</w:t>
            </w:r>
            <w:proofErr w:type="spellEnd"/>
            <w:r w:rsidR="005A2B3A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5A2B3A" w:rsidRPr="00D5653B">
              <w:rPr>
                <w:rFonts w:asciiTheme="majorHAnsi" w:hAnsiTheme="majorHAnsi" w:cstheme="majorHAnsi"/>
                <w:lang w:val="en-US"/>
              </w:rPr>
              <w:t>chọn</w:t>
            </w:r>
            <w:proofErr w:type="spellEnd"/>
            <w:r w:rsidR="005A2B3A" w:rsidRPr="00D5653B">
              <w:rPr>
                <w:rFonts w:asciiTheme="majorHAnsi" w:hAnsiTheme="majorHAnsi" w:cstheme="majorHAnsi"/>
                <w:lang w:val="en-US"/>
              </w:rPr>
              <w:t xml:space="preserve"> vào mục </w:t>
            </w:r>
            <w:proofErr w:type="spellStart"/>
            <w:r w:rsidR="004C4BAF" w:rsidRPr="00D5653B">
              <w:rPr>
                <w:rFonts w:asciiTheme="majorHAnsi" w:hAnsiTheme="majorHAnsi" w:cstheme="majorHAnsi"/>
                <w:lang w:val="en-US"/>
              </w:rPr>
              <w:t>Đánh</w:t>
            </w:r>
            <w:proofErr w:type="spellEnd"/>
            <w:r w:rsidR="004C4BAF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4C4BAF" w:rsidRPr="00D5653B">
              <w:rPr>
                <w:rFonts w:asciiTheme="majorHAnsi" w:hAnsiTheme="majorHAnsi" w:cstheme="majorHAnsi"/>
                <w:lang w:val="en-US"/>
              </w:rPr>
              <w:t>giá</w:t>
            </w:r>
            <w:proofErr w:type="spellEnd"/>
            <w:r w:rsidR="004C4BAF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4C4BAF" w:rsidRPr="00D5653B">
              <w:rPr>
                <w:rFonts w:asciiTheme="majorHAnsi" w:hAnsiTheme="majorHAnsi" w:cstheme="majorHAnsi"/>
                <w:lang w:val="en-US"/>
              </w:rPr>
              <w:t>sản</w:t>
            </w:r>
            <w:proofErr w:type="spellEnd"/>
            <w:r w:rsidR="004C4BAF" w:rsidRPr="00D5653B">
              <w:rPr>
                <w:rFonts w:asciiTheme="majorHAnsi" w:hAnsiTheme="majorHAnsi" w:cstheme="majorHAnsi"/>
                <w:lang w:val="en-US"/>
              </w:rPr>
              <w:t xml:space="preserve"> phẩm</w:t>
            </w:r>
            <w:r w:rsidR="005A2B3A" w:rsidRPr="00D5653B">
              <w:rPr>
                <w:rFonts w:asciiTheme="majorHAnsi" w:hAnsiTheme="majorHAnsi" w:cstheme="majorHAnsi"/>
                <w:lang w:val="en-US"/>
              </w:rPr>
              <w:t>.</w:t>
            </w:r>
          </w:p>
          <w:p w14:paraId="3835D188" w14:textId="54294213" w:rsidR="005A2B3A" w:rsidRPr="00D5653B" w:rsidRDefault="003439ED" w:rsidP="005F7E53">
            <w:pPr>
              <w:numPr>
                <w:ilvl w:val="0"/>
                <w:numId w:val="38"/>
              </w:numPr>
              <w:autoSpaceDE/>
              <w:autoSpaceDN/>
              <w:spacing w:line="240" w:lineRule="auto"/>
              <w:ind w:left="144" w:right="144"/>
              <w:jc w:val="both"/>
              <w:rPr>
                <w:rFonts w:asciiTheme="majorHAnsi" w:hAnsiTheme="majorHAnsi" w:cstheme="majorHAnsi"/>
                <w:lang w:val="en-US"/>
              </w:rPr>
            </w:pPr>
            <w:r>
              <w:rPr>
                <w:rFonts w:asciiTheme="majorHAnsi" w:hAnsiTheme="majorHAnsi" w:cstheme="majorHAnsi"/>
                <w:lang w:val="en-US"/>
              </w:rPr>
              <w:t xml:space="preserve">- </w:t>
            </w:r>
            <w:proofErr w:type="spellStart"/>
            <w:r w:rsidR="005A2B3A" w:rsidRPr="00D5653B">
              <w:rPr>
                <w:rFonts w:asciiTheme="majorHAnsi" w:hAnsiTheme="majorHAnsi" w:cstheme="majorHAnsi"/>
                <w:lang w:val="en-US"/>
              </w:rPr>
              <w:t>Nhấn</w:t>
            </w:r>
            <w:proofErr w:type="spellEnd"/>
            <w:r w:rsidR="005A2B3A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5A2B3A" w:rsidRPr="00D5653B">
              <w:rPr>
                <w:rFonts w:asciiTheme="majorHAnsi" w:hAnsiTheme="majorHAnsi" w:cstheme="majorHAnsi"/>
                <w:lang w:val="en-US"/>
              </w:rPr>
              <w:t>chọn</w:t>
            </w:r>
            <w:proofErr w:type="spellEnd"/>
            <w:r w:rsidR="005A2B3A" w:rsidRPr="00D5653B">
              <w:rPr>
                <w:rFonts w:asciiTheme="majorHAnsi" w:hAnsiTheme="majorHAnsi" w:cstheme="majorHAnsi"/>
                <w:lang w:val="en-US"/>
              </w:rPr>
              <w:t xml:space="preserve"> sang mục “</w:t>
            </w:r>
            <w:proofErr w:type="spellStart"/>
            <w:r w:rsidR="004C4BAF" w:rsidRPr="00D5653B">
              <w:rPr>
                <w:rFonts w:asciiTheme="majorHAnsi" w:hAnsiTheme="majorHAnsi" w:cstheme="majorHAnsi"/>
                <w:lang w:val="en-US"/>
              </w:rPr>
              <w:t>Đánh</w:t>
            </w:r>
            <w:proofErr w:type="spellEnd"/>
            <w:r w:rsidR="004C4BAF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4C4BAF" w:rsidRPr="00D5653B">
              <w:rPr>
                <w:rFonts w:asciiTheme="majorHAnsi" w:hAnsiTheme="majorHAnsi" w:cstheme="majorHAnsi"/>
                <w:lang w:val="en-US"/>
              </w:rPr>
              <w:t>giá</w:t>
            </w:r>
            <w:proofErr w:type="spellEnd"/>
            <w:r w:rsidR="005A2B3A" w:rsidRPr="00D5653B">
              <w:rPr>
                <w:rFonts w:asciiTheme="majorHAnsi" w:hAnsiTheme="majorHAnsi" w:cstheme="majorHAnsi"/>
                <w:lang w:val="en-US"/>
              </w:rPr>
              <w:t xml:space="preserve">” </w:t>
            </w:r>
            <w:proofErr w:type="spellStart"/>
            <w:r w:rsidR="005A2B3A" w:rsidRPr="00D5653B">
              <w:rPr>
                <w:rFonts w:asciiTheme="majorHAnsi" w:hAnsiTheme="majorHAnsi" w:cstheme="majorHAnsi"/>
                <w:lang w:val="en-US"/>
              </w:rPr>
              <w:t>để</w:t>
            </w:r>
            <w:proofErr w:type="spellEnd"/>
            <w:r w:rsidR="005A2B3A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5A2B3A" w:rsidRPr="00D5653B">
              <w:rPr>
                <w:rFonts w:asciiTheme="majorHAnsi" w:hAnsiTheme="majorHAnsi" w:cstheme="majorHAnsi"/>
                <w:lang w:val="en-US"/>
              </w:rPr>
              <w:t>có</w:t>
            </w:r>
            <w:proofErr w:type="spellEnd"/>
            <w:r w:rsidR="005A2B3A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5A2B3A" w:rsidRPr="00D5653B">
              <w:rPr>
                <w:rFonts w:asciiTheme="majorHAnsi" w:hAnsiTheme="majorHAnsi" w:cstheme="majorHAnsi"/>
                <w:lang w:val="en-US"/>
              </w:rPr>
              <w:t>thể</w:t>
            </w:r>
            <w:proofErr w:type="spellEnd"/>
            <w:r w:rsidR="005A2B3A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5A2B3A" w:rsidRPr="00D5653B">
              <w:rPr>
                <w:rFonts w:asciiTheme="majorHAnsi" w:hAnsiTheme="majorHAnsi" w:cstheme="majorHAnsi"/>
                <w:lang w:val="en-US"/>
              </w:rPr>
              <w:t>xem</w:t>
            </w:r>
            <w:proofErr w:type="spellEnd"/>
            <w:r w:rsidR="005A2B3A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5A2B3A" w:rsidRPr="00D5653B">
              <w:rPr>
                <w:rFonts w:asciiTheme="majorHAnsi" w:hAnsiTheme="majorHAnsi" w:cstheme="majorHAnsi"/>
                <w:lang w:val="en-US"/>
              </w:rPr>
              <w:t>thất</w:t>
            </w:r>
            <w:proofErr w:type="spellEnd"/>
            <w:r w:rsidR="005A2B3A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5A2B3A" w:rsidRPr="00D5653B">
              <w:rPr>
                <w:rFonts w:asciiTheme="majorHAnsi" w:hAnsiTheme="majorHAnsi" w:cstheme="majorHAnsi"/>
                <w:lang w:val="en-US"/>
              </w:rPr>
              <w:t>các</w:t>
            </w:r>
            <w:proofErr w:type="spellEnd"/>
            <w:r w:rsidR="005A2B3A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5A2B3A" w:rsidRPr="00D5653B">
              <w:rPr>
                <w:rFonts w:asciiTheme="majorHAnsi" w:hAnsiTheme="majorHAnsi" w:cstheme="majorHAnsi"/>
                <w:lang w:val="en-US"/>
              </w:rPr>
              <w:t>các</w:t>
            </w:r>
            <w:proofErr w:type="spellEnd"/>
            <w:r w:rsidR="005A2B3A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5A2B3A" w:rsidRPr="00D5653B">
              <w:rPr>
                <w:rFonts w:asciiTheme="majorHAnsi" w:hAnsiTheme="majorHAnsi" w:cstheme="majorHAnsi"/>
                <w:lang w:val="en-US"/>
              </w:rPr>
              <w:t>sản</w:t>
            </w:r>
            <w:proofErr w:type="spellEnd"/>
            <w:r w:rsidR="005A2B3A" w:rsidRPr="00D5653B">
              <w:rPr>
                <w:rFonts w:asciiTheme="majorHAnsi" w:hAnsiTheme="majorHAnsi" w:cstheme="majorHAnsi"/>
                <w:lang w:val="en-US"/>
              </w:rPr>
              <w:t xml:space="preserve"> phẩm </w:t>
            </w:r>
            <w:proofErr w:type="spellStart"/>
            <w:r w:rsidR="005A2B3A" w:rsidRPr="00D5653B">
              <w:rPr>
                <w:rFonts w:asciiTheme="majorHAnsi" w:hAnsiTheme="majorHAnsi" w:cstheme="majorHAnsi"/>
                <w:lang w:val="en-US"/>
              </w:rPr>
              <w:t>bản</w:t>
            </w:r>
            <w:proofErr w:type="spellEnd"/>
            <w:r w:rsidR="005A2B3A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5A2B3A" w:rsidRPr="00D5653B">
              <w:rPr>
                <w:rFonts w:asciiTheme="majorHAnsi" w:hAnsiTheme="majorHAnsi" w:cstheme="majorHAnsi"/>
                <w:lang w:val="en-US"/>
              </w:rPr>
              <w:t>thân</w:t>
            </w:r>
            <w:proofErr w:type="spellEnd"/>
            <w:r w:rsidR="005A2B3A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5A2B3A" w:rsidRPr="00D5653B">
              <w:rPr>
                <w:rFonts w:asciiTheme="majorHAnsi" w:hAnsiTheme="majorHAnsi" w:cstheme="majorHAnsi"/>
                <w:lang w:val="en-US"/>
              </w:rPr>
              <w:t>đã</w:t>
            </w:r>
            <w:proofErr w:type="spellEnd"/>
            <w:r w:rsidR="005A2B3A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5A2B3A" w:rsidRPr="00D5653B">
              <w:rPr>
                <w:rFonts w:asciiTheme="majorHAnsi" w:hAnsiTheme="majorHAnsi" w:cstheme="majorHAnsi"/>
                <w:lang w:val="en-US"/>
              </w:rPr>
              <w:t>mua</w:t>
            </w:r>
            <w:proofErr w:type="spellEnd"/>
            <w:r w:rsidR="005A2B3A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5A2B3A" w:rsidRPr="00D5653B">
              <w:rPr>
                <w:rFonts w:asciiTheme="majorHAnsi" w:hAnsiTheme="majorHAnsi" w:cstheme="majorHAnsi"/>
                <w:lang w:val="en-US"/>
              </w:rPr>
              <w:t>thành</w:t>
            </w:r>
            <w:proofErr w:type="spellEnd"/>
            <w:r w:rsidR="005A2B3A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5A2B3A" w:rsidRPr="00D5653B">
              <w:rPr>
                <w:rFonts w:asciiTheme="majorHAnsi" w:hAnsiTheme="majorHAnsi" w:cstheme="majorHAnsi"/>
                <w:lang w:val="en-US"/>
              </w:rPr>
              <w:t>công</w:t>
            </w:r>
            <w:proofErr w:type="spellEnd"/>
            <w:r w:rsidR="005A2B3A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5A2B3A" w:rsidRPr="00D5653B">
              <w:rPr>
                <w:rFonts w:asciiTheme="majorHAnsi" w:hAnsiTheme="majorHAnsi" w:cstheme="majorHAnsi"/>
                <w:lang w:val="en-US"/>
              </w:rPr>
              <w:t>nhưng</w:t>
            </w:r>
            <w:proofErr w:type="spellEnd"/>
            <w:r w:rsidR="005A2B3A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5A2B3A" w:rsidRPr="00D5653B">
              <w:rPr>
                <w:rFonts w:asciiTheme="majorHAnsi" w:hAnsiTheme="majorHAnsi" w:cstheme="majorHAnsi"/>
                <w:lang w:val="en-US"/>
              </w:rPr>
              <w:t>chưa</w:t>
            </w:r>
            <w:proofErr w:type="spellEnd"/>
            <w:r w:rsidR="005A2B3A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5A2B3A" w:rsidRPr="00D5653B">
              <w:rPr>
                <w:rFonts w:asciiTheme="majorHAnsi" w:hAnsiTheme="majorHAnsi" w:cstheme="majorHAnsi"/>
                <w:lang w:val="en-US"/>
              </w:rPr>
              <w:t>thực</w:t>
            </w:r>
            <w:proofErr w:type="spellEnd"/>
            <w:r w:rsidR="005A2B3A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5A2B3A" w:rsidRPr="00D5653B">
              <w:rPr>
                <w:rFonts w:asciiTheme="majorHAnsi" w:hAnsiTheme="majorHAnsi" w:cstheme="majorHAnsi"/>
                <w:lang w:val="en-US"/>
              </w:rPr>
              <w:t>hiện</w:t>
            </w:r>
            <w:proofErr w:type="spellEnd"/>
            <w:r w:rsidR="005A2B3A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5A2B3A" w:rsidRPr="00D5653B">
              <w:rPr>
                <w:rFonts w:asciiTheme="majorHAnsi" w:hAnsiTheme="majorHAnsi" w:cstheme="majorHAnsi"/>
                <w:lang w:val="en-US"/>
              </w:rPr>
              <w:t>đánh</w:t>
            </w:r>
            <w:proofErr w:type="spellEnd"/>
            <w:r w:rsidR="005A2B3A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5A2B3A" w:rsidRPr="00D5653B">
              <w:rPr>
                <w:rFonts w:asciiTheme="majorHAnsi" w:hAnsiTheme="majorHAnsi" w:cstheme="majorHAnsi"/>
                <w:lang w:val="en-US"/>
              </w:rPr>
              <w:t>giá</w:t>
            </w:r>
            <w:proofErr w:type="spellEnd"/>
            <w:r w:rsidR="005A2B3A" w:rsidRPr="00D5653B">
              <w:rPr>
                <w:rFonts w:asciiTheme="majorHAnsi" w:hAnsiTheme="majorHAnsi" w:cstheme="majorHAnsi"/>
                <w:lang w:val="en-US"/>
              </w:rPr>
              <w:t>.</w:t>
            </w:r>
          </w:p>
          <w:p w14:paraId="03B4106C" w14:textId="103EDA78" w:rsidR="005A2B3A" w:rsidRPr="00D5653B" w:rsidRDefault="003439ED" w:rsidP="005F7E53">
            <w:pPr>
              <w:numPr>
                <w:ilvl w:val="0"/>
                <w:numId w:val="38"/>
              </w:numPr>
              <w:autoSpaceDE/>
              <w:autoSpaceDN/>
              <w:spacing w:line="240" w:lineRule="auto"/>
              <w:ind w:left="144" w:right="144"/>
              <w:jc w:val="both"/>
              <w:rPr>
                <w:rFonts w:asciiTheme="majorHAnsi" w:hAnsiTheme="majorHAnsi" w:cstheme="majorHAnsi"/>
                <w:lang w:val="en-US"/>
              </w:rPr>
            </w:pPr>
            <w:r>
              <w:rPr>
                <w:rFonts w:asciiTheme="majorHAnsi" w:hAnsiTheme="majorHAnsi" w:cstheme="majorHAnsi"/>
                <w:lang w:val="en-US"/>
              </w:rPr>
              <w:t xml:space="preserve">- </w:t>
            </w:r>
            <w:proofErr w:type="spellStart"/>
            <w:r w:rsidR="005A2B3A" w:rsidRPr="00D5653B">
              <w:rPr>
                <w:rFonts w:asciiTheme="majorHAnsi" w:hAnsiTheme="majorHAnsi" w:cstheme="majorHAnsi"/>
                <w:lang w:val="en-US"/>
              </w:rPr>
              <w:t>Nhấn</w:t>
            </w:r>
            <w:proofErr w:type="spellEnd"/>
            <w:r w:rsidR="005A2B3A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5A2B3A" w:rsidRPr="00D5653B">
              <w:rPr>
                <w:rFonts w:asciiTheme="majorHAnsi" w:hAnsiTheme="majorHAnsi" w:cstheme="majorHAnsi"/>
                <w:lang w:val="en-US"/>
              </w:rPr>
              <w:t>chọn</w:t>
            </w:r>
            <w:proofErr w:type="spellEnd"/>
            <w:r w:rsidR="005A2B3A" w:rsidRPr="00D5653B">
              <w:rPr>
                <w:rFonts w:asciiTheme="majorHAnsi" w:hAnsiTheme="majorHAnsi" w:cstheme="majorHAnsi"/>
                <w:lang w:val="en-US"/>
              </w:rPr>
              <w:t xml:space="preserve"> vào </w:t>
            </w:r>
            <w:proofErr w:type="spellStart"/>
            <w:r w:rsidR="005A2B3A" w:rsidRPr="00D5653B">
              <w:rPr>
                <w:rFonts w:asciiTheme="majorHAnsi" w:hAnsiTheme="majorHAnsi" w:cstheme="majorHAnsi"/>
                <w:lang w:val="en-US"/>
              </w:rPr>
              <w:t>một</w:t>
            </w:r>
            <w:proofErr w:type="spellEnd"/>
            <w:r w:rsidR="005A2B3A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5A2B3A" w:rsidRPr="00D5653B">
              <w:rPr>
                <w:rFonts w:asciiTheme="majorHAnsi" w:hAnsiTheme="majorHAnsi" w:cstheme="majorHAnsi"/>
                <w:lang w:val="en-US"/>
              </w:rPr>
              <w:t>sản</w:t>
            </w:r>
            <w:proofErr w:type="spellEnd"/>
            <w:r w:rsidR="005A2B3A" w:rsidRPr="00D5653B">
              <w:rPr>
                <w:rFonts w:asciiTheme="majorHAnsi" w:hAnsiTheme="majorHAnsi" w:cstheme="majorHAnsi"/>
                <w:lang w:val="en-US"/>
              </w:rPr>
              <w:t xml:space="preserve"> phẩm </w:t>
            </w:r>
            <w:proofErr w:type="spellStart"/>
            <w:r w:rsidR="005A2B3A" w:rsidRPr="00D5653B">
              <w:rPr>
                <w:rFonts w:asciiTheme="majorHAnsi" w:hAnsiTheme="majorHAnsi" w:cstheme="majorHAnsi"/>
                <w:lang w:val="en-US"/>
              </w:rPr>
              <w:t>bản</w:t>
            </w:r>
            <w:proofErr w:type="spellEnd"/>
            <w:r w:rsidR="005A2B3A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5A2B3A" w:rsidRPr="00D5653B">
              <w:rPr>
                <w:rFonts w:asciiTheme="majorHAnsi" w:hAnsiTheme="majorHAnsi" w:cstheme="majorHAnsi"/>
                <w:lang w:val="en-US"/>
              </w:rPr>
              <w:t>thân</w:t>
            </w:r>
            <w:proofErr w:type="spellEnd"/>
            <w:r w:rsidR="005A2B3A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5A2B3A" w:rsidRPr="00D5653B">
              <w:rPr>
                <w:rFonts w:asciiTheme="majorHAnsi" w:hAnsiTheme="majorHAnsi" w:cstheme="majorHAnsi"/>
                <w:lang w:val="en-US"/>
              </w:rPr>
              <w:t>muốn</w:t>
            </w:r>
            <w:proofErr w:type="spellEnd"/>
            <w:r w:rsidR="005A2B3A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5A2B3A" w:rsidRPr="00D5653B">
              <w:rPr>
                <w:rFonts w:asciiTheme="majorHAnsi" w:hAnsiTheme="majorHAnsi" w:cstheme="majorHAnsi"/>
                <w:lang w:val="en-US"/>
              </w:rPr>
              <w:t>đánh</w:t>
            </w:r>
            <w:proofErr w:type="spellEnd"/>
            <w:r w:rsidR="005A2B3A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5A2B3A" w:rsidRPr="00D5653B">
              <w:rPr>
                <w:rFonts w:asciiTheme="majorHAnsi" w:hAnsiTheme="majorHAnsi" w:cstheme="majorHAnsi"/>
                <w:lang w:val="en-US"/>
              </w:rPr>
              <w:t>giá</w:t>
            </w:r>
            <w:proofErr w:type="spellEnd"/>
            <w:r w:rsidR="005A2B3A" w:rsidRPr="00D5653B">
              <w:rPr>
                <w:rFonts w:asciiTheme="majorHAnsi" w:hAnsiTheme="majorHAnsi" w:cstheme="majorHAnsi"/>
                <w:lang w:val="en-US"/>
              </w:rPr>
              <w:t>.</w:t>
            </w:r>
          </w:p>
          <w:p w14:paraId="2DE6B3B0" w14:textId="52EA30A8" w:rsidR="005A2B3A" w:rsidRPr="00D5653B" w:rsidRDefault="003439ED" w:rsidP="005F7E53">
            <w:pPr>
              <w:numPr>
                <w:ilvl w:val="0"/>
                <w:numId w:val="38"/>
              </w:numPr>
              <w:autoSpaceDE/>
              <w:autoSpaceDN/>
              <w:spacing w:line="240" w:lineRule="auto"/>
              <w:ind w:left="144" w:right="144"/>
              <w:jc w:val="both"/>
              <w:rPr>
                <w:rFonts w:asciiTheme="majorHAnsi" w:hAnsiTheme="majorHAnsi" w:cstheme="majorHAnsi"/>
                <w:lang w:val="en-US"/>
              </w:rPr>
            </w:pPr>
            <w:r>
              <w:rPr>
                <w:rFonts w:asciiTheme="majorHAnsi" w:hAnsiTheme="majorHAnsi" w:cstheme="majorHAnsi"/>
                <w:lang w:val="en-US"/>
              </w:rPr>
              <w:t xml:space="preserve">- </w:t>
            </w:r>
            <w:r w:rsidR="005A2B3A" w:rsidRPr="00D5653B">
              <w:rPr>
                <w:rFonts w:asciiTheme="majorHAnsi" w:hAnsiTheme="majorHAnsi" w:cstheme="majorHAnsi"/>
                <w:lang w:val="en-US"/>
              </w:rPr>
              <w:t xml:space="preserve">Thực </w:t>
            </w:r>
            <w:proofErr w:type="spellStart"/>
            <w:r w:rsidR="005A2B3A" w:rsidRPr="00D5653B">
              <w:rPr>
                <w:rFonts w:asciiTheme="majorHAnsi" w:hAnsiTheme="majorHAnsi" w:cstheme="majorHAnsi"/>
                <w:lang w:val="en-US"/>
              </w:rPr>
              <w:t>hiện</w:t>
            </w:r>
            <w:proofErr w:type="spellEnd"/>
            <w:r w:rsidR="005A2B3A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5A2B3A" w:rsidRPr="00D5653B">
              <w:rPr>
                <w:rFonts w:asciiTheme="majorHAnsi" w:hAnsiTheme="majorHAnsi" w:cstheme="majorHAnsi"/>
                <w:lang w:val="en-US"/>
              </w:rPr>
              <w:t>đánh</w:t>
            </w:r>
            <w:proofErr w:type="spellEnd"/>
            <w:r w:rsidR="005A2B3A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5A2B3A" w:rsidRPr="00D5653B">
              <w:rPr>
                <w:rFonts w:asciiTheme="majorHAnsi" w:hAnsiTheme="majorHAnsi" w:cstheme="majorHAnsi"/>
                <w:lang w:val="en-US"/>
              </w:rPr>
              <w:t>giá</w:t>
            </w:r>
            <w:proofErr w:type="spellEnd"/>
            <w:r w:rsidR="005A2B3A" w:rsidRPr="00D5653B">
              <w:rPr>
                <w:rFonts w:asciiTheme="majorHAnsi" w:hAnsiTheme="majorHAnsi" w:cstheme="majorHAnsi"/>
                <w:lang w:val="en-US"/>
              </w:rPr>
              <w:t xml:space="preserve">: </w:t>
            </w:r>
            <w:proofErr w:type="spellStart"/>
            <w:r w:rsidR="005A2B3A" w:rsidRPr="00D5653B">
              <w:rPr>
                <w:rFonts w:asciiTheme="majorHAnsi" w:hAnsiTheme="majorHAnsi" w:cstheme="majorHAnsi"/>
                <w:lang w:val="en-US"/>
              </w:rPr>
              <w:t>Chọn</w:t>
            </w:r>
            <w:proofErr w:type="spellEnd"/>
            <w:r w:rsidR="005A2B3A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5A2B3A" w:rsidRPr="00D5653B">
              <w:rPr>
                <w:rFonts w:asciiTheme="majorHAnsi" w:hAnsiTheme="majorHAnsi" w:cstheme="majorHAnsi"/>
                <w:lang w:val="en-US"/>
              </w:rPr>
              <w:t>số</w:t>
            </w:r>
            <w:proofErr w:type="spellEnd"/>
            <w:r w:rsidR="005A2B3A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5A2B3A" w:rsidRPr="00D5653B">
              <w:rPr>
                <w:rFonts w:asciiTheme="majorHAnsi" w:hAnsiTheme="majorHAnsi" w:cstheme="majorHAnsi"/>
                <w:lang w:val="en-US"/>
              </w:rPr>
              <w:t>sao</w:t>
            </w:r>
            <w:proofErr w:type="spellEnd"/>
            <w:r w:rsidR="005A2B3A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5A2B3A" w:rsidRPr="00D5653B">
              <w:rPr>
                <w:rFonts w:asciiTheme="majorHAnsi" w:hAnsiTheme="majorHAnsi" w:cstheme="majorHAnsi"/>
                <w:lang w:val="en-US"/>
              </w:rPr>
              <w:t>cho</w:t>
            </w:r>
            <w:proofErr w:type="spellEnd"/>
            <w:r w:rsidR="005A2B3A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5A2B3A" w:rsidRPr="00D5653B">
              <w:rPr>
                <w:rFonts w:asciiTheme="majorHAnsi" w:hAnsiTheme="majorHAnsi" w:cstheme="majorHAnsi"/>
                <w:lang w:val="en-US"/>
              </w:rPr>
              <w:t>sản</w:t>
            </w:r>
            <w:proofErr w:type="spellEnd"/>
            <w:r w:rsidR="005A2B3A" w:rsidRPr="00D5653B">
              <w:rPr>
                <w:rFonts w:asciiTheme="majorHAnsi" w:hAnsiTheme="majorHAnsi" w:cstheme="majorHAnsi"/>
                <w:lang w:val="en-US"/>
              </w:rPr>
              <w:t xml:space="preserve"> phẩm, </w:t>
            </w:r>
            <w:proofErr w:type="spellStart"/>
            <w:r w:rsidR="005A2B3A" w:rsidRPr="00D5653B">
              <w:rPr>
                <w:rFonts w:asciiTheme="majorHAnsi" w:hAnsiTheme="majorHAnsi" w:cstheme="majorHAnsi"/>
                <w:lang w:val="en-US"/>
              </w:rPr>
              <w:t>điền</w:t>
            </w:r>
            <w:proofErr w:type="spellEnd"/>
            <w:r w:rsidR="005A2B3A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5A2B3A" w:rsidRPr="00D5653B">
              <w:rPr>
                <w:rFonts w:asciiTheme="majorHAnsi" w:hAnsiTheme="majorHAnsi" w:cstheme="majorHAnsi"/>
                <w:lang w:val="en-US"/>
              </w:rPr>
              <w:t>đánh</w:t>
            </w:r>
            <w:proofErr w:type="spellEnd"/>
            <w:r w:rsidR="005A2B3A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5A2B3A" w:rsidRPr="00D5653B">
              <w:rPr>
                <w:rFonts w:asciiTheme="majorHAnsi" w:hAnsiTheme="majorHAnsi" w:cstheme="majorHAnsi"/>
                <w:lang w:val="en-US"/>
              </w:rPr>
              <w:t>giá</w:t>
            </w:r>
            <w:proofErr w:type="spellEnd"/>
            <w:r w:rsidR="005A2B3A" w:rsidRPr="00D5653B">
              <w:rPr>
                <w:rFonts w:asciiTheme="majorHAnsi" w:hAnsiTheme="majorHAnsi" w:cstheme="majorHAnsi"/>
                <w:lang w:val="en-US"/>
              </w:rPr>
              <w:t xml:space="preserve"> của </w:t>
            </w:r>
            <w:proofErr w:type="spellStart"/>
            <w:r w:rsidR="005A2B3A" w:rsidRPr="00D5653B">
              <w:rPr>
                <w:rFonts w:asciiTheme="majorHAnsi" w:hAnsiTheme="majorHAnsi" w:cstheme="majorHAnsi"/>
                <w:lang w:val="en-US"/>
              </w:rPr>
              <w:t>bản</w:t>
            </w:r>
            <w:proofErr w:type="spellEnd"/>
            <w:r w:rsidR="005A2B3A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5A2B3A" w:rsidRPr="00D5653B">
              <w:rPr>
                <w:rFonts w:asciiTheme="majorHAnsi" w:hAnsiTheme="majorHAnsi" w:cstheme="majorHAnsi"/>
                <w:lang w:val="en-US"/>
              </w:rPr>
              <w:t>thân</w:t>
            </w:r>
            <w:proofErr w:type="spellEnd"/>
            <w:r w:rsidR="005A2B3A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5A2B3A" w:rsidRPr="00D5653B">
              <w:rPr>
                <w:rFonts w:asciiTheme="majorHAnsi" w:hAnsiTheme="majorHAnsi" w:cstheme="majorHAnsi"/>
                <w:lang w:val="en-US"/>
              </w:rPr>
              <w:t>dưới</w:t>
            </w:r>
            <w:proofErr w:type="spellEnd"/>
            <w:r w:rsidR="005A2B3A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5A2B3A" w:rsidRPr="00D5653B">
              <w:rPr>
                <w:rFonts w:asciiTheme="majorHAnsi" w:hAnsiTheme="majorHAnsi" w:cstheme="majorHAnsi"/>
                <w:lang w:val="en-US"/>
              </w:rPr>
              <w:t>dạng</w:t>
            </w:r>
            <w:proofErr w:type="spellEnd"/>
            <w:r w:rsidR="005A2B3A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5A2B3A" w:rsidRPr="00D5653B">
              <w:rPr>
                <w:rFonts w:asciiTheme="majorHAnsi" w:hAnsiTheme="majorHAnsi" w:cstheme="majorHAnsi"/>
                <w:lang w:val="en-US"/>
              </w:rPr>
              <w:t>văn</w:t>
            </w:r>
            <w:proofErr w:type="spellEnd"/>
            <w:r w:rsidR="005A2B3A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5A2B3A" w:rsidRPr="00D5653B">
              <w:rPr>
                <w:rFonts w:asciiTheme="majorHAnsi" w:hAnsiTheme="majorHAnsi" w:cstheme="majorHAnsi"/>
                <w:lang w:val="en-US"/>
              </w:rPr>
              <w:t>bản</w:t>
            </w:r>
            <w:proofErr w:type="spellEnd"/>
            <w:r w:rsidR="005A2B3A" w:rsidRPr="00D5653B">
              <w:rPr>
                <w:rFonts w:asciiTheme="majorHAnsi" w:hAnsiTheme="majorHAnsi" w:cstheme="majorHAnsi"/>
                <w:lang w:val="en-US"/>
              </w:rPr>
              <w:t>, ...</w:t>
            </w:r>
          </w:p>
          <w:p w14:paraId="0688201D" w14:textId="6D90CAE7" w:rsidR="005A2B3A" w:rsidRPr="00D5653B" w:rsidRDefault="003439ED" w:rsidP="005F7E53">
            <w:pPr>
              <w:numPr>
                <w:ilvl w:val="0"/>
                <w:numId w:val="38"/>
              </w:numPr>
              <w:autoSpaceDE/>
              <w:autoSpaceDN/>
              <w:spacing w:line="240" w:lineRule="auto"/>
              <w:ind w:left="144" w:right="144"/>
              <w:jc w:val="both"/>
              <w:rPr>
                <w:rFonts w:asciiTheme="majorHAnsi" w:hAnsiTheme="majorHAnsi" w:cstheme="majorHAnsi"/>
                <w:lang w:val="en-US"/>
              </w:rPr>
            </w:pPr>
            <w:r>
              <w:rPr>
                <w:rFonts w:asciiTheme="majorHAnsi" w:hAnsiTheme="majorHAnsi" w:cstheme="majorHAnsi"/>
                <w:lang w:val="en-US"/>
              </w:rPr>
              <w:t xml:space="preserve">- </w:t>
            </w:r>
            <w:proofErr w:type="spellStart"/>
            <w:r w:rsidR="005A2B3A" w:rsidRPr="00D5653B">
              <w:rPr>
                <w:rFonts w:asciiTheme="majorHAnsi" w:hAnsiTheme="majorHAnsi" w:cstheme="majorHAnsi"/>
                <w:lang w:val="en-US"/>
              </w:rPr>
              <w:t>Chọn</w:t>
            </w:r>
            <w:proofErr w:type="spellEnd"/>
            <w:r w:rsidR="005A2B3A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5A2B3A" w:rsidRPr="00D5653B">
              <w:rPr>
                <w:rFonts w:asciiTheme="majorHAnsi" w:hAnsiTheme="majorHAnsi" w:cstheme="majorHAnsi"/>
                <w:lang w:val="en-US"/>
              </w:rPr>
              <w:t>Nút</w:t>
            </w:r>
            <w:proofErr w:type="spellEnd"/>
            <w:r w:rsidR="005A2B3A" w:rsidRPr="00D5653B">
              <w:rPr>
                <w:rFonts w:asciiTheme="majorHAnsi" w:hAnsiTheme="majorHAnsi" w:cstheme="majorHAnsi"/>
                <w:lang w:val="en-US"/>
              </w:rPr>
              <w:t xml:space="preserve"> “</w:t>
            </w:r>
            <w:proofErr w:type="spellStart"/>
            <w:r w:rsidR="004C4BAF" w:rsidRPr="00D5653B">
              <w:rPr>
                <w:rFonts w:asciiTheme="majorHAnsi" w:hAnsiTheme="majorHAnsi" w:cstheme="majorHAnsi"/>
                <w:lang w:val="en-US"/>
              </w:rPr>
              <w:t>Thêm</w:t>
            </w:r>
            <w:proofErr w:type="spellEnd"/>
            <w:r w:rsidR="004C4BAF" w:rsidRPr="00D5653B">
              <w:rPr>
                <w:rFonts w:asciiTheme="majorHAnsi" w:hAnsiTheme="majorHAnsi" w:cstheme="majorHAnsi"/>
                <w:lang w:val="en-US"/>
              </w:rPr>
              <w:t xml:space="preserve"> hình </w:t>
            </w:r>
            <w:proofErr w:type="spellStart"/>
            <w:r w:rsidR="004C4BAF" w:rsidRPr="00D5653B">
              <w:rPr>
                <w:rFonts w:asciiTheme="majorHAnsi" w:hAnsiTheme="majorHAnsi" w:cstheme="majorHAnsi"/>
                <w:lang w:val="en-US"/>
              </w:rPr>
              <w:t>ảnh</w:t>
            </w:r>
            <w:proofErr w:type="spellEnd"/>
            <w:r w:rsidR="005A2B3A" w:rsidRPr="00D5653B">
              <w:rPr>
                <w:rFonts w:asciiTheme="majorHAnsi" w:hAnsiTheme="majorHAnsi" w:cstheme="majorHAnsi"/>
                <w:lang w:val="en-US"/>
              </w:rPr>
              <w:t xml:space="preserve">” </w:t>
            </w:r>
            <w:proofErr w:type="spellStart"/>
            <w:r w:rsidR="005A2B3A" w:rsidRPr="00D5653B">
              <w:rPr>
                <w:rFonts w:asciiTheme="majorHAnsi" w:hAnsiTheme="majorHAnsi" w:cstheme="majorHAnsi"/>
                <w:lang w:val="en-US"/>
              </w:rPr>
              <w:t>để</w:t>
            </w:r>
            <w:proofErr w:type="spellEnd"/>
            <w:r w:rsidR="005A2B3A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5A2B3A" w:rsidRPr="00D5653B">
              <w:rPr>
                <w:rFonts w:asciiTheme="majorHAnsi" w:hAnsiTheme="majorHAnsi" w:cstheme="majorHAnsi"/>
                <w:lang w:val="en-US"/>
              </w:rPr>
              <w:t>thực</w:t>
            </w:r>
            <w:proofErr w:type="spellEnd"/>
            <w:r w:rsidR="005A2B3A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5A2B3A" w:rsidRPr="00D5653B">
              <w:rPr>
                <w:rFonts w:asciiTheme="majorHAnsi" w:hAnsiTheme="majorHAnsi" w:cstheme="majorHAnsi"/>
                <w:lang w:val="en-US"/>
              </w:rPr>
              <w:t>hiện</w:t>
            </w:r>
            <w:proofErr w:type="spellEnd"/>
            <w:r w:rsidR="005A2B3A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5A2B3A" w:rsidRPr="00D5653B">
              <w:rPr>
                <w:rFonts w:asciiTheme="majorHAnsi" w:hAnsiTheme="majorHAnsi" w:cstheme="majorHAnsi"/>
                <w:lang w:val="en-US"/>
              </w:rPr>
              <w:t>thêm</w:t>
            </w:r>
            <w:proofErr w:type="spellEnd"/>
            <w:r w:rsidR="005A2B3A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5A2B3A" w:rsidRPr="00D5653B">
              <w:rPr>
                <w:rFonts w:asciiTheme="majorHAnsi" w:hAnsiTheme="majorHAnsi" w:cstheme="majorHAnsi"/>
                <w:lang w:val="en-US"/>
              </w:rPr>
              <w:t>ảnh</w:t>
            </w:r>
            <w:proofErr w:type="spellEnd"/>
            <w:r w:rsidR="005A2B3A" w:rsidRPr="00D5653B">
              <w:rPr>
                <w:rFonts w:asciiTheme="majorHAnsi" w:hAnsiTheme="majorHAnsi" w:cstheme="majorHAnsi"/>
                <w:lang w:val="en-US"/>
              </w:rPr>
              <w:t xml:space="preserve"> vào </w:t>
            </w:r>
            <w:proofErr w:type="spellStart"/>
            <w:r w:rsidR="005A2B3A" w:rsidRPr="00D5653B">
              <w:rPr>
                <w:rFonts w:asciiTheme="majorHAnsi" w:hAnsiTheme="majorHAnsi" w:cstheme="majorHAnsi"/>
                <w:lang w:val="en-US"/>
              </w:rPr>
              <w:t>trong</w:t>
            </w:r>
            <w:proofErr w:type="spellEnd"/>
            <w:r w:rsidR="005A2B3A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5A2B3A" w:rsidRPr="00D5653B">
              <w:rPr>
                <w:rFonts w:asciiTheme="majorHAnsi" w:hAnsiTheme="majorHAnsi" w:cstheme="majorHAnsi"/>
                <w:lang w:val="en-US"/>
              </w:rPr>
              <w:t>đánh</w:t>
            </w:r>
            <w:proofErr w:type="spellEnd"/>
            <w:r w:rsidR="005A2B3A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5A2B3A" w:rsidRPr="00D5653B">
              <w:rPr>
                <w:rFonts w:asciiTheme="majorHAnsi" w:hAnsiTheme="majorHAnsi" w:cstheme="majorHAnsi"/>
                <w:lang w:val="en-US"/>
              </w:rPr>
              <w:t>giá</w:t>
            </w:r>
            <w:proofErr w:type="spellEnd"/>
            <w:r w:rsidR="005A2B3A" w:rsidRPr="00D5653B">
              <w:rPr>
                <w:rFonts w:asciiTheme="majorHAnsi" w:hAnsiTheme="majorHAnsi" w:cstheme="majorHAnsi"/>
                <w:lang w:val="en-US"/>
              </w:rPr>
              <w:t xml:space="preserve"> (</w:t>
            </w:r>
            <w:proofErr w:type="spellStart"/>
            <w:r w:rsidR="005A2B3A" w:rsidRPr="00D5653B">
              <w:rPr>
                <w:rFonts w:asciiTheme="majorHAnsi" w:hAnsiTheme="majorHAnsi" w:cstheme="majorHAnsi"/>
                <w:lang w:val="en-US"/>
              </w:rPr>
              <w:t>tối</w:t>
            </w:r>
            <w:proofErr w:type="spellEnd"/>
            <w:r w:rsidR="005A2B3A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5A2B3A" w:rsidRPr="00D5653B">
              <w:rPr>
                <w:rFonts w:asciiTheme="majorHAnsi" w:hAnsiTheme="majorHAnsi" w:cstheme="majorHAnsi"/>
                <w:lang w:val="en-US"/>
              </w:rPr>
              <w:t>đa</w:t>
            </w:r>
            <w:proofErr w:type="spellEnd"/>
            <w:r w:rsidR="005A2B3A" w:rsidRPr="00D5653B">
              <w:rPr>
                <w:rFonts w:asciiTheme="majorHAnsi" w:hAnsiTheme="majorHAnsi" w:cstheme="majorHAnsi"/>
                <w:lang w:val="en-US"/>
              </w:rPr>
              <w:t xml:space="preserve"> 3 </w:t>
            </w:r>
            <w:proofErr w:type="spellStart"/>
            <w:r w:rsidR="005A2B3A" w:rsidRPr="00D5653B">
              <w:rPr>
                <w:rFonts w:asciiTheme="majorHAnsi" w:hAnsiTheme="majorHAnsi" w:cstheme="majorHAnsi"/>
                <w:lang w:val="en-US"/>
              </w:rPr>
              <w:t>ảnh</w:t>
            </w:r>
            <w:proofErr w:type="spellEnd"/>
            <w:r w:rsidR="005A2B3A" w:rsidRPr="00D5653B">
              <w:rPr>
                <w:rFonts w:asciiTheme="majorHAnsi" w:hAnsiTheme="majorHAnsi" w:cstheme="majorHAnsi"/>
                <w:lang w:val="en-US"/>
              </w:rPr>
              <w:t>).</w:t>
            </w:r>
          </w:p>
          <w:p w14:paraId="2F449C5A" w14:textId="2DF5FEC5" w:rsidR="005A2B3A" w:rsidRPr="00D5653B" w:rsidRDefault="003439ED" w:rsidP="005F7E53">
            <w:pPr>
              <w:numPr>
                <w:ilvl w:val="0"/>
                <w:numId w:val="38"/>
              </w:numPr>
              <w:autoSpaceDE/>
              <w:autoSpaceDN/>
              <w:spacing w:line="240" w:lineRule="auto"/>
              <w:ind w:left="144" w:right="144"/>
              <w:jc w:val="both"/>
              <w:rPr>
                <w:rFonts w:asciiTheme="majorHAnsi" w:hAnsiTheme="majorHAnsi" w:cstheme="majorHAnsi"/>
                <w:lang w:val="en-US"/>
              </w:rPr>
            </w:pPr>
            <w:r>
              <w:rPr>
                <w:rFonts w:asciiTheme="majorHAnsi" w:hAnsiTheme="majorHAnsi" w:cstheme="majorHAnsi"/>
                <w:lang w:val="en-US"/>
              </w:rPr>
              <w:lastRenderedPageBreak/>
              <w:t xml:space="preserve">- </w:t>
            </w:r>
            <w:proofErr w:type="spellStart"/>
            <w:r w:rsidR="005A2B3A" w:rsidRPr="00D5653B">
              <w:rPr>
                <w:rFonts w:asciiTheme="majorHAnsi" w:hAnsiTheme="majorHAnsi" w:cstheme="majorHAnsi"/>
                <w:lang w:val="en-US"/>
              </w:rPr>
              <w:t>Chọn</w:t>
            </w:r>
            <w:proofErr w:type="spellEnd"/>
            <w:r w:rsidR="005A2B3A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5A2B3A" w:rsidRPr="00D5653B">
              <w:rPr>
                <w:rFonts w:asciiTheme="majorHAnsi" w:hAnsiTheme="majorHAnsi" w:cstheme="majorHAnsi"/>
                <w:lang w:val="en-US"/>
              </w:rPr>
              <w:t>nút</w:t>
            </w:r>
            <w:proofErr w:type="spellEnd"/>
            <w:r w:rsidR="005A2B3A" w:rsidRPr="00D5653B">
              <w:rPr>
                <w:rFonts w:asciiTheme="majorHAnsi" w:hAnsiTheme="majorHAnsi" w:cstheme="majorHAnsi"/>
                <w:lang w:val="en-US"/>
              </w:rPr>
              <w:t xml:space="preserve"> “Save” </w:t>
            </w:r>
            <w:proofErr w:type="spellStart"/>
            <w:r w:rsidR="005A2B3A" w:rsidRPr="00D5653B">
              <w:rPr>
                <w:rFonts w:asciiTheme="majorHAnsi" w:hAnsiTheme="majorHAnsi" w:cstheme="majorHAnsi"/>
                <w:lang w:val="en-US"/>
              </w:rPr>
              <w:t>để</w:t>
            </w:r>
            <w:proofErr w:type="spellEnd"/>
            <w:r w:rsidR="005A2B3A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5A2B3A" w:rsidRPr="00D5653B">
              <w:rPr>
                <w:rFonts w:asciiTheme="majorHAnsi" w:hAnsiTheme="majorHAnsi" w:cstheme="majorHAnsi"/>
                <w:lang w:val="en-US"/>
              </w:rPr>
              <w:t>gửi</w:t>
            </w:r>
            <w:proofErr w:type="spellEnd"/>
            <w:r w:rsidR="005A2B3A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5A2B3A" w:rsidRPr="00D5653B">
              <w:rPr>
                <w:rFonts w:asciiTheme="majorHAnsi" w:hAnsiTheme="majorHAnsi" w:cstheme="majorHAnsi"/>
                <w:lang w:val="en-US"/>
              </w:rPr>
              <w:t>đánh</w:t>
            </w:r>
            <w:proofErr w:type="spellEnd"/>
            <w:r w:rsidR="005A2B3A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5A2B3A" w:rsidRPr="00D5653B">
              <w:rPr>
                <w:rFonts w:asciiTheme="majorHAnsi" w:hAnsiTheme="majorHAnsi" w:cstheme="majorHAnsi"/>
                <w:lang w:val="en-US"/>
              </w:rPr>
              <w:t>giá</w:t>
            </w:r>
            <w:proofErr w:type="spellEnd"/>
            <w:r w:rsidR="005A2B3A" w:rsidRPr="00D5653B">
              <w:rPr>
                <w:rFonts w:asciiTheme="majorHAnsi" w:hAnsiTheme="majorHAnsi" w:cstheme="majorHAnsi"/>
                <w:lang w:val="en-US"/>
              </w:rPr>
              <w:t>.</w:t>
            </w:r>
          </w:p>
          <w:p w14:paraId="6939F2EC" w14:textId="760F11ED" w:rsidR="009538B0" w:rsidRPr="00D5653B" w:rsidRDefault="003439ED" w:rsidP="00B177CE">
            <w:pPr>
              <w:pStyle w:val="TableParagraph"/>
              <w:keepNext/>
              <w:spacing w:line="336" w:lineRule="exact"/>
              <w:ind w:left="144" w:right="144"/>
              <w:jc w:val="both"/>
              <w:rPr>
                <w:rFonts w:asciiTheme="majorHAnsi" w:hAnsiTheme="majorHAnsi" w:cstheme="majorHAnsi"/>
                <w:lang w:val="en-US"/>
              </w:rPr>
            </w:pPr>
            <w:r>
              <w:rPr>
                <w:rFonts w:asciiTheme="majorHAnsi" w:hAnsiTheme="majorHAnsi" w:cstheme="majorHAnsi"/>
                <w:lang w:val="en-US"/>
              </w:rPr>
              <w:t xml:space="preserve">- </w:t>
            </w:r>
            <w:proofErr w:type="spellStart"/>
            <w:r w:rsidR="005A2B3A" w:rsidRPr="00D5653B">
              <w:rPr>
                <w:rFonts w:asciiTheme="majorHAnsi" w:hAnsiTheme="majorHAnsi" w:cstheme="majorHAnsi"/>
                <w:lang w:val="en-US"/>
              </w:rPr>
              <w:t>Nếu</w:t>
            </w:r>
            <w:proofErr w:type="spellEnd"/>
            <w:r w:rsidR="005A2B3A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5A2B3A" w:rsidRPr="00D5653B">
              <w:rPr>
                <w:rFonts w:asciiTheme="majorHAnsi" w:hAnsiTheme="majorHAnsi" w:cstheme="majorHAnsi"/>
                <w:lang w:val="en-US"/>
              </w:rPr>
              <w:t>trong</w:t>
            </w:r>
            <w:proofErr w:type="spellEnd"/>
            <w:r w:rsidR="005A2B3A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5A2B3A" w:rsidRPr="00D5653B">
              <w:rPr>
                <w:rFonts w:asciiTheme="majorHAnsi" w:hAnsiTheme="majorHAnsi" w:cstheme="majorHAnsi"/>
                <w:lang w:val="en-US"/>
              </w:rPr>
              <w:t>lúc</w:t>
            </w:r>
            <w:proofErr w:type="spellEnd"/>
            <w:r w:rsidR="005A2B3A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5A2B3A" w:rsidRPr="00D5653B">
              <w:rPr>
                <w:rFonts w:asciiTheme="majorHAnsi" w:hAnsiTheme="majorHAnsi" w:cstheme="majorHAnsi"/>
                <w:lang w:val="en-US"/>
              </w:rPr>
              <w:t>điền</w:t>
            </w:r>
            <w:proofErr w:type="spellEnd"/>
            <w:r w:rsidR="005A2B3A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5A2B3A" w:rsidRPr="00D5653B">
              <w:rPr>
                <w:rFonts w:asciiTheme="majorHAnsi" w:hAnsiTheme="majorHAnsi" w:cstheme="majorHAnsi"/>
                <w:lang w:val="en-US"/>
              </w:rPr>
              <w:t>dù</w:t>
            </w:r>
            <w:proofErr w:type="spellEnd"/>
            <w:r w:rsidR="005A2B3A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5A2B3A" w:rsidRPr="00D5653B">
              <w:rPr>
                <w:rFonts w:asciiTheme="majorHAnsi" w:hAnsiTheme="majorHAnsi" w:cstheme="majorHAnsi"/>
                <w:lang w:val="en-US"/>
              </w:rPr>
              <w:t>đã</w:t>
            </w:r>
            <w:proofErr w:type="spellEnd"/>
            <w:r w:rsidR="005A2B3A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5A2B3A" w:rsidRPr="00D5653B">
              <w:rPr>
                <w:rFonts w:asciiTheme="majorHAnsi" w:hAnsiTheme="majorHAnsi" w:cstheme="majorHAnsi"/>
                <w:lang w:val="en-US"/>
              </w:rPr>
              <w:t>đầy</w:t>
            </w:r>
            <w:proofErr w:type="spellEnd"/>
            <w:r w:rsidR="005A2B3A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5A2B3A" w:rsidRPr="00D5653B">
              <w:rPr>
                <w:rFonts w:asciiTheme="majorHAnsi" w:hAnsiTheme="majorHAnsi" w:cstheme="majorHAnsi"/>
                <w:lang w:val="en-US"/>
              </w:rPr>
              <w:t>đủ</w:t>
            </w:r>
            <w:proofErr w:type="spellEnd"/>
            <w:r w:rsidR="005A2B3A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5A2B3A" w:rsidRPr="00D5653B">
              <w:rPr>
                <w:rFonts w:asciiTheme="majorHAnsi" w:hAnsiTheme="majorHAnsi" w:cstheme="majorHAnsi"/>
                <w:lang w:val="en-US"/>
              </w:rPr>
              <w:t>thông</w:t>
            </w:r>
            <w:proofErr w:type="spellEnd"/>
            <w:r w:rsidR="005A2B3A" w:rsidRPr="00D5653B">
              <w:rPr>
                <w:rFonts w:asciiTheme="majorHAnsi" w:hAnsiTheme="majorHAnsi" w:cstheme="majorHAnsi"/>
                <w:lang w:val="en-US"/>
              </w:rPr>
              <w:t xml:space="preserve"> tin hay </w:t>
            </w:r>
            <w:proofErr w:type="spellStart"/>
            <w:r w:rsidR="005A2B3A" w:rsidRPr="00D5653B">
              <w:rPr>
                <w:rFonts w:asciiTheme="majorHAnsi" w:hAnsiTheme="majorHAnsi" w:cstheme="majorHAnsi"/>
                <w:lang w:val="en-US"/>
              </w:rPr>
              <w:t>chưa</w:t>
            </w:r>
            <w:proofErr w:type="spellEnd"/>
            <w:r w:rsidR="005A2B3A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5A2B3A" w:rsidRPr="00D5653B">
              <w:rPr>
                <w:rFonts w:asciiTheme="majorHAnsi" w:hAnsiTheme="majorHAnsi" w:cstheme="majorHAnsi"/>
                <w:lang w:val="en-US"/>
              </w:rPr>
              <w:t>thì</w:t>
            </w:r>
            <w:proofErr w:type="spellEnd"/>
            <w:r w:rsidR="005A2B3A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5A2B3A" w:rsidRPr="00D5653B">
              <w:rPr>
                <w:rFonts w:asciiTheme="majorHAnsi" w:hAnsiTheme="majorHAnsi" w:cstheme="majorHAnsi"/>
                <w:lang w:val="en-US"/>
              </w:rPr>
              <w:t>khi</w:t>
            </w:r>
            <w:proofErr w:type="spellEnd"/>
            <w:r w:rsidR="005A2B3A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5A2B3A" w:rsidRPr="00D5653B">
              <w:rPr>
                <w:rFonts w:asciiTheme="majorHAnsi" w:hAnsiTheme="majorHAnsi" w:cstheme="majorHAnsi"/>
                <w:lang w:val="en-US"/>
              </w:rPr>
              <w:t>chọn</w:t>
            </w:r>
            <w:proofErr w:type="spellEnd"/>
            <w:r w:rsidR="005A2B3A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5A2B3A" w:rsidRPr="00D5653B">
              <w:rPr>
                <w:rFonts w:asciiTheme="majorHAnsi" w:hAnsiTheme="majorHAnsi" w:cstheme="majorHAnsi"/>
                <w:lang w:val="en-US"/>
              </w:rPr>
              <w:t>nút</w:t>
            </w:r>
            <w:proofErr w:type="spellEnd"/>
            <w:r w:rsidR="005A2B3A" w:rsidRPr="00D5653B">
              <w:rPr>
                <w:rFonts w:asciiTheme="majorHAnsi" w:hAnsiTheme="majorHAnsi" w:cstheme="majorHAnsi"/>
                <w:lang w:val="en-US"/>
              </w:rPr>
              <w:t xml:space="preserve"> “back” </w:t>
            </w:r>
            <w:proofErr w:type="spellStart"/>
            <w:r w:rsidR="005A2B3A" w:rsidRPr="00D5653B">
              <w:rPr>
                <w:rFonts w:asciiTheme="majorHAnsi" w:hAnsiTheme="majorHAnsi" w:cstheme="majorHAnsi"/>
                <w:lang w:val="en-US"/>
              </w:rPr>
              <w:t>thì</w:t>
            </w:r>
            <w:proofErr w:type="spellEnd"/>
            <w:r w:rsidR="005A2B3A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5A2B3A" w:rsidRPr="00D5653B">
              <w:rPr>
                <w:rFonts w:asciiTheme="majorHAnsi" w:hAnsiTheme="majorHAnsi" w:cstheme="majorHAnsi"/>
                <w:lang w:val="en-US"/>
              </w:rPr>
              <w:t>vẫn</w:t>
            </w:r>
            <w:proofErr w:type="spellEnd"/>
            <w:r w:rsidR="005A2B3A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5A2B3A" w:rsidRPr="00D5653B">
              <w:rPr>
                <w:rFonts w:asciiTheme="majorHAnsi" w:hAnsiTheme="majorHAnsi" w:cstheme="majorHAnsi"/>
                <w:lang w:val="en-US"/>
              </w:rPr>
              <w:t>sẽ</w:t>
            </w:r>
            <w:proofErr w:type="spellEnd"/>
            <w:r w:rsidR="005A2B3A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5A2B3A" w:rsidRPr="00D5653B">
              <w:rPr>
                <w:rFonts w:asciiTheme="majorHAnsi" w:hAnsiTheme="majorHAnsi" w:cstheme="majorHAnsi"/>
                <w:lang w:val="en-US"/>
              </w:rPr>
              <w:t>tính</w:t>
            </w:r>
            <w:proofErr w:type="spellEnd"/>
            <w:r w:rsidR="005A2B3A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5A2B3A" w:rsidRPr="00D5653B">
              <w:rPr>
                <w:rFonts w:asciiTheme="majorHAnsi" w:hAnsiTheme="majorHAnsi" w:cstheme="majorHAnsi"/>
                <w:lang w:val="en-US"/>
              </w:rPr>
              <w:t>là</w:t>
            </w:r>
            <w:proofErr w:type="spellEnd"/>
            <w:r w:rsidR="005A2B3A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5A2B3A" w:rsidRPr="00D5653B">
              <w:rPr>
                <w:rFonts w:asciiTheme="majorHAnsi" w:hAnsiTheme="majorHAnsi" w:cstheme="majorHAnsi"/>
                <w:lang w:val="en-US"/>
              </w:rPr>
              <w:t>chưa</w:t>
            </w:r>
            <w:proofErr w:type="spellEnd"/>
            <w:r w:rsidR="005A2B3A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5A2B3A" w:rsidRPr="00D5653B">
              <w:rPr>
                <w:rFonts w:asciiTheme="majorHAnsi" w:hAnsiTheme="majorHAnsi" w:cstheme="majorHAnsi"/>
                <w:lang w:val="en-US"/>
              </w:rPr>
              <w:t>viết</w:t>
            </w:r>
            <w:proofErr w:type="spellEnd"/>
            <w:r w:rsidR="005A2B3A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5A2B3A" w:rsidRPr="00D5653B">
              <w:rPr>
                <w:rFonts w:asciiTheme="majorHAnsi" w:hAnsiTheme="majorHAnsi" w:cstheme="majorHAnsi"/>
                <w:lang w:val="en-US"/>
              </w:rPr>
              <w:t>đánh</w:t>
            </w:r>
            <w:proofErr w:type="spellEnd"/>
            <w:r w:rsidR="005A2B3A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5A2B3A" w:rsidRPr="00D5653B">
              <w:rPr>
                <w:rFonts w:asciiTheme="majorHAnsi" w:hAnsiTheme="majorHAnsi" w:cstheme="majorHAnsi"/>
                <w:lang w:val="en-US"/>
              </w:rPr>
              <w:t>giá</w:t>
            </w:r>
            <w:proofErr w:type="spellEnd"/>
            <w:r w:rsidR="005A2B3A" w:rsidRPr="00D5653B">
              <w:rPr>
                <w:rFonts w:asciiTheme="majorHAnsi" w:hAnsiTheme="majorHAnsi" w:cstheme="majorHAnsi"/>
                <w:lang w:val="en-US"/>
              </w:rPr>
              <w:t xml:space="preserve"> và </w:t>
            </w:r>
            <w:proofErr w:type="spellStart"/>
            <w:r w:rsidR="005A2B3A" w:rsidRPr="00D5653B">
              <w:rPr>
                <w:rFonts w:asciiTheme="majorHAnsi" w:hAnsiTheme="majorHAnsi" w:cstheme="majorHAnsi"/>
                <w:lang w:val="en-US"/>
              </w:rPr>
              <w:t>không</w:t>
            </w:r>
            <w:proofErr w:type="spellEnd"/>
            <w:r w:rsidR="005A2B3A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5A2B3A" w:rsidRPr="00D5653B">
              <w:rPr>
                <w:rFonts w:asciiTheme="majorHAnsi" w:hAnsiTheme="majorHAnsi" w:cstheme="majorHAnsi"/>
                <w:lang w:val="en-US"/>
              </w:rPr>
              <w:t>có</w:t>
            </w:r>
            <w:proofErr w:type="spellEnd"/>
            <w:r w:rsidR="005A2B3A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5A2B3A" w:rsidRPr="00D5653B">
              <w:rPr>
                <w:rFonts w:asciiTheme="majorHAnsi" w:hAnsiTheme="majorHAnsi" w:cstheme="majorHAnsi"/>
                <w:lang w:val="en-US"/>
              </w:rPr>
              <w:t>đánh</w:t>
            </w:r>
            <w:proofErr w:type="spellEnd"/>
            <w:r w:rsidR="005A2B3A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5A2B3A" w:rsidRPr="00D5653B">
              <w:rPr>
                <w:rFonts w:asciiTheme="majorHAnsi" w:hAnsiTheme="majorHAnsi" w:cstheme="majorHAnsi"/>
                <w:lang w:val="en-US"/>
              </w:rPr>
              <w:t>giá</w:t>
            </w:r>
            <w:proofErr w:type="spellEnd"/>
            <w:r w:rsidR="005A2B3A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5A2B3A" w:rsidRPr="00D5653B">
              <w:rPr>
                <w:rFonts w:asciiTheme="majorHAnsi" w:hAnsiTheme="majorHAnsi" w:cstheme="majorHAnsi"/>
                <w:lang w:val="en-US"/>
              </w:rPr>
              <w:t>nào</w:t>
            </w:r>
            <w:proofErr w:type="spellEnd"/>
            <w:r w:rsidR="005A2B3A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5A2B3A" w:rsidRPr="00D5653B">
              <w:rPr>
                <w:rFonts w:asciiTheme="majorHAnsi" w:hAnsiTheme="majorHAnsi" w:cstheme="majorHAnsi"/>
                <w:lang w:val="en-US"/>
              </w:rPr>
              <w:t>được</w:t>
            </w:r>
            <w:proofErr w:type="spellEnd"/>
            <w:r w:rsidR="005A2B3A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5A2B3A" w:rsidRPr="00D5653B">
              <w:rPr>
                <w:rFonts w:asciiTheme="majorHAnsi" w:hAnsiTheme="majorHAnsi" w:cstheme="majorHAnsi"/>
                <w:lang w:val="en-US"/>
              </w:rPr>
              <w:t>gửi</w:t>
            </w:r>
            <w:proofErr w:type="spellEnd"/>
            <w:r w:rsidR="005A2B3A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5A2B3A" w:rsidRPr="00D5653B">
              <w:rPr>
                <w:rFonts w:asciiTheme="majorHAnsi" w:hAnsiTheme="majorHAnsi" w:cstheme="majorHAnsi"/>
                <w:lang w:val="en-US"/>
              </w:rPr>
              <w:t>đi</w:t>
            </w:r>
            <w:proofErr w:type="spellEnd"/>
            <w:r w:rsidR="005A2B3A" w:rsidRPr="00D5653B">
              <w:rPr>
                <w:rFonts w:asciiTheme="majorHAnsi" w:hAnsiTheme="majorHAnsi" w:cstheme="majorHAnsi"/>
                <w:lang w:val="en-US"/>
              </w:rPr>
              <w:t xml:space="preserve">. Và </w:t>
            </w:r>
            <w:proofErr w:type="spellStart"/>
            <w:r w:rsidR="005A2B3A" w:rsidRPr="00D5653B">
              <w:rPr>
                <w:rFonts w:asciiTheme="majorHAnsi" w:hAnsiTheme="majorHAnsi" w:cstheme="majorHAnsi"/>
                <w:lang w:val="en-US"/>
              </w:rPr>
              <w:t>khi</w:t>
            </w:r>
            <w:proofErr w:type="spellEnd"/>
            <w:r w:rsidR="005A2B3A" w:rsidRPr="00D5653B">
              <w:rPr>
                <w:rFonts w:asciiTheme="majorHAnsi" w:hAnsiTheme="majorHAnsi" w:cstheme="majorHAnsi"/>
                <w:lang w:val="en-US"/>
              </w:rPr>
              <w:t xml:space="preserve"> quay lại </w:t>
            </w:r>
            <w:proofErr w:type="spellStart"/>
            <w:r w:rsidR="005A2B3A" w:rsidRPr="00D5653B">
              <w:rPr>
                <w:rFonts w:asciiTheme="majorHAnsi" w:hAnsiTheme="majorHAnsi" w:cstheme="majorHAnsi"/>
                <w:lang w:val="en-US"/>
              </w:rPr>
              <w:t>trang</w:t>
            </w:r>
            <w:proofErr w:type="spellEnd"/>
            <w:r w:rsidR="005A2B3A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5A2B3A" w:rsidRPr="00D5653B">
              <w:rPr>
                <w:rFonts w:asciiTheme="majorHAnsi" w:hAnsiTheme="majorHAnsi" w:cstheme="majorHAnsi"/>
                <w:lang w:val="en-US"/>
              </w:rPr>
              <w:t>đánh</w:t>
            </w:r>
            <w:proofErr w:type="spellEnd"/>
            <w:r w:rsidR="005A2B3A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5A2B3A" w:rsidRPr="00D5653B">
              <w:rPr>
                <w:rFonts w:asciiTheme="majorHAnsi" w:hAnsiTheme="majorHAnsi" w:cstheme="majorHAnsi"/>
                <w:lang w:val="en-US"/>
              </w:rPr>
              <w:t>giá</w:t>
            </w:r>
            <w:proofErr w:type="spellEnd"/>
            <w:r w:rsidR="005A2B3A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5A2B3A" w:rsidRPr="00D5653B">
              <w:rPr>
                <w:rFonts w:asciiTheme="majorHAnsi" w:hAnsiTheme="majorHAnsi" w:cstheme="majorHAnsi"/>
                <w:lang w:val="en-US"/>
              </w:rPr>
              <w:t>thì</w:t>
            </w:r>
            <w:proofErr w:type="spellEnd"/>
            <w:r w:rsidR="005A2B3A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5A2B3A" w:rsidRPr="00D5653B">
              <w:rPr>
                <w:rFonts w:asciiTheme="majorHAnsi" w:hAnsiTheme="majorHAnsi" w:cstheme="majorHAnsi"/>
                <w:lang w:val="en-US"/>
              </w:rPr>
              <w:t>cũng</w:t>
            </w:r>
            <w:proofErr w:type="spellEnd"/>
            <w:r w:rsidR="005A2B3A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5A2B3A" w:rsidRPr="00D5653B">
              <w:rPr>
                <w:rFonts w:asciiTheme="majorHAnsi" w:hAnsiTheme="majorHAnsi" w:cstheme="majorHAnsi"/>
                <w:lang w:val="en-US"/>
              </w:rPr>
              <w:t>sẽ</w:t>
            </w:r>
            <w:proofErr w:type="spellEnd"/>
            <w:r w:rsidR="005A2B3A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5A2B3A" w:rsidRPr="00D5653B">
              <w:rPr>
                <w:rFonts w:asciiTheme="majorHAnsi" w:hAnsiTheme="majorHAnsi" w:cstheme="majorHAnsi"/>
                <w:lang w:val="en-US"/>
              </w:rPr>
              <w:t>không</w:t>
            </w:r>
            <w:proofErr w:type="spellEnd"/>
            <w:r w:rsidR="005A2B3A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5A2B3A" w:rsidRPr="00D5653B">
              <w:rPr>
                <w:rFonts w:asciiTheme="majorHAnsi" w:hAnsiTheme="majorHAnsi" w:cstheme="majorHAnsi"/>
                <w:lang w:val="en-US"/>
              </w:rPr>
              <w:t>hiển</w:t>
            </w:r>
            <w:proofErr w:type="spellEnd"/>
            <w:r w:rsidR="005A2B3A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5A2B3A" w:rsidRPr="00D5653B">
              <w:rPr>
                <w:rFonts w:asciiTheme="majorHAnsi" w:hAnsiTheme="majorHAnsi" w:cstheme="majorHAnsi"/>
                <w:lang w:val="en-US"/>
              </w:rPr>
              <w:t>thị</w:t>
            </w:r>
            <w:proofErr w:type="spellEnd"/>
            <w:r w:rsidR="005A2B3A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5A2B3A" w:rsidRPr="00D5653B">
              <w:rPr>
                <w:rFonts w:asciiTheme="majorHAnsi" w:hAnsiTheme="majorHAnsi" w:cstheme="majorHAnsi"/>
                <w:lang w:val="en-US"/>
              </w:rPr>
              <w:t>các</w:t>
            </w:r>
            <w:proofErr w:type="spellEnd"/>
            <w:r w:rsidR="005A2B3A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5A2B3A" w:rsidRPr="00D5653B">
              <w:rPr>
                <w:rFonts w:asciiTheme="majorHAnsi" w:hAnsiTheme="majorHAnsi" w:cstheme="majorHAnsi"/>
                <w:lang w:val="en-US"/>
              </w:rPr>
              <w:t>thông</w:t>
            </w:r>
            <w:proofErr w:type="spellEnd"/>
            <w:r w:rsidR="005A2B3A" w:rsidRPr="00D5653B">
              <w:rPr>
                <w:rFonts w:asciiTheme="majorHAnsi" w:hAnsiTheme="majorHAnsi" w:cstheme="majorHAnsi"/>
                <w:lang w:val="en-US"/>
              </w:rPr>
              <w:t xml:space="preserve"> tin </w:t>
            </w:r>
            <w:proofErr w:type="spellStart"/>
            <w:r w:rsidR="005A2B3A" w:rsidRPr="00D5653B">
              <w:rPr>
                <w:rFonts w:asciiTheme="majorHAnsi" w:hAnsiTheme="majorHAnsi" w:cstheme="majorHAnsi"/>
                <w:lang w:val="en-US"/>
              </w:rPr>
              <w:t>lúc</w:t>
            </w:r>
            <w:proofErr w:type="spellEnd"/>
            <w:r w:rsidR="005A2B3A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5A2B3A" w:rsidRPr="00D5653B">
              <w:rPr>
                <w:rFonts w:asciiTheme="majorHAnsi" w:hAnsiTheme="majorHAnsi" w:cstheme="majorHAnsi"/>
                <w:lang w:val="en-US"/>
              </w:rPr>
              <w:t>nãy</w:t>
            </w:r>
            <w:proofErr w:type="spellEnd"/>
            <w:r w:rsidR="005A2B3A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5A2B3A" w:rsidRPr="00D5653B">
              <w:rPr>
                <w:rFonts w:asciiTheme="majorHAnsi" w:hAnsiTheme="majorHAnsi" w:cstheme="majorHAnsi"/>
                <w:lang w:val="en-US"/>
              </w:rPr>
              <w:t>nhập</w:t>
            </w:r>
            <w:proofErr w:type="spellEnd"/>
            <w:r w:rsidR="005A2B3A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5A2B3A" w:rsidRPr="00D5653B">
              <w:rPr>
                <w:rFonts w:asciiTheme="majorHAnsi" w:hAnsiTheme="majorHAnsi" w:cstheme="majorHAnsi"/>
                <w:lang w:val="en-US"/>
              </w:rPr>
              <w:t>hya</w:t>
            </w:r>
            <w:proofErr w:type="spellEnd"/>
            <w:r w:rsidR="005A2B3A" w:rsidRPr="00D5653B">
              <w:rPr>
                <w:rFonts w:asciiTheme="majorHAnsi" w:hAnsiTheme="majorHAnsi" w:cstheme="majorHAnsi"/>
                <w:lang w:val="en-US"/>
              </w:rPr>
              <w:t xml:space="preserve"> hình </w:t>
            </w:r>
            <w:proofErr w:type="spellStart"/>
            <w:r w:rsidR="005A2B3A" w:rsidRPr="00D5653B">
              <w:rPr>
                <w:rFonts w:asciiTheme="majorHAnsi" w:hAnsiTheme="majorHAnsi" w:cstheme="majorHAnsi"/>
                <w:lang w:val="en-US"/>
              </w:rPr>
              <w:t>ảnh</w:t>
            </w:r>
            <w:proofErr w:type="spellEnd"/>
            <w:r w:rsidR="005A2B3A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5A2B3A" w:rsidRPr="00D5653B">
              <w:rPr>
                <w:rFonts w:asciiTheme="majorHAnsi" w:hAnsiTheme="majorHAnsi" w:cstheme="majorHAnsi"/>
                <w:lang w:val="en-US"/>
              </w:rPr>
              <w:t>lúc</w:t>
            </w:r>
            <w:proofErr w:type="spellEnd"/>
            <w:r w:rsidR="005A2B3A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5A2B3A" w:rsidRPr="00D5653B">
              <w:rPr>
                <w:rFonts w:asciiTheme="majorHAnsi" w:hAnsiTheme="majorHAnsi" w:cstheme="majorHAnsi"/>
                <w:lang w:val="en-US"/>
              </w:rPr>
              <w:t>nãy</w:t>
            </w:r>
            <w:proofErr w:type="spellEnd"/>
            <w:r w:rsidR="005A2B3A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5A2B3A" w:rsidRPr="00D5653B">
              <w:rPr>
                <w:rFonts w:asciiTheme="majorHAnsi" w:hAnsiTheme="majorHAnsi" w:cstheme="majorHAnsi"/>
                <w:lang w:val="en-US"/>
              </w:rPr>
              <w:t>tải</w:t>
            </w:r>
            <w:proofErr w:type="spellEnd"/>
            <w:r w:rsidR="005A2B3A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5A2B3A" w:rsidRPr="00D5653B">
              <w:rPr>
                <w:rFonts w:asciiTheme="majorHAnsi" w:hAnsiTheme="majorHAnsi" w:cstheme="majorHAnsi"/>
                <w:lang w:val="en-US"/>
              </w:rPr>
              <w:t>lên</w:t>
            </w:r>
            <w:proofErr w:type="spellEnd"/>
            <w:r w:rsidR="005A2B3A" w:rsidRPr="00D5653B">
              <w:rPr>
                <w:rFonts w:asciiTheme="majorHAnsi" w:hAnsiTheme="majorHAnsi" w:cstheme="majorHAnsi"/>
                <w:lang w:val="en-US"/>
              </w:rPr>
              <w:t>.</w:t>
            </w:r>
          </w:p>
        </w:tc>
      </w:tr>
    </w:tbl>
    <w:p w14:paraId="62F278AC" w14:textId="61A5ED58" w:rsidR="00B177CE" w:rsidRDefault="00B177CE" w:rsidP="00B177CE">
      <w:pPr>
        <w:pStyle w:val="Caption"/>
        <w:ind w:left="0"/>
        <w:jc w:val="center"/>
      </w:pPr>
      <w:bookmarkStart w:id="246" w:name="_Toc106816501"/>
      <w:proofErr w:type="spellStart"/>
      <w:r>
        <w:lastRenderedPageBreak/>
        <w:t>Bảng</w:t>
      </w:r>
      <w:proofErr w:type="spellEnd"/>
      <w:r>
        <w:t xml:space="preserve"> </w:t>
      </w:r>
      <w:r w:rsidR="006179BC">
        <w:fldChar w:fldCharType="begin"/>
      </w:r>
      <w:r w:rsidR="006179BC">
        <w:instrText xml:space="preserve"> STYLEREF 1 \s </w:instrText>
      </w:r>
      <w:r w:rsidR="006179BC">
        <w:fldChar w:fldCharType="separate"/>
      </w:r>
      <w:r w:rsidR="006179BC">
        <w:rPr>
          <w:noProof/>
        </w:rPr>
        <w:t>3</w:t>
      </w:r>
      <w:r w:rsidR="006179BC">
        <w:fldChar w:fldCharType="end"/>
      </w:r>
      <w:r w:rsidR="006179BC">
        <w:t>.</w:t>
      </w:r>
      <w:r w:rsidR="006179BC">
        <w:fldChar w:fldCharType="begin"/>
      </w:r>
      <w:r w:rsidR="006179BC">
        <w:instrText xml:space="preserve"> SEQ Bảng \* ARABIC \s 1 </w:instrText>
      </w:r>
      <w:r w:rsidR="006179BC">
        <w:fldChar w:fldCharType="separate"/>
      </w:r>
      <w:r w:rsidR="006179BC">
        <w:rPr>
          <w:noProof/>
        </w:rPr>
        <w:t>10</w:t>
      </w:r>
      <w:r w:rsidR="006179BC">
        <w:fldChar w:fldCharType="end"/>
      </w:r>
      <w:r w:rsidRPr="00ED3252">
        <w:t xml:space="preserve"> </w:t>
      </w:r>
      <w:proofErr w:type="spellStart"/>
      <w:r w:rsidRPr="00ED3252">
        <w:t>Usec</w:t>
      </w:r>
      <w:proofErr w:type="spellEnd"/>
      <w:r w:rsidRPr="00ED3252">
        <w:t xml:space="preserve"> </w:t>
      </w:r>
      <w:proofErr w:type="spellStart"/>
      <w:r w:rsidRPr="00ED3252">
        <w:t>case</w:t>
      </w:r>
      <w:proofErr w:type="spellEnd"/>
      <w:r w:rsidRPr="00ED3252">
        <w:t xml:space="preserve"> </w:t>
      </w:r>
      <w:proofErr w:type="spellStart"/>
      <w:r>
        <w:rPr>
          <w:lang w:val="en-US"/>
        </w:rPr>
        <w:t>Đánh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giá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sản</w:t>
      </w:r>
      <w:proofErr w:type="spellEnd"/>
      <w:r>
        <w:rPr>
          <w:lang w:val="en-US"/>
        </w:rPr>
        <w:t xml:space="preserve"> phẩm</w:t>
      </w:r>
      <w:bookmarkEnd w:id="246"/>
    </w:p>
    <w:p w14:paraId="50684E02" w14:textId="5EA33F47" w:rsidR="009538B0" w:rsidRPr="00D5653B" w:rsidRDefault="009538B0" w:rsidP="0030117C">
      <w:pPr>
        <w:pStyle w:val="Heading4"/>
        <w:rPr>
          <w:rFonts w:cstheme="majorHAnsi"/>
          <w:lang w:val="en-US"/>
        </w:rPr>
      </w:pPr>
      <w:proofErr w:type="spellStart"/>
      <w:r w:rsidRPr="00D5653B">
        <w:rPr>
          <w:rFonts w:cstheme="majorHAnsi"/>
          <w:lang w:val="en-US"/>
        </w:rPr>
        <w:t>Đăng</w:t>
      </w:r>
      <w:proofErr w:type="spellEnd"/>
      <w:r w:rsidRPr="00D5653B">
        <w:rPr>
          <w:rFonts w:cstheme="majorHAnsi"/>
          <w:lang w:val="en-US"/>
        </w:rPr>
        <w:t xml:space="preserve"> </w:t>
      </w:r>
      <w:proofErr w:type="spellStart"/>
      <w:r w:rsidRPr="00D5653B">
        <w:rPr>
          <w:rFonts w:cstheme="majorHAnsi"/>
          <w:lang w:val="en-US"/>
        </w:rPr>
        <w:t>nhập</w:t>
      </w:r>
      <w:proofErr w:type="spellEnd"/>
      <w:r w:rsidR="000D1A83" w:rsidRPr="00D5653B">
        <w:rPr>
          <w:rFonts w:cstheme="majorHAnsi"/>
          <w:lang w:val="en-US"/>
        </w:rPr>
        <w:t xml:space="preserve"> </w:t>
      </w:r>
    </w:p>
    <w:p w14:paraId="205E8228" w14:textId="77777777" w:rsidR="00BD5010" w:rsidRDefault="00AE4516" w:rsidP="00BD5010">
      <w:pPr>
        <w:keepNext/>
        <w:ind w:left="144" w:right="144"/>
        <w:jc w:val="center"/>
      </w:pPr>
      <w:r w:rsidRPr="00D5653B">
        <w:rPr>
          <w:rFonts w:asciiTheme="majorHAnsi" w:hAnsiTheme="majorHAnsi" w:cstheme="majorHAnsi"/>
          <w:noProof/>
          <w:lang w:val="en-US"/>
        </w:rPr>
        <w:drawing>
          <wp:inline distT="0" distB="0" distL="0" distR="0" wp14:anchorId="27002E41" wp14:editId="2392BD30">
            <wp:extent cx="5943600" cy="4358316"/>
            <wp:effectExtent l="0" t="0" r="0" b="4445"/>
            <wp:docPr id="49" name="Picture 49" descr="F:\Khoa\bt\DoAn1\UseCase\Đăng nhậ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F:\Khoa\bt\DoAn1\UseCase\Đăng nhập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583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698FD1" w14:textId="6194C366" w:rsidR="002D000A" w:rsidRDefault="00BD5010" w:rsidP="00BD5010">
      <w:pPr>
        <w:pStyle w:val="Caption"/>
        <w:ind w:left="0"/>
        <w:jc w:val="center"/>
      </w:pPr>
      <w:bookmarkStart w:id="247" w:name="_Toc106818835"/>
      <w:proofErr w:type="spellStart"/>
      <w:r>
        <w:t>Hình</w:t>
      </w:r>
      <w:proofErr w:type="spellEnd"/>
      <w:r>
        <w:t xml:space="preserve">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3</w:t>
      </w:r>
      <w:r>
        <w:fldChar w:fldCharType="end"/>
      </w:r>
      <w:r>
        <w:t>.</w:t>
      </w:r>
      <w:r>
        <w:fldChar w:fldCharType="begin"/>
      </w:r>
      <w:r>
        <w:instrText xml:space="preserve"> SEQ Hình \* ARABIC \s 1 </w:instrText>
      </w:r>
      <w:r>
        <w:fldChar w:fldCharType="separate"/>
      </w:r>
      <w:r>
        <w:rPr>
          <w:noProof/>
        </w:rPr>
        <w:t>17</w:t>
      </w:r>
      <w:r>
        <w:fldChar w:fldCharType="end"/>
      </w:r>
      <w:r>
        <w:rPr>
          <w:lang w:val="en-US"/>
        </w:rPr>
        <w:t xml:space="preserve"> </w:t>
      </w:r>
      <w:proofErr w:type="spellStart"/>
      <w:r w:rsidRPr="00E01B8A">
        <w:rPr>
          <w:lang w:val="en-US"/>
        </w:rPr>
        <w:t>Sơ</w:t>
      </w:r>
      <w:proofErr w:type="spellEnd"/>
      <w:r w:rsidRPr="00E01B8A">
        <w:rPr>
          <w:lang w:val="en-US"/>
        </w:rPr>
        <w:t xml:space="preserve"> đồ </w:t>
      </w:r>
      <w:proofErr w:type="spellStart"/>
      <w:r w:rsidRPr="00E01B8A">
        <w:rPr>
          <w:lang w:val="en-US"/>
        </w:rPr>
        <w:t>hoạt</w:t>
      </w:r>
      <w:proofErr w:type="spellEnd"/>
      <w:r w:rsidRPr="00E01B8A">
        <w:rPr>
          <w:lang w:val="en-US"/>
        </w:rPr>
        <w:t xml:space="preserve"> động </w:t>
      </w:r>
      <w:proofErr w:type="spellStart"/>
      <w:r w:rsidRPr="00E01B8A">
        <w:rPr>
          <w:lang w:val="en-US"/>
        </w:rPr>
        <w:t>Đăng</w:t>
      </w:r>
      <w:proofErr w:type="spellEnd"/>
      <w:r w:rsidRPr="00E01B8A">
        <w:rPr>
          <w:lang w:val="en-US"/>
        </w:rPr>
        <w:t xml:space="preserve"> </w:t>
      </w:r>
      <w:proofErr w:type="spellStart"/>
      <w:r w:rsidRPr="00E01B8A">
        <w:rPr>
          <w:lang w:val="en-US"/>
        </w:rPr>
        <w:t>nhập</w:t>
      </w:r>
      <w:bookmarkEnd w:id="247"/>
      <w:proofErr w:type="spellEnd"/>
    </w:p>
    <w:p w14:paraId="0F833E39" w14:textId="7F638596" w:rsidR="00B3488C" w:rsidRPr="00D5653B" w:rsidRDefault="00B3488C" w:rsidP="002D000A">
      <w:pPr>
        <w:pStyle w:val="Caption"/>
        <w:ind w:hanging="2160"/>
        <w:jc w:val="center"/>
        <w:rPr>
          <w:rFonts w:asciiTheme="majorHAnsi" w:hAnsiTheme="majorHAnsi" w:cstheme="majorHAnsi"/>
          <w:lang w:val="en-US"/>
        </w:rPr>
      </w:pPr>
    </w:p>
    <w:tbl>
      <w:tblPr>
        <w:tblW w:w="0" w:type="auto"/>
        <w:tblInd w:w="62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205"/>
        <w:gridCol w:w="7237"/>
      </w:tblGrid>
      <w:tr w:rsidR="009538B0" w:rsidRPr="00D5653B" w14:paraId="2FD73B00" w14:textId="77777777" w:rsidTr="005A2790">
        <w:trPr>
          <w:trHeight w:val="544"/>
        </w:trPr>
        <w:tc>
          <w:tcPr>
            <w:tcW w:w="9442" w:type="dxa"/>
            <w:gridSpan w:val="2"/>
            <w:tcBorders>
              <w:right w:val="single" w:sz="6" w:space="0" w:color="000000"/>
            </w:tcBorders>
            <w:shd w:val="clear" w:color="auto" w:fill="D0CECE"/>
          </w:tcPr>
          <w:p w14:paraId="0DC3E93B" w14:textId="77777777" w:rsidR="009538B0" w:rsidRPr="00D5653B" w:rsidRDefault="009538B0" w:rsidP="00327B41">
            <w:pPr>
              <w:pStyle w:val="TableParagraph"/>
              <w:ind w:left="144" w:right="144"/>
              <w:jc w:val="left"/>
              <w:rPr>
                <w:rFonts w:asciiTheme="majorHAnsi" w:hAnsiTheme="majorHAnsi" w:cstheme="majorHAnsi"/>
                <w:sz w:val="24"/>
              </w:rPr>
            </w:pPr>
          </w:p>
        </w:tc>
      </w:tr>
      <w:tr w:rsidR="009538B0" w:rsidRPr="00D5653B" w14:paraId="33F8913D" w14:textId="77777777" w:rsidTr="00154E04">
        <w:trPr>
          <w:trHeight w:val="568"/>
        </w:trPr>
        <w:tc>
          <w:tcPr>
            <w:tcW w:w="2205" w:type="dxa"/>
          </w:tcPr>
          <w:p w14:paraId="6EFF3C2C" w14:textId="77777777" w:rsidR="009538B0" w:rsidRPr="00D5653B" w:rsidRDefault="009538B0" w:rsidP="00327B41">
            <w:pPr>
              <w:pStyle w:val="TableParagraph"/>
              <w:spacing w:before="2"/>
              <w:ind w:left="144" w:right="144"/>
              <w:jc w:val="left"/>
              <w:rPr>
                <w:rFonts w:asciiTheme="majorHAnsi" w:hAnsiTheme="majorHAnsi" w:cstheme="majorHAnsi"/>
                <w:b/>
              </w:rPr>
            </w:pPr>
            <w:r w:rsidRPr="00D5653B">
              <w:rPr>
                <w:rFonts w:asciiTheme="majorHAnsi" w:hAnsiTheme="majorHAnsi" w:cstheme="majorHAnsi"/>
                <w:b/>
              </w:rPr>
              <w:t>Tên</w:t>
            </w:r>
            <w:r w:rsidRPr="00D5653B">
              <w:rPr>
                <w:rFonts w:asciiTheme="majorHAnsi" w:hAnsiTheme="majorHAnsi" w:cstheme="majorHAnsi"/>
                <w:b/>
                <w:spacing w:val="-3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Use</w:t>
            </w:r>
            <w:proofErr w:type="spellEnd"/>
            <w:r w:rsidRPr="00D5653B">
              <w:rPr>
                <w:rFonts w:asciiTheme="majorHAnsi" w:hAnsiTheme="majorHAnsi" w:cstheme="majorHAnsi"/>
                <w:b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Case</w:t>
            </w:r>
            <w:proofErr w:type="spellEnd"/>
          </w:p>
        </w:tc>
        <w:tc>
          <w:tcPr>
            <w:tcW w:w="7237" w:type="dxa"/>
            <w:tcBorders>
              <w:right w:val="single" w:sz="6" w:space="0" w:color="000000"/>
            </w:tcBorders>
          </w:tcPr>
          <w:p w14:paraId="50B467A2" w14:textId="00994671" w:rsidR="009538B0" w:rsidRPr="00D5653B" w:rsidRDefault="002041B4" w:rsidP="00F33351">
            <w:pPr>
              <w:pStyle w:val="TableParagraph"/>
              <w:spacing w:line="326" w:lineRule="exact"/>
              <w:ind w:left="144" w:right="144"/>
              <w:jc w:val="both"/>
              <w:rPr>
                <w:rFonts w:asciiTheme="majorHAnsi" w:hAnsiTheme="majorHAnsi" w:cstheme="majorHAnsi"/>
              </w:rPr>
            </w:pPr>
            <w:proofErr w:type="spellStart"/>
            <w:r w:rsidRPr="00D5653B">
              <w:rPr>
                <w:rFonts w:asciiTheme="majorHAnsi" w:hAnsiTheme="majorHAnsi" w:cstheme="majorHAnsi"/>
                <w:color w:val="000000"/>
                <w:lang w:val="en-US"/>
              </w:rPr>
              <w:t>Đăng</w:t>
            </w:r>
            <w:proofErr w:type="spellEnd"/>
            <w:r w:rsidRPr="00D5653B">
              <w:rPr>
                <w:rFonts w:asciiTheme="majorHAnsi" w:hAnsiTheme="majorHAnsi" w:cstheme="majorHAnsi"/>
                <w:color w:val="000000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color w:val="000000"/>
                <w:lang w:val="en-US"/>
              </w:rPr>
              <w:t>nhập</w:t>
            </w:r>
            <w:proofErr w:type="spellEnd"/>
          </w:p>
        </w:tc>
      </w:tr>
      <w:tr w:rsidR="009538B0" w:rsidRPr="00D5653B" w14:paraId="6A1C6D0F" w14:textId="77777777" w:rsidTr="00154E04">
        <w:trPr>
          <w:trHeight w:val="568"/>
        </w:trPr>
        <w:tc>
          <w:tcPr>
            <w:tcW w:w="2205" w:type="dxa"/>
          </w:tcPr>
          <w:p w14:paraId="61E88D67" w14:textId="77777777" w:rsidR="009538B0" w:rsidRPr="00D5653B" w:rsidRDefault="009538B0" w:rsidP="00327B41">
            <w:pPr>
              <w:pStyle w:val="TableParagraph"/>
              <w:spacing w:before="2"/>
              <w:ind w:left="144" w:right="144"/>
              <w:jc w:val="left"/>
              <w:rPr>
                <w:rFonts w:asciiTheme="majorHAnsi" w:hAnsiTheme="majorHAnsi" w:cstheme="majorHAnsi"/>
                <w:b/>
              </w:rPr>
            </w:pPr>
            <w:r w:rsidRPr="00D5653B">
              <w:rPr>
                <w:rFonts w:asciiTheme="majorHAnsi" w:hAnsiTheme="majorHAnsi" w:cstheme="majorHAnsi"/>
                <w:b/>
              </w:rPr>
              <w:t>Mô</w:t>
            </w:r>
            <w:r w:rsidRPr="00D5653B">
              <w:rPr>
                <w:rFonts w:asciiTheme="majorHAnsi" w:hAnsiTheme="majorHAnsi" w:cstheme="majorHAnsi"/>
                <w:b/>
                <w:spacing w:val="-1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tả</w:t>
            </w:r>
            <w:proofErr w:type="spellEnd"/>
          </w:p>
        </w:tc>
        <w:tc>
          <w:tcPr>
            <w:tcW w:w="7237" w:type="dxa"/>
            <w:tcBorders>
              <w:right w:val="single" w:sz="6" w:space="0" w:color="000000"/>
            </w:tcBorders>
          </w:tcPr>
          <w:p w14:paraId="318583C2" w14:textId="649368D1" w:rsidR="009538B0" w:rsidRPr="00D5653B" w:rsidRDefault="008C073B" w:rsidP="00F33351">
            <w:pPr>
              <w:pStyle w:val="TableParagraph"/>
              <w:spacing w:line="336" w:lineRule="exact"/>
              <w:ind w:left="144" w:right="144"/>
              <w:jc w:val="both"/>
              <w:rPr>
                <w:rFonts w:asciiTheme="majorHAnsi" w:hAnsiTheme="majorHAnsi" w:cstheme="majorHAnsi"/>
              </w:rPr>
            </w:pPr>
            <w:proofErr w:type="spellStart"/>
            <w:r w:rsidRPr="00D5653B">
              <w:rPr>
                <w:rFonts w:asciiTheme="majorHAnsi" w:hAnsiTheme="majorHAnsi" w:cstheme="majorHAnsi"/>
              </w:rPr>
              <w:t>Chức</w:t>
            </w:r>
            <w:proofErr w:type="spellEnd"/>
            <w:r w:rsidRPr="00D5653B">
              <w:rPr>
                <w:rFonts w:asciiTheme="majorHAnsi" w:hAnsiTheme="majorHAnsi" w:cstheme="majorHAnsi"/>
              </w:rPr>
              <w:t xml:space="preserve"> năng “</w:t>
            </w:r>
            <w:proofErr w:type="spellStart"/>
            <w:r w:rsidRPr="00D5653B">
              <w:rPr>
                <w:rFonts w:asciiTheme="majorHAnsi" w:hAnsiTheme="majorHAnsi" w:cstheme="majorHAnsi"/>
              </w:rPr>
              <w:t>Use</w:t>
            </w:r>
            <w:proofErr w:type="spellEnd"/>
            <w:r w:rsidRPr="00D5653B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</w:rPr>
              <w:t>case</w:t>
            </w:r>
            <w:proofErr w:type="spellEnd"/>
            <w:r w:rsidRPr="00D5653B">
              <w:rPr>
                <w:rFonts w:asciiTheme="majorHAnsi" w:hAnsiTheme="majorHAnsi" w:cstheme="majorHAnsi"/>
              </w:rPr>
              <w:t xml:space="preserve">” </w:t>
            </w:r>
            <w:proofErr w:type="spellStart"/>
            <w:r w:rsidRPr="00D5653B">
              <w:rPr>
                <w:rFonts w:asciiTheme="majorHAnsi" w:hAnsiTheme="majorHAnsi" w:cstheme="majorHAnsi"/>
              </w:rPr>
              <w:t>này</w:t>
            </w:r>
            <w:proofErr w:type="spellEnd"/>
            <w:r w:rsidRPr="00D5653B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</w:rPr>
              <w:t>là</w:t>
            </w:r>
            <w:proofErr w:type="spellEnd"/>
            <w:r w:rsidRPr="00D5653B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</w:rPr>
              <w:t>chức</w:t>
            </w:r>
            <w:proofErr w:type="spellEnd"/>
            <w:r w:rsidRPr="00D5653B">
              <w:rPr>
                <w:rFonts w:asciiTheme="majorHAnsi" w:hAnsiTheme="majorHAnsi" w:cstheme="majorHAnsi"/>
              </w:rPr>
              <w:t xml:space="preserve"> năng yêu </w:t>
            </w:r>
            <w:proofErr w:type="spellStart"/>
            <w:r w:rsidRPr="00D5653B">
              <w:rPr>
                <w:rFonts w:asciiTheme="majorHAnsi" w:hAnsiTheme="majorHAnsi" w:cstheme="majorHAnsi"/>
              </w:rPr>
              <w:t>cầu</w:t>
            </w:r>
            <w:proofErr w:type="spellEnd"/>
            <w:r w:rsidRPr="00D5653B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</w:rPr>
              <w:t>có</w:t>
            </w:r>
            <w:proofErr w:type="spellEnd"/>
            <w:r w:rsidRPr="00D5653B">
              <w:rPr>
                <w:rFonts w:asciiTheme="majorHAnsi" w:hAnsiTheme="majorHAnsi" w:cstheme="majorHAnsi"/>
              </w:rPr>
              <w:t xml:space="preserve"> trong </w:t>
            </w:r>
            <w:proofErr w:type="spellStart"/>
            <w:r w:rsidRPr="00D5653B">
              <w:rPr>
                <w:rFonts w:asciiTheme="majorHAnsi" w:hAnsiTheme="majorHAnsi" w:cstheme="majorHAnsi"/>
              </w:rPr>
              <w:t>mỗi</w:t>
            </w:r>
            <w:proofErr w:type="spellEnd"/>
            <w:r w:rsidRPr="00D5653B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</w:rPr>
              <w:t>ứng</w:t>
            </w:r>
            <w:proofErr w:type="spellEnd"/>
            <w:r w:rsidRPr="00D5653B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</w:rPr>
              <w:t>dụng</w:t>
            </w:r>
            <w:proofErr w:type="spellEnd"/>
            <w:r w:rsidRPr="00D5653B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</w:rPr>
              <w:t>cần</w:t>
            </w:r>
            <w:proofErr w:type="spellEnd"/>
            <w:r w:rsidRPr="00D5653B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</w:rPr>
              <w:t>có</w:t>
            </w:r>
            <w:proofErr w:type="spellEnd"/>
            <w:r w:rsidRPr="00D5653B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</w:rPr>
              <w:t>sự</w:t>
            </w:r>
            <w:proofErr w:type="spellEnd"/>
            <w:r w:rsidRPr="00D5653B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</w:rPr>
              <w:t>cá</w:t>
            </w:r>
            <w:proofErr w:type="spellEnd"/>
            <w:r w:rsidRPr="00D5653B">
              <w:rPr>
                <w:rFonts w:asciiTheme="majorHAnsi" w:hAnsiTheme="majorHAnsi" w:cstheme="majorHAnsi"/>
              </w:rPr>
              <w:t xml:space="preserve"> nhân </w:t>
            </w:r>
            <w:proofErr w:type="spellStart"/>
            <w:r w:rsidRPr="00D5653B">
              <w:rPr>
                <w:rFonts w:asciiTheme="majorHAnsi" w:hAnsiTheme="majorHAnsi" w:cstheme="majorHAnsi"/>
              </w:rPr>
              <w:t>hóa</w:t>
            </w:r>
            <w:proofErr w:type="spellEnd"/>
            <w:r w:rsidRPr="00D5653B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</w:rPr>
              <w:t>hoạt</w:t>
            </w:r>
            <w:proofErr w:type="spellEnd"/>
            <w:r w:rsidRPr="00D5653B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</w:rPr>
              <w:t>động</w:t>
            </w:r>
            <w:proofErr w:type="spellEnd"/>
            <w:r w:rsidRPr="00D5653B">
              <w:rPr>
                <w:rFonts w:asciiTheme="majorHAnsi" w:hAnsiTheme="majorHAnsi" w:cstheme="majorHAnsi"/>
              </w:rPr>
              <w:t xml:space="preserve">. </w:t>
            </w:r>
            <w:proofErr w:type="spellStart"/>
            <w:r w:rsidRPr="00D5653B">
              <w:rPr>
                <w:rFonts w:asciiTheme="majorHAnsi" w:hAnsiTheme="majorHAnsi" w:cstheme="majorHAnsi"/>
              </w:rPr>
              <w:t>Nhằm</w:t>
            </w:r>
            <w:proofErr w:type="spellEnd"/>
            <w:r w:rsidRPr="00D5653B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</w:rPr>
              <w:t>hỗ</w:t>
            </w:r>
            <w:proofErr w:type="spellEnd"/>
            <w:r w:rsidRPr="00D5653B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</w:rPr>
              <w:t>trợ</w:t>
            </w:r>
            <w:proofErr w:type="spellEnd"/>
            <w:r w:rsidRPr="00D5653B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</w:rPr>
              <w:t>tối</w:t>
            </w:r>
            <w:proofErr w:type="spellEnd"/>
            <w:r w:rsidRPr="00D5653B">
              <w:rPr>
                <w:rFonts w:asciiTheme="majorHAnsi" w:hAnsiTheme="majorHAnsi" w:cstheme="majorHAnsi"/>
              </w:rPr>
              <w:t xml:space="preserve"> đa </w:t>
            </w:r>
            <w:proofErr w:type="spellStart"/>
            <w:r w:rsidRPr="00D5653B">
              <w:rPr>
                <w:rFonts w:asciiTheme="majorHAnsi" w:hAnsiTheme="majorHAnsi" w:cstheme="majorHAnsi"/>
              </w:rPr>
              <w:t>các</w:t>
            </w:r>
            <w:proofErr w:type="spellEnd"/>
            <w:r w:rsidRPr="00D5653B">
              <w:rPr>
                <w:rFonts w:asciiTheme="majorHAnsi" w:hAnsiTheme="majorHAnsi" w:cstheme="majorHAnsi"/>
              </w:rPr>
              <w:t xml:space="preserve"> yêu </w:t>
            </w:r>
            <w:proofErr w:type="spellStart"/>
            <w:r w:rsidRPr="00D5653B">
              <w:rPr>
                <w:rFonts w:asciiTheme="majorHAnsi" w:hAnsiTheme="majorHAnsi" w:cstheme="majorHAnsi"/>
              </w:rPr>
              <w:t>cầu</w:t>
            </w:r>
            <w:proofErr w:type="spellEnd"/>
            <w:r w:rsidRPr="00D5653B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</w:rPr>
              <w:t>của</w:t>
            </w:r>
            <w:proofErr w:type="spellEnd"/>
            <w:r w:rsidRPr="00D5653B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</w:rPr>
              <w:t>khách</w:t>
            </w:r>
            <w:proofErr w:type="spellEnd"/>
            <w:r w:rsidRPr="00D5653B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</w:rPr>
              <w:t>hàng</w:t>
            </w:r>
            <w:proofErr w:type="spellEnd"/>
            <w:r w:rsidRPr="00D5653B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</w:rPr>
              <w:t>cũng</w:t>
            </w:r>
            <w:proofErr w:type="spellEnd"/>
            <w:r w:rsidRPr="00D5653B">
              <w:rPr>
                <w:rFonts w:asciiTheme="majorHAnsi" w:hAnsiTheme="majorHAnsi" w:cstheme="majorHAnsi"/>
              </w:rPr>
              <w:t xml:space="preserve"> như </w:t>
            </w:r>
            <w:proofErr w:type="spellStart"/>
            <w:r w:rsidRPr="00D5653B">
              <w:rPr>
                <w:rFonts w:asciiTheme="majorHAnsi" w:hAnsiTheme="majorHAnsi" w:cstheme="majorHAnsi"/>
              </w:rPr>
              <w:t>hỗ</w:t>
            </w:r>
            <w:proofErr w:type="spellEnd"/>
            <w:r w:rsidRPr="00D5653B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</w:rPr>
              <w:t>trợ</w:t>
            </w:r>
            <w:proofErr w:type="spellEnd"/>
            <w:r w:rsidRPr="00D5653B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</w:rPr>
              <w:t>việc</w:t>
            </w:r>
            <w:proofErr w:type="spellEnd"/>
            <w:r w:rsidRPr="00D5653B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</w:rPr>
              <w:t>xác</w:t>
            </w:r>
            <w:proofErr w:type="spellEnd"/>
            <w:r w:rsidRPr="00D5653B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</w:rPr>
              <w:t>thực</w:t>
            </w:r>
            <w:proofErr w:type="spellEnd"/>
            <w:r w:rsidRPr="00D5653B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</w:rPr>
              <w:t>người</w:t>
            </w:r>
            <w:proofErr w:type="spellEnd"/>
            <w:r w:rsidRPr="00D5653B">
              <w:rPr>
                <w:rFonts w:asciiTheme="majorHAnsi" w:hAnsiTheme="majorHAnsi" w:cstheme="majorHAnsi"/>
              </w:rPr>
              <w:t xml:space="preserve"> mua cho </w:t>
            </w:r>
            <w:proofErr w:type="spellStart"/>
            <w:r w:rsidRPr="00D5653B">
              <w:rPr>
                <w:rFonts w:asciiTheme="majorHAnsi" w:hAnsiTheme="majorHAnsi" w:cstheme="majorHAnsi"/>
              </w:rPr>
              <w:t>người</w:t>
            </w:r>
            <w:proofErr w:type="spellEnd"/>
            <w:r w:rsidRPr="00D5653B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</w:rPr>
              <w:t>bán</w:t>
            </w:r>
            <w:proofErr w:type="spellEnd"/>
            <w:r w:rsidRPr="00D5653B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</w:rPr>
              <w:t>cũng</w:t>
            </w:r>
            <w:proofErr w:type="spellEnd"/>
            <w:r w:rsidRPr="00D5653B">
              <w:rPr>
                <w:rFonts w:asciiTheme="majorHAnsi" w:hAnsiTheme="majorHAnsi" w:cstheme="majorHAnsi"/>
              </w:rPr>
              <w:t xml:space="preserve"> như </w:t>
            </w:r>
            <w:proofErr w:type="spellStart"/>
            <w:r w:rsidRPr="00D5653B">
              <w:rPr>
                <w:rFonts w:asciiTheme="majorHAnsi" w:hAnsiTheme="majorHAnsi" w:cstheme="majorHAnsi"/>
              </w:rPr>
              <w:t>định</w:t>
            </w:r>
            <w:proofErr w:type="spellEnd"/>
            <w:r w:rsidRPr="00D5653B">
              <w:rPr>
                <w:rFonts w:asciiTheme="majorHAnsi" w:hAnsiTheme="majorHAnsi" w:cstheme="majorHAnsi"/>
              </w:rPr>
              <w:t xml:space="preserve"> danh trong </w:t>
            </w:r>
            <w:proofErr w:type="spellStart"/>
            <w:r w:rsidRPr="00D5653B">
              <w:rPr>
                <w:rFonts w:asciiTheme="majorHAnsi" w:hAnsiTheme="majorHAnsi" w:cstheme="majorHAnsi"/>
              </w:rPr>
              <w:t>các</w:t>
            </w:r>
            <w:proofErr w:type="spellEnd"/>
            <w:r w:rsidRPr="00D5653B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</w:rPr>
              <w:t>hoạt</w:t>
            </w:r>
            <w:proofErr w:type="spellEnd"/>
            <w:r w:rsidRPr="00D5653B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</w:rPr>
              <w:t>động</w:t>
            </w:r>
            <w:proofErr w:type="spellEnd"/>
            <w:r w:rsidRPr="00D5653B">
              <w:rPr>
                <w:rFonts w:asciiTheme="majorHAnsi" w:hAnsiTheme="majorHAnsi" w:cstheme="majorHAnsi"/>
              </w:rPr>
              <w:t xml:space="preserve"> cho </w:t>
            </w:r>
            <w:proofErr w:type="spellStart"/>
            <w:r w:rsidRPr="00D5653B">
              <w:rPr>
                <w:rFonts w:asciiTheme="majorHAnsi" w:hAnsiTheme="majorHAnsi" w:cstheme="majorHAnsi"/>
              </w:rPr>
              <w:t>ứng</w:t>
            </w:r>
            <w:proofErr w:type="spellEnd"/>
            <w:r w:rsidRPr="00D5653B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</w:rPr>
              <w:t>dụng</w:t>
            </w:r>
            <w:proofErr w:type="spellEnd"/>
            <w:r w:rsidRPr="00D5653B">
              <w:rPr>
                <w:rFonts w:asciiTheme="majorHAnsi" w:hAnsiTheme="majorHAnsi" w:cstheme="majorHAnsi"/>
              </w:rPr>
              <w:t>.</w:t>
            </w:r>
          </w:p>
        </w:tc>
      </w:tr>
      <w:tr w:rsidR="009538B0" w:rsidRPr="00D5653B" w14:paraId="638D07F5" w14:textId="77777777" w:rsidTr="00154E04">
        <w:trPr>
          <w:trHeight w:val="568"/>
        </w:trPr>
        <w:tc>
          <w:tcPr>
            <w:tcW w:w="2205" w:type="dxa"/>
          </w:tcPr>
          <w:p w14:paraId="5F90D281" w14:textId="77777777" w:rsidR="009538B0" w:rsidRPr="00D5653B" w:rsidRDefault="009538B0" w:rsidP="00327B41">
            <w:pPr>
              <w:pStyle w:val="TableParagraph"/>
              <w:spacing w:before="2"/>
              <w:ind w:left="144" w:right="144"/>
              <w:jc w:val="left"/>
              <w:rPr>
                <w:rFonts w:asciiTheme="majorHAnsi" w:hAnsiTheme="majorHAnsi" w:cstheme="majorHAnsi"/>
                <w:b/>
              </w:rPr>
            </w:pPr>
            <w:proofErr w:type="spellStart"/>
            <w:r w:rsidRPr="00D5653B">
              <w:rPr>
                <w:rFonts w:asciiTheme="majorHAnsi" w:hAnsiTheme="majorHAnsi" w:cstheme="majorHAnsi"/>
                <w:b/>
              </w:rPr>
              <w:lastRenderedPageBreak/>
              <w:t>Người</w:t>
            </w:r>
            <w:proofErr w:type="spellEnd"/>
            <w:r w:rsidRPr="00D5653B">
              <w:rPr>
                <w:rFonts w:asciiTheme="majorHAnsi" w:hAnsiTheme="majorHAnsi" w:cstheme="majorHAnsi"/>
                <w:b/>
                <w:spacing w:val="-3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thực</w:t>
            </w:r>
            <w:proofErr w:type="spellEnd"/>
            <w:r w:rsidRPr="00D5653B">
              <w:rPr>
                <w:rFonts w:asciiTheme="majorHAnsi" w:hAnsiTheme="majorHAnsi" w:cstheme="majorHAnsi"/>
                <w:b/>
                <w:spacing w:val="-2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hiện</w:t>
            </w:r>
            <w:proofErr w:type="spellEnd"/>
          </w:p>
        </w:tc>
        <w:tc>
          <w:tcPr>
            <w:tcW w:w="7237" w:type="dxa"/>
            <w:tcBorders>
              <w:right w:val="single" w:sz="6" w:space="0" w:color="000000"/>
            </w:tcBorders>
          </w:tcPr>
          <w:p w14:paraId="51E89AF2" w14:textId="52CD2001" w:rsidR="009538B0" w:rsidRPr="00D5653B" w:rsidRDefault="00CB6DC9" w:rsidP="00F33351">
            <w:pPr>
              <w:pStyle w:val="TableParagraph"/>
              <w:spacing w:line="294" w:lineRule="exact"/>
              <w:ind w:left="144" w:right="144"/>
              <w:jc w:val="both"/>
              <w:rPr>
                <w:rFonts w:asciiTheme="majorHAnsi" w:hAnsiTheme="majorHAnsi" w:cstheme="majorHAnsi"/>
                <w:lang w:val="en-US"/>
              </w:rPr>
            </w:pPr>
            <w:r w:rsidRPr="00D5653B">
              <w:rPr>
                <w:rFonts w:asciiTheme="majorHAnsi" w:hAnsiTheme="majorHAnsi" w:cstheme="majorHAnsi"/>
                <w:lang w:val="en-US"/>
              </w:rPr>
              <w:t>Admin/Staff/</w:t>
            </w:r>
            <w:proofErr w:type="spellStart"/>
            <w:r w:rsidR="009538B0" w:rsidRPr="00D5653B">
              <w:rPr>
                <w:rFonts w:asciiTheme="majorHAnsi" w:hAnsiTheme="majorHAnsi" w:cstheme="majorHAnsi"/>
                <w:lang w:val="en-US"/>
              </w:rPr>
              <w:t>Khách</w:t>
            </w:r>
            <w:proofErr w:type="spellEnd"/>
            <w:r w:rsidR="009538B0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9538B0" w:rsidRPr="00D5653B">
              <w:rPr>
                <w:rFonts w:asciiTheme="majorHAnsi" w:hAnsiTheme="majorHAnsi" w:cstheme="majorHAnsi"/>
                <w:lang w:val="en-US"/>
              </w:rPr>
              <w:t>hàng</w:t>
            </w:r>
            <w:proofErr w:type="spellEnd"/>
          </w:p>
        </w:tc>
      </w:tr>
      <w:tr w:rsidR="009538B0" w:rsidRPr="00D5653B" w14:paraId="2D4FBD49" w14:textId="77777777" w:rsidTr="00154E04">
        <w:trPr>
          <w:trHeight w:val="568"/>
        </w:trPr>
        <w:tc>
          <w:tcPr>
            <w:tcW w:w="2205" w:type="dxa"/>
          </w:tcPr>
          <w:p w14:paraId="34773E3C" w14:textId="77777777" w:rsidR="009538B0" w:rsidRPr="00D5653B" w:rsidRDefault="009538B0" w:rsidP="00327B41">
            <w:pPr>
              <w:pStyle w:val="TableParagraph"/>
              <w:spacing w:before="2"/>
              <w:ind w:left="144" w:right="144"/>
              <w:jc w:val="left"/>
              <w:rPr>
                <w:rFonts w:asciiTheme="majorHAnsi" w:hAnsiTheme="majorHAnsi" w:cstheme="majorHAnsi"/>
                <w:b/>
              </w:rPr>
            </w:pPr>
            <w:proofErr w:type="spellStart"/>
            <w:r w:rsidRPr="00D5653B">
              <w:rPr>
                <w:rFonts w:asciiTheme="majorHAnsi" w:hAnsiTheme="majorHAnsi" w:cstheme="majorHAnsi"/>
                <w:b/>
              </w:rPr>
              <w:t>Điều</w:t>
            </w:r>
            <w:proofErr w:type="spellEnd"/>
            <w:r w:rsidRPr="00D5653B">
              <w:rPr>
                <w:rFonts w:asciiTheme="majorHAnsi" w:hAnsiTheme="majorHAnsi" w:cstheme="majorHAnsi"/>
                <w:b/>
                <w:spacing w:val="-3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kiện</w:t>
            </w:r>
            <w:proofErr w:type="spellEnd"/>
            <w:r w:rsidRPr="00D5653B">
              <w:rPr>
                <w:rFonts w:asciiTheme="majorHAnsi" w:hAnsiTheme="majorHAnsi" w:cstheme="majorHAnsi"/>
                <w:b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trước</w:t>
            </w:r>
            <w:proofErr w:type="spellEnd"/>
            <w:r w:rsidRPr="00D5653B">
              <w:rPr>
                <w:rFonts w:asciiTheme="majorHAnsi" w:hAnsiTheme="majorHAnsi" w:cstheme="majorHAnsi"/>
                <w:b/>
                <w:spacing w:val="-2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xử</w:t>
            </w:r>
            <w:proofErr w:type="spellEnd"/>
            <w:r w:rsidRPr="00D5653B">
              <w:rPr>
                <w:rFonts w:asciiTheme="majorHAnsi" w:hAnsiTheme="majorHAnsi" w:cstheme="majorHAnsi"/>
                <w:b/>
                <w:spacing w:val="-1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lí</w:t>
            </w:r>
            <w:proofErr w:type="spellEnd"/>
          </w:p>
        </w:tc>
        <w:tc>
          <w:tcPr>
            <w:tcW w:w="7237" w:type="dxa"/>
            <w:tcBorders>
              <w:right w:val="single" w:sz="6" w:space="0" w:color="000000"/>
            </w:tcBorders>
          </w:tcPr>
          <w:p w14:paraId="5D9B63C7" w14:textId="77777777" w:rsidR="009538B0" w:rsidRPr="00D5653B" w:rsidRDefault="009538B0" w:rsidP="00F33351">
            <w:pPr>
              <w:pStyle w:val="TableParagraph"/>
              <w:spacing w:line="336" w:lineRule="exact"/>
              <w:ind w:left="144" w:right="144"/>
              <w:jc w:val="both"/>
              <w:rPr>
                <w:rFonts w:asciiTheme="majorHAnsi" w:hAnsiTheme="majorHAnsi" w:cstheme="majorHAnsi"/>
                <w:lang w:val="en-US"/>
              </w:rPr>
            </w:pPr>
            <w:r w:rsidRPr="00D5653B">
              <w:rPr>
                <w:rFonts w:asciiTheme="majorHAnsi" w:hAnsiTheme="majorHAnsi" w:cstheme="majorHAnsi"/>
                <w:lang w:val="en-US"/>
              </w:rPr>
              <w:t xml:space="preserve"> None</w:t>
            </w:r>
          </w:p>
        </w:tc>
      </w:tr>
      <w:tr w:rsidR="009538B0" w:rsidRPr="00D5653B" w14:paraId="7C3D5207" w14:textId="77777777" w:rsidTr="002F2E33">
        <w:trPr>
          <w:trHeight w:val="699"/>
        </w:trPr>
        <w:tc>
          <w:tcPr>
            <w:tcW w:w="2205" w:type="dxa"/>
          </w:tcPr>
          <w:p w14:paraId="671D53E3" w14:textId="77777777" w:rsidR="009538B0" w:rsidRPr="00D5653B" w:rsidRDefault="009538B0" w:rsidP="00327B41">
            <w:pPr>
              <w:pStyle w:val="TableParagraph"/>
              <w:spacing w:before="2"/>
              <w:ind w:left="144" w:right="144"/>
              <w:jc w:val="left"/>
              <w:rPr>
                <w:rFonts w:asciiTheme="majorHAnsi" w:hAnsiTheme="majorHAnsi" w:cstheme="majorHAnsi"/>
                <w:b/>
              </w:rPr>
            </w:pPr>
            <w:r w:rsidRPr="00D5653B">
              <w:rPr>
                <w:rFonts w:asciiTheme="majorHAnsi" w:hAnsiTheme="majorHAnsi" w:cstheme="majorHAnsi"/>
                <w:b/>
              </w:rPr>
              <w:t>Sau</w:t>
            </w:r>
            <w:r w:rsidRPr="00D5653B">
              <w:rPr>
                <w:rFonts w:asciiTheme="majorHAnsi" w:hAnsiTheme="majorHAnsi" w:cstheme="majorHAnsi"/>
                <w:b/>
                <w:spacing w:val="-2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xử</w:t>
            </w:r>
            <w:proofErr w:type="spellEnd"/>
            <w:r w:rsidRPr="00D5653B">
              <w:rPr>
                <w:rFonts w:asciiTheme="majorHAnsi" w:hAnsiTheme="majorHAnsi" w:cstheme="majorHAnsi"/>
                <w:b/>
                <w:spacing w:val="-1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lí</w:t>
            </w:r>
            <w:proofErr w:type="spellEnd"/>
            <w:r w:rsidRPr="00D5653B">
              <w:rPr>
                <w:rFonts w:asciiTheme="majorHAnsi" w:hAnsiTheme="majorHAnsi" w:cstheme="majorHAnsi"/>
                <w:b/>
                <w:spacing w:val="-1"/>
              </w:rPr>
              <w:t xml:space="preserve"> </w:t>
            </w:r>
            <w:r w:rsidRPr="00D5653B">
              <w:rPr>
                <w:rFonts w:asciiTheme="majorHAnsi" w:hAnsiTheme="majorHAnsi" w:cstheme="majorHAnsi"/>
                <w:b/>
              </w:rPr>
              <w:t>(sau</w:t>
            </w:r>
            <w:r w:rsidRPr="00D5653B">
              <w:rPr>
                <w:rFonts w:asciiTheme="majorHAnsi" w:hAnsiTheme="majorHAnsi" w:cstheme="majorHAnsi"/>
                <w:b/>
                <w:spacing w:val="-2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Use-case</w:t>
            </w:r>
            <w:proofErr w:type="spellEnd"/>
            <w:r w:rsidRPr="00D5653B">
              <w:rPr>
                <w:rFonts w:asciiTheme="majorHAnsi" w:hAnsiTheme="majorHAnsi" w:cstheme="majorHAnsi"/>
                <w:b/>
              </w:rPr>
              <w:t>)</w:t>
            </w:r>
          </w:p>
        </w:tc>
        <w:tc>
          <w:tcPr>
            <w:tcW w:w="7237" w:type="dxa"/>
            <w:tcBorders>
              <w:right w:val="single" w:sz="6" w:space="0" w:color="000000"/>
            </w:tcBorders>
          </w:tcPr>
          <w:p w14:paraId="6B281869" w14:textId="3D36EC24" w:rsidR="009538B0" w:rsidRPr="00D5653B" w:rsidRDefault="00350823" w:rsidP="00F33351">
            <w:pPr>
              <w:pStyle w:val="TableParagraph"/>
              <w:spacing w:line="324" w:lineRule="auto"/>
              <w:ind w:left="144" w:right="144"/>
              <w:jc w:val="both"/>
              <w:rPr>
                <w:rFonts w:asciiTheme="majorHAnsi" w:hAnsiTheme="majorHAnsi" w:cstheme="majorHAnsi"/>
                <w:lang w:val="en-US"/>
              </w:rPr>
            </w:pP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Cập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nhật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đúng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theo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thao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tác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của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người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dùng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>.</w:t>
            </w:r>
          </w:p>
        </w:tc>
      </w:tr>
      <w:tr w:rsidR="009538B0" w:rsidRPr="00D5653B" w14:paraId="5F62D63B" w14:textId="77777777" w:rsidTr="00154E04">
        <w:trPr>
          <w:trHeight w:val="569"/>
        </w:trPr>
        <w:tc>
          <w:tcPr>
            <w:tcW w:w="2205" w:type="dxa"/>
          </w:tcPr>
          <w:p w14:paraId="5780C74F" w14:textId="77777777" w:rsidR="009538B0" w:rsidRPr="00D5653B" w:rsidRDefault="009538B0" w:rsidP="00327B41">
            <w:pPr>
              <w:pStyle w:val="TableParagraph"/>
              <w:spacing w:before="2"/>
              <w:ind w:left="144" w:right="144"/>
              <w:jc w:val="left"/>
              <w:rPr>
                <w:rFonts w:asciiTheme="majorHAnsi" w:hAnsiTheme="majorHAnsi" w:cstheme="majorHAnsi"/>
                <w:b/>
              </w:rPr>
            </w:pPr>
            <w:proofErr w:type="spellStart"/>
            <w:r w:rsidRPr="00D5653B">
              <w:rPr>
                <w:rFonts w:asciiTheme="majorHAnsi" w:hAnsiTheme="majorHAnsi" w:cstheme="majorHAnsi"/>
                <w:b/>
              </w:rPr>
              <w:t>Ngoại</w:t>
            </w:r>
            <w:proofErr w:type="spellEnd"/>
            <w:r w:rsidRPr="00D5653B">
              <w:rPr>
                <w:rFonts w:asciiTheme="majorHAnsi" w:hAnsiTheme="majorHAnsi" w:cstheme="majorHAnsi"/>
                <w:b/>
                <w:spacing w:val="-2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lệ</w:t>
            </w:r>
            <w:proofErr w:type="spellEnd"/>
            <w:r w:rsidRPr="00D5653B">
              <w:rPr>
                <w:rFonts w:asciiTheme="majorHAnsi" w:hAnsiTheme="majorHAnsi" w:cstheme="majorHAnsi"/>
                <w:b/>
                <w:spacing w:val="-2"/>
              </w:rPr>
              <w:t xml:space="preserve"> </w:t>
            </w:r>
            <w:r w:rsidRPr="00D5653B">
              <w:rPr>
                <w:rFonts w:asciiTheme="majorHAnsi" w:hAnsiTheme="majorHAnsi" w:cstheme="majorHAnsi"/>
                <w:b/>
              </w:rPr>
              <w:t>(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Exception</w:t>
            </w:r>
            <w:proofErr w:type="spellEnd"/>
            <w:r w:rsidRPr="00D5653B">
              <w:rPr>
                <w:rFonts w:asciiTheme="majorHAnsi" w:hAnsiTheme="majorHAnsi" w:cstheme="majorHAnsi"/>
                <w:b/>
              </w:rPr>
              <w:t>)</w:t>
            </w:r>
          </w:p>
        </w:tc>
        <w:tc>
          <w:tcPr>
            <w:tcW w:w="7237" w:type="dxa"/>
            <w:tcBorders>
              <w:right w:val="single" w:sz="6" w:space="0" w:color="000000"/>
            </w:tcBorders>
          </w:tcPr>
          <w:p w14:paraId="026B09C7" w14:textId="77777777" w:rsidR="009538B0" w:rsidRPr="00D5653B" w:rsidRDefault="009538B0" w:rsidP="00F33351">
            <w:pPr>
              <w:pStyle w:val="TableParagraph"/>
              <w:spacing w:line="294" w:lineRule="exact"/>
              <w:ind w:left="144" w:right="144"/>
              <w:jc w:val="both"/>
              <w:rPr>
                <w:rFonts w:asciiTheme="majorHAnsi" w:hAnsiTheme="majorHAnsi" w:cstheme="majorHAnsi"/>
              </w:rPr>
            </w:pPr>
            <w:r w:rsidRPr="00D5653B">
              <w:rPr>
                <w:rFonts w:asciiTheme="majorHAnsi" w:hAnsiTheme="majorHAnsi" w:cstheme="majorHAnsi"/>
              </w:rPr>
              <w:t>Không.</w:t>
            </w:r>
          </w:p>
        </w:tc>
      </w:tr>
      <w:tr w:rsidR="009538B0" w:rsidRPr="00D5653B" w14:paraId="2745B04B" w14:textId="77777777" w:rsidTr="002F2E33">
        <w:trPr>
          <w:trHeight w:val="2156"/>
        </w:trPr>
        <w:tc>
          <w:tcPr>
            <w:tcW w:w="2205" w:type="dxa"/>
          </w:tcPr>
          <w:p w14:paraId="6DC18574" w14:textId="77777777" w:rsidR="009538B0" w:rsidRPr="00D5653B" w:rsidRDefault="009538B0" w:rsidP="00327B41">
            <w:pPr>
              <w:pStyle w:val="TableParagraph"/>
              <w:spacing w:before="2"/>
              <w:ind w:left="144" w:right="144"/>
              <w:jc w:val="left"/>
              <w:rPr>
                <w:rFonts w:asciiTheme="majorHAnsi" w:hAnsiTheme="majorHAnsi" w:cstheme="majorHAnsi"/>
                <w:b/>
              </w:rPr>
            </w:pPr>
            <w:proofErr w:type="spellStart"/>
            <w:r w:rsidRPr="00D5653B">
              <w:rPr>
                <w:rFonts w:asciiTheme="majorHAnsi" w:hAnsiTheme="majorHAnsi" w:cstheme="majorHAnsi"/>
                <w:b/>
              </w:rPr>
              <w:t>Dòng</w:t>
            </w:r>
            <w:proofErr w:type="spellEnd"/>
            <w:r w:rsidRPr="00D5653B">
              <w:rPr>
                <w:rFonts w:asciiTheme="majorHAnsi" w:hAnsiTheme="majorHAnsi" w:cstheme="majorHAnsi"/>
                <w:b/>
                <w:spacing w:val="-2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sự</w:t>
            </w:r>
            <w:proofErr w:type="spellEnd"/>
            <w:r w:rsidRPr="00D5653B">
              <w:rPr>
                <w:rFonts w:asciiTheme="majorHAnsi" w:hAnsiTheme="majorHAnsi" w:cstheme="majorHAnsi"/>
                <w:b/>
                <w:spacing w:val="-1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kiện</w:t>
            </w:r>
            <w:proofErr w:type="spellEnd"/>
            <w:r w:rsidRPr="00D5653B">
              <w:rPr>
                <w:rFonts w:asciiTheme="majorHAnsi" w:hAnsiTheme="majorHAnsi" w:cstheme="majorHAnsi"/>
                <w:b/>
                <w:spacing w:val="-1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chính</w:t>
            </w:r>
            <w:proofErr w:type="spellEnd"/>
          </w:p>
        </w:tc>
        <w:tc>
          <w:tcPr>
            <w:tcW w:w="7237" w:type="dxa"/>
            <w:tcBorders>
              <w:right w:val="single" w:sz="6" w:space="0" w:color="000000"/>
            </w:tcBorders>
          </w:tcPr>
          <w:p w14:paraId="26E83E34" w14:textId="77777777" w:rsidR="007E297C" w:rsidRPr="00D5653B" w:rsidRDefault="007E297C" w:rsidP="00F33351">
            <w:pPr>
              <w:ind w:left="144" w:right="144"/>
              <w:jc w:val="both"/>
              <w:rPr>
                <w:rFonts w:asciiTheme="majorHAnsi" w:hAnsiTheme="majorHAnsi" w:cstheme="majorHAnsi"/>
                <w:lang w:val="en-US"/>
              </w:rPr>
            </w:pP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Luồng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sự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kiện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cơ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bản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(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Xem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các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đánh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giá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đã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gửi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)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sẽ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được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mô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tả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bên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dưới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theo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thứ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tự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thực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hiện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>:</w:t>
            </w:r>
          </w:p>
          <w:p w14:paraId="36A7142D" w14:textId="466930F9" w:rsidR="007E297C" w:rsidRPr="00D5653B" w:rsidRDefault="00957B2F" w:rsidP="005F7E53">
            <w:pPr>
              <w:numPr>
                <w:ilvl w:val="0"/>
                <w:numId w:val="19"/>
              </w:numPr>
              <w:autoSpaceDE/>
              <w:autoSpaceDN/>
              <w:spacing w:line="240" w:lineRule="auto"/>
              <w:ind w:left="144" w:right="144"/>
              <w:jc w:val="both"/>
              <w:rPr>
                <w:rFonts w:asciiTheme="majorHAnsi" w:hAnsiTheme="majorHAnsi" w:cstheme="majorHAnsi"/>
                <w:lang w:val="en-US"/>
              </w:rPr>
            </w:pPr>
            <w:r>
              <w:rPr>
                <w:rFonts w:asciiTheme="majorHAnsi" w:hAnsiTheme="majorHAnsi" w:cstheme="majorHAnsi"/>
                <w:lang w:val="en-US"/>
              </w:rPr>
              <w:t xml:space="preserve">- </w:t>
            </w:r>
            <w:proofErr w:type="spellStart"/>
            <w:r w:rsidR="007E297C" w:rsidRPr="00D5653B">
              <w:rPr>
                <w:rFonts w:asciiTheme="majorHAnsi" w:hAnsiTheme="majorHAnsi" w:cstheme="majorHAnsi"/>
                <w:lang w:val="en-US"/>
              </w:rPr>
              <w:t>Khách</w:t>
            </w:r>
            <w:proofErr w:type="spellEnd"/>
            <w:r w:rsidR="007E297C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7E297C" w:rsidRPr="00D5653B">
              <w:rPr>
                <w:rFonts w:asciiTheme="majorHAnsi" w:hAnsiTheme="majorHAnsi" w:cstheme="majorHAnsi"/>
                <w:lang w:val="en-US"/>
              </w:rPr>
              <w:t>hàng</w:t>
            </w:r>
            <w:proofErr w:type="spellEnd"/>
            <w:r w:rsidR="007E297C" w:rsidRPr="00D5653B">
              <w:rPr>
                <w:rFonts w:asciiTheme="majorHAnsi" w:hAnsiTheme="majorHAnsi" w:cstheme="majorHAnsi"/>
                <w:lang w:val="en-US"/>
              </w:rPr>
              <w:t xml:space="preserve"> vào phần </w:t>
            </w:r>
            <w:proofErr w:type="spellStart"/>
            <w:r w:rsidR="0026788B" w:rsidRPr="00D5653B">
              <w:rPr>
                <w:rFonts w:asciiTheme="majorHAnsi" w:hAnsiTheme="majorHAnsi" w:cstheme="majorHAnsi"/>
                <w:lang w:val="en-US"/>
              </w:rPr>
              <w:t>Tài</w:t>
            </w:r>
            <w:proofErr w:type="spellEnd"/>
            <w:r w:rsidR="0026788B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26788B" w:rsidRPr="00D5653B">
              <w:rPr>
                <w:rFonts w:asciiTheme="majorHAnsi" w:hAnsiTheme="majorHAnsi" w:cstheme="majorHAnsi"/>
                <w:lang w:val="en-US"/>
              </w:rPr>
              <w:t>khoản</w:t>
            </w:r>
            <w:proofErr w:type="spellEnd"/>
            <w:r w:rsidR="007E297C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7E297C" w:rsidRPr="00D5653B">
              <w:rPr>
                <w:rFonts w:asciiTheme="majorHAnsi" w:hAnsiTheme="majorHAnsi" w:cstheme="majorHAnsi"/>
                <w:lang w:val="en-US"/>
              </w:rPr>
              <w:t>bên</w:t>
            </w:r>
            <w:proofErr w:type="spellEnd"/>
            <w:r w:rsidR="007E297C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7E297C" w:rsidRPr="00D5653B">
              <w:rPr>
                <w:rFonts w:asciiTheme="majorHAnsi" w:hAnsiTheme="majorHAnsi" w:cstheme="majorHAnsi"/>
                <w:lang w:val="en-US"/>
              </w:rPr>
              <w:t>dưới</w:t>
            </w:r>
            <w:proofErr w:type="spellEnd"/>
            <w:r w:rsidR="007E297C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7E297C" w:rsidRPr="00D5653B">
              <w:rPr>
                <w:rFonts w:asciiTheme="majorHAnsi" w:hAnsiTheme="majorHAnsi" w:cstheme="majorHAnsi"/>
                <w:lang w:val="en-US"/>
              </w:rPr>
              <w:t>thanh</w:t>
            </w:r>
            <w:proofErr w:type="spellEnd"/>
            <w:r w:rsidR="007E297C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7E297C" w:rsidRPr="00D5653B">
              <w:rPr>
                <w:rFonts w:asciiTheme="majorHAnsi" w:hAnsiTheme="majorHAnsi" w:cstheme="majorHAnsi"/>
                <w:lang w:val="en-US"/>
              </w:rPr>
              <w:t>dịch</w:t>
            </w:r>
            <w:proofErr w:type="spellEnd"/>
            <w:r w:rsidR="007E297C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7E297C" w:rsidRPr="00D5653B">
              <w:rPr>
                <w:rFonts w:asciiTheme="majorHAnsi" w:hAnsiTheme="majorHAnsi" w:cstheme="majorHAnsi"/>
                <w:lang w:val="en-US"/>
              </w:rPr>
              <w:t>chuyển</w:t>
            </w:r>
            <w:proofErr w:type="spellEnd"/>
            <w:r w:rsidR="007E297C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7E297C" w:rsidRPr="00D5653B">
              <w:rPr>
                <w:rFonts w:asciiTheme="majorHAnsi" w:hAnsiTheme="majorHAnsi" w:cstheme="majorHAnsi"/>
                <w:lang w:val="en-US"/>
              </w:rPr>
              <w:t>đáy</w:t>
            </w:r>
            <w:proofErr w:type="spellEnd"/>
            <w:r w:rsidR="007E297C" w:rsidRPr="00D5653B">
              <w:rPr>
                <w:rFonts w:asciiTheme="majorHAnsi" w:hAnsiTheme="majorHAnsi" w:cstheme="majorHAnsi"/>
                <w:lang w:val="en-US"/>
              </w:rPr>
              <w:t xml:space="preserve"> của </w:t>
            </w:r>
            <w:proofErr w:type="spellStart"/>
            <w:r w:rsidR="007E297C" w:rsidRPr="00D5653B">
              <w:rPr>
                <w:rFonts w:asciiTheme="majorHAnsi" w:hAnsiTheme="majorHAnsi" w:cstheme="majorHAnsi"/>
                <w:lang w:val="en-US"/>
              </w:rPr>
              <w:t>ứng</w:t>
            </w:r>
            <w:proofErr w:type="spellEnd"/>
            <w:r w:rsidR="007E297C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7E297C" w:rsidRPr="00D5653B">
              <w:rPr>
                <w:rFonts w:asciiTheme="majorHAnsi" w:hAnsiTheme="majorHAnsi" w:cstheme="majorHAnsi"/>
                <w:lang w:val="en-US"/>
              </w:rPr>
              <w:t>dụng</w:t>
            </w:r>
            <w:proofErr w:type="spellEnd"/>
            <w:r w:rsidR="007E297C" w:rsidRPr="00D5653B">
              <w:rPr>
                <w:rFonts w:asciiTheme="majorHAnsi" w:hAnsiTheme="majorHAnsi" w:cstheme="majorHAnsi"/>
                <w:lang w:val="en-US"/>
              </w:rPr>
              <w:t>.</w:t>
            </w:r>
          </w:p>
          <w:p w14:paraId="42BDE088" w14:textId="19CCCA61" w:rsidR="007E297C" w:rsidRPr="00D5653B" w:rsidRDefault="00957B2F" w:rsidP="005F7E53">
            <w:pPr>
              <w:numPr>
                <w:ilvl w:val="0"/>
                <w:numId w:val="19"/>
              </w:numPr>
              <w:autoSpaceDE/>
              <w:autoSpaceDN/>
              <w:spacing w:line="240" w:lineRule="auto"/>
              <w:ind w:left="144" w:right="144"/>
              <w:jc w:val="both"/>
              <w:rPr>
                <w:rFonts w:asciiTheme="majorHAnsi" w:hAnsiTheme="majorHAnsi" w:cstheme="majorHAnsi"/>
                <w:lang w:val="en-US"/>
              </w:rPr>
            </w:pPr>
            <w:r>
              <w:rPr>
                <w:rFonts w:asciiTheme="majorHAnsi" w:hAnsiTheme="majorHAnsi" w:cstheme="majorHAnsi"/>
                <w:lang w:val="en-US"/>
              </w:rPr>
              <w:t xml:space="preserve">- </w:t>
            </w:r>
            <w:proofErr w:type="spellStart"/>
            <w:r w:rsidR="007E297C" w:rsidRPr="00D5653B">
              <w:rPr>
                <w:rFonts w:asciiTheme="majorHAnsi" w:hAnsiTheme="majorHAnsi" w:cstheme="majorHAnsi"/>
                <w:lang w:val="en-US"/>
              </w:rPr>
              <w:t>Nhấn</w:t>
            </w:r>
            <w:proofErr w:type="spellEnd"/>
            <w:r w:rsidR="007E297C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7E297C" w:rsidRPr="00D5653B">
              <w:rPr>
                <w:rFonts w:asciiTheme="majorHAnsi" w:hAnsiTheme="majorHAnsi" w:cstheme="majorHAnsi"/>
                <w:lang w:val="en-US"/>
              </w:rPr>
              <w:t>chọn</w:t>
            </w:r>
            <w:proofErr w:type="spellEnd"/>
            <w:r w:rsidR="007E297C" w:rsidRPr="00D5653B">
              <w:rPr>
                <w:rFonts w:asciiTheme="majorHAnsi" w:hAnsiTheme="majorHAnsi" w:cstheme="majorHAnsi"/>
                <w:lang w:val="en-US"/>
              </w:rPr>
              <w:t xml:space="preserve"> mục Login.</w:t>
            </w:r>
          </w:p>
          <w:p w14:paraId="095BA79D" w14:textId="1D35F546" w:rsidR="007E297C" w:rsidRPr="00D5653B" w:rsidRDefault="00957B2F" w:rsidP="005F7E53">
            <w:pPr>
              <w:numPr>
                <w:ilvl w:val="0"/>
                <w:numId w:val="19"/>
              </w:numPr>
              <w:autoSpaceDE/>
              <w:autoSpaceDN/>
              <w:spacing w:line="240" w:lineRule="auto"/>
              <w:ind w:left="144" w:right="144"/>
              <w:jc w:val="both"/>
              <w:rPr>
                <w:rFonts w:asciiTheme="majorHAnsi" w:hAnsiTheme="majorHAnsi" w:cstheme="majorHAnsi"/>
                <w:lang w:val="en-US"/>
              </w:rPr>
            </w:pPr>
            <w:r>
              <w:rPr>
                <w:rFonts w:asciiTheme="majorHAnsi" w:hAnsiTheme="majorHAnsi" w:cstheme="majorHAnsi"/>
                <w:lang w:val="en-US"/>
              </w:rPr>
              <w:t xml:space="preserve">- </w:t>
            </w:r>
            <w:r w:rsidR="007E297C" w:rsidRPr="00D5653B">
              <w:rPr>
                <w:rFonts w:asciiTheme="majorHAnsi" w:hAnsiTheme="majorHAnsi" w:cstheme="majorHAnsi"/>
                <w:lang w:val="en-US"/>
              </w:rPr>
              <w:t xml:space="preserve">Thực </w:t>
            </w:r>
            <w:proofErr w:type="spellStart"/>
            <w:r w:rsidR="007E297C" w:rsidRPr="00D5653B">
              <w:rPr>
                <w:rFonts w:asciiTheme="majorHAnsi" w:hAnsiTheme="majorHAnsi" w:cstheme="majorHAnsi"/>
                <w:lang w:val="en-US"/>
              </w:rPr>
              <w:t>hiện</w:t>
            </w:r>
            <w:proofErr w:type="spellEnd"/>
            <w:r w:rsidR="007E297C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7E297C" w:rsidRPr="00D5653B">
              <w:rPr>
                <w:rFonts w:asciiTheme="majorHAnsi" w:hAnsiTheme="majorHAnsi" w:cstheme="majorHAnsi"/>
                <w:lang w:val="en-US"/>
              </w:rPr>
              <w:t>nhập</w:t>
            </w:r>
            <w:proofErr w:type="spellEnd"/>
            <w:r w:rsidR="007E297C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7E297C" w:rsidRPr="00D5653B">
              <w:rPr>
                <w:rFonts w:asciiTheme="majorHAnsi" w:hAnsiTheme="majorHAnsi" w:cstheme="majorHAnsi"/>
                <w:lang w:val="en-US"/>
              </w:rPr>
              <w:t>tài</w:t>
            </w:r>
            <w:proofErr w:type="spellEnd"/>
            <w:r w:rsidR="007E297C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7E297C" w:rsidRPr="00D5653B">
              <w:rPr>
                <w:rFonts w:asciiTheme="majorHAnsi" w:hAnsiTheme="majorHAnsi" w:cstheme="majorHAnsi"/>
                <w:lang w:val="en-US"/>
              </w:rPr>
              <w:t>khoản</w:t>
            </w:r>
            <w:proofErr w:type="spellEnd"/>
            <w:r w:rsidR="007E297C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7E297C" w:rsidRPr="00D5653B">
              <w:rPr>
                <w:rFonts w:asciiTheme="majorHAnsi" w:hAnsiTheme="majorHAnsi" w:cstheme="majorHAnsi"/>
                <w:lang w:val="en-US"/>
              </w:rPr>
              <w:t>mật</w:t>
            </w:r>
            <w:proofErr w:type="spellEnd"/>
            <w:r w:rsidR="007E297C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7E297C" w:rsidRPr="00D5653B">
              <w:rPr>
                <w:rFonts w:asciiTheme="majorHAnsi" w:hAnsiTheme="majorHAnsi" w:cstheme="majorHAnsi"/>
                <w:lang w:val="en-US"/>
              </w:rPr>
              <w:t>khẩu</w:t>
            </w:r>
            <w:proofErr w:type="spellEnd"/>
            <w:r w:rsidR="007E297C" w:rsidRPr="00D5653B">
              <w:rPr>
                <w:rFonts w:asciiTheme="majorHAnsi" w:hAnsiTheme="majorHAnsi" w:cstheme="majorHAnsi"/>
                <w:lang w:val="en-US"/>
              </w:rPr>
              <w:t xml:space="preserve"> vào 2 </w:t>
            </w:r>
            <w:proofErr w:type="spellStart"/>
            <w:r w:rsidR="007E297C" w:rsidRPr="00D5653B">
              <w:rPr>
                <w:rFonts w:asciiTheme="majorHAnsi" w:hAnsiTheme="majorHAnsi" w:cstheme="majorHAnsi"/>
                <w:lang w:val="en-US"/>
              </w:rPr>
              <w:t>hộp</w:t>
            </w:r>
            <w:proofErr w:type="spellEnd"/>
            <w:r w:rsidR="007E297C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7E297C" w:rsidRPr="00D5653B">
              <w:rPr>
                <w:rFonts w:asciiTheme="majorHAnsi" w:hAnsiTheme="majorHAnsi" w:cstheme="majorHAnsi"/>
                <w:lang w:val="en-US"/>
              </w:rPr>
              <w:t>văn</w:t>
            </w:r>
            <w:proofErr w:type="spellEnd"/>
            <w:r w:rsidR="007E297C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7E297C" w:rsidRPr="00D5653B">
              <w:rPr>
                <w:rFonts w:asciiTheme="majorHAnsi" w:hAnsiTheme="majorHAnsi" w:cstheme="majorHAnsi"/>
                <w:lang w:val="en-US"/>
              </w:rPr>
              <w:t>bản</w:t>
            </w:r>
            <w:proofErr w:type="spellEnd"/>
            <w:r w:rsidR="007E297C" w:rsidRPr="00D5653B">
              <w:rPr>
                <w:rFonts w:asciiTheme="majorHAnsi" w:hAnsiTheme="majorHAnsi" w:cstheme="majorHAnsi"/>
                <w:lang w:val="en-US"/>
              </w:rPr>
              <w:t>.</w:t>
            </w:r>
          </w:p>
          <w:p w14:paraId="39F280D8" w14:textId="05E233A4" w:rsidR="009538B0" w:rsidRPr="00D5653B" w:rsidRDefault="00957B2F" w:rsidP="005F7E53">
            <w:pPr>
              <w:numPr>
                <w:ilvl w:val="0"/>
                <w:numId w:val="19"/>
              </w:numPr>
              <w:autoSpaceDE/>
              <w:autoSpaceDN/>
              <w:spacing w:line="240" w:lineRule="auto"/>
              <w:ind w:left="144" w:right="144"/>
              <w:jc w:val="both"/>
              <w:rPr>
                <w:rFonts w:asciiTheme="majorHAnsi" w:hAnsiTheme="majorHAnsi" w:cstheme="majorHAnsi"/>
                <w:lang w:val="en-US"/>
              </w:rPr>
            </w:pPr>
            <w:r>
              <w:rPr>
                <w:rFonts w:asciiTheme="majorHAnsi" w:hAnsiTheme="majorHAnsi" w:cstheme="majorHAnsi"/>
                <w:lang w:val="en-US"/>
              </w:rPr>
              <w:t xml:space="preserve">- </w:t>
            </w:r>
            <w:proofErr w:type="spellStart"/>
            <w:r w:rsidR="007E297C" w:rsidRPr="00D5653B">
              <w:rPr>
                <w:rFonts w:asciiTheme="majorHAnsi" w:hAnsiTheme="majorHAnsi" w:cstheme="majorHAnsi"/>
                <w:lang w:val="en-US"/>
              </w:rPr>
              <w:t>Nhấn</w:t>
            </w:r>
            <w:proofErr w:type="spellEnd"/>
            <w:r w:rsidR="007E297C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7E297C" w:rsidRPr="00D5653B">
              <w:rPr>
                <w:rFonts w:asciiTheme="majorHAnsi" w:hAnsiTheme="majorHAnsi" w:cstheme="majorHAnsi"/>
                <w:lang w:val="en-US"/>
              </w:rPr>
              <w:t>chọn</w:t>
            </w:r>
            <w:proofErr w:type="spellEnd"/>
            <w:r w:rsidR="007E297C" w:rsidRPr="00D5653B">
              <w:rPr>
                <w:rFonts w:asciiTheme="majorHAnsi" w:hAnsiTheme="majorHAnsi" w:cstheme="majorHAnsi"/>
                <w:lang w:val="en-US"/>
              </w:rPr>
              <w:t xml:space="preserve"> Login.</w:t>
            </w:r>
          </w:p>
        </w:tc>
      </w:tr>
      <w:tr w:rsidR="009538B0" w:rsidRPr="00D5653B" w14:paraId="4EBF0772" w14:textId="77777777" w:rsidTr="00154E04">
        <w:trPr>
          <w:trHeight w:val="661"/>
        </w:trPr>
        <w:tc>
          <w:tcPr>
            <w:tcW w:w="2205" w:type="dxa"/>
          </w:tcPr>
          <w:p w14:paraId="3788EE36" w14:textId="77777777" w:rsidR="009538B0" w:rsidRPr="00D5653B" w:rsidRDefault="009538B0" w:rsidP="00327B41">
            <w:pPr>
              <w:pStyle w:val="TableParagraph"/>
              <w:spacing w:before="2"/>
              <w:ind w:left="144" w:right="144"/>
              <w:jc w:val="left"/>
              <w:rPr>
                <w:rFonts w:asciiTheme="majorHAnsi" w:hAnsiTheme="majorHAnsi" w:cstheme="majorHAnsi"/>
                <w:b/>
              </w:rPr>
            </w:pPr>
            <w:proofErr w:type="spellStart"/>
            <w:r w:rsidRPr="00D5653B">
              <w:rPr>
                <w:rFonts w:asciiTheme="majorHAnsi" w:hAnsiTheme="majorHAnsi" w:cstheme="majorHAnsi"/>
                <w:b/>
              </w:rPr>
              <w:t>Dòng</w:t>
            </w:r>
            <w:proofErr w:type="spellEnd"/>
            <w:r w:rsidRPr="00D5653B">
              <w:rPr>
                <w:rFonts w:asciiTheme="majorHAnsi" w:hAnsiTheme="majorHAnsi" w:cstheme="majorHAnsi"/>
                <w:b/>
                <w:spacing w:val="-2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sự</w:t>
            </w:r>
            <w:proofErr w:type="spellEnd"/>
            <w:r w:rsidRPr="00D5653B">
              <w:rPr>
                <w:rFonts w:asciiTheme="majorHAnsi" w:hAnsiTheme="majorHAnsi" w:cstheme="majorHAnsi"/>
                <w:b/>
                <w:spacing w:val="-1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kiện</w:t>
            </w:r>
            <w:proofErr w:type="spellEnd"/>
            <w:r w:rsidRPr="00D5653B">
              <w:rPr>
                <w:rFonts w:asciiTheme="majorHAnsi" w:hAnsiTheme="majorHAnsi" w:cstheme="majorHAnsi"/>
                <w:b/>
                <w:spacing w:val="-2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khác</w:t>
            </w:r>
            <w:proofErr w:type="spellEnd"/>
          </w:p>
        </w:tc>
        <w:tc>
          <w:tcPr>
            <w:tcW w:w="7237" w:type="dxa"/>
            <w:tcBorders>
              <w:right w:val="single" w:sz="6" w:space="0" w:color="000000"/>
            </w:tcBorders>
          </w:tcPr>
          <w:p w14:paraId="2A3DE6D5" w14:textId="77777777" w:rsidR="003E22A9" w:rsidRPr="00D5653B" w:rsidRDefault="003E22A9" w:rsidP="00F33351">
            <w:pPr>
              <w:ind w:left="144" w:right="144"/>
              <w:jc w:val="both"/>
              <w:rPr>
                <w:rFonts w:asciiTheme="majorHAnsi" w:hAnsiTheme="majorHAnsi" w:cstheme="majorHAnsi"/>
                <w:lang w:val="en-US"/>
              </w:rPr>
            </w:pP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Ngoài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luồng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sự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kiện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cơ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bản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ta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còn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luồng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thực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hiện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khi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nhập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sai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tài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khoản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hoặc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mật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khẩu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>:</w:t>
            </w:r>
          </w:p>
          <w:p w14:paraId="23CD383F" w14:textId="4C2B23A7" w:rsidR="003E22A9" w:rsidRPr="00D5653B" w:rsidRDefault="00957B2F" w:rsidP="005F7E53">
            <w:pPr>
              <w:numPr>
                <w:ilvl w:val="0"/>
                <w:numId w:val="39"/>
              </w:numPr>
              <w:autoSpaceDE/>
              <w:autoSpaceDN/>
              <w:spacing w:line="240" w:lineRule="auto"/>
              <w:ind w:left="144" w:right="144"/>
              <w:jc w:val="both"/>
              <w:rPr>
                <w:rFonts w:asciiTheme="majorHAnsi" w:hAnsiTheme="majorHAnsi" w:cstheme="majorHAnsi"/>
                <w:lang w:val="en-US"/>
              </w:rPr>
            </w:pPr>
            <w:r>
              <w:rPr>
                <w:rFonts w:asciiTheme="majorHAnsi" w:hAnsiTheme="majorHAnsi" w:cstheme="majorHAnsi"/>
                <w:lang w:val="en-US"/>
              </w:rPr>
              <w:t xml:space="preserve">- </w:t>
            </w:r>
            <w:proofErr w:type="spellStart"/>
            <w:r w:rsidR="003E22A9" w:rsidRPr="00D5653B">
              <w:rPr>
                <w:rFonts w:asciiTheme="majorHAnsi" w:hAnsiTheme="majorHAnsi" w:cstheme="majorHAnsi"/>
                <w:lang w:val="en-US"/>
              </w:rPr>
              <w:t>Khách</w:t>
            </w:r>
            <w:proofErr w:type="spellEnd"/>
            <w:r w:rsidR="003E22A9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3E22A9" w:rsidRPr="00D5653B">
              <w:rPr>
                <w:rFonts w:asciiTheme="majorHAnsi" w:hAnsiTheme="majorHAnsi" w:cstheme="majorHAnsi"/>
                <w:lang w:val="en-US"/>
              </w:rPr>
              <w:t>hàng</w:t>
            </w:r>
            <w:proofErr w:type="spellEnd"/>
            <w:r w:rsidR="003E22A9" w:rsidRPr="00D5653B">
              <w:rPr>
                <w:rFonts w:asciiTheme="majorHAnsi" w:hAnsiTheme="majorHAnsi" w:cstheme="majorHAnsi"/>
                <w:lang w:val="en-US"/>
              </w:rPr>
              <w:t xml:space="preserve"> vào phần </w:t>
            </w:r>
            <w:proofErr w:type="spellStart"/>
            <w:r w:rsidR="0026788B" w:rsidRPr="00D5653B">
              <w:rPr>
                <w:rFonts w:asciiTheme="majorHAnsi" w:hAnsiTheme="majorHAnsi" w:cstheme="majorHAnsi"/>
                <w:lang w:val="en-US"/>
              </w:rPr>
              <w:t>Tài</w:t>
            </w:r>
            <w:proofErr w:type="spellEnd"/>
            <w:r w:rsidR="0026788B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26788B" w:rsidRPr="00D5653B">
              <w:rPr>
                <w:rFonts w:asciiTheme="majorHAnsi" w:hAnsiTheme="majorHAnsi" w:cstheme="majorHAnsi"/>
                <w:lang w:val="en-US"/>
              </w:rPr>
              <w:t>khoản</w:t>
            </w:r>
            <w:proofErr w:type="spellEnd"/>
            <w:r w:rsidR="003E22A9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3E22A9" w:rsidRPr="00D5653B">
              <w:rPr>
                <w:rFonts w:asciiTheme="majorHAnsi" w:hAnsiTheme="majorHAnsi" w:cstheme="majorHAnsi"/>
                <w:lang w:val="en-US"/>
              </w:rPr>
              <w:t>bên</w:t>
            </w:r>
            <w:proofErr w:type="spellEnd"/>
            <w:r w:rsidR="003E22A9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3E22A9" w:rsidRPr="00D5653B">
              <w:rPr>
                <w:rFonts w:asciiTheme="majorHAnsi" w:hAnsiTheme="majorHAnsi" w:cstheme="majorHAnsi"/>
                <w:lang w:val="en-US"/>
              </w:rPr>
              <w:t>dưới</w:t>
            </w:r>
            <w:proofErr w:type="spellEnd"/>
            <w:r w:rsidR="003E22A9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3E22A9" w:rsidRPr="00D5653B">
              <w:rPr>
                <w:rFonts w:asciiTheme="majorHAnsi" w:hAnsiTheme="majorHAnsi" w:cstheme="majorHAnsi"/>
                <w:lang w:val="en-US"/>
              </w:rPr>
              <w:t>thanh</w:t>
            </w:r>
            <w:proofErr w:type="spellEnd"/>
            <w:r w:rsidR="003E22A9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3E22A9" w:rsidRPr="00D5653B">
              <w:rPr>
                <w:rFonts w:asciiTheme="majorHAnsi" w:hAnsiTheme="majorHAnsi" w:cstheme="majorHAnsi"/>
                <w:lang w:val="en-US"/>
              </w:rPr>
              <w:t>dịch</w:t>
            </w:r>
            <w:proofErr w:type="spellEnd"/>
            <w:r w:rsidR="003E22A9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3E22A9" w:rsidRPr="00D5653B">
              <w:rPr>
                <w:rFonts w:asciiTheme="majorHAnsi" w:hAnsiTheme="majorHAnsi" w:cstheme="majorHAnsi"/>
                <w:lang w:val="en-US"/>
              </w:rPr>
              <w:t>chuyển</w:t>
            </w:r>
            <w:proofErr w:type="spellEnd"/>
            <w:r w:rsidR="003E22A9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3E22A9" w:rsidRPr="00D5653B">
              <w:rPr>
                <w:rFonts w:asciiTheme="majorHAnsi" w:hAnsiTheme="majorHAnsi" w:cstheme="majorHAnsi"/>
                <w:lang w:val="en-US"/>
              </w:rPr>
              <w:t>đáy</w:t>
            </w:r>
            <w:proofErr w:type="spellEnd"/>
            <w:r w:rsidR="003E22A9" w:rsidRPr="00D5653B">
              <w:rPr>
                <w:rFonts w:asciiTheme="majorHAnsi" w:hAnsiTheme="majorHAnsi" w:cstheme="majorHAnsi"/>
                <w:lang w:val="en-US"/>
              </w:rPr>
              <w:t xml:space="preserve"> của </w:t>
            </w:r>
            <w:proofErr w:type="spellStart"/>
            <w:r w:rsidR="003E22A9" w:rsidRPr="00D5653B">
              <w:rPr>
                <w:rFonts w:asciiTheme="majorHAnsi" w:hAnsiTheme="majorHAnsi" w:cstheme="majorHAnsi"/>
                <w:lang w:val="en-US"/>
              </w:rPr>
              <w:t>ứng</w:t>
            </w:r>
            <w:proofErr w:type="spellEnd"/>
            <w:r w:rsidR="003E22A9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3E22A9" w:rsidRPr="00D5653B">
              <w:rPr>
                <w:rFonts w:asciiTheme="majorHAnsi" w:hAnsiTheme="majorHAnsi" w:cstheme="majorHAnsi"/>
                <w:lang w:val="en-US"/>
              </w:rPr>
              <w:t>dụng</w:t>
            </w:r>
            <w:proofErr w:type="spellEnd"/>
            <w:r w:rsidR="003E22A9" w:rsidRPr="00D5653B">
              <w:rPr>
                <w:rFonts w:asciiTheme="majorHAnsi" w:hAnsiTheme="majorHAnsi" w:cstheme="majorHAnsi"/>
                <w:lang w:val="en-US"/>
              </w:rPr>
              <w:t>.</w:t>
            </w:r>
          </w:p>
          <w:p w14:paraId="12F38B93" w14:textId="7957FC6D" w:rsidR="003E22A9" w:rsidRPr="00D5653B" w:rsidRDefault="00957B2F" w:rsidP="005F7E53">
            <w:pPr>
              <w:numPr>
                <w:ilvl w:val="0"/>
                <w:numId w:val="39"/>
              </w:numPr>
              <w:autoSpaceDE/>
              <w:autoSpaceDN/>
              <w:spacing w:line="240" w:lineRule="auto"/>
              <w:ind w:left="144" w:right="144"/>
              <w:jc w:val="both"/>
              <w:rPr>
                <w:rFonts w:asciiTheme="majorHAnsi" w:hAnsiTheme="majorHAnsi" w:cstheme="majorHAnsi"/>
                <w:lang w:val="en-US"/>
              </w:rPr>
            </w:pPr>
            <w:r>
              <w:rPr>
                <w:rFonts w:asciiTheme="majorHAnsi" w:hAnsiTheme="majorHAnsi" w:cstheme="majorHAnsi"/>
                <w:lang w:val="en-US"/>
              </w:rPr>
              <w:t xml:space="preserve">- </w:t>
            </w:r>
            <w:proofErr w:type="spellStart"/>
            <w:r w:rsidR="003E22A9" w:rsidRPr="00D5653B">
              <w:rPr>
                <w:rFonts w:asciiTheme="majorHAnsi" w:hAnsiTheme="majorHAnsi" w:cstheme="majorHAnsi"/>
                <w:lang w:val="en-US"/>
              </w:rPr>
              <w:t>Nhấn</w:t>
            </w:r>
            <w:proofErr w:type="spellEnd"/>
            <w:r w:rsidR="003E22A9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3E22A9" w:rsidRPr="00D5653B">
              <w:rPr>
                <w:rFonts w:asciiTheme="majorHAnsi" w:hAnsiTheme="majorHAnsi" w:cstheme="majorHAnsi"/>
                <w:lang w:val="en-US"/>
              </w:rPr>
              <w:t>chọn</w:t>
            </w:r>
            <w:proofErr w:type="spellEnd"/>
            <w:r w:rsidR="003E22A9" w:rsidRPr="00D5653B">
              <w:rPr>
                <w:rFonts w:asciiTheme="majorHAnsi" w:hAnsiTheme="majorHAnsi" w:cstheme="majorHAnsi"/>
                <w:lang w:val="en-US"/>
              </w:rPr>
              <w:t xml:space="preserve"> mục Login.</w:t>
            </w:r>
          </w:p>
          <w:p w14:paraId="243E5335" w14:textId="26F05A44" w:rsidR="003E22A9" w:rsidRPr="00D5653B" w:rsidRDefault="00957B2F" w:rsidP="005F7E53">
            <w:pPr>
              <w:numPr>
                <w:ilvl w:val="0"/>
                <w:numId w:val="39"/>
              </w:numPr>
              <w:autoSpaceDE/>
              <w:autoSpaceDN/>
              <w:spacing w:line="240" w:lineRule="auto"/>
              <w:ind w:left="144" w:right="144"/>
              <w:jc w:val="both"/>
              <w:rPr>
                <w:rFonts w:asciiTheme="majorHAnsi" w:hAnsiTheme="majorHAnsi" w:cstheme="majorHAnsi"/>
                <w:lang w:val="en-US"/>
              </w:rPr>
            </w:pPr>
            <w:r>
              <w:rPr>
                <w:rFonts w:asciiTheme="majorHAnsi" w:hAnsiTheme="majorHAnsi" w:cstheme="majorHAnsi"/>
                <w:lang w:val="en-US"/>
              </w:rPr>
              <w:t xml:space="preserve">- </w:t>
            </w:r>
            <w:r w:rsidR="003E22A9" w:rsidRPr="00D5653B">
              <w:rPr>
                <w:rFonts w:asciiTheme="majorHAnsi" w:hAnsiTheme="majorHAnsi" w:cstheme="majorHAnsi"/>
                <w:lang w:val="en-US"/>
              </w:rPr>
              <w:t xml:space="preserve">Thực </w:t>
            </w:r>
            <w:proofErr w:type="spellStart"/>
            <w:r w:rsidR="003E22A9" w:rsidRPr="00D5653B">
              <w:rPr>
                <w:rFonts w:asciiTheme="majorHAnsi" w:hAnsiTheme="majorHAnsi" w:cstheme="majorHAnsi"/>
                <w:lang w:val="en-US"/>
              </w:rPr>
              <w:t>hiện</w:t>
            </w:r>
            <w:proofErr w:type="spellEnd"/>
            <w:r w:rsidR="003E22A9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3E22A9" w:rsidRPr="00D5653B">
              <w:rPr>
                <w:rFonts w:asciiTheme="majorHAnsi" w:hAnsiTheme="majorHAnsi" w:cstheme="majorHAnsi"/>
                <w:lang w:val="en-US"/>
              </w:rPr>
              <w:t>nhập</w:t>
            </w:r>
            <w:proofErr w:type="spellEnd"/>
            <w:r w:rsidR="003E22A9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3E22A9" w:rsidRPr="00D5653B">
              <w:rPr>
                <w:rFonts w:asciiTheme="majorHAnsi" w:hAnsiTheme="majorHAnsi" w:cstheme="majorHAnsi"/>
                <w:lang w:val="en-US"/>
              </w:rPr>
              <w:t>tài</w:t>
            </w:r>
            <w:proofErr w:type="spellEnd"/>
            <w:r w:rsidR="003E22A9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3E22A9" w:rsidRPr="00D5653B">
              <w:rPr>
                <w:rFonts w:asciiTheme="majorHAnsi" w:hAnsiTheme="majorHAnsi" w:cstheme="majorHAnsi"/>
                <w:lang w:val="en-US"/>
              </w:rPr>
              <w:t>khoản</w:t>
            </w:r>
            <w:proofErr w:type="spellEnd"/>
            <w:r w:rsidR="003E22A9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3E22A9" w:rsidRPr="00D5653B">
              <w:rPr>
                <w:rFonts w:asciiTheme="majorHAnsi" w:hAnsiTheme="majorHAnsi" w:cstheme="majorHAnsi"/>
                <w:lang w:val="en-US"/>
              </w:rPr>
              <w:t>mật</w:t>
            </w:r>
            <w:proofErr w:type="spellEnd"/>
            <w:r w:rsidR="003E22A9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3E22A9" w:rsidRPr="00D5653B">
              <w:rPr>
                <w:rFonts w:asciiTheme="majorHAnsi" w:hAnsiTheme="majorHAnsi" w:cstheme="majorHAnsi"/>
                <w:lang w:val="en-US"/>
              </w:rPr>
              <w:t>khẩu</w:t>
            </w:r>
            <w:proofErr w:type="spellEnd"/>
            <w:r w:rsidR="003E22A9" w:rsidRPr="00D5653B">
              <w:rPr>
                <w:rFonts w:asciiTheme="majorHAnsi" w:hAnsiTheme="majorHAnsi" w:cstheme="majorHAnsi"/>
                <w:lang w:val="en-US"/>
              </w:rPr>
              <w:t xml:space="preserve"> vào 2 </w:t>
            </w:r>
            <w:proofErr w:type="spellStart"/>
            <w:r w:rsidR="003E22A9" w:rsidRPr="00D5653B">
              <w:rPr>
                <w:rFonts w:asciiTheme="majorHAnsi" w:hAnsiTheme="majorHAnsi" w:cstheme="majorHAnsi"/>
                <w:lang w:val="en-US"/>
              </w:rPr>
              <w:t>hộp</w:t>
            </w:r>
            <w:proofErr w:type="spellEnd"/>
            <w:r w:rsidR="003E22A9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3E22A9" w:rsidRPr="00D5653B">
              <w:rPr>
                <w:rFonts w:asciiTheme="majorHAnsi" w:hAnsiTheme="majorHAnsi" w:cstheme="majorHAnsi"/>
                <w:lang w:val="en-US"/>
              </w:rPr>
              <w:t>văn</w:t>
            </w:r>
            <w:proofErr w:type="spellEnd"/>
            <w:r w:rsidR="003E22A9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3E22A9" w:rsidRPr="00D5653B">
              <w:rPr>
                <w:rFonts w:asciiTheme="majorHAnsi" w:hAnsiTheme="majorHAnsi" w:cstheme="majorHAnsi"/>
                <w:lang w:val="en-US"/>
              </w:rPr>
              <w:t>bản</w:t>
            </w:r>
            <w:proofErr w:type="spellEnd"/>
            <w:r w:rsidR="003E22A9" w:rsidRPr="00D5653B">
              <w:rPr>
                <w:rFonts w:asciiTheme="majorHAnsi" w:hAnsiTheme="majorHAnsi" w:cstheme="majorHAnsi"/>
                <w:lang w:val="en-US"/>
              </w:rPr>
              <w:t>.</w:t>
            </w:r>
          </w:p>
          <w:p w14:paraId="060AD2B4" w14:textId="1B0E5B9C" w:rsidR="003E22A9" w:rsidRPr="00D5653B" w:rsidRDefault="00957B2F" w:rsidP="005F7E53">
            <w:pPr>
              <w:numPr>
                <w:ilvl w:val="0"/>
                <w:numId w:val="39"/>
              </w:numPr>
              <w:autoSpaceDE/>
              <w:autoSpaceDN/>
              <w:spacing w:line="240" w:lineRule="auto"/>
              <w:ind w:left="144" w:right="144"/>
              <w:jc w:val="both"/>
              <w:rPr>
                <w:rFonts w:asciiTheme="majorHAnsi" w:hAnsiTheme="majorHAnsi" w:cstheme="majorHAnsi"/>
                <w:lang w:val="en-US"/>
              </w:rPr>
            </w:pPr>
            <w:r>
              <w:rPr>
                <w:rFonts w:asciiTheme="majorHAnsi" w:hAnsiTheme="majorHAnsi" w:cstheme="majorHAnsi"/>
                <w:lang w:val="en-US"/>
              </w:rPr>
              <w:t xml:space="preserve">- </w:t>
            </w:r>
            <w:proofErr w:type="spellStart"/>
            <w:r w:rsidR="003E22A9" w:rsidRPr="00D5653B">
              <w:rPr>
                <w:rFonts w:asciiTheme="majorHAnsi" w:hAnsiTheme="majorHAnsi" w:cstheme="majorHAnsi"/>
                <w:lang w:val="en-US"/>
              </w:rPr>
              <w:t>Nhấn</w:t>
            </w:r>
            <w:proofErr w:type="spellEnd"/>
            <w:r w:rsidR="003E22A9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3E22A9" w:rsidRPr="00D5653B">
              <w:rPr>
                <w:rFonts w:asciiTheme="majorHAnsi" w:hAnsiTheme="majorHAnsi" w:cstheme="majorHAnsi"/>
                <w:lang w:val="en-US"/>
              </w:rPr>
              <w:t>chọn</w:t>
            </w:r>
            <w:proofErr w:type="spellEnd"/>
            <w:r w:rsidR="003E22A9" w:rsidRPr="00D5653B">
              <w:rPr>
                <w:rFonts w:asciiTheme="majorHAnsi" w:hAnsiTheme="majorHAnsi" w:cstheme="majorHAnsi"/>
                <w:lang w:val="en-US"/>
              </w:rPr>
              <w:t xml:space="preserve"> Login</w:t>
            </w:r>
          </w:p>
          <w:p w14:paraId="6841EA93" w14:textId="1319A0BB" w:rsidR="003E22A9" w:rsidRPr="00D5653B" w:rsidRDefault="00957B2F" w:rsidP="005F7E53">
            <w:pPr>
              <w:numPr>
                <w:ilvl w:val="0"/>
                <w:numId w:val="39"/>
              </w:numPr>
              <w:autoSpaceDE/>
              <w:autoSpaceDN/>
              <w:spacing w:line="240" w:lineRule="auto"/>
              <w:ind w:left="144" w:right="144"/>
              <w:jc w:val="both"/>
              <w:rPr>
                <w:rFonts w:asciiTheme="majorHAnsi" w:hAnsiTheme="majorHAnsi" w:cstheme="majorHAnsi"/>
                <w:lang w:val="en-US"/>
              </w:rPr>
            </w:pPr>
            <w:r>
              <w:rPr>
                <w:rFonts w:asciiTheme="majorHAnsi" w:hAnsiTheme="majorHAnsi" w:cstheme="majorHAnsi"/>
                <w:lang w:val="en-US"/>
              </w:rPr>
              <w:t xml:space="preserve">- </w:t>
            </w:r>
            <w:proofErr w:type="spellStart"/>
            <w:r w:rsidR="003E22A9" w:rsidRPr="00D5653B">
              <w:rPr>
                <w:rFonts w:asciiTheme="majorHAnsi" w:hAnsiTheme="majorHAnsi" w:cstheme="majorHAnsi"/>
                <w:lang w:val="en-US"/>
              </w:rPr>
              <w:t>Nếu</w:t>
            </w:r>
            <w:proofErr w:type="spellEnd"/>
            <w:r w:rsidR="003E22A9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3E22A9" w:rsidRPr="00D5653B">
              <w:rPr>
                <w:rFonts w:asciiTheme="majorHAnsi" w:hAnsiTheme="majorHAnsi" w:cstheme="majorHAnsi"/>
                <w:lang w:val="en-US"/>
              </w:rPr>
              <w:t>như</w:t>
            </w:r>
            <w:proofErr w:type="spellEnd"/>
            <w:r w:rsidR="003E22A9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3E22A9" w:rsidRPr="00D5653B">
              <w:rPr>
                <w:rFonts w:asciiTheme="majorHAnsi" w:hAnsiTheme="majorHAnsi" w:cstheme="majorHAnsi"/>
                <w:lang w:val="en-US"/>
              </w:rPr>
              <w:t>có</w:t>
            </w:r>
            <w:proofErr w:type="spellEnd"/>
            <w:r w:rsidR="003E22A9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3E22A9" w:rsidRPr="00D5653B">
              <w:rPr>
                <w:rFonts w:asciiTheme="majorHAnsi" w:hAnsiTheme="majorHAnsi" w:cstheme="majorHAnsi"/>
                <w:lang w:val="en-US"/>
              </w:rPr>
              <w:t>tài</w:t>
            </w:r>
            <w:proofErr w:type="spellEnd"/>
            <w:r w:rsidR="003E22A9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3E22A9" w:rsidRPr="00D5653B">
              <w:rPr>
                <w:rFonts w:asciiTheme="majorHAnsi" w:hAnsiTheme="majorHAnsi" w:cstheme="majorHAnsi"/>
                <w:lang w:val="en-US"/>
              </w:rPr>
              <w:t>khoản</w:t>
            </w:r>
            <w:proofErr w:type="spellEnd"/>
            <w:r w:rsidR="003E22A9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3E22A9" w:rsidRPr="00D5653B">
              <w:rPr>
                <w:rFonts w:asciiTheme="majorHAnsi" w:hAnsiTheme="majorHAnsi" w:cstheme="majorHAnsi"/>
                <w:lang w:val="en-US"/>
              </w:rPr>
              <w:t>hoặc</w:t>
            </w:r>
            <w:proofErr w:type="spellEnd"/>
            <w:r w:rsidR="003E22A9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3E22A9" w:rsidRPr="00D5653B">
              <w:rPr>
                <w:rFonts w:asciiTheme="majorHAnsi" w:hAnsiTheme="majorHAnsi" w:cstheme="majorHAnsi"/>
                <w:lang w:val="en-US"/>
              </w:rPr>
              <w:t>mật</w:t>
            </w:r>
            <w:proofErr w:type="spellEnd"/>
            <w:r w:rsidR="003E22A9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3E22A9" w:rsidRPr="00D5653B">
              <w:rPr>
                <w:rFonts w:asciiTheme="majorHAnsi" w:hAnsiTheme="majorHAnsi" w:cstheme="majorHAnsi"/>
                <w:lang w:val="en-US"/>
              </w:rPr>
              <w:t>khẩu</w:t>
            </w:r>
            <w:proofErr w:type="spellEnd"/>
            <w:r w:rsidR="003E22A9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3E22A9" w:rsidRPr="00D5653B">
              <w:rPr>
                <w:rFonts w:asciiTheme="majorHAnsi" w:hAnsiTheme="majorHAnsi" w:cstheme="majorHAnsi"/>
                <w:lang w:val="en-US"/>
              </w:rPr>
              <w:t>không</w:t>
            </w:r>
            <w:proofErr w:type="spellEnd"/>
            <w:r w:rsidR="003E22A9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3E22A9" w:rsidRPr="00D5653B">
              <w:rPr>
                <w:rFonts w:asciiTheme="majorHAnsi" w:hAnsiTheme="majorHAnsi" w:cstheme="majorHAnsi"/>
                <w:lang w:val="en-US"/>
              </w:rPr>
              <w:t>phù</w:t>
            </w:r>
            <w:proofErr w:type="spellEnd"/>
            <w:r w:rsidR="003E22A9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3E22A9" w:rsidRPr="00D5653B">
              <w:rPr>
                <w:rFonts w:asciiTheme="majorHAnsi" w:hAnsiTheme="majorHAnsi" w:cstheme="majorHAnsi"/>
                <w:lang w:val="en-US"/>
              </w:rPr>
              <w:t>hợp</w:t>
            </w:r>
            <w:proofErr w:type="spellEnd"/>
            <w:r w:rsidR="003E22A9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3E22A9" w:rsidRPr="00D5653B">
              <w:rPr>
                <w:rFonts w:asciiTheme="majorHAnsi" w:hAnsiTheme="majorHAnsi" w:cstheme="majorHAnsi"/>
                <w:lang w:val="en-US"/>
              </w:rPr>
              <w:t>s</w:t>
            </w:r>
            <w:r w:rsidR="00451E96" w:rsidRPr="00D5653B">
              <w:rPr>
                <w:rFonts w:asciiTheme="majorHAnsi" w:hAnsiTheme="majorHAnsi" w:cstheme="majorHAnsi"/>
                <w:lang w:val="en-US"/>
              </w:rPr>
              <w:t>ẽ</w:t>
            </w:r>
            <w:proofErr w:type="spellEnd"/>
            <w:r w:rsidR="003E22A9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3E22A9" w:rsidRPr="00D5653B">
              <w:rPr>
                <w:rFonts w:asciiTheme="majorHAnsi" w:hAnsiTheme="majorHAnsi" w:cstheme="majorHAnsi"/>
                <w:lang w:val="en-US"/>
              </w:rPr>
              <w:t>hiển</w:t>
            </w:r>
            <w:proofErr w:type="spellEnd"/>
            <w:r w:rsidR="003E22A9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3E22A9" w:rsidRPr="00D5653B">
              <w:rPr>
                <w:rFonts w:asciiTheme="majorHAnsi" w:hAnsiTheme="majorHAnsi" w:cstheme="majorHAnsi"/>
                <w:lang w:val="en-US"/>
              </w:rPr>
              <w:t>thị</w:t>
            </w:r>
            <w:proofErr w:type="spellEnd"/>
            <w:r w:rsidR="003E22A9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3E22A9" w:rsidRPr="00D5653B">
              <w:rPr>
                <w:rFonts w:asciiTheme="majorHAnsi" w:hAnsiTheme="majorHAnsi" w:cstheme="majorHAnsi"/>
                <w:lang w:val="en-US"/>
              </w:rPr>
              <w:t>cảnh</w:t>
            </w:r>
            <w:proofErr w:type="spellEnd"/>
            <w:r w:rsidR="003E22A9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r>
              <w:rPr>
                <w:rFonts w:asciiTheme="majorHAnsi" w:hAnsiTheme="majorHAnsi" w:cstheme="majorHAnsi"/>
                <w:lang w:val="en-US"/>
              </w:rPr>
              <w:t>-</w:t>
            </w:r>
            <w:proofErr w:type="spellStart"/>
            <w:r w:rsidR="003E22A9" w:rsidRPr="00D5653B">
              <w:rPr>
                <w:rFonts w:asciiTheme="majorHAnsi" w:hAnsiTheme="majorHAnsi" w:cstheme="majorHAnsi"/>
                <w:lang w:val="en-US"/>
              </w:rPr>
              <w:t>báo</w:t>
            </w:r>
            <w:proofErr w:type="spellEnd"/>
            <w:r w:rsidR="003E22A9" w:rsidRPr="00D5653B">
              <w:rPr>
                <w:rFonts w:asciiTheme="majorHAnsi" w:hAnsiTheme="majorHAnsi" w:cstheme="majorHAnsi"/>
                <w:lang w:val="en-US"/>
              </w:rPr>
              <w:t xml:space="preserve"> “</w:t>
            </w:r>
            <w:proofErr w:type="spellStart"/>
            <w:r w:rsidR="003E22A9" w:rsidRPr="00D5653B">
              <w:rPr>
                <w:rFonts w:asciiTheme="majorHAnsi" w:hAnsiTheme="majorHAnsi" w:cstheme="majorHAnsi"/>
                <w:lang w:val="en-US"/>
              </w:rPr>
              <w:t>mật</w:t>
            </w:r>
            <w:proofErr w:type="spellEnd"/>
            <w:r w:rsidR="003E22A9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3E22A9" w:rsidRPr="00D5653B">
              <w:rPr>
                <w:rFonts w:asciiTheme="majorHAnsi" w:hAnsiTheme="majorHAnsi" w:cstheme="majorHAnsi"/>
                <w:lang w:val="en-US"/>
              </w:rPr>
              <w:t>khẩu</w:t>
            </w:r>
            <w:proofErr w:type="spellEnd"/>
            <w:r w:rsidR="003E22A9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3E22A9" w:rsidRPr="00D5653B">
              <w:rPr>
                <w:rFonts w:asciiTheme="majorHAnsi" w:hAnsiTheme="majorHAnsi" w:cstheme="majorHAnsi"/>
                <w:lang w:val="en-US"/>
              </w:rPr>
              <w:t>hoặc</w:t>
            </w:r>
            <w:proofErr w:type="spellEnd"/>
            <w:r w:rsidR="003E22A9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3E22A9" w:rsidRPr="00D5653B">
              <w:rPr>
                <w:rFonts w:asciiTheme="majorHAnsi" w:hAnsiTheme="majorHAnsi" w:cstheme="majorHAnsi"/>
                <w:lang w:val="en-US"/>
              </w:rPr>
              <w:t>tài</w:t>
            </w:r>
            <w:proofErr w:type="spellEnd"/>
            <w:r w:rsidR="003E22A9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3E22A9" w:rsidRPr="00D5653B">
              <w:rPr>
                <w:rFonts w:asciiTheme="majorHAnsi" w:hAnsiTheme="majorHAnsi" w:cstheme="majorHAnsi"/>
                <w:lang w:val="en-US"/>
              </w:rPr>
              <w:t>khoản</w:t>
            </w:r>
            <w:proofErr w:type="spellEnd"/>
            <w:r w:rsidR="003E22A9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3E22A9" w:rsidRPr="00D5653B">
              <w:rPr>
                <w:rFonts w:asciiTheme="majorHAnsi" w:hAnsiTheme="majorHAnsi" w:cstheme="majorHAnsi"/>
                <w:lang w:val="en-US"/>
              </w:rPr>
              <w:t>không</w:t>
            </w:r>
            <w:proofErr w:type="spellEnd"/>
            <w:r w:rsidR="003E22A9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3E22A9" w:rsidRPr="00D5653B">
              <w:rPr>
                <w:rFonts w:asciiTheme="majorHAnsi" w:hAnsiTheme="majorHAnsi" w:cstheme="majorHAnsi"/>
                <w:lang w:val="en-US"/>
              </w:rPr>
              <w:t>chính</w:t>
            </w:r>
            <w:proofErr w:type="spellEnd"/>
            <w:r w:rsidR="003E22A9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3E22A9" w:rsidRPr="00D5653B">
              <w:rPr>
                <w:rFonts w:asciiTheme="majorHAnsi" w:hAnsiTheme="majorHAnsi" w:cstheme="majorHAnsi"/>
                <w:lang w:val="en-US"/>
              </w:rPr>
              <w:t>xác</w:t>
            </w:r>
            <w:proofErr w:type="spellEnd"/>
            <w:r w:rsidR="003E22A9" w:rsidRPr="00D5653B">
              <w:rPr>
                <w:rFonts w:asciiTheme="majorHAnsi" w:hAnsiTheme="majorHAnsi" w:cstheme="majorHAnsi"/>
                <w:lang w:val="en-US"/>
              </w:rPr>
              <w:t>”.</w:t>
            </w:r>
          </w:p>
          <w:p w14:paraId="43D10988" w14:textId="423922C0" w:rsidR="003E22A9" w:rsidRPr="00D5653B" w:rsidRDefault="003E22A9" w:rsidP="00F33351">
            <w:pPr>
              <w:ind w:left="144" w:right="144"/>
              <w:jc w:val="both"/>
              <w:rPr>
                <w:rFonts w:asciiTheme="majorHAnsi" w:hAnsiTheme="majorHAnsi" w:cstheme="majorHAnsi"/>
                <w:lang w:val="en-US"/>
              </w:rPr>
            </w:pP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Ngoài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luồng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sự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kiện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cơ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bản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ta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còn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luồng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thực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hiện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khi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nhập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sai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tài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khoản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hoặc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mật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khẩu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>:</w:t>
            </w:r>
          </w:p>
          <w:p w14:paraId="4567711C" w14:textId="24F6E882" w:rsidR="003E22A9" w:rsidRPr="00D5653B" w:rsidRDefault="00957B2F" w:rsidP="005F7E53">
            <w:pPr>
              <w:numPr>
                <w:ilvl w:val="0"/>
                <w:numId w:val="40"/>
              </w:numPr>
              <w:autoSpaceDE/>
              <w:autoSpaceDN/>
              <w:spacing w:line="240" w:lineRule="auto"/>
              <w:ind w:left="144" w:right="144"/>
              <w:jc w:val="both"/>
              <w:rPr>
                <w:rFonts w:asciiTheme="majorHAnsi" w:hAnsiTheme="majorHAnsi" w:cstheme="majorHAnsi"/>
                <w:lang w:val="en-US"/>
              </w:rPr>
            </w:pPr>
            <w:r>
              <w:rPr>
                <w:rFonts w:asciiTheme="majorHAnsi" w:hAnsiTheme="majorHAnsi" w:cstheme="majorHAnsi"/>
                <w:lang w:val="en-US"/>
              </w:rPr>
              <w:t xml:space="preserve">- </w:t>
            </w:r>
            <w:proofErr w:type="spellStart"/>
            <w:r w:rsidR="003E22A9" w:rsidRPr="00D5653B">
              <w:rPr>
                <w:rFonts w:asciiTheme="majorHAnsi" w:hAnsiTheme="majorHAnsi" w:cstheme="majorHAnsi"/>
                <w:lang w:val="en-US"/>
              </w:rPr>
              <w:t>Khách</w:t>
            </w:r>
            <w:proofErr w:type="spellEnd"/>
            <w:r w:rsidR="003E22A9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3E22A9" w:rsidRPr="00D5653B">
              <w:rPr>
                <w:rFonts w:asciiTheme="majorHAnsi" w:hAnsiTheme="majorHAnsi" w:cstheme="majorHAnsi"/>
                <w:lang w:val="en-US"/>
              </w:rPr>
              <w:t>hàng</w:t>
            </w:r>
            <w:proofErr w:type="spellEnd"/>
            <w:r w:rsidR="003E22A9" w:rsidRPr="00D5653B">
              <w:rPr>
                <w:rFonts w:asciiTheme="majorHAnsi" w:hAnsiTheme="majorHAnsi" w:cstheme="majorHAnsi"/>
                <w:lang w:val="en-US"/>
              </w:rPr>
              <w:t xml:space="preserve"> vào phần </w:t>
            </w:r>
            <w:proofErr w:type="spellStart"/>
            <w:r w:rsidR="0026788B" w:rsidRPr="00D5653B">
              <w:rPr>
                <w:rFonts w:asciiTheme="majorHAnsi" w:hAnsiTheme="majorHAnsi" w:cstheme="majorHAnsi"/>
                <w:lang w:val="en-US"/>
              </w:rPr>
              <w:t>Tài</w:t>
            </w:r>
            <w:proofErr w:type="spellEnd"/>
            <w:r w:rsidR="0026788B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26788B" w:rsidRPr="00D5653B">
              <w:rPr>
                <w:rFonts w:asciiTheme="majorHAnsi" w:hAnsiTheme="majorHAnsi" w:cstheme="majorHAnsi"/>
                <w:lang w:val="en-US"/>
              </w:rPr>
              <w:t>khoản</w:t>
            </w:r>
            <w:proofErr w:type="spellEnd"/>
            <w:r w:rsidR="003E22A9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3E22A9" w:rsidRPr="00D5653B">
              <w:rPr>
                <w:rFonts w:asciiTheme="majorHAnsi" w:hAnsiTheme="majorHAnsi" w:cstheme="majorHAnsi"/>
                <w:lang w:val="en-US"/>
              </w:rPr>
              <w:t>bên</w:t>
            </w:r>
            <w:proofErr w:type="spellEnd"/>
            <w:r w:rsidR="003E22A9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3E22A9" w:rsidRPr="00D5653B">
              <w:rPr>
                <w:rFonts w:asciiTheme="majorHAnsi" w:hAnsiTheme="majorHAnsi" w:cstheme="majorHAnsi"/>
                <w:lang w:val="en-US"/>
              </w:rPr>
              <w:t>dưới</w:t>
            </w:r>
            <w:proofErr w:type="spellEnd"/>
            <w:r w:rsidR="003E22A9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3E22A9" w:rsidRPr="00D5653B">
              <w:rPr>
                <w:rFonts w:asciiTheme="majorHAnsi" w:hAnsiTheme="majorHAnsi" w:cstheme="majorHAnsi"/>
                <w:lang w:val="en-US"/>
              </w:rPr>
              <w:t>thanh</w:t>
            </w:r>
            <w:proofErr w:type="spellEnd"/>
            <w:r w:rsidR="003E22A9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3E22A9" w:rsidRPr="00D5653B">
              <w:rPr>
                <w:rFonts w:asciiTheme="majorHAnsi" w:hAnsiTheme="majorHAnsi" w:cstheme="majorHAnsi"/>
                <w:lang w:val="en-US"/>
              </w:rPr>
              <w:t>dịch</w:t>
            </w:r>
            <w:proofErr w:type="spellEnd"/>
            <w:r w:rsidR="003E22A9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3E22A9" w:rsidRPr="00D5653B">
              <w:rPr>
                <w:rFonts w:asciiTheme="majorHAnsi" w:hAnsiTheme="majorHAnsi" w:cstheme="majorHAnsi"/>
                <w:lang w:val="en-US"/>
              </w:rPr>
              <w:t>chuyển</w:t>
            </w:r>
            <w:proofErr w:type="spellEnd"/>
            <w:r w:rsidR="003E22A9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3E22A9" w:rsidRPr="00D5653B">
              <w:rPr>
                <w:rFonts w:asciiTheme="majorHAnsi" w:hAnsiTheme="majorHAnsi" w:cstheme="majorHAnsi"/>
                <w:lang w:val="en-US"/>
              </w:rPr>
              <w:t>đáy</w:t>
            </w:r>
            <w:proofErr w:type="spellEnd"/>
            <w:r w:rsidR="003E22A9" w:rsidRPr="00D5653B">
              <w:rPr>
                <w:rFonts w:asciiTheme="majorHAnsi" w:hAnsiTheme="majorHAnsi" w:cstheme="majorHAnsi"/>
                <w:lang w:val="en-US"/>
              </w:rPr>
              <w:t xml:space="preserve"> của </w:t>
            </w:r>
            <w:proofErr w:type="spellStart"/>
            <w:r w:rsidR="003E22A9" w:rsidRPr="00D5653B">
              <w:rPr>
                <w:rFonts w:asciiTheme="majorHAnsi" w:hAnsiTheme="majorHAnsi" w:cstheme="majorHAnsi"/>
                <w:lang w:val="en-US"/>
              </w:rPr>
              <w:t>ứng</w:t>
            </w:r>
            <w:proofErr w:type="spellEnd"/>
            <w:r w:rsidR="003E22A9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3E22A9" w:rsidRPr="00D5653B">
              <w:rPr>
                <w:rFonts w:asciiTheme="majorHAnsi" w:hAnsiTheme="majorHAnsi" w:cstheme="majorHAnsi"/>
                <w:lang w:val="en-US"/>
              </w:rPr>
              <w:t>dụng</w:t>
            </w:r>
            <w:proofErr w:type="spellEnd"/>
            <w:r w:rsidR="003E22A9" w:rsidRPr="00D5653B">
              <w:rPr>
                <w:rFonts w:asciiTheme="majorHAnsi" w:hAnsiTheme="majorHAnsi" w:cstheme="majorHAnsi"/>
                <w:lang w:val="en-US"/>
              </w:rPr>
              <w:t>.</w:t>
            </w:r>
          </w:p>
          <w:p w14:paraId="2C6B1CAF" w14:textId="3E444BBE" w:rsidR="003E22A9" w:rsidRPr="00D5653B" w:rsidRDefault="00957B2F" w:rsidP="005F7E53">
            <w:pPr>
              <w:numPr>
                <w:ilvl w:val="0"/>
                <w:numId w:val="40"/>
              </w:numPr>
              <w:autoSpaceDE/>
              <w:autoSpaceDN/>
              <w:spacing w:line="240" w:lineRule="auto"/>
              <w:ind w:left="144" w:right="144"/>
              <w:jc w:val="both"/>
              <w:rPr>
                <w:rFonts w:asciiTheme="majorHAnsi" w:hAnsiTheme="majorHAnsi" w:cstheme="majorHAnsi"/>
                <w:lang w:val="en-US"/>
              </w:rPr>
            </w:pPr>
            <w:r>
              <w:rPr>
                <w:rFonts w:asciiTheme="majorHAnsi" w:hAnsiTheme="majorHAnsi" w:cstheme="majorHAnsi"/>
                <w:lang w:val="en-US"/>
              </w:rPr>
              <w:t xml:space="preserve">- </w:t>
            </w:r>
            <w:proofErr w:type="spellStart"/>
            <w:r w:rsidR="003E22A9" w:rsidRPr="00D5653B">
              <w:rPr>
                <w:rFonts w:asciiTheme="majorHAnsi" w:hAnsiTheme="majorHAnsi" w:cstheme="majorHAnsi"/>
                <w:lang w:val="en-US"/>
              </w:rPr>
              <w:t>Nhấn</w:t>
            </w:r>
            <w:proofErr w:type="spellEnd"/>
            <w:r w:rsidR="003E22A9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3E22A9" w:rsidRPr="00D5653B">
              <w:rPr>
                <w:rFonts w:asciiTheme="majorHAnsi" w:hAnsiTheme="majorHAnsi" w:cstheme="majorHAnsi"/>
                <w:lang w:val="en-US"/>
              </w:rPr>
              <w:t>chọn</w:t>
            </w:r>
            <w:proofErr w:type="spellEnd"/>
            <w:r w:rsidR="003E22A9" w:rsidRPr="00D5653B">
              <w:rPr>
                <w:rFonts w:asciiTheme="majorHAnsi" w:hAnsiTheme="majorHAnsi" w:cstheme="majorHAnsi"/>
                <w:lang w:val="en-US"/>
              </w:rPr>
              <w:t xml:space="preserve"> mục Login.</w:t>
            </w:r>
          </w:p>
          <w:p w14:paraId="1FDE11D2" w14:textId="250E85DF" w:rsidR="003E22A9" w:rsidRPr="00D5653B" w:rsidRDefault="00957B2F" w:rsidP="005F7E53">
            <w:pPr>
              <w:numPr>
                <w:ilvl w:val="0"/>
                <w:numId w:val="40"/>
              </w:numPr>
              <w:autoSpaceDE/>
              <w:autoSpaceDN/>
              <w:spacing w:line="240" w:lineRule="auto"/>
              <w:ind w:left="144" w:right="144"/>
              <w:jc w:val="both"/>
              <w:rPr>
                <w:rFonts w:asciiTheme="majorHAnsi" w:hAnsiTheme="majorHAnsi" w:cstheme="majorHAnsi"/>
                <w:lang w:val="en-US"/>
              </w:rPr>
            </w:pPr>
            <w:r>
              <w:rPr>
                <w:rFonts w:asciiTheme="majorHAnsi" w:hAnsiTheme="majorHAnsi" w:cstheme="majorHAnsi"/>
                <w:lang w:val="en-US"/>
              </w:rPr>
              <w:t xml:space="preserve">- </w:t>
            </w:r>
            <w:proofErr w:type="spellStart"/>
            <w:r w:rsidR="003E22A9" w:rsidRPr="00D5653B">
              <w:rPr>
                <w:rFonts w:asciiTheme="majorHAnsi" w:hAnsiTheme="majorHAnsi" w:cstheme="majorHAnsi"/>
                <w:lang w:val="en-US"/>
              </w:rPr>
              <w:t>Nhấn</w:t>
            </w:r>
            <w:proofErr w:type="spellEnd"/>
            <w:r w:rsidR="003E22A9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3E22A9" w:rsidRPr="00D5653B">
              <w:rPr>
                <w:rFonts w:asciiTheme="majorHAnsi" w:hAnsiTheme="majorHAnsi" w:cstheme="majorHAnsi"/>
                <w:lang w:val="en-US"/>
              </w:rPr>
              <w:t>chọn</w:t>
            </w:r>
            <w:proofErr w:type="spellEnd"/>
            <w:r w:rsidR="003E22A9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3E22A9" w:rsidRPr="00D5653B">
              <w:rPr>
                <w:rFonts w:asciiTheme="majorHAnsi" w:hAnsiTheme="majorHAnsi" w:cstheme="majorHAnsi"/>
                <w:lang w:val="en-US"/>
              </w:rPr>
              <w:t>nút</w:t>
            </w:r>
            <w:proofErr w:type="spellEnd"/>
            <w:r w:rsidR="003E22A9" w:rsidRPr="00D5653B">
              <w:rPr>
                <w:rFonts w:asciiTheme="majorHAnsi" w:hAnsiTheme="majorHAnsi" w:cstheme="majorHAnsi"/>
                <w:lang w:val="en-US"/>
              </w:rPr>
              <w:t xml:space="preserve"> Login</w:t>
            </w:r>
          </w:p>
          <w:p w14:paraId="1B27539A" w14:textId="1EC097B2" w:rsidR="009538B0" w:rsidRPr="00D5653B" w:rsidRDefault="00957B2F" w:rsidP="00B177CE">
            <w:pPr>
              <w:keepNext/>
              <w:numPr>
                <w:ilvl w:val="0"/>
                <w:numId w:val="40"/>
              </w:numPr>
              <w:autoSpaceDE/>
              <w:autoSpaceDN/>
              <w:spacing w:line="240" w:lineRule="auto"/>
              <w:ind w:left="144" w:right="144"/>
              <w:jc w:val="both"/>
              <w:rPr>
                <w:rFonts w:asciiTheme="majorHAnsi" w:hAnsiTheme="majorHAnsi" w:cstheme="majorHAnsi"/>
                <w:lang w:val="en-US"/>
              </w:rPr>
            </w:pPr>
            <w:r>
              <w:rPr>
                <w:rFonts w:asciiTheme="majorHAnsi" w:hAnsiTheme="majorHAnsi" w:cstheme="majorHAnsi"/>
                <w:lang w:val="en-US"/>
              </w:rPr>
              <w:t xml:space="preserve">- </w:t>
            </w:r>
            <w:proofErr w:type="spellStart"/>
            <w:r w:rsidR="003E22A9" w:rsidRPr="00D5653B">
              <w:rPr>
                <w:rFonts w:asciiTheme="majorHAnsi" w:hAnsiTheme="majorHAnsi" w:cstheme="majorHAnsi"/>
                <w:lang w:val="en-US"/>
              </w:rPr>
              <w:t>Hiển</w:t>
            </w:r>
            <w:proofErr w:type="spellEnd"/>
            <w:r w:rsidR="003E22A9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3E22A9" w:rsidRPr="00D5653B">
              <w:rPr>
                <w:rFonts w:asciiTheme="majorHAnsi" w:hAnsiTheme="majorHAnsi" w:cstheme="majorHAnsi"/>
                <w:lang w:val="en-US"/>
              </w:rPr>
              <w:t>thị</w:t>
            </w:r>
            <w:proofErr w:type="spellEnd"/>
            <w:r w:rsidR="003E22A9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3E22A9" w:rsidRPr="00D5653B">
              <w:rPr>
                <w:rFonts w:asciiTheme="majorHAnsi" w:hAnsiTheme="majorHAnsi" w:cstheme="majorHAnsi"/>
                <w:lang w:val="en-US"/>
              </w:rPr>
              <w:t>cảnh</w:t>
            </w:r>
            <w:proofErr w:type="spellEnd"/>
            <w:r w:rsidR="003E22A9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3E22A9" w:rsidRPr="00D5653B">
              <w:rPr>
                <w:rFonts w:asciiTheme="majorHAnsi" w:hAnsiTheme="majorHAnsi" w:cstheme="majorHAnsi"/>
                <w:lang w:val="en-US"/>
              </w:rPr>
              <w:t>báo</w:t>
            </w:r>
            <w:proofErr w:type="spellEnd"/>
            <w:r w:rsidR="003E22A9" w:rsidRPr="00D5653B">
              <w:rPr>
                <w:rFonts w:asciiTheme="majorHAnsi" w:hAnsiTheme="majorHAnsi" w:cstheme="majorHAnsi"/>
                <w:lang w:val="en-US"/>
              </w:rPr>
              <w:t xml:space="preserve"> “</w:t>
            </w:r>
            <w:proofErr w:type="spellStart"/>
            <w:r w:rsidR="003E22A9" w:rsidRPr="00D5653B">
              <w:rPr>
                <w:rFonts w:asciiTheme="majorHAnsi" w:hAnsiTheme="majorHAnsi" w:cstheme="majorHAnsi"/>
                <w:lang w:val="en-US"/>
              </w:rPr>
              <w:t>mật</w:t>
            </w:r>
            <w:proofErr w:type="spellEnd"/>
            <w:r w:rsidR="003E22A9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3E22A9" w:rsidRPr="00D5653B">
              <w:rPr>
                <w:rFonts w:asciiTheme="majorHAnsi" w:hAnsiTheme="majorHAnsi" w:cstheme="majorHAnsi"/>
                <w:lang w:val="en-US"/>
              </w:rPr>
              <w:t>khẩ</w:t>
            </w:r>
            <w:r w:rsidR="002F2E33">
              <w:rPr>
                <w:rFonts w:asciiTheme="majorHAnsi" w:hAnsiTheme="majorHAnsi" w:cstheme="majorHAnsi"/>
                <w:lang w:val="en-US"/>
              </w:rPr>
              <w:t>u</w:t>
            </w:r>
            <w:proofErr w:type="spellEnd"/>
            <w:r w:rsidR="002F2E33">
              <w:rPr>
                <w:rFonts w:asciiTheme="majorHAnsi" w:hAnsiTheme="majorHAnsi" w:cstheme="majorHAnsi"/>
                <w:lang w:val="en-US"/>
              </w:rPr>
              <w:t xml:space="preserve"> và </w:t>
            </w:r>
            <w:proofErr w:type="spellStart"/>
            <w:r w:rsidR="002F2E33">
              <w:rPr>
                <w:rFonts w:asciiTheme="majorHAnsi" w:hAnsiTheme="majorHAnsi" w:cstheme="majorHAnsi"/>
                <w:lang w:val="en-US"/>
              </w:rPr>
              <w:t>tài</w:t>
            </w:r>
            <w:proofErr w:type="spellEnd"/>
            <w:r w:rsidR="002F2E33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2F2E33">
              <w:rPr>
                <w:rFonts w:asciiTheme="majorHAnsi" w:hAnsiTheme="majorHAnsi" w:cstheme="majorHAnsi"/>
                <w:lang w:val="en-US"/>
              </w:rPr>
              <w:t>khoản</w:t>
            </w:r>
            <w:proofErr w:type="spellEnd"/>
            <w:r w:rsidR="002F2E33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2F2E33">
              <w:rPr>
                <w:rFonts w:asciiTheme="majorHAnsi" w:hAnsiTheme="majorHAnsi" w:cstheme="majorHAnsi"/>
                <w:lang w:val="en-US"/>
              </w:rPr>
              <w:t>không</w:t>
            </w:r>
            <w:proofErr w:type="spellEnd"/>
            <w:r w:rsidR="002F2E33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2F2E33">
              <w:rPr>
                <w:rFonts w:asciiTheme="majorHAnsi" w:hAnsiTheme="majorHAnsi" w:cstheme="majorHAnsi"/>
                <w:lang w:val="en-US"/>
              </w:rPr>
              <w:t>được</w:t>
            </w:r>
            <w:proofErr w:type="spellEnd"/>
            <w:r w:rsidR="002F2E33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2F2E33">
              <w:rPr>
                <w:rFonts w:asciiTheme="majorHAnsi" w:hAnsiTheme="majorHAnsi" w:cstheme="majorHAnsi"/>
                <w:lang w:val="en-US"/>
              </w:rPr>
              <w:t>bỏ</w:t>
            </w:r>
            <w:proofErr w:type="spellEnd"/>
            <w:r w:rsidR="002F2E33">
              <w:rPr>
                <w:rFonts w:asciiTheme="majorHAnsi" w:hAnsiTheme="majorHAnsi" w:cstheme="majorHAnsi"/>
                <w:lang w:val="en-US"/>
              </w:rPr>
              <w:t xml:space="preserve"> tr</w:t>
            </w:r>
            <w:r w:rsidR="002F2E33">
              <w:rPr>
                <w:rFonts w:asciiTheme="majorHAnsi" w:hAnsiTheme="majorHAnsi" w:cstheme="majorHAnsi"/>
                <w:lang w:val="vi-VN"/>
              </w:rPr>
              <w:t>ố</w:t>
            </w:r>
            <w:r w:rsidR="003E22A9" w:rsidRPr="00D5653B">
              <w:rPr>
                <w:rFonts w:asciiTheme="majorHAnsi" w:hAnsiTheme="majorHAnsi" w:cstheme="majorHAnsi"/>
                <w:lang w:val="en-US"/>
              </w:rPr>
              <w:t>ng”.</w:t>
            </w:r>
          </w:p>
        </w:tc>
      </w:tr>
    </w:tbl>
    <w:p w14:paraId="60AB6A70" w14:textId="3E3377EF" w:rsidR="00B177CE" w:rsidRDefault="00B177CE" w:rsidP="00B177CE">
      <w:pPr>
        <w:pStyle w:val="Caption"/>
        <w:ind w:left="0"/>
        <w:jc w:val="center"/>
      </w:pPr>
      <w:bookmarkStart w:id="248" w:name="_Toc106816502"/>
      <w:proofErr w:type="spellStart"/>
      <w:r>
        <w:t>Bảng</w:t>
      </w:r>
      <w:proofErr w:type="spellEnd"/>
      <w:r>
        <w:t xml:space="preserve"> </w:t>
      </w:r>
      <w:r w:rsidR="006179BC">
        <w:fldChar w:fldCharType="begin"/>
      </w:r>
      <w:r w:rsidR="006179BC">
        <w:instrText xml:space="preserve"> STYLEREF 1 \s </w:instrText>
      </w:r>
      <w:r w:rsidR="006179BC">
        <w:fldChar w:fldCharType="separate"/>
      </w:r>
      <w:r w:rsidR="006179BC">
        <w:rPr>
          <w:noProof/>
        </w:rPr>
        <w:t>3</w:t>
      </w:r>
      <w:r w:rsidR="006179BC">
        <w:fldChar w:fldCharType="end"/>
      </w:r>
      <w:r w:rsidR="006179BC">
        <w:t>.</w:t>
      </w:r>
      <w:r w:rsidR="006179BC">
        <w:fldChar w:fldCharType="begin"/>
      </w:r>
      <w:r w:rsidR="006179BC">
        <w:instrText xml:space="preserve"> SEQ Bảng \* ARABIC \s 1 </w:instrText>
      </w:r>
      <w:r w:rsidR="006179BC">
        <w:fldChar w:fldCharType="separate"/>
      </w:r>
      <w:r w:rsidR="006179BC">
        <w:rPr>
          <w:noProof/>
        </w:rPr>
        <w:t>11</w:t>
      </w:r>
      <w:r w:rsidR="006179BC">
        <w:fldChar w:fldCharType="end"/>
      </w:r>
      <w:r w:rsidRPr="00AC6E9C">
        <w:t xml:space="preserve"> </w:t>
      </w:r>
      <w:proofErr w:type="spellStart"/>
      <w:r w:rsidRPr="00AC6E9C">
        <w:t>Usec</w:t>
      </w:r>
      <w:proofErr w:type="spellEnd"/>
      <w:r w:rsidRPr="00AC6E9C">
        <w:t xml:space="preserve"> </w:t>
      </w:r>
      <w:proofErr w:type="spellStart"/>
      <w:r w:rsidRPr="00AC6E9C">
        <w:t>case</w:t>
      </w:r>
      <w:proofErr w:type="spellEnd"/>
      <w:r w:rsidRPr="00AC6E9C">
        <w:t xml:space="preserve"> </w:t>
      </w:r>
      <w:proofErr w:type="spellStart"/>
      <w:r>
        <w:rPr>
          <w:lang w:val="en-US"/>
        </w:rPr>
        <w:t>Đăng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nhập</w:t>
      </w:r>
      <w:bookmarkEnd w:id="248"/>
      <w:proofErr w:type="spellEnd"/>
    </w:p>
    <w:p w14:paraId="4B385CB9" w14:textId="27D26E73" w:rsidR="008238FB" w:rsidRDefault="008238FB" w:rsidP="0030117C">
      <w:pPr>
        <w:pStyle w:val="Heading4"/>
        <w:rPr>
          <w:rFonts w:cstheme="majorHAnsi"/>
          <w:lang w:val="en-US"/>
        </w:rPr>
      </w:pPr>
      <w:proofErr w:type="spellStart"/>
      <w:r w:rsidRPr="00D5653B">
        <w:rPr>
          <w:rFonts w:cstheme="majorHAnsi"/>
          <w:lang w:val="en-US"/>
        </w:rPr>
        <w:lastRenderedPageBreak/>
        <w:t>Đăng</w:t>
      </w:r>
      <w:proofErr w:type="spellEnd"/>
      <w:r w:rsidRPr="00D5653B">
        <w:rPr>
          <w:rFonts w:cstheme="majorHAnsi"/>
          <w:lang w:val="en-US"/>
        </w:rPr>
        <w:t xml:space="preserve"> </w:t>
      </w:r>
      <w:proofErr w:type="spellStart"/>
      <w:r>
        <w:rPr>
          <w:rFonts w:cstheme="majorHAnsi"/>
          <w:lang w:val="en-US"/>
        </w:rPr>
        <w:t>ký</w:t>
      </w:r>
      <w:proofErr w:type="spellEnd"/>
      <w:r w:rsidRPr="00D5653B">
        <w:rPr>
          <w:rFonts w:cstheme="majorHAnsi"/>
          <w:lang w:val="en-US"/>
        </w:rPr>
        <w:t xml:space="preserve"> </w:t>
      </w:r>
    </w:p>
    <w:p w14:paraId="324FC94D" w14:textId="77777777" w:rsidR="00214CA9" w:rsidRDefault="008238FB" w:rsidP="00214CA9">
      <w:pPr>
        <w:keepNext/>
        <w:ind w:left="0"/>
        <w:jc w:val="center"/>
      </w:pPr>
      <w:r w:rsidRPr="00D5653B">
        <w:rPr>
          <w:rFonts w:cstheme="majorHAnsi"/>
          <w:noProof/>
          <w:lang w:val="en-US"/>
        </w:rPr>
        <w:drawing>
          <wp:inline distT="0" distB="0" distL="0" distR="0" wp14:anchorId="7B318D1B" wp14:editId="36FF31AE">
            <wp:extent cx="5699051" cy="7599094"/>
            <wp:effectExtent l="0" t="0" r="0" b="1905"/>
            <wp:docPr id="52" name="Picture 52" descr="F:\Khoa\bt\DoAn1\UseCase\Đăng ký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F:\Khoa\bt\DoAn1\UseCase\Đăng ký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1286" cy="76020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1B4008" w14:textId="0963460F" w:rsidR="003D6E6D" w:rsidRPr="008238FB" w:rsidRDefault="00214CA9" w:rsidP="00214CA9">
      <w:pPr>
        <w:pStyle w:val="Caption"/>
        <w:ind w:left="0"/>
        <w:jc w:val="center"/>
        <w:rPr>
          <w:lang w:val="en-US"/>
        </w:rPr>
      </w:pPr>
      <w:bookmarkStart w:id="249" w:name="_Toc106818836"/>
      <w:proofErr w:type="spellStart"/>
      <w:r>
        <w:t>Hình</w:t>
      </w:r>
      <w:proofErr w:type="spellEnd"/>
      <w:r>
        <w:t xml:space="preserve"> </w:t>
      </w:r>
      <w:r w:rsidR="00A45336">
        <w:fldChar w:fldCharType="begin"/>
      </w:r>
      <w:r w:rsidR="00A45336">
        <w:instrText xml:space="preserve"> STYLEREF 1 \s </w:instrText>
      </w:r>
      <w:r w:rsidR="00A45336">
        <w:fldChar w:fldCharType="separate"/>
      </w:r>
      <w:r w:rsidR="00A45336">
        <w:rPr>
          <w:noProof/>
        </w:rPr>
        <w:t>3</w:t>
      </w:r>
      <w:r w:rsidR="00A45336">
        <w:fldChar w:fldCharType="end"/>
      </w:r>
      <w:r w:rsidR="00A45336">
        <w:t>.</w:t>
      </w:r>
      <w:r w:rsidR="00A45336">
        <w:fldChar w:fldCharType="begin"/>
      </w:r>
      <w:r w:rsidR="00A45336">
        <w:instrText xml:space="preserve"> SEQ Hình \* ARABIC \s 1 </w:instrText>
      </w:r>
      <w:r w:rsidR="00A45336">
        <w:fldChar w:fldCharType="separate"/>
      </w:r>
      <w:r w:rsidR="00A45336">
        <w:rPr>
          <w:noProof/>
        </w:rPr>
        <w:t>18</w:t>
      </w:r>
      <w:r w:rsidR="00A45336">
        <w:fldChar w:fldCharType="end"/>
      </w:r>
      <w:r>
        <w:rPr>
          <w:lang w:val="en-US"/>
        </w:rPr>
        <w:t xml:space="preserve"> </w:t>
      </w:r>
      <w:proofErr w:type="spellStart"/>
      <w:r w:rsidRPr="00401346">
        <w:rPr>
          <w:lang w:val="en-US"/>
        </w:rPr>
        <w:t>Sơ</w:t>
      </w:r>
      <w:proofErr w:type="spellEnd"/>
      <w:r w:rsidRPr="00401346">
        <w:rPr>
          <w:lang w:val="en-US"/>
        </w:rPr>
        <w:t xml:space="preserve"> đồ </w:t>
      </w:r>
      <w:proofErr w:type="spellStart"/>
      <w:r w:rsidRPr="00401346">
        <w:rPr>
          <w:lang w:val="en-US"/>
        </w:rPr>
        <w:t>hoạt</w:t>
      </w:r>
      <w:proofErr w:type="spellEnd"/>
      <w:r w:rsidRPr="00401346">
        <w:rPr>
          <w:lang w:val="en-US"/>
        </w:rPr>
        <w:t xml:space="preserve"> động </w:t>
      </w:r>
      <w:proofErr w:type="spellStart"/>
      <w:r w:rsidRPr="00401346">
        <w:rPr>
          <w:lang w:val="en-US"/>
        </w:rPr>
        <w:t>Đăng</w:t>
      </w:r>
      <w:proofErr w:type="spellEnd"/>
      <w:r w:rsidRPr="00401346">
        <w:rPr>
          <w:lang w:val="en-US"/>
        </w:rPr>
        <w:t xml:space="preserve"> </w:t>
      </w:r>
      <w:proofErr w:type="spellStart"/>
      <w:r w:rsidRPr="00401346">
        <w:rPr>
          <w:lang w:val="en-US"/>
        </w:rPr>
        <w:t>ký</w:t>
      </w:r>
      <w:bookmarkEnd w:id="249"/>
      <w:proofErr w:type="spellEnd"/>
    </w:p>
    <w:p w14:paraId="7D95E2DF" w14:textId="657BDD48" w:rsidR="00B3488C" w:rsidRPr="00D5653B" w:rsidRDefault="00B3488C" w:rsidP="00327B41">
      <w:pPr>
        <w:ind w:left="144" w:right="144"/>
        <w:rPr>
          <w:rFonts w:asciiTheme="majorHAnsi" w:hAnsiTheme="majorHAnsi" w:cstheme="majorHAnsi"/>
          <w:lang w:val="en-US"/>
        </w:rPr>
      </w:pPr>
    </w:p>
    <w:tbl>
      <w:tblPr>
        <w:tblW w:w="0" w:type="auto"/>
        <w:tblInd w:w="62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205"/>
        <w:gridCol w:w="7237"/>
      </w:tblGrid>
      <w:tr w:rsidR="009538B0" w:rsidRPr="00D5653B" w14:paraId="6E04361F" w14:textId="77777777" w:rsidTr="005A2790">
        <w:trPr>
          <w:trHeight w:val="544"/>
        </w:trPr>
        <w:tc>
          <w:tcPr>
            <w:tcW w:w="9442" w:type="dxa"/>
            <w:gridSpan w:val="2"/>
            <w:tcBorders>
              <w:right w:val="single" w:sz="6" w:space="0" w:color="000000"/>
            </w:tcBorders>
            <w:shd w:val="clear" w:color="auto" w:fill="D0CECE"/>
          </w:tcPr>
          <w:p w14:paraId="2902DDD0" w14:textId="77777777" w:rsidR="009538B0" w:rsidRPr="00D5653B" w:rsidRDefault="009538B0" w:rsidP="00327B41">
            <w:pPr>
              <w:pStyle w:val="TableParagraph"/>
              <w:ind w:left="144" w:right="144"/>
              <w:jc w:val="left"/>
              <w:rPr>
                <w:rFonts w:asciiTheme="majorHAnsi" w:hAnsiTheme="majorHAnsi" w:cstheme="majorHAnsi"/>
                <w:sz w:val="24"/>
              </w:rPr>
            </w:pPr>
          </w:p>
        </w:tc>
      </w:tr>
      <w:tr w:rsidR="009538B0" w:rsidRPr="00D5653B" w14:paraId="1FD879A9" w14:textId="77777777" w:rsidTr="00154E04">
        <w:trPr>
          <w:trHeight w:val="568"/>
        </w:trPr>
        <w:tc>
          <w:tcPr>
            <w:tcW w:w="2205" w:type="dxa"/>
          </w:tcPr>
          <w:p w14:paraId="329D40FE" w14:textId="77777777" w:rsidR="009538B0" w:rsidRPr="00D5653B" w:rsidRDefault="009538B0" w:rsidP="00327B41">
            <w:pPr>
              <w:pStyle w:val="TableParagraph"/>
              <w:spacing w:before="2"/>
              <w:ind w:left="144" w:right="144"/>
              <w:jc w:val="left"/>
              <w:rPr>
                <w:rFonts w:asciiTheme="majorHAnsi" w:hAnsiTheme="majorHAnsi" w:cstheme="majorHAnsi"/>
                <w:b/>
              </w:rPr>
            </w:pPr>
            <w:r w:rsidRPr="00D5653B">
              <w:rPr>
                <w:rFonts w:asciiTheme="majorHAnsi" w:hAnsiTheme="majorHAnsi" w:cstheme="majorHAnsi"/>
                <w:b/>
              </w:rPr>
              <w:t>Tên</w:t>
            </w:r>
            <w:r w:rsidRPr="00D5653B">
              <w:rPr>
                <w:rFonts w:asciiTheme="majorHAnsi" w:hAnsiTheme="majorHAnsi" w:cstheme="majorHAnsi"/>
                <w:b/>
                <w:spacing w:val="-3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Use</w:t>
            </w:r>
            <w:proofErr w:type="spellEnd"/>
            <w:r w:rsidRPr="00D5653B">
              <w:rPr>
                <w:rFonts w:asciiTheme="majorHAnsi" w:hAnsiTheme="majorHAnsi" w:cstheme="majorHAnsi"/>
                <w:b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Case</w:t>
            </w:r>
            <w:proofErr w:type="spellEnd"/>
          </w:p>
        </w:tc>
        <w:tc>
          <w:tcPr>
            <w:tcW w:w="7237" w:type="dxa"/>
            <w:tcBorders>
              <w:right w:val="single" w:sz="6" w:space="0" w:color="000000"/>
            </w:tcBorders>
          </w:tcPr>
          <w:p w14:paraId="55D32252" w14:textId="43CB0FD7" w:rsidR="009538B0" w:rsidRPr="00D5653B" w:rsidRDefault="00350823" w:rsidP="00F33351">
            <w:pPr>
              <w:pStyle w:val="TableParagraph"/>
              <w:spacing w:line="326" w:lineRule="exact"/>
              <w:ind w:left="144" w:right="144"/>
              <w:jc w:val="both"/>
              <w:rPr>
                <w:rFonts w:asciiTheme="majorHAnsi" w:hAnsiTheme="majorHAnsi" w:cstheme="majorHAnsi"/>
              </w:rPr>
            </w:pPr>
            <w:proofErr w:type="spellStart"/>
            <w:r w:rsidRPr="00D5653B">
              <w:rPr>
                <w:rFonts w:asciiTheme="majorHAnsi" w:hAnsiTheme="majorHAnsi" w:cstheme="majorHAnsi"/>
                <w:color w:val="000000"/>
                <w:lang w:val="en-US"/>
              </w:rPr>
              <w:t>Đăng</w:t>
            </w:r>
            <w:proofErr w:type="spellEnd"/>
            <w:r w:rsidRPr="00D5653B">
              <w:rPr>
                <w:rFonts w:asciiTheme="majorHAnsi" w:hAnsiTheme="majorHAnsi" w:cstheme="majorHAnsi"/>
                <w:color w:val="000000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color w:val="000000"/>
                <w:lang w:val="en-US"/>
              </w:rPr>
              <w:t>k</w:t>
            </w:r>
            <w:r w:rsidR="00957B2F">
              <w:rPr>
                <w:rFonts w:asciiTheme="majorHAnsi" w:hAnsiTheme="majorHAnsi" w:cstheme="majorHAnsi"/>
                <w:color w:val="000000"/>
                <w:lang w:val="en-US"/>
              </w:rPr>
              <w:t>ý</w:t>
            </w:r>
            <w:proofErr w:type="spellEnd"/>
          </w:p>
        </w:tc>
      </w:tr>
      <w:tr w:rsidR="009538B0" w:rsidRPr="00D5653B" w14:paraId="0073DD01" w14:textId="77777777" w:rsidTr="00154E04">
        <w:trPr>
          <w:trHeight w:val="568"/>
        </w:trPr>
        <w:tc>
          <w:tcPr>
            <w:tcW w:w="2205" w:type="dxa"/>
          </w:tcPr>
          <w:p w14:paraId="4EC00204" w14:textId="77777777" w:rsidR="009538B0" w:rsidRPr="00D5653B" w:rsidRDefault="009538B0" w:rsidP="00327B41">
            <w:pPr>
              <w:pStyle w:val="TableParagraph"/>
              <w:spacing w:before="2"/>
              <w:ind w:left="144" w:right="144"/>
              <w:jc w:val="left"/>
              <w:rPr>
                <w:rFonts w:asciiTheme="majorHAnsi" w:hAnsiTheme="majorHAnsi" w:cstheme="majorHAnsi"/>
                <w:b/>
              </w:rPr>
            </w:pPr>
            <w:r w:rsidRPr="00D5653B">
              <w:rPr>
                <w:rFonts w:asciiTheme="majorHAnsi" w:hAnsiTheme="majorHAnsi" w:cstheme="majorHAnsi"/>
                <w:b/>
              </w:rPr>
              <w:t>Mô</w:t>
            </w:r>
            <w:r w:rsidRPr="00D5653B">
              <w:rPr>
                <w:rFonts w:asciiTheme="majorHAnsi" w:hAnsiTheme="majorHAnsi" w:cstheme="majorHAnsi"/>
                <w:b/>
                <w:spacing w:val="-1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tả</w:t>
            </w:r>
            <w:proofErr w:type="spellEnd"/>
          </w:p>
        </w:tc>
        <w:tc>
          <w:tcPr>
            <w:tcW w:w="7237" w:type="dxa"/>
            <w:tcBorders>
              <w:right w:val="single" w:sz="6" w:space="0" w:color="000000"/>
            </w:tcBorders>
          </w:tcPr>
          <w:p w14:paraId="371A2114" w14:textId="41EC2851" w:rsidR="009538B0" w:rsidRPr="00D5653B" w:rsidRDefault="00D33621" w:rsidP="00F33351">
            <w:pPr>
              <w:pStyle w:val="TableParagraph"/>
              <w:spacing w:line="336" w:lineRule="exact"/>
              <w:ind w:left="144" w:right="144"/>
              <w:jc w:val="both"/>
              <w:rPr>
                <w:rFonts w:asciiTheme="majorHAnsi" w:hAnsiTheme="majorHAnsi" w:cstheme="majorHAnsi"/>
              </w:rPr>
            </w:pP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Cũng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như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Đăng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nhập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chức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năng “Use case”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này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là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chức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năng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yêu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cầu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có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trong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mỗi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ứng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dụng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cần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có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sự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cá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nhân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hóa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hoạt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động.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Nhằm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hỗ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trợ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tối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đa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các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yêu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cầu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của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khách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hàng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cũng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như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hỗ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trợ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việc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xác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thực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người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mua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cho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người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bán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cũng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như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định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danh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trong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các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hoạt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động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cho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ứng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dụng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.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Chức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năng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đăng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ký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hỗ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trợ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tạo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tài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khoản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đễ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khách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hàng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nhận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được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đầy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đủ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các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quyền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lời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và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có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thể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thực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hiện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phần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lớn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các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hoạt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động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chính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của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ứng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dụng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>.</w:t>
            </w:r>
          </w:p>
        </w:tc>
      </w:tr>
      <w:tr w:rsidR="009538B0" w:rsidRPr="00D5653B" w14:paraId="43636065" w14:textId="77777777" w:rsidTr="00154E04">
        <w:trPr>
          <w:trHeight w:val="568"/>
        </w:trPr>
        <w:tc>
          <w:tcPr>
            <w:tcW w:w="2205" w:type="dxa"/>
          </w:tcPr>
          <w:p w14:paraId="77F20F94" w14:textId="77777777" w:rsidR="009538B0" w:rsidRPr="00D5653B" w:rsidRDefault="009538B0" w:rsidP="00327B41">
            <w:pPr>
              <w:pStyle w:val="TableParagraph"/>
              <w:spacing w:before="2"/>
              <w:ind w:left="144" w:right="144"/>
              <w:jc w:val="left"/>
              <w:rPr>
                <w:rFonts w:asciiTheme="majorHAnsi" w:hAnsiTheme="majorHAnsi" w:cstheme="majorHAnsi"/>
                <w:b/>
              </w:rPr>
            </w:pPr>
            <w:proofErr w:type="spellStart"/>
            <w:r w:rsidRPr="00D5653B">
              <w:rPr>
                <w:rFonts w:asciiTheme="majorHAnsi" w:hAnsiTheme="majorHAnsi" w:cstheme="majorHAnsi"/>
                <w:b/>
              </w:rPr>
              <w:t>Người</w:t>
            </w:r>
            <w:proofErr w:type="spellEnd"/>
            <w:r w:rsidRPr="00D5653B">
              <w:rPr>
                <w:rFonts w:asciiTheme="majorHAnsi" w:hAnsiTheme="majorHAnsi" w:cstheme="majorHAnsi"/>
                <w:b/>
                <w:spacing w:val="-3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thực</w:t>
            </w:r>
            <w:proofErr w:type="spellEnd"/>
            <w:r w:rsidRPr="00D5653B">
              <w:rPr>
                <w:rFonts w:asciiTheme="majorHAnsi" w:hAnsiTheme="majorHAnsi" w:cstheme="majorHAnsi"/>
                <w:b/>
                <w:spacing w:val="-2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hiện</w:t>
            </w:r>
            <w:proofErr w:type="spellEnd"/>
          </w:p>
        </w:tc>
        <w:tc>
          <w:tcPr>
            <w:tcW w:w="7237" w:type="dxa"/>
            <w:tcBorders>
              <w:right w:val="single" w:sz="6" w:space="0" w:color="000000"/>
            </w:tcBorders>
          </w:tcPr>
          <w:p w14:paraId="1C4CA505" w14:textId="77777777" w:rsidR="009538B0" w:rsidRPr="00D5653B" w:rsidRDefault="009538B0" w:rsidP="00F33351">
            <w:pPr>
              <w:pStyle w:val="TableParagraph"/>
              <w:spacing w:line="294" w:lineRule="exact"/>
              <w:ind w:left="144" w:right="144"/>
              <w:jc w:val="both"/>
              <w:rPr>
                <w:rFonts w:asciiTheme="majorHAnsi" w:hAnsiTheme="majorHAnsi" w:cstheme="majorHAnsi"/>
                <w:lang w:val="en-US"/>
              </w:rPr>
            </w:pP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Khách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hàng</w:t>
            </w:r>
            <w:proofErr w:type="spellEnd"/>
          </w:p>
        </w:tc>
      </w:tr>
      <w:tr w:rsidR="009538B0" w:rsidRPr="00D5653B" w14:paraId="4FC97E85" w14:textId="77777777" w:rsidTr="00154E04">
        <w:trPr>
          <w:trHeight w:val="568"/>
        </w:trPr>
        <w:tc>
          <w:tcPr>
            <w:tcW w:w="2205" w:type="dxa"/>
          </w:tcPr>
          <w:p w14:paraId="5675E9A4" w14:textId="77777777" w:rsidR="009538B0" w:rsidRPr="00D5653B" w:rsidRDefault="009538B0" w:rsidP="00327B41">
            <w:pPr>
              <w:pStyle w:val="TableParagraph"/>
              <w:spacing w:before="2"/>
              <w:ind w:left="144" w:right="144"/>
              <w:jc w:val="left"/>
              <w:rPr>
                <w:rFonts w:asciiTheme="majorHAnsi" w:hAnsiTheme="majorHAnsi" w:cstheme="majorHAnsi"/>
                <w:b/>
              </w:rPr>
            </w:pPr>
            <w:proofErr w:type="spellStart"/>
            <w:r w:rsidRPr="00D5653B">
              <w:rPr>
                <w:rFonts w:asciiTheme="majorHAnsi" w:hAnsiTheme="majorHAnsi" w:cstheme="majorHAnsi"/>
                <w:b/>
              </w:rPr>
              <w:t>Điều</w:t>
            </w:r>
            <w:proofErr w:type="spellEnd"/>
            <w:r w:rsidRPr="00D5653B">
              <w:rPr>
                <w:rFonts w:asciiTheme="majorHAnsi" w:hAnsiTheme="majorHAnsi" w:cstheme="majorHAnsi"/>
                <w:b/>
                <w:spacing w:val="-3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kiện</w:t>
            </w:r>
            <w:proofErr w:type="spellEnd"/>
            <w:r w:rsidRPr="00D5653B">
              <w:rPr>
                <w:rFonts w:asciiTheme="majorHAnsi" w:hAnsiTheme="majorHAnsi" w:cstheme="majorHAnsi"/>
                <w:b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trước</w:t>
            </w:r>
            <w:proofErr w:type="spellEnd"/>
            <w:r w:rsidRPr="00D5653B">
              <w:rPr>
                <w:rFonts w:asciiTheme="majorHAnsi" w:hAnsiTheme="majorHAnsi" w:cstheme="majorHAnsi"/>
                <w:b/>
                <w:spacing w:val="-2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xử</w:t>
            </w:r>
            <w:proofErr w:type="spellEnd"/>
            <w:r w:rsidRPr="00D5653B">
              <w:rPr>
                <w:rFonts w:asciiTheme="majorHAnsi" w:hAnsiTheme="majorHAnsi" w:cstheme="majorHAnsi"/>
                <w:b/>
                <w:spacing w:val="-1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lí</w:t>
            </w:r>
            <w:proofErr w:type="spellEnd"/>
          </w:p>
        </w:tc>
        <w:tc>
          <w:tcPr>
            <w:tcW w:w="7237" w:type="dxa"/>
            <w:tcBorders>
              <w:right w:val="single" w:sz="6" w:space="0" w:color="000000"/>
            </w:tcBorders>
          </w:tcPr>
          <w:p w14:paraId="04912873" w14:textId="77777777" w:rsidR="009538B0" w:rsidRPr="00D5653B" w:rsidRDefault="009538B0" w:rsidP="00F33351">
            <w:pPr>
              <w:pStyle w:val="TableParagraph"/>
              <w:spacing w:line="336" w:lineRule="exact"/>
              <w:ind w:left="144" w:right="144"/>
              <w:jc w:val="both"/>
              <w:rPr>
                <w:rFonts w:asciiTheme="majorHAnsi" w:hAnsiTheme="majorHAnsi" w:cstheme="majorHAnsi"/>
                <w:lang w:val="en-US"/>
              </w:rPr>
            </w:pPr>
            <w:r w:rsidRPr="00D5653B">
              <w:rPr>
                <w:rFonts w:asciiTheme="majorHAnsi" w:hAnsiTheme="majorHAnsi" w:cstheme="majorHAnsi"/>
                <w:lang w:val="en-US"/>
              </w:rPr>
              <w:t xml:space="preserve"> None</w:t>
            </w:r>
          </w:p>
        </w:tc>
      </w:tr>
      <w:tr w:rsidR="009538B0" w:rsidRPr="00D5653B" w14:paraId="60C4BB8A" w14:textId="77777777" w:rsidTr="00154E04">
        <w:trPr>
          <w:trHeight w:val="632"/>
        </w:trPr>
        <w:tc>
          <w:tcPr>
            <w:tcW w:w="2205" w:type="dxa"/>
          </w:tcPr>
          <w:p w14:paraId="00079DBF" w14:textId="77777777" w:rsidR="009538B0" w:rsidRPr="00D5653B" w:rsidRDefault="009538B0" w:rsidP="00327B41">
            <w:pPr>
              <w:pStyle w:val="TableParagraph"/>
              <w:spacing w:before="2"/>
              <w:ind w:left="144" w:right="144"/>
              <w:jc w:val="left"/>
              <w:rPr>
                <w:rFonts w:asciiTheme="majorHAnsi" w:hAnsiTheme="majorHAnsi" w:cstheme="majorHAnsi"/>
                <w:b/>
              </w:rPr>
            </w:pPr>
            <w:r w:rsidRPr="00D5653B">
              <w:rPr>
                <w:rFonts w:asciiTheme="majorHAnsi" w:hAnsiTheme="majorHAnsi" w:cstheme="majorHAnsi"/>
                <w:b/>
              </w:rPr>
              <w:t>Sau</w:t>
            </w:r>
            <w:r w:rsidRPr="00D5653B">
              <w:rPr>
                <w:rFonts w:asciiTheme="majorHAnsi" w:hAnsiTheme="majorHAnsi" w:cstheme="majorHAnsi"/>
                <w:b/>
                <w:spacing w:val="-2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xử</w:t>
            </w:r>
            <w:proofErr w:type="spellEnd"/>
            <w:r w:rsidRPr="00D5653B">
              <w:rPr>
                <w:rFonts w:asciiTheme="majorHAnsi" w:hAnsiTheme="majorHAnsi" w:cstheme="majorHAnsi"/>
                <w:b/>
                <w:spacing w:val="-1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lí</w:t>
            </w:r>
            <w:proofErr w:type="spellEnd"/>
            <w:r w:rsidRPr="00D5653B">
              <w:rPr>
                <w:rFonts w:asciiTheme="majorHAnsi" w:hAnsiTheme="majorHAnsi" w:cstheme="majorHAnsi"/>
                <w:b/>
                <w:spacing w:val="-1"/>
              </w:rPr>
              <w:t xml:space="preserve"> </w:t>
            </w:r>
            <w:r w:rsidRPr="00D5653B">
              <w:rPr>
                <w:rFonts w:asciiTheme="majorHAnsi" w:hAnsiTheme="majorHAnsi" w:cstheme="majorHAnsi"/>
                <w:b/>
              </w:rPr>
              <w:t>(sau</w:t>
            </w:r>
            <w:r w:rsidRPr="00D5653B">
              <w:rPr>
                <w:rFonts w:asciiTheme="majorHAnsi" w:hAnsiTheme="majorHAnsi" w:cstheme="majorHAnsi"/>
                <w:b/>
                <w:spacing w:val="-2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Use-case</w:t>
            </w:r>
            <w:proofErr w:type="spellEnd"/>
            <w:r w:rsidRPr="00D5653B">
              <w:rPr>
                <w:rFonts w:asciiTheme="majorHAnsi" w:hAnsiTheme="majorHAnsi" w:cstheme="majorHAnsi"/>
                <w:b/>
              </w:rPr>
              <w:t>)</w:t>
            </w:r>
          </w:p>
        </w:tc>
        <w:tc>
          <w:tcPr>
            <w:tcW w:w="7237" w:type="dxa"/>
            <w:tcBorders>
              <w:right w:val="single" w:sz="6" w:space="0" w:color="000000"/>
            </w:tcBorders>
          </w:tcPr>
          <w:p w14:paraId="3F3B4B4E" w14:textId="7C61F3F1" w:rsidR="009538B0" w:rsidRPr="00D5653B" w:rsidRDefault="00606076" w:rsidP="00F33351">
            <w:pPr>
              <w:pStyle w:val="TableParagraph"/>
              <w:spacing w:line="324" w:lineRule="auto"/>
              <w:ind w:left="144" w:right="144"/>
              <w:jc w:val="both"/>
              <w:rPr>
                <w:rFonts w:asciiTheme="majorHAnsi" w:hAnsiTheme="majorHAnsi" w:cstheme="majorHAnsi"/>
                <w:lang w:val="en-US"/>
              </w:rPr>
            </w:pP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Yêu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cầu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đặc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biệt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xuyên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suốt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là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người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dùng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có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kết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nối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với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mạng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internet.</w:t>
            </w:r>
          </w:p>
        </w:tc>
      </w:tr>
      <w:tr w:rsidR="009538B0" w:rsidRPr="00D5653B" w14:paraId="711594C0" w14:textId="77777777" w:rsidTr="00154E04">
        <w:trPr>
          <w:trHeight w:val="569"/>
        </w:trPr>
        <w:tc>
          <w:tcPr>
            <w:tcW w:w="2205" w:type="dxa"/>
          </w:tcPr>
          <w:p w14:paraId="765B7A31" w14:textId="77777777" w:rsidR="009538B0" w:rsidRPr="00D5653B" w:rsidRDefault="009538B0" w:rsidP="00327B41">
            <w:pPr>
              <w:pStyle w:val="TableParagraph"/>
              <w:spacing w:before="2"/>
              <w:ind w:left="144" w:right="144"/>
              <w:jc w:val="left"/>
              <w:rPr>
                <w:rFonts w:asciiTheme="majorHAnsi" w:hAnsiTheme="majorHAnsi" w:cstheme="majorHAnsi"/>
                <w:b/>
              </w:rPr>
            </w:pPr>
            <w:proofErr w:type="spellStart"/>
            <w:r w:rsidRPr="00D5653B">
              <w:rPr>
                <w:rFonts w:asciiTheme="majorHAnsi" w:hAnsiTheme="majorHAnsi" w:cstheme="majorHAnsi"/>
                <w:b/>
              </w:rPr>
              <w:t>Ngoại</w:t>
            </w:r>
            <w:proofErr w:type="spellEnd"/>
            <w:r w:rsidRPr="00D5653B">
              <w:rPr>
                <w:rFonts w:asciiTheme="majorHAnsi" w:hAnsiTheme="majorHAnsi" w:cstheme="majorHAnsi"/>
                <w:b/>
                <w:spacing w:val="-2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lệ</w:t>
            </w:r>
            <w:proofErr w:type="spellEnd"/>
            <w:r w:rsidRPr="00D5653B">
              <w:rPr>
                <w:rFonts w:asciiTheme="majorHAnsi" w:hAnsiTheme="majorHAnsi" w:cstheme="majorHAnsi"/>
                <w:b/>
                <w:spacing w:val="-2"/>
              </w:rPr>
              <w:t xml:space="preserve"> </w:t>
            </w:r>
            <w:r w:rsidRPr="00D5653B">
              <w:rPr>
                <w:rFonts w:asciiTheme="majorHAnsi" w:hAnsiTheme="majorHAnsi" w:cstheme="majorHAnsi"/>
                <w:b/>
              </w:rPr>
              <w:t>(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Exception</w:t>
            </w:r>
            <w:proofErr w:type="spellEnd"/>
            <w:r w:rsidRPr="00D5653B">
              <w:rPr>
                <w:rFonts w:asciiTheme="majorHAnsi" w:hAnsiTheme="majorHAnsi" w:cstheme="majorHAnsi"/>
                <w:b/>
              </w:rPr>
              <w:t>)</w:t>
            </w:r>
          </w:p>
        </w:tc>
        <w:tc>
          <w:tcPr>
            <w:tcW w:w="7237" w:type="dxa"/>
            <w:tcBorders>
              <w:right w:val="single" w:sz="6" w:space="0" w:color="000000"/>
            </w:tcBorders>
          </w:tcPr>
          <w:p w14:paraId="2E6B9A92" w14:textId="77777777" w:rsidR="009538B0" w:rsidRPr="00D5653B" w:rsidRDefault="009538B0" w:rsidP="00F33351">
            <w:pPr>
              <w:pStyle w:val="TableParagraph"/>
              <w:spacing w:line="294" w:lineRule="exact"/>
              <w:ind w:left="144" w:right="144"/>
              <w:jc w:val="both"/>
              <w:rPr>
                <w:rFonts w:asciiTheme="majorHAnsi" w:hAnsiTheme="majorHAnsi" w:cstheme="majorHAnsi"/>
              </w:rPr>
            </w:pPr>
            <w:r w:rsidRPr="00D5653B">
              <w:rPr>
                <w:rFonts w:asciiTheme="majorHAnsi" w:hAnsiTheme="majorHAnsi" w:cstheme="majorHAnsi"/>
              </w:rPr>
              <w:t>Không.</w:t>
            </w:r>
          </w:p>
        </w:tc>
      </w:tr>
      <w:tr w:rsidR="009538B0" w:rsidRPr="00D5653B" w14:paraId="79E61492" w14:textId="77777777" w:rsidTr="00154E04">
        <w:trPr>
          <w:trHeight w:val="1137"/>
        </w:trPr>
        <w:tc>
          <w:tcPr>
            <w:tcW w:w="2205" w:type="dxa"/>
          </w:tcPr>
          <w:p w14:paraId="63F86F0D" w14:textId="77777777" w:rsidR="009538B0" w:rsidRPr="00D5653B" w:rsidRDefault="009538B0" w:rsidP="00327B41">
            <w:pPr>
              <w:pStyle w:val="TableParagraph"/>
              <w:spacing w:before="2"/>
              <w:ind w:left="144" w:right="144"/>
              <w:jc w:val="left"/>
              <w:rPr>
                <w:rFonts w:asciiTheme="majorHAnsi" w:hAnsiTheme="majorHAnsi" w:cstheme="majorHAnsi"/>
                <w:b/>
              </w:rPr>
            </w:pPr>
            <w:proofErr w:type="spellStart"/>
            <w:r w:rsidRPr="00D5653B">
              <w:rPr>
                <w:rFonts w:asciiTheme="majorHAnsi" w:hAnsiTheme="majorHAnsi" w:cstheme="majorHAnsi"/>
                <w:b/>
              </w:rPr>
              <w:t>Dòng</w:t>
            </w:r>
            <w:proofErr w:type="spellEnd"/>
            <w:r w:rsidRPr="00D5653B">
              <w:rPr>
                <w:rFonts w:asciiTheme="majorHAnsi" w:hAnsiTheme="majorHAnsi" w:cstheme="majorHAnsi"/>
                <w:b/>
                <w:spacing w:val="-2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sự</w:t>
            </w:r>
            <w:proofErr w:type="spellEnd"/>
            <w:r w:rsidRPr="00D5653B">
              <w:rPr>
                <w:rFonts w:asciiTheme="majorHAnsi" w:hAnsiTheme="majorHAnsi" w:cstheme="majorHAnsi"/>
                <w:b/>
                <w:spacing w:val="-1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kiện</w:t>
            </w:r>
            <w:proofErr w:type="spellEnd"/>
            <w:r w:rsidRPr="00D5653B">
              <w:rPr>
                <w:rFonts w:asciiTheme="majorHAnsi" w:hAnsiTheme="majorHAnsi" w:cstheme="majorHAnsi"/>
                <w:b/>
                <w:spacing w:val="-1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chính</w:t>
            </w:r>
            <w:proofErr w:type="spellEnd"/>
          </w:p>
        </w:tc>
        <w:tc>
          <w:tcPr>
            <w:tcW w:w="7237" w:type="dxa"/>
            <w:tcBorders>
              <w:right w:val="single" w:sz="6" w:space="0" w:color="000000"/>
            </w:tcBorders>
          </w:tcPr>
          <w:p w14:paraId="0A4B70C3" w14:textId="77777777" w:rsidR="00137541" w:rsidRPr="00D5653B" w:rsidRDefault="00137541" w:rsidP="00F33351">
            <w:pPr>
              <w:ind w:left="144" w:right="144"/>
              <w:jc w:val="both"/>
              <w:rPr>
                <w:rFonts w:asciiTheme="majorHAnsi" w:hAnsiTheme="majorHAnsi" w:cstheme="majorHAnsi"/>
                <w:lang w:val="en-US"/>
              </w:rPr>
            </w:pP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Luồng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sự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kiện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cơ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bản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(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Xem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các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đánh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giá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đã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gửi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)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sẽ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được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mô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tả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bên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dưới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theo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thứ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tự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thực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hiện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>:</w:t>
            </w:r>
          </w:p>
          <w:p w14:paraId="0B31AB14" w14:textId="602B9474" w:rsidR="00137541" w:rsidRPr="00D5653B" w:rsidRDefault="00957B2F" w:rsidP="005F7E53">
            <w:pPr>
              <w:numPr>
                <w:ilvl w:val="0"/>
                <w:numId w:val="20"/>
              </w:numPr>
              <w:autoSpaceDE/>
              <w:autoSpaceDN/>
              <w:spacing w:line="240" w:lineRule="auto"/>
              <w:ind w:left="144" w:right="144"/>
              <w:jc w:val="both"/>
              <w:rPr>
                <w:rFonts w:asciiTheme="majorHAnsi" w:hAnsiTheme="majorHAnsi" w:cstheme="majorHAnsi"/>
                <w:lang w:val="en-US"/>
              </w:rPr>
            </w:pPr>
            <w:r>
              <w:rPr>
                <w:rFonts w:asciiTheme="majorHAnsi" w:hAnsiTheme="majorHAnsi" w:cstheme="majorHAnsi"/>
                <w:lang w:val="en-US"/>
              </w:rPr>
              <w:t xml:space="preserve">- </w:t>
            </w:r>
            <w:proofErr w:type="spellStart"/>
            <w:r w:rsidR="00137541" w:rsidRPr="00D5653B">
              <w:rPr>
                <w:rFonts w:asciiTheme="majorHAnsi" w:hAnsiTheme="majorHAnsi" w:cstheme="majorHAnsi"/>
                <w:lang w:val="en-US"/>
              </w:rPr>
              <w:t>Khách</w:t>
            </w:r>
            <w:proofErr w:type="spellEnd"/>
            <w:r w:rsidR="00137541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137541" w:rsidRPr="00D5653B">
              <w:rPr>
                <w:rFonts w:asciiTheme="majorHAnsi" w:hAnsiTheme="majorHAnsi" w:cstheme="majorHAnsi"/>
                <w:lang w:val="en-US"/>
              </w:rPr>
              <w:t>hàng</w:t>
            </w:r>
            <w:proofErr w:type="spellEnd"/>
            <w:r w:rsidR="00137541" w:rsidRPr="00D5653B">
              <w:rPr>
                <w:rFonts w:asciiTheme="majorHAnsi" w:hAnsiTheme="majorHAnsi" w:cstheme="majorHAnsi"/>
                <w:lang w:val="en-US"/>
              </w:rPr>
              <w:t xml:space="preserve"> vào phần </w:t>
            </w:r>
            <w:proofErr w:type="spellStart"/>
            <w:r w:rsidR="0026788B" w:rsidRPr="00D5653B">
              <w:rPr>
                <w:rFonts w:asciiTheme="majorHAnsi" w:hAnsiTheme="majorHAnsi" w:cstheme="majorHAnsi"/>
                <w:lang w:val="en-US"/>
              </w:rPr>
              <w:t>Tài</w:t>
            </w:r>
            <w:proofErr w:type="spellEnd"/>
            <w:r w:rsidR="0026788B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26788B" w:rsidRPr="00D5653B">
              <w:rPr>
                <w:rFonts w:asciiTheme="majorHAnsi" w:hAnsiTheme="majorHAnsi" w:cstheme="majorHAnsi"/>
                <w:lang w:val="en-US"/>
              </w:rPr>
              <w:t>khoản</w:t>
            </w:r>
            <w:proofErr w:type="spellEnd"/>
            <w:r w:rsidR="00137541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137541" w:rsidRPr="00D5653B">
              <w:rPr>
                <w:rFonts w:asciiTheme="majorHAnsi" w:hAnsiTheme="majorHAnsi" w:cstheme="majorHAnsi"/>
                <w:lang w:val="en-US"/>
              </w:rPr>
              <w:t>bên</w:t>
            </w:r>
            <w:proofErr w:type="spellEnd"/>
            <w:r w:rsidR="00137541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137541" w:rsidRPr="00D5653B">
              <w:rPr>
                <w:rFonts w:asciiTheme="majorHAnsi" w:hAnsiTheme="majorHAnsi" w:cstheme="majorHAnsi"/>
                <w:lang w:val="en-US"/>
              </w:rPr>
              <w:t>dưới</w:t>
            </w:r>
            <w:proofErr w:type="spellEnd"/>
            <w:r w:rsidR="00137541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137541" w:rsidRPr="00D5653B">
              <w:rPr>
                <w:rFonts w:asciiTheme="majorHAnsi" w:hAnsiTheme="majorHAnsi" w:cstheme="majorHAnsi"/>
                <w:lang w:val="en-US"/>
              </w:rPr>
              <w:t>thanh</w:t>
            </w:r>
            <w:proofErr w:type="spellEnd"/>
            <w:r w:rsidR="00137541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137541" w:rsidRPr="00D5653B">
              <w:rPr>
                <w:rFonts w:asciiTheme="majorHAnsi" w:hAnsiTheme="majorHAnsi" w:cstheme="majorHAnsi"/>
                <w:lang w:val="en-US"/>
              </w:rPr>
              <w:t>dịch</w:t>
            </w:r>
            <w:proofErr w:type="spellEnd"/>
            <w:r w:rsidR="00137541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137541" w:rsidRPr="00D5653B">
              <w:rPr>
                <w:rFonts w:asciiTheme="majorHAnsi" w:hAnsiTheme="majorHAnsi" w:cstheme="majorHAnsi"/>
                <w:lang w:val="en-US"/>
              </w:rPr>
              <w:t>chuyển</w:t>
            </w:r>
            <w:proofErr w:type="spellEnd"/>
            <w:r w:rsidR="00137541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137541" w:rsidRPr="00D5653B">
              <w:rPr>
                <w:rFonts w:asciiTheme="majorHAnsi" w:hAnsiTheme="majorHAnsi" w:cstheme="majorHAnsi"/>
                <w:lang w:val="en-US"/>
              </w:rPr>
              <w:t>đáy</w:t>
            </w:r>
            <w:proofErr w:type="spellEnd"/>
            <w:r w:rsidR="00137541" w:rsidRPr="00D5653B">
              <w:rPr>
                <w:rFonts w:asciiTheme="majorHAnsi" w:hAnsiTheme="majorHAnsi" w:cstheme="majorHAnsi"/>
                <w:lang w:val="en-US"/>
              </w:rPr>
              <w:t xml:space="preserve"> của </w:t>
            </w:r>
            <w:proofErr w:type="spellStart"/>
            <w:r w:rsidR="00137541" w:rsidRPr="00D5653B">
              <w:rPr>
                <w:rFonts w:asciiTheme="majorHAnsi" w:hAnsiTheme="majorHAnsi" w:cstheme="majorHAnsi"/>
                <w:lang w:val="en-US"/>
              </w:rPr>
              <w:t>ứng</w:t>
            </w:r>
            <w:proofErr w:type="spellEnd"/>
            <w:r w:rsidR="00137541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137541" w:rsidRPr="00D5653B">
              <w:rPr>
                <w:rFonts w:asciiTheme="majorHAnsi" w:hAnsiTheme="majorHAnsi" w:cstheme="majorHAnsi"/>
                <w:lang w:val="en-US"/>
              </w:rPr>
              <w:t>dụng</w:t>
            </w:r>
            <w:proofErr w:type="spellEnd"/>
            <w:r w:rsidR="00137541" w:rsidRPr="00D5653B">
              <w:rPr>
                <w:rFonts w:asciiTheme="majorHAnsi" w:hAnsiTheme="majorHAnsi" w:cstheme="majorHAnsi"/>
                <w:lang w:val="en-US"/>
              </w:rPr>
              <w:t>.</w:t>
            </w:r>
          </w:p>
          <w:p w14:paraId="0B7CE7A0" w14:textId="0D2DD729" w:rsidR="00137541" w:rsidRPr="00D5653B" w:rsidRDefault="00957B2F" w:rsidP="005F7E53">
            <w:pPr>
              <w:numPr>
                <w:ilvl w:val="0"/>
                <w:numId w:val="20"/>
              </w:numPr>
              <w:autoSpaceDE/>
              <w:autoSpaceDN/>
              <w:spacing w:line="240" w:lineRule="auto"/>
              <w:ind w:left="144" w:right="144"/>
              <w:jc w:val="both"/>
              <w:rPr>
                <w:rFonts w:asciiTheme="majorHAnsi" w:hAnsiTheme="majorHAnsi" w:cstheme="majorHAnsi"/>
                <w:lang w:val="en-US"/>
              </w:rPr>
            </w:pPr>
            <w:r>
              <w:rPr>
                <w:rFonts w:asciiTheme="majorHAnsi" w:hAnsiTheme="majorHAnsi" w:cstheme="majorHAnsi"/>
                <w:lang w:val="en-US"/>
              </w:rPr>
              <w:t xml:space="preserve">- </w:t>
            </w:r>
            <w:proofErr w:type="spellStart"/>
            <w:r w:rsidR="00137541" w:rsidRPr="00D5653B">
              <w:rPr>
                <w:rFonts w:asciiTheme="majorHAnsi" w:hAnsiTheme="majorHAnsi" w:cstheme="majorHAnsi"/>
                <w:lang w:val="en-US"/>
              </w:rPr>
              <w:t>Nhấn</w:t>
            </w:r>
            <w:proofErr w:type="spellEnd"/>
            <w:r w:rsidR="00137541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137541" w:rsidRPr="00D5653B">
              <w:rPr>
                <w:rFonts w:asciiTheme="majorHAnsi" w:hAnsiTheme="majorHAnsi" w:cstheme="majorHAnsi"/>
                <w:lang w:val="en-US"/>
              </w:rPr>
              <w:t>chọn</w:t>
            </w:r>
            <w:proofErr w:type="spellEnd"/>
            <w:r w:rsidR="00137541" w:rsidRPr="00D5653B">
              <w:rPr>
                <w:rFonts w:asciiTheme="majorHAnsi" w:hAnsiTheme="majorHAnsi" w:cstheme="majorHAnsi"/>
                <w:lang w:val="en-US"/>
              </w:rPr>
              <w:t xml:space="preserve"> mục Login.</w:t>
            </w:r>
          </w:p>
          <w:p w14:paraId="51CE91EE" w14:textId="09BF3311" w:rsidR="00137541" w:rsidRPr="00D5653B" w:rsidRDefault="00957B2F" w:rsidP="005F7E53">
            <w:pPr>
              <w:numPr>
                <w:ilvl w:val="0"/>
                <w:numId w:val="20"/>
              </w:numPr>
              <w:autoSpaceDE/>
              <w:autoSpaceDN/>
              <w:spacing w:line="240" w:lineRule="auto"/>
              <w:ind w:left="144" w:right="144"/>
              <w:jc w:val="both"/>
              <w:rPr>
                <w:rFonts w:asciiTheme="majorHAnsi" w:hAnsiTheme="majorHAnsi" w:cstheme="majorHAnsi"/>
                <w:lang w:val="en-US"/>
              </w:rPr>
            </w:pPr>
            <w:r>
              <w:rPr>
                <w:rFonts w:asciiTheme="majorHAnsi" w:hAnsiTheme="majorHAnsi" w:cstheme="majorHAnsi"/>
                <w:lang w:val="en-US"/>
              </w:rPr>
              <w:t xml:space="preserve">- </w:t>
            </w:r>
            <w:proofErr w:type="spellStart"/>
            <w:r w:rsidR="00137541" w:rsidRPr="00D5653B">
              <w:rPr>
                <w:rFonts w:asciiTheme="majorHAnsi" w:hAnsiTheme="majorHAnsi" w:cstheme="majorHAnsi"/>
                <w:lang w:val="en-US"/>
              </w:rPr>
              <w:t>Nhấn</w:t>
            </w:r>
            <w:proofErr w:type="spellEnd"/>
            <w:r w:rsidR="00137541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137541" w:rsidRPr="00D5653B">
              <w:rPr>
                <w:rFonts w:asciiTheme="majorHAnsi" w:hAnsiTheme="majorHAnsi" w:cstheme="majorHAnsi"/>
                <w:lang w:val="en-US"/>
              </w:rPr>
              <w:t>chọn</w:t>
            </w:r>
            <w:proofErr w:type="spellEnd"/>
            <w:r w:rsidR="00137541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137541" w:rsidRPr="00D5653B">
              <w:rPr>
                <w:rFonts w:asciiTheme="majorHAnsi" w:hAnsiTheme="majorHAnsi" w:cstheme="majorHAnsi"/>
                <w:lang w:val="en-US"/>
              </w:rPr>
              <w:t>nút</w:t>
            </w:r>
            <w:proofErr w:type="spellEnd"/>
            <w:r w:rsidR="00137541" w:rsidRPr="00D5653B">
              <w:rPr>
                <w:rFonts w:asciiTheme="majorHAnsi" w:hAnsiTheme="majorHAnsi" w:cstheme="majorHAnsi"/>
                <w:lang w:val="en-US"/>
              </w:rPr>
              <w:t xml:space="preserve"> “Sign up” </w:t>
            </w:r>
            <w:proofErr w:type="spellStart"/>
            <w:r w:rsidR="00137541" w:rsidRPr="00D5653B">
              <w:rPr>
                <w:rFonts w:asciiTheme="majorHAnsi" w:hAnsiTheme="majorHAnsi" w:cstheme="majorHAnsi"/>
                <w:lang w:val="en-US"/>
              </w:rPr>
              <w:t>để</w:t>
            </w:r>
            <w:proofErr w:type="spellEnd"/>
            <w:r w:rsidR="00137541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137541" w:rsidRPr="00D5653B">
              <w:rPr>
                <w:rFonts w:asciiTheme="majorHAnsi" w:hAnsiTheme="majorHAnsi" w:cstheme="majorHAnsi"/>
                <w:lang w:val="en-US"/>
              </w:rPr>
              <w:t>tiến</w:t>
            </w:r>
            <w:proofErr w:type="spellEnd"/>
            <w:r w:rsidR="00137541" w:rsidRPr="00D5653B">
              <w:rPr>
                <w:rFonts w:asciiTheme="majorHAnsi" w:hAnsiTheme="majorHAnsi" w:cstheme="majorHAnsi"/>
                <w:lang w:val="en-US"/>
              </w:rPr>
              <w:t xml:space="preserve"> hành </w:t>
            </w:r>
            <w:proofErr w:type="spellStart"/>
            <w:r w:rsidR="00137541" w:rsidRPr="00D5653B">
              <w:rPr>
                <w:rFonts w:asciiTheme="majorHAnsi" w:hAnsiTheme="majorHAnsi" w:cstheme="majorHAnsi"/>
                <w:lang w:val="en-US"/>
              </w:rPr>
              <w:t>việc</w:t>
            </w:r>
            <w:proofErr w:type="spellEnd"/>
            <w:r w:rsidR="00137541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137541" w:rsidRPr="00D5653B">
              <w:rPr>
                <w:rFonts w:asciiTheme="majorHAnsi" w:hAnsiTheme="majorHAnsi" w:cstheme="majorHAnsi"/>
                <w:lang w:val="en-US"/>
              </w:rPr>
              <w:t>đăng</w:t>
            </w:r>
            <w:proofErr w:type="spellEnd"/>
            <w:r w:rsidR="00137541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137541" w:rsidRPr="00D5653B">
              <w:rPr>
                <w:rFonts w:asciiTheme="majorHAnsi" w:hAnsiTheme="majorHAnsi" w:cstheme="majorHAnsi"/>
                <w:lang w:val="en-US"/>
              </w:rPr>
              <w:t>ký</w:t>
            </w:r>
            <w:proofErr w:type="spellEnd"/>
            <w:r w:rsidR="00137541" w:rsidRPr="00D5653B">
              <w:rPr>
                <w:rFonts w:asciiTheme="majorHAnsi" w:hAnsiTheme="majorHAnsi" w:cstheme="majorHAnsi"/>
                <w:lang w:val="en-US"/>
              </w:rPr>
              <w:t>.</w:t>
            </w:r>
          </w:p>
          <w:p w14:paraId="7CC14920" w14:textId="473AEE49" w:rsidR="00137541" w:rsidRPr="00D5653B" w:rsidRDefault="00957B2F" w:rsidP="005F7E53">
            <w:pPr>
              <w:numPr>
                <w:ilvl w:val="0"/>
                <w:numId w:val="20"/>
              </w:numPr>
              <w:autoSpaceDE/>
              <w:autoSpaceDN/>
              <w:spacing w:line="240" w:lineRule="auto"/>
              <w:ind w:left="144" w:right="144"/>
              <w:jc w:val="both"/>
              <w:rPr>
                <w:rFonts w:asciiTheme="majorHAnsi" w:hAnsiTheme="majorHAnsi" w:cstheme="majorHAnsi"/>
                <w:lang w:val="en-US"/>
              </w:rPr>
            </w:pPr>
            <w:r>
              <w:rPr>
                <w:rFonts w:asciiTheme="majorHAnsi" w:hAnsiTheme="majorHAnsi" w:cstheme="majorHAnsi"/>
                <w:lang w:val="en-US"/>
              </w:rPr>
              <w:t xml:space="preserve">- </w:t>
            </w:r>
            <w:proofErr w:type="spellStart"/>
            <w:r w:rsidR="00137541" w:rsidRPr="00D5653B">
              <w:rPr>
                <w:rFonts w:asciiTheme="majorHAnsi" w:hAnsiTheme="majorHAnsi" w:cstheme="majorHAnsi"/>
                <w:lang w:val="en-US"/>
              </w:rPr>
              <w:t>Điền</w:t>
            </w:r>
            <w:proofErr w:type="spellEnd"/>
            <w:r w:rsidR="00137541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137541" w:rsidRPr="00D5653B">
              <w:rPr>
                <w:rFonts w:asciiTheme="majorHAnsi" w:hAnsiTheme="majorHAnsi" w:cstheme="majorHAnsi"/>
                <w:lang w:val="en-US"/>
              </w:rPr>
              <w:t>tất</w:t>
            </w:r>
            <w:proofErr w:type="spellEnd"/>
            <w:r w:rsidR="00137541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137541" w:rsidRPr="00D5653B">
              <w:rPr>
                <w:rFonts w:asciiTheme="majorHAnsi" w:hAnsiTheme="majorHAnsi" w:cstheme="majorHAnsi"/>
                <w:lang w:val="en-US"/>
              </w:rPr>
              <w:t>cả</w:t>
            </w:r>
            <w:proofErr w:type="spellEnd"/>
            <w:r w:rsidR="00137541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137541" w:rsidRPr="00D5653B">
              <w:rPr>
                <w:rFonts w:asciiTheme="majorHAnsi" w:hAnsiTheme="majorHAnsi" w:cstheme="majorHAnsi"/>
                <w:lang w:val="en-US"/>
              </w:rPr>
              <w:t>các</w:t>
            </w:r>
            <w:proofErr w:type="spellEnd"/>
            <w:r w:rsidR="00137541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137541" w:rsidRPr="00D5653B">
              <w:rPr>
                <w:rFonts w:asciiTheme="majorHAnsi" w:hAnsiTheme="majorHAnsi" w:cstheme="majorHAnsi"/>
                <w:lang w:val="en-US"/>
              </w:rPr>
              <w:t>thông</w:t>
            </w:r>
            <w:proofErr w:type="spellEnd"/>
            <w:r w:rsidR="00137541" w:rsidRPr="00D5653B">
              <w:rPr>
                <w:rFonts w:asciiTheme="majorHAnsi" w:hAnsiTheme="majorHAnsi" w:cstheme="majorHAnsi"/>
                <w:lang w:val="en-US"/>
              </w:rPr>
              <w:t xml:space="preserve"> tin </w:t>
            </w:r>
            <w:proofErr w:type="spellStart"/>
            <w:r w:rsidR="00137541" w:rsidRPr="00D5653B">
              <w:rPr>
                <w:rFonts w:asciiTheme="majorHAnsi" w:hAnsiTheme="majorHAnsi" w:cstheme="majorHAnsi"/>
                <w:lang w:val="en-US"/>
              </w:rPr>
              <w:t>được</w:t>
            </w:r>
            <w:proofErr w:type="spellEnd"/>
            <w:r w:rsidR="00137541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137541" w:rsidRPr="00D5653B">
              <w:rPr>
                <w:rFonts w:asciiTheme="majorHAnsi" w:hAnsiTheme="majorHAnsi" w:cstheme="majorHAnsi"/>
                <w:lang w:val="en-US"/>
              </w:rPr>
              <w:t>yêu</w:t>
            </w:r>
            <w:proofErr w:type="spellEnd"/>
            <w:r w:rsidR="00137541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137541" w:rsidRPr="00D5653B">
              <w:rPr>
                <w:rFonts w:asciiTheme="majorHAnsi" w:hAnsiTheme="majorHAnsi" w:cstheme="majorHAnsi"/>
                <w:lang w:val="en-US"/>
              </w:rPr>
              <w:t>cầu</w:t>
            </w:r>
            <w:proofErr w:type="spellEnd"/>
            <w:r w:rsidR="00137541" w:rsidRPr="00D5653B">
              <w:rPr>
                <w:rFonts w:asciiTheme="majorHAnsi" w:hAnsiTheme="majorHAnsi" w:cstheme="majorHAnsi"/>
                <w:lang w:val="en-US"/>
              </w:rPr>
              <w:t xml:space="preserve">: </w:t>
            </w:r>
            <w:proofErr w:type="spellStart"/>
            <w:r w:rsidR="00137541" w:rsidRPr="00D5653B">
              <w:rPr>
                <w:rFonts w:asciiTheme="majorHAnsi" w:hAnsiTheme="majorHAnsi" w:cstheme="majorHAnsi"/>
                <w:lang w:val="en-US"/>
              </w:rPr>
              <w:t>Tên</w:t>
            </w:r>
            <w:proofErr w:type="spellEnd"/>
            <w:r w:rsidR="00137541" w:rsidRPr="00D5653B">
              <w:rPr>
                <w:rFonts w:asciiTheme="majorHAnsi" w:hAnsiTheme="majorHAnsi" w:cstheme="majorHAnsi"/>
                <w:lang w:val="en-US"/>
              </w:rPr>
              <w:t xml:space="preserve">, </w:t>
            </w:r>
            <w:proofErr w:type="spellStart"/>
            <w:r w:rsidR="00137541" w:rsidRPr="00D5653B">
              <w:rPr>
                <w:rFonts w:asciiTheme="majorHAnsi" w:hAnsiTheme="majorHAnsi" w:cstheme="majorHAnsi"/>
                <w:lang w:val="en-US"/>
              </w:rPr>
              <w:t>địa</w:t>
            </w:r>
            <w:proofErr w:type="spellEnd"/>
            <w:r w:rsidR="00137541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137541" w:rsidRPr="00D5653B">
              <w:rPr>
                <w:rFonts w:asciiTheme="majorHAnsi" w:hAnsiTheme="majorHAnsi" w:cstheme="majorHAnsi"/>
                <w:lang w:val="en-US"/>
              </w:rPr>
              <w:t>chỉ</w:t>
            </w:r>
            <w:proofErr w:type="spellEnd"/>
            <w:r w:rsidR="00137541" w:rsidRPr="00D5653B">
              <w:rPr>
                <w:rFonts w:asciiTheme="majorHAnsi" w:hAnsiTheme="majorHAnsi" w:cstheme="majorHAnsi"/>
                <w:lang w:val="en-US"/>
              </w:rPr>
              <w:t xml:space="preserve">, </w:t>
            </w:r>
            <w:proofErr w:type="spellStart"/>
            <w:r w:rsidR="00137541" w:rsidRPr="00D5653B">
              <w:rPr>
                <w:rFonts w:asciiTheme="majorHAnsi" w:hAnsiTheme="majorHAnsi" w:cstheme="majorHAnsi"/>
                <w:lang w:val="en-US"/>
              </w:rPr>
              <w:t>số</w:t>
            </w:r>
            <w:proofErr w:type="spellEnd"/>
            <w:r w:rsidR="00137541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137541" w:rsidRPr="00D5653B">
              <w:rPr>
                <w:rFonts w:asciiTheme="majorHAnsi" w:hAnsiTheme="majorHAnsi" w:cstheme="majorHAnsi"/>
                <w:lang w:val="en-US"/>
              </w:rPr>
              <w:t>điện</w:t>
            </w:r>
            <w:proofErr w:type="spellEnd"/>
            <w:r w:rsidR="00137541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137541" w:rsidRPr="00D5653B">
              <w:rPr>
                <w:rFonts w:asciiTheme="majorHAnsi" w:hAnsiTheme="majorHAnsi" w:cstheme="majorHAnsi"/>
                <w:lang w:val="en-US"/>
              </w:rPr>
              <w:t>thoại</w:t>
            </w:r>
            <w:proofErr w:type="spellEnd"/>
            <w:r w:rsidR="00137541" w:rsidRPr="00D5653B">
              <w:rPr>
                <w:rFonts w:asciiTheme="majorHAnsi" w:hAnsiTheme="majorHAnsi" w:cstheme="majorHAnsi"/>
                <w:lang w:val="en-US"/>
              </w:rPr>
              <w:t xml:space="preserve">, email, </w:t>
            </w:r>
            <w:proofErr w:type="spellStart"/>
            <w:r w:rsidR="00137541" w:rsidRPr="00D5653B">
              <w:rPr>
                <w:rFonts w:asciiTheme="majorHAnsi" w:hAnsiTheme="majorHAnsi" w:cstheme="majorHAnsi"/>
                <w:lang w:val="en-US"/>
              </w:rPr>
              <w:t>mật</w:t>
            </w:r>
            <w:proofErr w:type="spellEnd"/>
            <w:r w:rsidR="00137541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137541" w:rsidRPr="00D5653B">
              <w:rPr>
                <w:rFonts w:asciiTheme="majorHAnsi" w:hAnsiTheme="majorHAnsi" w:cstheme="majorHAnsi"/>
                <w:lang w:val="en-US"/>
              </w:rPr>
              <w:t>khẩu</w:t>
            </w:r>
            <w:proofErr w:type="spellEnd"/>
            <w:r w:rsidR="00137541" w:rsidRPr="00D5653B">
              <w:rPr>
                <w:rFonts w:asciiTheme="majorHAnsi" w:hAnsiTheme="majorHAnsi" w:cstheme="majorHAnsi"/>
                <w:lang w:val="en-US"/>
              </w:rPr>
              <w:t>.</w:t>
            </w:r>
          </w:p>
          <w:p w14:paraId="1E1F3F85" w14:textId="4A7A1D68" w:rsidR="00137541" w:rsidRPr="00D5653B" w:rsidRDefault="00957B2F" w:rsidP="005F7E53">
            <w:pPr>
              <w:numPr>
                <w:ilvl w:val="0"/>
                <w:numId w:val="20"/>
              </w:numPr>
              <w:autoSpaceDE/>
              <w:autoSpaceDN/>
              <w:spacing w:line="240" w:lineRule="auto"/>
              <w:ind w:left="144" w:right="144"/>
              <w:jc w:val="both"/>
              <w:rPr>
                <w:rFonts w:asciiTheme="majorHAnsi" w:hAnsiTheme="majorHAnsi" w:cstheme="majorHAnsi"/>
                <w:lang w:val="en-US"/>
              </w:rPr>
            </w:pPr>
            <w:r>
              <w:rPr>
                <w:rFonts w:asciiTheme="majorHAnsi" w:hAnsiTheme="majorHAnsi" w:cstheme="majorHAnsi"/>
                <w:lang w:val="en-US"/>
              </w:rPr>
              <w:t xml:space="preserve">- </w:t>
            </w:r>
            <w:proofErr w:type="spellStart"/>
            <w:r w:rsidR="00137541" w:rsidRPr="00D5653B">
              <w:rPr>
                <w:rFonts w:asciiTheme="majorHAnsi" w:hAnsiTheme="majorHAnsi" w:cstheme="majorHAnsi"/>
                <w:lang w:val="en-US"/>
              </w:rPr>
              <w:t>Ấn</w:t>
            </w:r>
            <w:proofErr w:type="spellEnd"/>
            <w:r w:rsidR="00137541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137541" w:rsidRPr="00D5653B">
              <w:rPr>
                <w:rFonts w:asciiTheme="majorHAnsi" w:hAnsiTheme="majorHAnsi" w:cstheme="majorHAnsi"/>
                <w:lang w:val="en-US"/>
              </w:rPr>
              <w:t>chọn</w:t>
            </w:r>
            <w:proofErr w:type="spellEnd"/>
            <w:r w:rsidR="00137541" w:rsidRPr="00D5653B">
              <w:rPr>
                <w:rFonts w:asciiTheme="majorHAnsi" w:hAnsiTheme="majorHAnsi" w:cstheme="majorHAnsi"/>
                <w:lang w:val="en-US"/>
              </w:rPr>
              <w:t xml:space="preserve"> Sign up </w:t>
            </w:r>
            <w:proofErr w:type="spellStart"/>
            <w:r w:rsidR="00137541" w:rsidRPr="00D5653B">
              <w:rPr>
                <w:rFonts w:asciiTheme="majorHAnsi" w:hAnsiTheme="majorHAnsi" w:cstheme="majorHAnsi"/>
                <w:lang w:val="en-US"/>
              </w:rPr>
              <w:t>để</w:t>
            </w:r>
            <w:proofErr w:type="spellEnd"/>
            <w:r w:rsidR="00137541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137541" w:rsidRPr="00D5653B">
              <w:rPr>
                <w:rFonts w:asciiTheme="majorHAnsi" w:hAnsiTheme="majorHAnsi" w:cstheme="majorHAnsi"/>
                <w:lang w:val="en-US"/>
              </w:rPr>
              <w:t>tiến</w:t>
            </w:r>
            <w:proofErr w:type="spellEnd"/>
            <w:r w:rsidR="00137541" w:rsidRPr="00D5653B">
              <w:rPr>
                <w:rFonts w:asciiTheme="majorHAnsi" w:hAnsiTheme="majorHAnsi" w:cstheme="majorHAnsi"/>
                <w:lang w:val="en-US"/>
              </w:rPr>
              <w:t xml:space="preserve"> hành </w:t>
            </w:r>
            <w:proofErr w:type="spellStart"/>
            <w:r w:rsidR="00137541" w:rsidRPr="00D5653B">
              <w:rPr>
                <w:rFonts w:asciiTheme="majorHAnsi" w:hAnsiTheme="majorHAnsi" w:cstheme="majorHAnsi"/>
                <w:lang w:val="en-US"/>
              </w:rPr>
              <w:t>xác</w:t>
            </w:r>
            <w:proofErr w:type="spellEnd"/>
            <w:r w:rsidR="00137541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137541" w:rsidRPr="00D5653B">
              <w:rPr>
                <w:rFonts w:asciiTheme="majorHAnsi" w:hAnsiTheme="majorHAnsi" w:cstheme="majorHAnsi"/>
                <w:lang w:val="en-US"/>
              </w:rPr>
              <w:t>nhận</w:t>
            </w:r>
            <w:proofErr w:type="spellEnd"/>
            <w:r w:rsidR="00137541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137541" w:rsidRPr="00D5653B">
              <w:rPr>
                <w:rFonts w:asciiTheme="majorHAnsi" w:hAnsiTheme="majorHAnsi" w:cstheme="majorHAnsi"/>
                <w:lang w:val="en-US"/>
              </w:rPr>
              <w:t>số</w:t>
            </w:r>
            <w:proofErr w:type="spellEnd"/>
            <w:r w:rsidR="00137541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137541" w:rsidRPr="00D5653B">
              <w:rPr>
                <w:rFonts w:asciiTheme="majorHAnsi" w:hAnsiTheme="majorHAnsi" w:cstheme="majorHAnsi"/>
                <w:lang w:val="en-US"/>
              </w:rPr>
              <w:t>điện</w:t>
            </w:r>
            <w:proofErr w:type="spellEnd"/>
            <w:r w:rsidR="00137541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137541" w:rsidRPr="00D5653B">
              <w:rPr>
                <w:rFonts w:asciiTheme="majorHAnsi" w:hAnsiTheme="majorHAnsi" w:cstheme="majorHAnsi"/>
                <w:lang w:val="en-US"/>
              </w:rPr>
              <w:t>thoại</w:t>
            </w:r>
            <w:proofErr w:type="spellEnd"/>
            <w:r w:rsidR="00137541" w:rsidRPr="00D5653B">
              <w:rPr>
                <w:rFonts w:asciiTheme="majorHAnsi" w:hAnsiTheme="majorHAnsi" w:cstheme="majorHAnsi"/>
                <w:lang w:val="en-US"/>
              </w:rPr>
              <w:t>.</w:t>
            </w:r>
          </w:p>
          <w:p w14:paraId="2FD4A490" w14:textId="1EBE5D56" w:rsidR="00137541" w:rsidRPr="00D5653B" w:rsidRDefault="00957B2F" w:rsidP="005F7E53">
            <w:pPr>
              <w:numPr>
                <w:ilvl w:val="0"/>
                <w:numId w:val="20"/>
              </w:numPr>
              <w:autoSpaceDE/>
              <w:autoSpaceDN/>
              <w:spacing w:line="240" w:lineRule="auto"/>
              <w:ind w:left="144" w:right="144"/>
              <w:jc w:val="both"/>
              <w:rPr>
                <w:rFonts w:asciiTheme="majorHAnsi" w:hAnsiTheme="majorHAnsi" w:cstheme="majorHAnsi"/>
                <w:lang w:val="en-US"/>
              </w:rPr>
            </w:pPr>
            <w:r>
              <w:rPr>
                <w:rFonts w:asciiTheme="majorHAnsi" w:hAnsiTheme="majorHAnsi" w:cstheme="majorHAnsi"/>
                <w:lang w:val="en-US"/>
              </w:rPr>
              <w:t xml:space="preserve">- </w:t>
            </w:r>
            <w:proofErr w:type="spellStart"/>
            <w:r w:rsidR="00137541" w:rsidRPr="00D5653B">
              <w:rPr>
                <w:rFonts w:asciiTheme="majorHAnsi" w:hAnsiTheme="majorHAnsi" w:cstheme="majorHAnsi"/>
                <w:lang w:val="en-US"/>
              </w:rPr>
              <w:t>Tiến</w:t>
            </w:r>
            <w:proofErr w:type="spellEnd"/>
            <w:r w:rsidR="00137541" w:rsidRPr="00D5653B">
              <w:rPr>
                <w:rFonts w:asciiTheme="majorHAnsi" w:hAnsiTheme="majorHAnsi" w:cstheme="majorHAnsi"/>
                <w:lang w:val="en-US"/>
              </w:rPr>
              <w:t xml:space="preserve"> hành </w:t>
            </w:r>
            <w:proofErr w:type="spellStart"/>
            <w:r w:rsidR="00137541" w:rsidRPr="00D5653B">
              <w:rPr>
                <w:rFonts w:asciiTheme="majorHAnsi" w:hAnsiTheme="majorHAnsi" w:cstheme="majorHAnsi"/>
                <w:lang w:val="en-US"/>
              </w:rPr>
              <w:t>nhập</w:t>
            </w:r>
            <w:proofErr w:type="spellEnd"/>
            <w:r w:rsidR="00137541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137541" w:rsidRPr="00D5653B">
              <w:rPr>
                <w:rFonts w:asciiTheme="majorHAnsi" w:hAnsiTheme="majorHAnsi" w:cstheme="majorHAnsi"/>
                <w:lang w:val="en-US"/>
              </w:rPr>
              <w:t>mã</w:t>
            </w:r>
            <w:proofErr w:type="spellEnd"/>
            <w:r w:rsidR="00137541" w:rsidRPr="00D5653B">
              <w:rPr>
                <w:rFonts w:asciiTheme="majorHAnsi" w:hAnsiTheme="majorHAnsi" w:cstheme="majorHAnsi"/>
                <w:lang w:val="en-US"/>
              </w:rPr>
              <w:t xml:space="preserve"> OTP </w:t>
            </w:r>
            <w:proofErr w:type="spellStart"/>
            <w:r w:rsidR="00137541" w:rsidRPr="00D5653B">
              <w:rPr>
                <w:rFonts w:asciiTheme="majorHAnsi" w:hAnsiTheme="majorHAnsi" w:cstheme="majorHAnsi"/>
                <w:lang w:val="en-US"/>
              </w:rPr>
              <w:t>được</w:t>
            </w:r>
            <w:proofErr w:type="spellEnd"/>
            <w:r w:rsidR="00137541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137541" w:rsidRPr="00D5653B">
              <w:rPr>
                <w:rFonts w:asciiTheme="majorHAnsi" w:hAnsiTheme="majorHAnsi" w:cstheme="majorHAnsi"/>
                <w:lang w:val="en-US"/>
              </w:rPr>
              <w:t>gửi</w:t>
            </w:r>
            <w:proofErr w:type="spellEnd"/>
            <w:r w:rsidR="00137541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137541" w:rsidRPr="00D5653B">
              <w:rPr>
                <w:rFonts w:asciiTheme="majorHAnsi" w:hAnsiTheme="majorHAnsi" w:cstheme="majorHAnsi"/>
                <w:lang w:val="en-US"/>
              </w:rPr>
              <w:t>về</w:t>
            </w:r>
            <w:proofErr w:type="spellEnd"/>
            <w:r w:rsidR="00137541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137541" w:rsidRPr="00D5653B">
              <w:rPr>
                <w:rFonts w:asciiTheme="majorHAnsi" w:hAnsiTheme="majorHAnsi" w:cstheme="majorHAnsi"/>
                <w:lang w:val="en-US"/>
              </w:rPr>
              <w:t>điện</w:t>
            </w:r>
            <w:proofErr w:type="spellEnd"/>
            <w:r w:rsidR="00137541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137541" w:rsidRPr="00D5653B">
              <w:rPr>
                <w:rFonts w:asciiTheme="majorHAnsi" w:hAnsiTheme="majorHAnsi" w:cstheme="majorHAnsi"/>
                <w:lang w:val="en-US"/>
              </w:rPr>
              <w:t>thoại</w:t>
            </w:r>
            <w:proofErr w:type="spellEnd"/>
            <w:r w:rsidR="00137541" w:rsidRPr="00D5653B">
              <w:rPr>
                <w:rFonts w:asciiTheme="majorHAnsi" w:hAnsiTheme="majorHAnsi" w:cstheme="majorHAnsi"/>
                <w:lang w:val="en-US"/>
              </w:rPr>
              <w:t>.</w:t>
            </w:r>
          </w:p>
          <w:p w14:paraId="5E1F82B4" w14:textId="54F24E39" w:rsidR="009538B0" w:rsidRPr="00D5653B" w:rsidRDefault="00957B2F" w:rsidP="005F7E53">
            <w:pPr>
              <w:numPr>
                <w:ilvl w:val="0"/>
                <w:numId w:val="20"/>
              </w:numPr>
              <w:autoSpaceDE/>
              <w:autoSpaceDN/>
              <w:spacing w:line="240" w:lineRule="auto"/>
              <w:ind w:left="144" w:right="144"/>
              <w:jc w:val="both"/>
              <w:rPr>
                <w:rFonts w:asciiTheme="majorHAnsi" w:hAnsiTheme="majorHAnsi" w:cstheme="majorHAnsi"/>
                <w:lang w:val="en-US"/>
              </w:rPr>
            </w:pPr>
            <w:r>
              <w:rPr>
                <w:rFonts w:asciiTheme="majorHAnsi" w:hAnsiTheme="majorHAnsi" w:cstheme="majorHAnsi"/>
                <w:lang w:val="en-US"/>
              </w:rPr>
              <w:t xml:space="preserve">- </w:t>
            </w:r>
            <w:r w:rsidR="00137541" w:rsidRPr="00D5653B">
              <w:rPr>
                <w:rFonts w:asciiTheme="majorHAnsi" w:hAnsiTheme="majorHAnsi" w:cstheme="majorHAnsi"/>
                <w:lang w:val="en-US"/>
              </w:rPr>
              <w:t xml:space="preserve">Khi </w:t>
            </w:r>
            <w:proofErr w:type="spellStart"/>
            <w:r w:rsidR="00137541" w:rsidRPr="00D5653B">
              <w:rPr>
                <w:rFonts w:asciiTheme="majorHAnsi" w:hAnsiTheme="majorHAnsi" w:cstheme="majorHAnsi"/>
                <w:lang w:val="en-US"/>
              </w:rPr>
              <w:t>nhập</w:t>
            </w:r>
            <w:proofErr w:type="spellEnd"/>
            <w:r w:rsidR="00137541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137541" w:rsidRPr="00D5653B">
              <w:rPr>
                <w:rFonts w:asciiTheme="majorHAnsi" w:hAnsiTheme="majorHAnsi" w:cstheme="majorHAnsi"/>
                <w:lang w:val="en-US"/>
              </w:rPr>
              <w:t>đúng</w:t>
            </w:r>
            <w:proofErr w:type="spellEnd"/>
            <w:r w:rsidR="00137541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137541" w:rsidRPr="00D5653B">
              <w:rPr>
                <w:rFonts w:asciiTheme="majorHAnsi" w:hAnsiTheme="majorHAnsi" w:cstheme="majorHAnsi"/>
                <w:lang w:val="en-US"/>
              </w:rPr>
              <w:t>thì</w:t>
            </w:r>
            <w:proofErr w:type="spellEnd"/>
            <w:r w:rsidR="00137541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137541" w:rsidRPr="00D5653B">
              <w:rPr>
                <w:rFonts w:asciiTheme="majorHAnsi" w:hAnsiTheme="majorHAnsi" w:cstheme="majorHAnsi"/>
                <w:lang w:val="en-US"/>
              </w:rPr>
              <w:t>sẽ</w:t>
            </w:r>
            <w:proofErr w:type="spellEnd"/>
            <w:r w:rsidR="00137541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137541" w:rsidRPr="00D5653B">
              <w:rPr>
                <w:rFonts w:asciiTheme="majorHAnsi" w:hAnsiTheme="majorHAnsi" w:cstheme="majorHAnsi"/>
                <w:lang w:val="en-US"/>
              </w:rPr>
              <w:t>được</w:t>
            </w:r>
            <w:proofErr w:type="spellEnd"/>
            <w:r w:rsidR="00137541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137541" w:rsidRPr="00D5653B">
              <w:rPr>
                <w:rFonts w:asciiTheme="majorHAnsi" w:hAnsiTheme="majorHAnsi" w:cstheme="majorHAnsi"/>
                <w:lang w:val="en-US"/>
              </w:rPr>
              <w:t>chuyển</w:t>
            </w:r>
            <w:proofErr w:type="spellEnd"/>
            <w:r w:rsidR="00137541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137541" w:rsidRPr="00D5653B">
              <w:rPr>
                <w:rFonts w:asciiTheme="majorHAnsi" w:hAnsiTheme="majorHAnsi" w:cstheme="majorHAnsi"/>
                <w:lang w:val="en-US"/>
              </w:rPr>
              <w:t>ngay</w:t>
            </w:r>
            <w:proofErr w:type="spellEnd"/>
            <w:r w:rsidR="00137541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137541" w:rsidRPr="00D5653B">
              <w:rPr>
                <w:rFonts w:asciiTheme="majorHAnsi" w:hAnsiTheme="majorHAnsi" w:cstheme="majorHAnsi"/>
                <w:lang w:val="en-US"/>
              </w:rPr>
              <w:t>đến</w:t>
            </w:r>
            <w:proofErr w:type="spellEnd"/>
            <w:r w:rsidR="00137541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137541" w:rsidRPr="00D5653B">
              <w:rPr>
                <w:rFonts w:asciiTheme="majorHAnsi" w:hAnsiTheme="majorHAnsi" w:cstheme="majorHAnsi"/>
                <w:lang w:val="en-US"/>
              </w:rPr>
              <w:t>màn</w:t>
            </w:r>
            <w:proofErr w:type="spellEnd"/>
            <w:r w:rsidR="00137541" w:rsidRPr="00D5653B">
              <w:rPr>
                <w:rFonts w:asciiTheme="majorHAnsi" w:hAnsiTheme="majorHAnsi" w:cstheme="majorHAnsi"/>
                <w:lang w:val="en-US"/>
              </w:rPr>
              <w:t xml:space="preserve"> hình </w:t>
            </w:r>
            <w:proofErr w:type="spellStart"/>
            <w:r w:rsidR="00137541" w:rsidRPr="00D5653B">
              <w:rPr>
                <w:rFonts w:asciiTheme="majorHAnsi" w:hAnsiTheme="majorHAnsi" w:cstheme="majorHAnsi"/>
                <w:lang w:val="en-US"/>
              </w:rPr>
              <w:t>thông</w:t>
            </w:r>
            <w:proofErr w:type="spellEnd"/>
            <w:r w:rsidR="00137541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137541" w:rsidRPr="00D5653B">
              <w:rPr>
                <w:rFonts w:asciiTheme="majorHAnsi" w:hAnsiTheme="majorHAnsi" w:cstheme="majorHAnsi"/>
                <w:lang w:val="en-US"/>
              </w:rPr>
              <w:t>báo</w:t>
            </w:r>
            <w:proofErr w:type="spellEnd"/>
            <w:r w:rsidR="00137541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137541" w:rsidRPr="00D5653B">
              <w:rPr>
                <w:rFonts w:asciiTheme="majorHAnsi" w:hAnsiTheme="majorHAnsi" w:cstheme="majorHAnsi"/>
                <w:lang w:val="en-US"/>
              </w:rPr>
              <w:t>thành</w:t>
            </w:r>
            <w:proofErr w:type="spellEnd"/>
            <w:r w:rsidR="00137541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137541" w:rsidRPr="00D5653B">
              <w:rPr>
                <w:rFonts w:asciiTheme="majorHAnsi" w:hAnsiTheme="majorHAnsi" w:cstheme="majorHAnsi"/>
                <w:lang w:val="en-US"/>
              </w:rPr>
              <w:t>công</w:t>
            </w:r>
            <w:proofErr w:type="spellEnd"/>
          </w:p>
        </w:tc>
      </w:tr>
      <w:tr w:rsidR="009538B0" w:rsidRPr="00D5653B" w14:paraId="60D9499F" w14:textId="77777777" w:rsidTr="00154E04">
        <w:trPr>
          <w:trHeight w:val="661"/>
        </w:trPr>
        <w:tc>
          <w:tcPr>
            <w:tcW w:w="2205" w:type="dxa"/>
          </w:tcPr>
          <w:p w14:paraId="0AB0156F" w14:textId="77777777" w:rsidR="009538B0" w:rsidRPr="00D5653B" w:rsidRDefault="009538B0" w:rsidP="00327B41">
            <w:pPr>
              <w:pStyle w:val="TableParagraph"/>
              <w:spacing w:before="2"/>
              <w:ind w:left="144" w:right="144"/>
              <w:jc w:val="left"/>
              <w:rPr>
                <w:rFonts w:asciiTheme="majorHAnsi" w:hAnsiTheme="majorHAnsi" w:cstheme="majorHAnsi"/>
                <w:b/>
              </w:rPr>
            </w:pPr>
            <w:proofErr w:type="spellStart"/>
            <w:r w:rsidRPr="00D5653B">
              <w:rPr>
                <w:rFonts w:asciiTheme="majorHAnsi" w:hAnsiTheme="majorHAnsi" w:cstheme="majorHAnsi"/>
                <w:b/>
              </w:rPr>
              <w:t>Dòng</w:t>
            </w:r>
            <w:proofErr w:type="spellEnd"/>
            <w:r w:rsidRPr="00D5653B">
              <w:rPr>
                <w:rFonts w:asciiTheme="majorHAnsi" w:hAnsiTheme="majorHAnsi" w:cstheme="majorHAnsi"/>
                <w:b/>
                <w:spacing w:val="-2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sự</w:t>
            </w:r>
            <w:proofErr w:type="spellEnd"/>
            <w:r w:rsidRPr="00D5653B">
              <w:rPr>
                <w:rFonts w:asciiTheme="majorHAnsi" w:hAnsiTheme="majorHAnsi" w:cstheme="majorHAnsi"/>
                <w:b/>
                <w:spacing w:val="-1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kiện</w:t>
            </w:r>
            <w:proofErr w:type="spellEnd"/>
            <w:r w:rsidRPr="00D5653B">
              <w:rPr>
                <w:rFonts w:asciiTheme="majorHAnsi" w:hAnsiTheme="majorHAnsi" w:cstheme="majorHAnsi"/>
                <w:b/>
                <w:spacing w:val="-2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khác</w:t>
            </w:r>
            <w:proofErr w:type="spellEnd"/>
          </w:p>
        </w:tc>
        <w:tc>
          <w:tcPr>
            <w:tcW w:w="7237" w:type="dxa"/>
            <w:tcBorders>
              <w:right w:val="single" w:sz="6" w:space="0" w:color="000000"/>
            </w:tcBorders>
          </w:tcPr>
          <w:p w14:paraId="5FCEA717" w14:textId="41EDA84E" w:rsidR="00182E05" w:rsidRPr="00D5653B" w:rsidRDefault="00182E05" w:rsidP="00F33351">
            <w:pPr>
              <w:spacing w:line="276" w:lineRule="auto"/>
              <w:ind w:left="144" w:right="144"/>
              <w:jc w:val="both"/>
              <w:rPr>
                <w:rFonts w:asciiTheme="majorHAnsi" w:hAnsiTheme="majorHAnsi" w:cstheme="majorHAnsi"/>
                <w:lang w:val="en-US"/>
              </w:rPr>
            </w:pP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Ngoài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luồng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sự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kiện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cơ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bản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ta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còn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luồng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th</w:t>
            </w:r>
            <w:r w:rsidR="002F2E33">
              <w:rPr>
                <w:rFonts w:asciiTheme="majorHAnsi" w:hAnsiTheme="majorHAnsi" w:cstheme="majorHAnsi"/>
                <w:lang w:val="en-US"/>
              </w:rPr>
              <w:t>ực</w:t>
            </w:r>
            <w:proofErr w:type="spellEnd"/>
            <w:r w:rsidR="002F2E33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2F2E33">
              <w:rPr>
                <w:rFonts w:asciiTheme="majorHAnsi" w:hAnsiTheme="majorHAnsi" w:cstheme="majorHAnsi"/>
                <w:lang w:val="en-US"/>
              </w:rPr>
              <w:t>hiện</w:t>
            </w:r>
            <w:proofErr w:type="spellEnd"/>
            <w:r w:rsidR="002F2E33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2F2E33">
              <w:rPr>
                <w:rFonts w:asciiTheme="majorHAnsi" w:hAnsiTheme="majorHAnsi" w:cstheme="majorHAnsi"/>
                <w:lang w:val="en-US"/>
              </w:rPr>
              <w:t>khi</w:t>
            </w:r>
            <w:proofErr w:type="spellEnd"/>
            <w:r w:rsidR="002F2E33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2F2E33">
              <w:rPr>
                <w:rFonts w:asciiTheme="majorHAnsi" w:hAnsiTheme="majorHAnsi" w:cstheme="majorHAnsi"/>
                <w:lang w:val="en-US"/>
              </w:rPr>
              <w:t>nhập</w:t>
            </w:r>
            <w:proofErr w:type="spellEnd"/>
            <w:r w:rsidR="002F2E33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2F2E33">
              <w:rPr>
                <w:rFonts w:asciiTheme="majorHAnsi" w:hAnsiTheme="majorHAnsi" w:cstheme="majorHAnsi"/>
                <w:lang w:val="en-US"/>
              </w:rPr>
              <w:t>sai</w:t>
            </w:r>
            <w:proofErr w:type="spellEnd"/>
            <w:r w:rsidR="002F2E33">
              <w:rPr>
                <w:rFonts w:asciiTheme="majorHAnsi" w:hAnsiTheme="majorHAnsi" w:cstheme="majorHAnsi"/>
                <w:lang w:val="en-US"/>
              </w:rPr>
              <w:t xml:space="preserve">, </w:t>
            </w:r>
            <w:proofErr w:type="spellStart"/>
            <w:r w:rsidR="002F2E33">
              <w:rPr>
                <w:rFonts w:asciiTheme="majorHAnsi" w:hAnsiTheme="majorHAnsi" w:cstheme="majorHAnsi"/>
                <w:lang w:val="en-US"/>
              </w:rPr>
              <w:t>thiếu</w:t>
            </w:r>
            <w:proofErr w:type="spellEnd"/>
            <w:r w:rsidR="002F2E33">
              <w:rPr>
                <w:rFonts w:asciiTheme="majorHAnsi" w:hAnsiTheme="majorHAnsi" w:cstheme="majorHAnsi"/>
                <w:lang w:val="en-US"/>
              </w:rPr>
              <w:t>, tr</w:t>
            </w:r>
            <w:r w:rsidR="002F2E33">
              <w:rPr>
                <w:rFonts w:asciiTheme="majorHAnsi" w:hAnsiTheme="majorHAnsi" w:cstheme="majorHAnsi"/>
                <w:lang w:val="vi-VN"/>
              </w:rPr>
              <w:t>ù</w:t>
            </w:r>
            <w:r w:rsidRPr="00D5653B">
              <w:rPr>
                <w:rFonts w:asciiTheme="majorHAnsi" w:hAnsiTheme="majorHAnsi" w:cstheme="majorHAnsi"/>
                <w:lang w:val="en-US"/>
              </w:rPr>
              <w:t xml:space="preserve">ng email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tài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khoản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>:</w:t>
            </w:r>
          </w:p>
          <w:p w14:paraId="15ED025D" w14:textId="7052A406" w:rsidR="00182E05" w:rsidRPr="00D5653B" w:rsidRDefault="00957B2F" w:rsidP="005F7E53">
            <w:pPr>
              <w:numPr>
                <w:ilvl w:val="0"/>
                <w:numId w:val="41"/>
              </w:numPr>
              <w:autoSpaceDE/>
              <w:autoSpaceDN/>
              <w:spacing w:line="276" w:lineRule="auto"/>
              <w:ind w:left="144" w:right="144"/>
              <w:jc w:val="both"/>
              <w:rPr>
                <w:rFonts w:asciiTheme="majorHAnsi" w:hAnsiTheme="majorHAnsi" w:cstheme="majorHAnsi"/>
                <w:lang w:val="en-US"/>
              </w:rPr>
            </w:pPr>
            <w:r>
              <w:rPr>
                <w:rFonts w:asciiTheme="majorHAnsi" w:hAnsiTheme="majorHAnsi" w:cstheme="majorHAnsi"/>
                <w:lang w:val="en-US"/>
              </w:rPr>
              <w:t xml:space="preserve">- </w:t>
            </w:r>
            <w:proofErr w:type="spellStart"/>
            <w:r w:rsidR="00182E05" w:rsidRPr="00D5653B">
              <w:rPr>
                <w:rFonts w:asciiTheme="majorHAnsi" w:hAnsiTheme="majorHAnsi" w:cstheme="majorHAnsi"/>
                <w:lang w:val="en-US"/>
              </w:rPr>
              <w:t>Khách</w:t>
            </w:r>
            <w:proofErr w:type="spellEnd"/>
            <w:r w:rsidR="00182E05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182E05" w:rsidRPr="00D5653B">
              <w:rPr>
                <w:rFonts w:asciiTheme="majorHAnsi" w:hAnsiTheme="majorHAnsi" w:cstheme="majorHAnsi"/>
                <w:lang w:val="en-US"/>
              </w:rPr>
              <w:t>hàng</w:t>
            </w:r>
            <w:proofErr w:type="spellEnd"/>
            <w:r w:rsidR="00182E05" w:rsidRPr="00D5653B">
              <w:rPr>
                <w:rFonts w:asciiTheme="majorHAnsi" w:hAnsiTheme="majorHAnsi" w:cstheme="majorHAnsi"/>
                <w:lang w:val="en-US"/>
              </w:rPr>
              <w:t xml:space="preserve"> vào phần </w:t>
            </w:r>
            <w:proofErr w:type="spellStart"/>
            <w:r w:rsidR="0026788B" w:rsidRPr="00D5653B">
              <w:rPr>
                <w:rFonts w:asciiTheme="majorHAnsi" w:hAnsiTheme="majorHAnsi" w:cstheme="majorHAnsi"/>
                <w:lang w:val="en-US"/>
              </w:rPr>
              <w:t>Tài</w:t>
            </w:r>
            <w:proofErr w:type="spellEnd"/>
            <w:r w:rsidR="0026788B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26788B" w:rsidRPr="00D5653B">
              <w:rPr>
                <w:rFonts w:asciiTheme="majorHAnsi" w:hAnsiTheme="majorHAnsi" w:cstheme="majorHAnsi"/>
                <w:lang w:val="en-US"/>
              </w:rPr>
              <w:t>khoản</w:t>
            </w:r>
            <w:proofErr w:type="spellEnd"/>
            <w:r w:rsidR="00182E05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182E05" w:rsidRPr="00D5653B">
              <w:rPr>
                <w:rFonts w:asciiTheme="majorHAnsi" w:hAnsiTheme="majorHAnsi" w:cstheme="majorHAnsi"/>
                <w:lang w:val="en-US"/>
              </w:rPr>
              <w:t>bên</w:t>
            </w:r>
            <w:proofErr w:type="spellEnd"/>
            <w:r w:rsidR="00182E05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182E05" w:rsidRPr="00D5653B">
              <w:rPr>
                <w:rFonts w:asciiTheme="majorHAnsi" w:hAnsiTheme="majorHAnsi" w:cstheme="majorHAnsi"/>
                <w:lang w:val="en-US"/>
              </w:rPr>
              <w:t>dưới</w:t>
            </w:r>
            <w:proofErr w:type="spellEnd"/>
            <w:r w:rsidR="00182E05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182E05" w:rsidRPr="00D5653B">
              <w:rPr>
                <w:rFonts w:asciiTheme="majorHAnsi" w:hAnsiTheme="majorHAnsi" w:cstheme="majorHAnsi"/>
                <w:lang w:val="en-US"/>
              </w:rPr>
              <w:t>thanh</w:t>
            </w:r>
            <w:proofErr w:type="spellEnd"/>
            <w:r w:rsidR="00182E05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182E05" w:rsidRPr="00D5653B">
              <w:rPr>
                <w:rFonts w:asciiTheme="majorHAnsi" w:hAnsiTheme="majorHAnsi" w:cstheme="majorHAnsi"/>
                <w:lang w:val="en-US"/>
              </w:rPr>
              <w:t>dịch</w:t>
            </w:r>
            <w:proofErr w:type="spellEnd"/>
            <w:r w:rsidR="00182E05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182E05" w:rsidRPr="00D5653B">
              <w:rPr>
                <w:rFonts w:asciiTheme="majorHAnsi" w:hAnsiTheme="majorHAnsi" w:cstheme="majorHAnsi"/>
                <w:lang w:val="en-US"/>
              </w:rPr>
              <w:t>chuyển</w:t>
            </w:r>
            <w:proofErr w:type="spellEnd"/>
            <w:r w:rsidR="00182E05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182E05" w:rsidRPr="00D5653B">
              <w:rPr>
                <w:rFonts w:asciiTheme="majorHAnsi" w:hAnsiTheme="majorHAnsi" w:cstheme="majorHAnsi"/>
                <w:lang w:val="en-US"/>
              </w:rPr>
              <w:t>đáy</w:t>
            </w:r>
            <w:proofErr w:type="spellEnd"/>
            <w:r w:rsidR="00182E05" w:rsidRPr="00D5653B">
              <w:rPr>
                <w:rFonts w:asciiTheme="majorHAnsi" w:hAnsiTheme="majorHAnsi" w:cstheme="majorHAnsi"/>
                <w:lang w:val="en-US"/>
              </w:rPr>
              <w:t xml:space="preserve"> của </w:t>
            </w:r>
            <w:proofErr w:type="spellStart"/>
            <w:r w:rsidR="00182E05" w:rsidRPr="00D5653B">
              <w:rPr>
                <w:rFonts w:asciiTheme="majorHAnsi" w:hAnsiTheme="majorHAnsi" w:cstheme="majorHAnsi"/>
                <w:lang w:val="en-US"/>
              </w:rPr>
              <w:t>ứng</w:t>
            </w:r>
            <w:proofErr w:type="spellEnd"/>
            <w:r w:rsidR="00182E05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182E05" w:rsidRPr="00D5653B">
              <w:rPr>
                <w:rFonts w:asciiTheme="majorHAnsi" w:hAnsiTheme="majorHAnsi" w:cstheme="majorHAnsi"/>
                <w:lang w:val="en-US"/>
              </w:rPr>
              <w:t>dụng</w:t>
            </w:r>
            <w:proofErr w:type="spellEnd"/>
            <w:r w:rsidR="00182E05" w:rsidRPr="00D5653B">
              <w:rPr>
                <w:rFonts w:asciiTheme="majorHAnsi" w:hAnsiTheme="majorHAnsi" w:cstheme="majorHAnsi"/>
                <w:lang w:val="en-US"/>
              </w:rPr>
              <w:t>.</w:t>
            </w:r>
          </w:p>
          <w:p w14:paraId="40805791" w14:textId="12C69410" w:rsidR="00182E05" w:rsidRPr="00D5653B" w:rsidRDefault="00957B2F" w:rsidP="005F7E53">
            <w:pPr>
              <w:numPr>
                <w:ilvl w:val="0"/>
                <w:numId w:val="41"/>
              </w:numPr>
              <w:autoSpaceDE/>
              <w:autoSpaceDN/>
              <w:spacing w:line="276" w:lineRule="auto"/>
              <w:ind w:left="144" w:right="144"/>
              <w:jc w:val="both"/>
              <w:rPr>
                <w:rFonts w:asciiTheme="majorHAnsi" w:hAnsiTheme="majorHAnsi" w:cstheme="majorHAnsi"/>
                <w:lang w:val="en-US"/>
              </w:rPr>
            </w:pPr>
            <w:r>
              <w:rPr>
                <w:rFonts w:asciiTheme="majorHAnsi" w:hAnsiTheme="majorHAnsi" w:cstheme="majorHAnsi"/>
                <w:lang w:val="en-US"/>
              </w:rPr>
              <w:t xml:space="preserve">- </w:t>
            </w:r>
            <w:proofErr w:type="spellStart"/>
            <w:r w:rsidR="00182E05" w:rsidRPr="00D5653B">
              <w:rPr>
                <w:rFonts w:asciiTheme="majorHAnsi" w:hAnsiTheme="majorHAnsi" w:cstheme="majorHAnsi"/>
                <w:lang w:val="en-US"/>
              </w:rPr>
              <w:t>Nhấn</w:t>
            </w:r>
            <w:proofErr w:type="spellEnd"/>
            <w:r w:rsidR="00182E05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182E05" w:rsidRPr="00D5653B">
              <w:rPr>
                <w:rFonts w:asciiTheme="majorHAnsi" w:hAnsiTheme="majorHAnsi" w:cstheme="majorHAnsi"/>
                <w:lang w:val="en-US"/>
              </w:rPr>
              <w:t>chọn</w:t>
            </w:r>
            <w:proofErr w:type="spellEnd"/>
            <w:r w:rsidR="00182E05" w:rsidRPr="00D5653B">
              <w:rPr>
                <w:rFonts w:asciiTheme="majorHAnsi" w:hAnsiTheme="majorHAnsi" w:cstheme="majorHAnsi"/>
                <w:lang w:val="en-US"/>
              </w:rPr>
              <w:t xml:space="preserve"> mục Login.</w:t>
            </w:r>
          </w:p>
          <w:p w14:paraId="16AC2ED8" w14:textId="32249FFD" w:rsidR="00182E05" w:rsidRPr="00D5653B" w:rsidRDefault="00957B2F" w:rsidP="005F7E53">
            <w:pPr>
              <w:numPr>
                <w:ilvl w:val="0"/>
                <w:numId w:val="41"/>
              </w:numPr>
              <w:autoSpaceDE/>
              <w:autoSpaceDN/>
              <w:spacing w:line="276" w:lineRule="auto"/>
              <w:ind w:left="144" w:right="144"/>
              <w:jc w:val="both"/>
              <w:rPr>
                <w:rFonts w:asciiTheme="majorHAnsi" w:hAnsiTheme="majorHAnsi" w:cstheme="majorHAnsi"/>
                <w:lang w:val="en-US"/>
              </w:rPr>
            </w:pPr>
            <w:r>
              <w:rPr>
                <w:rFonts w:asciiTheme="majorHAnsi" w:hAnsiTheme="majorHAnsi" w:cstheme="majorHAnsi"/>
                <w:lang w:val="en-US"/>
              </w:rPr>
              <w:t xml:space="preserve">- </w:t>
            </w:r>
            <w:proofErr w:type="spellStart"/>
            <w:r w:rsidR="00182E05" w:rsidRPr="00D5653B">
              <w:rPr>
                <w:rFonts w:asciiTheme="majorHAnsi" w:hAnsiTheme="majorHAnsi" w:cstheme="majorHAnsi"/>
                <w:lang w:val="en-US"/>
              </w:rPr>
              <w:t>Nhấn</w:t>
            </w:r>
            <w:proofErr w:type="spellEnd"/>
            <w:r w:rsidR="00182E05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182E05" w:rsidRPr="00D5653B">
              <w:rPr>
                <w:rFonts w:asciiTheme="majorHAnsi" w:hAnsiTheme="majorHAnsi" w:cstheme="majorHAnsi"/>
                <w:lang w:val="en-US"/>
              </w:rPr>
              <w:t>chọn</w:t>
            </w:r>
            <w:proofErr w:type="spellEnd"/>
            <w:r w:rsidR="00182E05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182E05" w:rsidRPr="00D5653B">
              <w:rPr>
                <w:rFonts w:asciiTheme="majorHAnsi" w:hAnsiTheme="majorHAnsi" w:cstheme="majorHAnsi"/>
                <w:lang w:val="en-US"/>
              </w:rPr>
              <w:t>nút</w:t>
            </w:r>
            <w:proofErr w:type="spellEnd"/>
            <w:r w:rsidR="00182E05" w:rsidRPr="00D5653B">
              <w:rPr>
                <w:rFonts w:asciiTheme="majorHAnsi" w:hAnsiTheme="majorHAnsi" w:cstheme="majorHAnsi"/>
                <w:lang w:val="en-US"/>
              </w:rPr>
              <w:t xml:space="preserve"> “Sign up” </w:t>
            </w:r>
            <w:proofErr w:type="spellStart"/>
            <w:r w:rsidR="00182E05" w:rsidRPr="00D5653B">
              <w:rPr>
                <w:rFonts w:asciiTheme="majorHAnsi" w:hAnsiTheme="majorHAnsi" w:cstheme="majorHAnsi"/>
                <w:lang w:val="en-US"/>
              </w:rPr>
              <w:t>để</w:t>
            </w:r>
            <w:proofErr w:type="spellEnd"/>
            <w:r w:rsidR="00182E05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182E05" w:rsidRPr="00D5653B">
              <w:rPr>
                <w:rFonts w:asciiTheme="majorHAnsi" w:hAnsiTheme="majorHAnsi" w:cstheme="majorHAnsi"/>
                <w:lang w:val="en-US"/>
              </w:rPr>
              <w:t>tiến</w:t>
            </w:r>
            <w:proofErr w:type="spellEnd"/>
            <w:r w:rsidR="00182E05" w:rsidRPr="00D5653B">
              <w:rPr>
                <w:rFonts w:asciiTheme="majorHAnsi" w:hAnsiTheme="majorHAnsi" w:cstheme="majorHAnsi"/>
                <w:lang w:val="en-US"/>
              </w:rPr>
              <w:t xml:space="preserve"> hành </w:t>
            </w:r>
            <w:proofErr w:type="spellStart"/>
            <w:r w:rsidR="00182E05" w:rsidRPr="00D5653B">
              <w:rPr>
                <w:rFonts w:asciiTheme="majorHAnsi" w:hAnsiTheme="majorHAnsi" w:cstheme="majorHAnsi"/>
                <w:lang w:val="en-US"/>
              </w:rPr>
              <w:t>việc</w:t>
            </w:r>
            <w:proofErr w:type="spellEnd"/>
            <w:r w:rsidR="00182E05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182E05" w:rsidRPr="00D5653B">
              <w:rPr>
                <w:rFonts w:asciiTheme="majorHAnsi" w:hAnsiTheme="majorHAnsi" w:cstheme="majorHAnsi"/>
                <w:lang w:val="en-US"/>
              </w:rPr>
              <w:t>đăng</w:t>
            </w:r>
            <w:proofErr w:type="spellEnd"/>
            <w:r w:rsidR="00182E05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182E05" w:rsidRPr="00D5653B">
              <w:rPr>
                <w:rFonts w:asciiTheme="majorHAnsi" w:hAnsiTheme="majorHAnsi" w:cstheme="majorHAnsi"/>
                <w:lang w:val="en-US"/>
              </w:rPr>
              <w:t>ký</w:t>
            </w:r>
            <w:proofErr w:type="spellEnd"/>
            <w:r w:rsidR="00182E05" w:rsidRPr="00D5653B">
              <w:rPr>
                <w:rFonts w:asciiTheme="majorHAnsi" w:hAnsiTheme="majorHAnsi" w:cstheme="majorHAnsi"/>
                <w:lang w:val="en-US"/>
              </w:rPr>
              <w:t>.</w:t>
            </w:r>
          </w:p>
          <w:p w14:paraId="668DCDC9" w14:textId="29C776A8" w:rsidR="00182E05" w:rsidRPr="00D5653B" w:rsidRDefault="00182E05" w:rsidP="00F33351">
            <w:pPr>
              <w:spacing w:line="276" w:lineRule="auto"/>
              <w:ind w:left="144" w:right="144"/>
              <w:jc w:val="both"/>
              <w:rPr>
                <w:rFonts w:asciiTheme="majorHAnsi" w:hAnsiTheme="majorHAnsi" w:cstheme="majorHAnsi"/>
                <w:lang w:val="en-US"/>
              </w:rPr>
            </w:pP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Nếu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điền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thiếu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tất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cả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hoặc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một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số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thông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tin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được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yêu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cầu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: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Tên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,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địa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chỉ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,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số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điện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thoại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, email,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mật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khẩu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.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Thì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sẽ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không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thể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ấn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đư</w:t>
            </w:r>
            <w:r w:rsidR="00591154">
              <w:rPr>
                <w:rFonts w:asciiTheme="majorHAnsi" w:hAnsiTheme="majorHAnsi" w:cstheme="majorHAnsi"/>
                <w:lang w:val="en-US"/>
              </w:rPr>
              <w:t>ợc</w:t>
            </w:r>
            <w:proofErr w:type="spellEnd"/>
            <w:r w:rsidR="00591154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591154">
              <w:rPr>
                <w:rFonts w:asciiTheme="majorHAnsi" w:hAnsiTheme="majorHAnsi" w:cstheme="majorHAnsi"/>
                <w:lang w:val="en-US"/>
              </w:rPr>
              <w:lastRenderedPageBreak/>
              <w:t>nút</w:t>
            </w:r>
            <w:proofErr w:type="spellEnd"/>
            <w:r w:rsidR="00591154">
              <w:rPr>
                <w:rFonts w:asciiTheme="majorHAnsi" w:hAnsiTheme="majorHAnsi" w:cstheme="majorHAnsi"/>
                <w:lang w:val="en-US"/>
              </w:rPr>
              <w:t xml:space="preserve"> “Sign up” và </w:t>
            </w:r>
            <w:proofErr w:type="spellStart"/>
            <w:r w:rsidR="00591154">
              <w:rPr>
                <w:rFonts w:asciiTheme="majorHAnsi" w:hAnsiTheme="majorHAnsi" w:cstheme="majorHAnsi"/>
                <w:lang w:val="en-US"/>
              </w:rPr>
              <w:t>hệ</w:t>
            </w:r>
            <w:proofErr w:type="spellEnd"/>
            <w:r w:rsidR="00591154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591154">
              <w:rPr>
                <w:rFonts w:asciiTheme="majorHAnsi" w:hAnsiTheme="majorHAnsi" w:cstheme="majorHAnsi"/>
                <w:lang w:val="en-US"/>
              </w:rPr>
              <w:t>thống</w:t>
            </w:r>
            <w:proofErr w:type="spellEnd"/>
            <w:r w:rsidR="00591154">
              <w:rPr>
                <w:rFonts w:asciiTheme="majorHAnsi" w:hAnsiTheme="majorHAnsi" w:cstheme="majorHAnsi"/>
                <w:lang w:val="en-US"/>
              </w:rPr>
              <w:t xml:space="preserve"> hi</w:t>
            </w:r>
            <w:r w:rsidR="00591154">
              <w:rPr>
                <w:rFonts w:asciiTheme="majorHAnsi" w:hAnsiTheme="majorHAnsi" w:cstheme="majorHAnsi"/>
                <w:lang w:val="vi-VN"/>
              </w:rPr>
              <w:t>ể</w:t>
            </w:r>
            <w:r w:rsidRPr="00D5653B">
              <w:rPr>
                <w:rFonts w:asciiTheme="majorHAnsi" w:hAnsiTheme="majorHAnsi" w:cstheme="majorHAnsi"/>
                <w:lang w:val="en-US"/>
              </w:rPr>
              <w:t xml:space="preserve">n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thị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thông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báo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và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tô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đỏ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thanh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văn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bản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>: “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Phải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điền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đầy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đủ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các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thông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tin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được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yêu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cầu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”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nếu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thiếu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thông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tin.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Nếu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trùng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email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hoặc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số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điện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thoại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sẽ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báo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“Email/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số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điện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thoại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đã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được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sử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dụng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.” và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cũng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sẽ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không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thể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ấn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được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nút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“Sign up”.</w:t>
            </w:r>
          </w:p>
          <w:p w14:paraId="691C967F" w14:textId="77777777" w:rsidR="00182E05" w:rsidRPr="00D5653B" w:rsidRDefault="00182E05" w:rsidP="00F33351">
            <w:pPr>
              <w:spacing w:line="276" w:lineRule="auto"/>
              <w:ind w:left="144" w:right="144"/>
              <w:jc w:val="both"/>
              <w:rPr>
                <w:rFonts w:asciiTheme="majorHAnsi" w:hAnsiTheme="majorHAnsi" w:cstheme="majorHAnsi"/>
                <w:lang w:val="en-US"/>
              </w:rPr>
            </w:pP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Trong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lúc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nhập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các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thông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tin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yêu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cầu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,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nếu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xuất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hiện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các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trường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hợp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dưới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đây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thì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ô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văn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bản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sẽ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hiện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màu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đỏ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kèm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báo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lỗi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và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không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thể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ấn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chọn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nút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đăng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ký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: </w:t>
            </w:r>
          </w:p>
          <w:p w14:paraId="08C6775B" w14:textId="5198EE52" w:rsidR="00182E05" w:rsidRPr="00D5653B" w:rsidRDefault="001E65AA" w:rsidP="005F7E53">
            <w:pPr>
              <w:numPr>
                <w:ilvl w:val="0"/>
                <w:numId w:val="43"/>
              </w:numPr>
              <w:autoSpaceDE/>
              <w:autoSpaceDN/>
              <w:spacing w:line="240" w:lineRule="auto"/>
              <w:ind w:left="144" w:right="144"/>
              <w:jc w:val="both"/>
              <w:rPr>
                <w:rFonts w:asciiTheme="majorHAnsi" w:hAnsiTheme="majorHAnsi" w:cstheme="majorHAnsi"/>
                <w:lang w:val="en-US"/>
              </w:rPr>
            </w:pPr>
            <w:r>
              <w:rPr>
                <w:rFonts w:asciiTheme="majorHAnsi" w:hAnsiTheme="majorHAnsi" w:cstheme="majorHAnsi"/>
                <w:lang w:val="en-US"/>
              </w:rPr>
              <w:t xml:space="preserve">- </w:t>
            </w:r>
            <w:proofErr w:type="spellStart"/>
            <w:r w:rsidR="00182E05" w:rsidRPr="00D5653B">
              <w:rPr>
                <w:rFonts w:asciiTheme="majorHAnsi" w:hAnsiTheme="majorHAnsi" w:cstheme="majorHAnsi"/>
                <w:lang w:val="en-US"/>
              </w:rPr>
              <w:t>Nếu</w:t>
            </w:r>
            <w:proofErr w:type="spellEnd"/>
            <w:r w:rsidR="00182E05" w:rsidRPr="00D5653B">
              <w:rPr>
                <w:rFonts w:asciiTheme="majorHAnsi" w:hAnsiTheme="majorHAnsi" w:cstheme="majorHAnsi"/>
                <w:lang w:val="en-US"/>
              </w:rPr>
              <w:t xml:space="preserve"> email </w:t>
            </w:r>
            <w:proofErr w:type="spellStart"/>
            <w:r w:rsidR="00182E05" w:rsidRPr="00D5653B">
              <w:rPr>
                <w:rFonts w:asciiTheme="majorHAnsi" w:hAnsiTheme="majorHAnsi" w:cstheme="majorHAnsi"/>
                <w:lang w:val="en-US"/>
              </w:rPr>
              <w:t>không</w:t>
            </w:r>
            <w:proofErr w:type="spellEnd"/>
            <w:r w:rsidR="00182E05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182E05" w:rsidRPr="00D5653B">
              <w:rPr>
                <w:rFonts w:asciiTheme="majorHAnsi" w:hAnsiTheme="majorHAnsi" w:cstheme="majorHAnsi"/>
                <w:lang w:val="en-US"/>
              </w:rPr>
              <w:t>đúng</w:t>
            </w:r>
            <w:proofErr w:type="spellEnd"/>
            <w:r w:rsidR="00182E05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182E05" w:rsidRPr="00D5653B">
              <w:rPr>
                <w:rFonts w:asciiTheme="majorHAnsi" w:hAnsiTheme="majorHAnsi" w:cstheme="majorHAnsi"/>
                <w:lang w:val="en-US"/>
              </w:rPr>
              <w:t>định</w:t>
            </w:r>
            <w:proofErr w:type="spellEnd"/>
            <w:r w:rsidR="00182E05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182E05" w:rsidRPr="00D5653B">
              <w:rPr>
                <w:rFonts w:asciiTheme="majorHAnsi" w:hAnsiTheme="majorHAnsi" w:cstheme="majorHAnsi"/>
                <w:lang w:val="en-US"/>
              </w:rPr>
              <w:t>dạng</w:t>
            </w:r>
            <w:proofErr w:type="spellEnd"/>
            <w:r w:rsidR="00182E05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182E05" w:rsidRPr="00D5653B">
              <w:rPr>
                <w:rFonts w:asciiTheme="majorHAnsi" w:hAnsiTheme="majorHAnsi" w:cstheme="majorHAnsi"/>
                <w:lang w:val="en-US"/>
              </w:rPr>
              <w:t>hệ</w:t>
            </w:r>
            <w:proofErr w:type="spellEnd"/>
            <w:r w:rsidR="00182E05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182E05" w:rsidRPr="00D5653B">
              <w:rPr>
                <w:rFonts w:asciiTheme="majorHAnsi" w:hAnsiTheme="majorHAnsi" w:cstheme="majorHAnsi"/>
                <w:lang w:val="en-US"/>
              </w:rPr>
              <w:t>thống</w:t>
            </w:r>
            <w:proofErr w:type="spellEnd"/>
            <w:r w:rsidR="00182E05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182E05" w:rsidRPr="00D5653B">
              <w:rPr>
                <w:rFonts w:asciiTheme="majorHAnsi" w:hAnsiTheme="majorHAnsi" w:cstheme="majorHAnsi"/>
                <w:lang w:val="en-US"/>
              </w:rPr>
              <w:t>sẽ</w:t>
            </w:r>
            <w:proofErr w:type="spellEnd"/>
            <w:r w:rsidR="00182E05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182E05" w:rsidRPr="00D5653B">
              <w:rPr>
                <w:rFonts w:asciiTheme="majorHAnsi" w:hAnsiTheme="majorHAnsi" w:cstheme="majorHAnsi"/>
                <w:lang w:val="en-US"/>
              </w:rPr>
              <w:t>tô</w:t>
            </w:r>
            <w:proofErr w:type="spellEnd"/>
            <w:r w:rsidR="00182E05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182E05" w:rsidRPr="00D5653B">
              <w:rPr>
                <w:rFonts w:asciiTheme="majorHAnsi" w:hAnsiTheme="majorHAnsi" w:cstheme="majorHAnsi"/>
                <w:lang w:val="en-US"/>
              </w:rPr>
              <w:t>đỏ</w:t>
            </w:r>
            <w:proofErr w:type="spellEnd"/>
            <w:r w:rsidR="00182E05" w:rsidRPr="00D5653B">
              <w:rPr>
                <w:rFonts w:asciiTheme="majorHAnsi" w:hAnsiTheme="majorHAnsi" w:cstheme="majorHAnsi"/>
                <w:lang w:val="en-US"/>
              </w:rPr>
              <w:t xml:space="preserve"> ô </w:t>
            </w:r>
            <w:proofErr w:type="spellStart"/>
            <w:r w:rsidR="00182E05" w:rsidRPr="00D5653B">
              <w:rPr>
                <w:rFonts w:asciiTheme="majorHAnsi" w:hAnsiTheme="majorHAnsi" w:cstheme="majorHAnsi"/>
                <w:lang w:val="en-US"/>
              </w:rPr>
              <w:t>văn</w:t>
            </w:r>
            <w:proofErr w:type="spellEnd"/>
            <w:r w:rsidR="00182E05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182E05" w:rsidRPr="00D5653B">
              <w:rPr>
                <w:rFonts w:asciiTheme="majorHAnsi" w:hAnsiTheme="majorHAnsi" w:cstheme="majorHAnsi"/>
                <w:lang w:val="en-US"/>
              </w:rPr>
              <w:t>bản</w:t>
            </w:r>
            <w:proofErr w:type="spellEnd"/>
            <w:r w:rsidR="00182E05" w:rsidRPr="00D5653B">
              <w:rPr>
                <w:rFonts w:asciiTheme="majorHAnsi" w:hAnsiTheme="majorHAnsi" w:cstheme="majorHAnsi"/>
                <w:lang w:val="en-US"/>
              </w:rPr>
              <w:t xml:space="preserve"> và </w:t>
            </w:r>
            <w:proofErr w:type="spellStart"/>
            <w:r w:rsidR="00182E05" w:rsidRPr="00D5653B">
              <w:rPr>
                <w:rFonts w:asciiTheme="majorHAnsi" w:hAnsiTheme="majorHAnsi" w:cstheme="majorHAnsi"/>
                <w:lang w:val="en-US"/>
              </w:rPr>
              <w:t>báo</w:t>
            </w:r>
            <w:proofErr w:type="spellEnd"/>
            <w:r w:rsidR="00182E05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182E05" w:rsidRPr="00D5653B">
              <w:rPr>
                <w:rFonts w:asciiTheme="majorHAnsi" w:hAnsiTheme="majorHAnsi" w:cstheme="majorHAnsi"/>
                <w:lang w:val="en-US"/>
              </w:rPr>
              <w:t>lỗi</w:t>
            </w:r>
            <w:proofErr w:type="spellEnd"/>
            <w:r w:rsidR="00182E05" w:rsidRPr="00D5653B">
              <w:rPr>
                <w:rFonts w:asciiTheme="majorHAnsi" w:hAnsiTheme="majorHAnsi" w:cstheme="majorHAnsi"/>
                <w:lang w:val="en-US"/>
              </w:rPr>
              <w:t xml:space="preserve"> “</w:t>
            </w:r>
            <w:proofErr w:type="spellStart"/>
            <w:r w:rsidR="00182E05" w:rsidRPr="00D5653B">
              <w:rPr>
                <w:rFonts w:asciiTheme="majorHAnsi" w:hAnsiTheme="majorHAnsi" w:cstheme="majorHAnsi"/>
                <w:lang w:val="en-US"/>
              </w:rPr>
              <w:t>Vui</w:t>
            </w:r>
            <w:proofErr w:type="spellEnd"/>
            <w:r w:rsidR="00182E05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182E05" w:rsidRPr="00D5653B">
              <w:rPr>
                <w:rFonts w:asciiTheme="majorHAnsi" w:hAnsiTheme="majorHAnsi" w:cstheme="majorHAnsi"/>
                <w:lang w:val="en-US"/>
              </w:rPr>
              <w:t>lòng</w:t>
            </w:r>
            <w:proofErr w:type="spellEnd"/>
            <w:r w:rsidR="00182E05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182E05" w:rsidRPr="00D5653B">
              <w:rPr>
                <w:rFonts w:asciiTheme="majorHAnsi" w:hAnsiTheme="majorHAnsi" w:cstheme="majorHAnsi"/>
                <w:lang w:val="en-US"/>
              </w:rPr>
              <w:t>nhập</w:t>
            </w:r>
            <w:proofErr w:type="spellEnd"/>
            <w:r w:rsidR="00182E05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182E05" w:rsidRPr="00D5653B">
              <w:rPr>
                <w:rFonts w:asciiTheme="majorHAnsi" w:hAnsiTheme="majorHAnsi" w:cstheme="majorHAnsi"/>
                <w:lang w:val="en-US"/>
              </w:rPr>
              <w:t>đúng</w:t>
            </w:r>
            <w:proofErr w:type="spellEnd"/>
            <w:r w:rsidR="00182E05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182E05" w:rsidRPr="00D5653B">
              <w:rPr>
                <w:rFonts w:asciiTheme="majorHAnsi" w:hAnsiTheme="majorHAnsi" w:cstheme="majorHAnsi"/>
                <w:lang w:val="en-US"/>
              </w:rPr>
              <w:t>định</w:t>
            </w:r>
            <w:proofErr w:type="spellEnd"/>
            <w:r w:rsidR="00182E05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182E05" w:rsidRPr="00D5653B">
              <w:rPr>
                <w:rFonts w:asciiTheme="majorHAnsi" w:hAnsiTheme="majorHAnsi" w:cstheme="majorHAnsi"/>
                <w:lang w:val="en-US"/>
              </w:rPr>
              <w:t>dạng</w:t>
            </w:r>
            <w:proofErr w:type="spellEnd"/>
            <w:r w:rsidR="00182E05" w:rsidRPr="00D5653B">
              <w:rPr>
                <w:rFonts w:asciiTheme="majorHAnsi" w:hAnsiTheme="majorHAnsi" w:cstheme="majorHAnsi"/>
                <w:lang w:val="en-US"/>
              </w:rPr>
              <w:t xml:space="preserve"> email”.</w:t>
            </w:r>
          </w:p>
          <w:p w14:paraId="40DDA325" w14:textId="5C5F4EA6" w:rsidR="00182E05" w:rsidRPr="00D5653B" w:rsidRDefault="001E65AA" w:rsidP="005F7E53">
            <w:pPr>
              <w:numPr>
                <w:ilvl w:val="0"/>
                <w:numId w:val="43"/>
              </w:numPr>
              <w:autoSpaceDE/>
              <w:autoSpaceDN/>
              <w:spacing w:line="240" w:lineRule="auto"/>
              <w:ind w:left="144" w:right="144"/>
              <w:jc w:val="both"/>
              <w:rPr>
                <w:rFonts w:asciiTheme="majorHAnsi" w:hAnsiTheme="majorHAnsi" w:cstheme="majorHAnsi"/>
                <w:lang w:val="en-US"/>
              </w:rPr>
            </w:pPr>
            <w:r>
              <w:rPr>
                <w:rFonts w:asciiTheme="majorHAnsi" w:hAnsiTheme="majorHAnsi" w:cstheme="majorHAnsi"/>
                <w:lang w:val="en-US"/>
              </w:rPr>
              <w:t xml:space="preserve">- </w:t>
            </w:r>
            <w:proofErr w:type="spellStart"/>
            <w:r w:rsidR="00182E05" w:rsidRPr="00D5653B">
              <w:rPr>
                <w:rFonts w:asciiTheme="majorHAnsi" w:hAnsiTheme="majorHAnsi" w:cstheme="majorHAnsi"/>
                <w:lang w:val="en-US"/>
              </w:rPr>
              <w:t>Nếu</w:t>
            </w:r>
            <w:proofErr w:type="spellEnd"/>
            <w:r w:rsidR="00182E05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182E05" w:rsidRPr="00D5653B">
              <w:rPr>
                <w:rFonts w:asciiTheme="majorHAnsi" w:hAnsiTheme="majorHAnsi" w:cstheme="majorHAnsi"/>
                <w:lang w:val="en-US"/>
              </w:rPr>
              <w:t>số</w:t>
            </w:r>
            <w:proofErr w:type="spellEnd"/>
            <w:r w:rsidR="00182E05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182E05" w:rsidRPr="00D5653B">
              <w:rPr>
                <w:rFonts w:asciiTheme="majorHAnsi" w:hAnsiTheme="majorHAnsi" w:cstheme="majorHAnsi"/>
                <w:lang w:val="en-US"/>
              </w:rPr>
              <w:t>điện</w:t>
            </w:r>
            <w:proofErr w:type="spellEnd"/>
            <w:r w:rsidR="00182E05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182E05" w:rsidRPr="00D5653B">
              <w:rPr>
                <w:rFonts w:asciiTheme="majorHAnsi" w:hAnsiTheme="majorHAnsi" w:cstheme="majorHAnsi"/>
                <w:lang w:val="en-US"/>
              </w:rPr>
              <w:t>thoại</w:t>
            </w:r>
            <w:proofErr w:type="spellEnd"/>
            <w:r w:rsidR="00182E05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182E05" w:rsidRPr="00D5653B">
              <w:rPr>
                <w:rFonts w:asciiTheme="majorHAnsi" w:hAnsiTheme="majorHAnsi" w:cstheme="majorHAnsi"/>
                <w:lang w:val="en-US"/>
              </w:rPr>
              <w:t>không</w:t>
            </w:r>
            <w:proofErr w:type="spellEnd"/>
            <w:r w:rsidR="00182E05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182E05" w:rsidRPr="00D5653B">
              <w:rPr>
                <w:rFonts w:asciiTheme="majorHAnsi" w:hAnsiTheme="majorHAnsi" w:cstheme="majorHAnsi"/>
                <w:lang w:val="en-US"/>
              </w:rPr>
              <w:t>đúng</w:t>
            </w:r>
            <w:proofErr w:type="spellEnd"/>
            <w:r w:rsidR="00182E05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182E05" w:rsidRPr="00D5653B">
              <w:rPr>
                <w:rFonts w:asciiTheme="majorHAnsi" w:hAnsiTheme="majorHAnsi" w:cstheme="majorHAnsi"/>
                <w:lang w:val="en-US"/>
              </w:rPr>
              <w:t>định</w:t>
            </w:r>
            <w:proofErr w:type="spellEnd"/>
            <w:r w:rsidR="00182E05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182E05" w:rsidRPr="00D5653B">
              <w:rPr>
                <w:rFonts w:asciiTheme="majorHAnsi" w:hAnsiTheme="majorHAnsi" w:cstheme="majorHAnsi"/>
                <w:lang w:val="en-US"/>
              </w:rPr>
              <w:t>dạng</w:t>
            </w:r>
            <w:proofErr w:type="spellEnd"/>
            <w:r w:rsidR="00182E05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182E05" w:rsidRPr="00D5653B">
              <w:rPr>
                <w:rFonts w:asciiTheme="majorHAnsi" w:hAnsiTheme="majorHAnsi" w:cstheme="majorHAnsi"/>
                <w:lang w:val="en-US"/>
              </w:rPr>
              <w:t>hệ</w:t>
            </w:r>
            <w:proofErr w:type="spellEnd"/>
            <w:r w:rsidR="00182E05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182E05" w:rsidRPr="00D5653B">
              <w:rPr>
                <w:rFonts w:asciiTheme="majorHAnsi" w:hAnsiTheme="majorHAnsi" w:cstheme="majorHAnsi"/>
                <w:lang w:val="en-US"/>
              </w:rPr>
              <w:t>thống</w:t>
            </w:r>
            <w:proofErr w:type="spellEnd"/>
            <w:r w:rsidR="00182E05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182E05" w:rsidRPr="00D5653B">
              <w:rPr>
                <w:rFonts w:asciiTheme="majorHAnsi" w:hAnsiTheme="majorHAnsi" w:cstheme="majorHAnsi"/>
                <w:lang w:val="en-US"/>
              </w:rPr>
              <w:t>sẽ</w:t>
            </w:r>
            <w:proofErr w:type="spellEnd"/>
            <w:r w:rsidR="00182E05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182E05" w:rsidRPr="00D5653B">
              <w:rPr>
                <w:rFonts w:asciiTheme="majorHAnsi" w:hAnsiTheme="majorHAnsi" w:cstheme="majorHAnsi"/>
                <w:lang w:val="en-US"/>
              </w:rPr>
              <w:t>tô</w:t>
            </w:r>
            <w:proofErr w:type="spellEnd"/>
            <w:r w:rsidR="00182E05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182E05" w:rsidRPr="00D5653B">
              <w:rPr>
                <w:rFonts w:asciiTheme="majorHAnsi" w:hAnsiTheme="majorHAnsi" w:cstheme="majorHAnsi"/>
                <w:lang w:val="en-US"/>
              </w:rPr>
              <w:t>đỏ</w:t>
            </w:r>
            <w:proofErr w:type="spellEnd"/>
            <w:r w:rsidR="00182E05" w:rsidRPr="00D5653B">
              <w:rPr>
                <w:rFonts w:asciiTheme="majorHAnsi" w:hAnsiTheme="majorHAnsi" w:cstheme="majorHAnsi"/>
                <w:lang w:val="en-US"/>
              </w:rPr>
              <w:t xml:space="preserve"> ô </w:t>
            </w:r>
            <w:proofErr w:type="spellStart"/>
            <w:r w:rsidR="00182E05" w:rsidRPr="00D5653B">
              <w:rPr>
                <w:rFonts w:asciiTheme="majorHAnsi" w:hAnsiTheme="majorHAnsi" w:cstheme="majorHAnsi"/>
                <w:lang w:val="en-US"/>
              </w:rPr>
              <w:t>văn</w:t>
            </w:r>
            <w:proofErr w:type="spellEnd"/>
            <w:r w:rsidR="00182E05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182E05" w:rsidRPr="00D5653B">
              <w:rPr>
                <w:rFonts w:asciiTheme="majorHAnsi" w:hAnsiTheme="majorHAnsi" w:cstheme="majorHAnsi"/>
                <w:lang w:val="en-US"/>
              </w:rPr>
              <w:t>bản</w:t>
            </w:r>
            <w:proofErr w:type="spellEnd"/>
            <w:r w:rsidR="00182E05" w:rsidRPr="00D5653B">
              <w:rPr>
                <w:rFonts w:asciiTheme="majorHAnsi" w:hAnsiTheme="majorHAnsi" w:cstheme="majorHAnsi"/>
                <w:lang w:val="en-US"/>
              </w:rPr>
              <w:t xml:space="preserve"> và </w:t>
            </w:r>
            <w:proofErr w:type="spellStart"/>
            <w:r w:rsidR="00182E05" w:rsidRPr="00D5653B">
              <w:rPr>
                <w:rFonts w:asciiTheme="majorHAnsi" w:hAnsiTheme="majorHAnsi" w:cstheme="majorHAnsi"/>
                <w:lang w:val="en-US"/>
              </w:rPr>
              <w:t>báo</w:t>
            </w:r>
            <w:proofErr w:type="spellEnd"/>
            <w:r w:rsidR="00182E05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182E05" w:rsidRPr="00D5653B">
              <w:rPr>
                <w:rFonts w:asciiTheme="majorHAnsi" w:hAnsiTheme="majorHAnsi" w:cstheme="majorHAnsi"/>
                <w:lang w:val="en-US"/>
              </w:rPr>
              <w:t>lỗi</w:t>
            </w:r>
            <w:proofErr w:type="spellEnd"/>
            <w:r w:rsidR="00182E05" w:rsidRPr="00D5653B">
              <w:rPr>
                <w:rFonts w:asciiTheme="majorHAnsi" w:hAnsiTheme="majorHAnsi" w:cstheme="majorHAnsi"/>
                <w:lang w:val="en-US"/>
              </w:rPr>
              <w:t xml:space="preserve"> “</w:t>
            </w:r>
            <w:proofErr w:type="spellStart"/>
            <w:r w:rsidR="00182E05" w:rsidRPr="00D5653B">
              <w:rPr>
                <w:rFonts w:asciiTheme="majorHAnsi" w:hAnsiTheme="majorHAnsi" w:cstheme="majorHAnsi"/>
                <w:lang w:val="en-US"/>
              </w:rPr>
              <w:t>Vui</w:t>
            </w:r>
            <w:proofErr w:type="spellEnd"/>
            <w:r w:rsidR="00182E05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182E05" w:rsidRPr="00D5653B">
              <w:rPr>
                <w:rFonts w:asciiTheme="majorHAnsi" w:hAnsiTheme="majorHAnsi" w:cstheme="majorHAnsi"/>
                <w:lang w:val="en-US"/>
              </w:rPr>
              <w:t>lòng</w:t>
            </w:r>
            <w:proofErr w:type="spellEnd"/>
            <w:r w:rsidR="00182E05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182E05" w:rsidRPr="00D5653B">
              <w:rPr>
                <w:rFonts w:asciiTheme="majorHAnsi" w:hAnsiTheme="majorHAnsi" w:cstheme="majorHAnsi"/>
                <w:lang w:val="en-US"/>
              </w:rPr>
              <w:t>nhập</w:t>
            </w:r>
            <w:proofErr w:type="spellEnd"/>
            <w:r w:rsidR="00182E05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182E05" w:rsidRPr="00D5653B">
              <w:rPr>
                <w:rFonts w:asciiTheme="majorHAnsi" w:hAnsiTheme="majorHAnsi" w:cstheme="majorHAnsi"/>
                <w:lang w:val="en-US"/>
              </w:rPr>
              <w:t>đúng</w:t>
            </w:r>
            <w:proofErr w:type="spellEnd"/>
            <w:r w:rsidR="00182E05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182E05" w:rsidRPr="00D5653B">
              <w:rPr>
                <w:rFonts w:asciiTheme="majorHAnsi" w:hAnsiTheme="majorHAnsi" w:cstheme="majorHAnsi"/>
                <w:lang w:val="en-US"/>
              </w:rPr>
              <w:t>số</w:t>
            </w:r>
            <w:proofErr w:type="spellEnd"/>
            <w:r w:rsidR="00182E05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182E05" w:rsidRPr="00D5653B">
              <w:rPr>
                <w:rFonts w:asciiTheme="majorHAnsi" w:hAnsiTheme="majorHAnsi" w:cstheme="majorHAnsi"/>
                <w:lang w:val="en-US"/>
              </w:rPr>
              <w:t>điện</w:t>
            </w:r>
            <w:proofErr w:type="spellEnd"/>
            <w:r w:rsidR="00182E05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182E05" w:rsidRPr="00D5653B">
              <w:rPr>
                <w:rFonts w:asciiTheme="majorHAnsi" w:hAnsiTheme="majorHAnsi" w:cstheme="majorHAnsi"/>
                <w:lang w:val="en-US"/>
              </w:rPr>
              <w:t>thoại</w:t>
            </w:r>
            <w:proofErr w:type="spellEnd"/>
            <w:r w:rsidR="00182E05" w:rsidRPr="00D5653B">
              <w:rPr>
                <w:rFonts w:asciiTheme="majorHAnsi" w:hAnsiTheme="majorHAnsi" w:cstheme="majorHAnsi"/>
                <w:lang w:val="en-US"/>
              </w:rPr>
              <w:t>”.</w:t>
            </w:r>
          </w:p>
          <w:p w14:paraId="11C8880E" w14:textId="6F773AB5" w:rsidR="00182E05" w:rsidRPr="00D5653B" w:rsidRDefault="00182E05" w:rsidP="005F7E53">
            <w:pPr>
              <w:numPr>
                <w:ilvl w:val="0"/>
                <w:numId w:val="43"/>
              </w:numPr>
              <w:autoSpaceDE/>
              <w:autoSpaceDN/>
              <w:spacing w:line="240" w:lineRule="auto"/>
              <w:ind w:left="144" w:right="144"/>
              <w:jc w:val="both"/>
              <w:rPr>
                <w:rFonts w:asciiTheme="majorHAnsi" w:hAnsiTheme="majorHAnsi" w:cstheme="majorHAnsi"/>
                <w:lang w:val="en-US"/>
              </w:rPr>
            </w:pP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Nếu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lúc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nhập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tên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có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số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hoặc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ký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tự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đặc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biệt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hệ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thống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sẽ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tô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đỏ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ô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văn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bản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và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báo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lỗi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“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Tên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không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thể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chứa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ký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tự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đặc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biệt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hoặc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số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>”</w:t>
            </w:r>
          </w:p>
          <w:p w14:paraId="55182ABF" w14:textId="77777777" w:rsidR="00182E05" w:rsidRPr="00D5653B" w:rsidRDefault="00182E05" w:rsidP="00F33351">
            <w:pPr>
              <w:ind w:left="144" w:right="144"/>
              <w:jc w:val="both"/>
              <w:rPr>
                <w:rFonts w:asciiTheme="majorHAnsi" w:hAnsiTheme="majorHAnsi" w:cstheme="majorHAnsi"/>
                <w:lang w:val="en-US"/>
              </w:rPr>
            </w:pP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Cuối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cùng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nếu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nhập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sai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mã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OTP: </w:t>
            </w:r>
          </w:p>
          <w:p w14:paraId="1B2CBAEE" w14:textId="58CAD690" w:rsidR="00182E05" w:rsidRPr="00D5653B" w:rsidRDefault="001E65AA" w:rsidP="005F7E53">
            <w:pPr>
              <w:numPr>
                <w:ilvl w:val="0"/>
                <w:numId w:val="42"/>
              </w:numPr>
              <w:autoSpaceDE/>
              <w:autoSpaceDN/>
              <w:spacing w:line="240" w:lineRule="auto"/>
              <w:ind w:left="144" w:right="144"/>
              <w:jc w:val="both"/>
              <w:rPr>
                <w:rFonts w:asciiTheme="majorHAnsi" w:hAnsiTheme="majorHAnsi" w:cstheme="majorHAnsi"/>
                <w:lang w:val="en-US"/>
              </w:rPr>
            </w:pPr>
            <w:r>
              <w:rPr>
                <w:rFonts w:asciiTheme="majorHAnsi" w:hAnsiTheme="majorHAnsi" w:cstheme="majorHAnsi"/>
                <w:lang w:val="en-US"/>
              </w:rPr>
              <w:t xml:space="preserve">- </w:t>
            </w:r>
            <w:proofErr w:type="spellStart"/>
            <w:r w:rsidR="00182E05" w:rsidRPr="00D5653B">
              <w:rPr>
                <w:rFonts w:asciiTheme="majorHAnsi" w:hAnsiTheme="majorHAnsi" w:cstheme="majorHAnsi"/>
                <w:lang w:val="en-US"/>
              </w:rPr>
              <w:t>Khách</w:t>
            </w:r>
            <w:proofErr w:type="spellEnd"/>
            <w:r w:rsidR="00182E05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182E05" w:rsidRPr="00D5653B">
              <w:rPr>
                <w:rFonts w:asciiTheme="majorHAnsi" w:hAnsiTheme="majorHAnsi" w:cstheme="majorHAnsi"/>
                <w:lang w:val="en-US"/>
              </w:rPr>
              <w:t>hàng</w:t>
            </w:r>
            <w:proofErr w:type="spellEnd"/>
            <w:r w:rsidR="00182E05" w:rsidRPr="00D5653B">
              <w:rPr>
                <w:rFonts w:asciiTheme="majorHAnsi" w:hAnsiTheme="majorHAnsi" w:cstheme="majorHAnsi"/>
                <w:lang w:val="en-US"/>
              </w:rPr>
              <w:t xml:space="preserve"> vào phần </w:t>
            </w:r>
            <w:proofErr w:type="spellStart"/>
            <w:r w:rsidR="0026788B" w:rsidRPr="00D5653B">
              <w:rPr>
                <w:rFonts w:asciiTheme="majorHAnsi" w:hAnsiTheme="majorHAnsi" w:cstheme="majorHAnsi"/>
                <w:lang w:val="en-US"/>
              </w:rPr>
              <w:t>Tài</w:t>
            </w:r>
            <w:proofErr w:type="spellEnd"/>
            <w:r w:rsidR="0026788B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26788B" w:rsidRPr="00D5653B">
              <w:rPr>
                <w:rFonts w:asciiTheme="majorHAnsi" w:hAnsiTheme="majorHAnsi" w:cstheme="majorHAnsi"/>
                <w:lang w:val="en-US"/>
              </w:rPr>
              <w:t>khoản</w:t>
            </w:r>
            <w:proofErr w:type="spellEnd"/>
            <w:r w:rsidR="00182E05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182E05" w:rsidRPr="00D5653B">
              <w:rPr>
                <w:rFonts w:asciiTheme="majorHAnsi" w:hAnsiTheme="majorHAnsi" w:cstheme="majorHAnsi"/>
                <w:lang w:val="en-US"/>
              </w:rPr>
              <w:t>bên</w:t>
            </w:r>
            <w:proofErr w:type="spellEnd"/>
            <w:r w:rsidR="00182E05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182E05" w:rsidRPr="00D5653B">
              <w:rPr>
                <w:rFonts w:asciiTheme="majorHAnsi" w:hAnsiTheme="majorHAnsi" w:cstheme="majorHAnsi"/>
                <w:lang w:val="en-US"/>
              </w:rPr>
              <w:t>dưới</w:t>
            </w:r>
            <w:proofErr w:type="spellEnd"/>
            <w:r w:rsidR="00182E05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182E05" w:rsidRPr="00D5653B">
              <w:rPr>
                <w:rFonts w:asciiTheme="majorHAnsi" w:hAnsiTheme="majorHAnsi" w:cstheme="majorHAnsi"/>
                <w:lang w:val="en-US"/>
              </w:rPr>
              <w:t>thanh</w:t>
            </w:r>
            <w:proofErr w:type="spellEnd"/>
            <w:r w:rsidR="00182E05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182E05" w:rsidRPr="00D5653B">
              <w:rPr>
                <w:rFonts w:asciiTheme="majorHAnsi" w:hAnsiTheme="majorHAnsi" w:cstheme="majorHAnsi"/>
                <w:lang w:val="en-US"/>
              </w:rPr>
              <w:t>dịch</w:t>
            </w:r>
            <w:proofErr w:type="spellEnd"/>
            <w:r w:rsidR="00182E05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182E05" w:rsidRPr="00D5653B">
              <w:rPr>
                <w:rFonts w:asciiTheme="majorHAnsi" w:hAnsiTheme="majorHAnsi" w:cstheme="majorHAnsi"/>
                <w:lang w:val="en-US"/>
              </w:rPr>
              <w:t>chuyển</w:t>
            </w:r>
            <w:proofErr w:type="spellEnd"/>
            <w:r w:rsidR="00182E05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182E05" w:rsidRPr="00D5653B">
              <w:rPr>
                <w:rFonts w:asciiTheme="majorHAnsi" w:hAnsiTheme="majorHAnsi" w:cstheme="majorHAnsi"/>
                <w:lang w:val="en-US"/>
              </w:rPr>
              <w:t>đáy</w:t>
            </w:r>
            <w:proofErr w:type="spellEnd"/>
            <w:r w:rsidR="00182E05" w:rsidRPr="00D5653B">
              <w:rPr>
                <w:rFonts w:asciiTheme="majorHAnsi" w:hAnsiTheme="majorHAnsi" w:cstheme="majorHAnsi"/>
                <w:lang w:val="en-US"/>
              </w:rPr>
              <w:t xml:space="preserve"> của </w:t>
            </w:r>
            <w:proofErr w:type="spellStart"/>
            <w:r w:rsidR="00182E05" w:rsidRPr="00D5653B">
              <w:rPr>
                <w:rFonts w:asciiTheme="majorHAnsi" w:hAnsiTheme="majorHAnsi" w:cstheme="majorHAnsi"/>
                <w:lang w:val="en-US"/>
              </w:rPr>
              <w:t>ứng</w:t>
            </w:r>
            <w:proofErr w:type="spellEnd"/>
            <w:r w:rsidR="00182E05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182E05" w:rsidRPr="00D5653B">
              <w:rPr>
                <w:rFonts w:asciiTheme="majorHAnsi" w:hAnsiTheme="majorHAnsi" w:cstheme="majorHAnsi"/>
                <w:lang w:val="en-US"/>
              </w:rPr>
              <w:t>dụng</w:t>
            </w:r>
            <w:proofErr w:type="spellEnd"/>
            <w:r w:rsidR="00182E05" w:rsidRPr="00D5653B">
              <w:rPr>
                <w:rFonts w:asciiTheme="majorHAnsi" w:hAnsiTheme="majorHAnsi" w:cstheme="majorHAnsi"/>
                <w:lang w:val="en-US"/>
              </w:rPr>
              <w:t>.</w:t>
            </w:r>
          </w:p>
          <w:p w14:paraId="1E0BF243" w14:textId="4C142E49" w:rsidR="00182E05" w:rsidRPr="00D5653B" w:rsidRDefault="001E65AA" w:rsidP="005F7E53">
            <w:pPr>
              <w:numPr>
                <w:ilvl w:val="0"/>
                <w:numId w:val="42"/>
              </w:numPr>
              <w:autoSpaceDE/>
              <w:autoSpaceDN/>
              <w:spacing w:line="240" w:lineRule="auto"/>
              <w:ind w:left="144" w:right="144"/>
              <w:jc w:val="both"/>
              <w:rPr>
                <w:rFonts w:asciiTheme="majorHAnsi" w:hAnsiTheme="majorHAnsi" w:cstheme="majorHAnsi"/>
                <w:lang w:val="en-US"/>
              </w:rPr>
            </w:pPr>
            <w:r>
              <w:rPr>
                <w:rFonts w:asciiTheme="majorHAnsi" w:hAnsiTheme="majorHAnsi" w:cstheme="majorHAnsi"/>
                <w:lang w:val="en-US"/>
              </w:rPr>
              <w:t xml:space="preserve">- </w:t>
            </w:r>
            <w:proofErr w:type="spellStart"/>
            <w:r w:rsidR="00182E05" w:rsidRPr="00D5653B">
              <w:rPr>
                <w:rFonts w:asciiTheme="majorHAnsi" w:hAnsiTheme="majorHAnsi" w:cstheme="majorHAnsi"/>
                <w:lang w:val="en-US"/>
              </w:rPr>
              <w:t>Nhấn</w:t>
            </w:r>
            <w:proofErr w:type="spellEnd"/>
            <w:r w:rsidR="00182E05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182E05" w:rsidRPr="00D5653B">
              <w:rPr>
                <w:rFonts w:asciiTheme="majorHAnsi" w:hAnsiTheme="majorHAnsi" w:cstheme="majorHAnsi"/>
                <w:lang w:val="en-US"/>
              </w:rPr>
              <w:t>chọn</w:t>
            </w:r>
            <w:proofErr w:type="spellEnd"/>
            <w:r w:rsidR="00182E05" w:rsidRPr="00D5653B">
              <w:rPr>
                <w:rFonts w:asciiTheme="majorHAnsi" w:hAnsiTheme="majorHAnsi" w:cstheme="majorHAnsi"/>
                <w:lang w:val="en-US"/>
              </w:rPr>
              <w:t xml:space="preserve"> mục Login.</w:t>
            </w:r>
          </w:p>
          <w:p w14:paraId="4B59B7DA" w14:textId="5B2C1B5C" w:rsidR="00182E05" w:rsidRPr="00D5653B" w:rsidRDefault="001E65AA" w:rsidP="005F7E53">
            <w:pPr>
              <w:numPr>
                <w:ilvl w:val="0"/>
                <w:numId w:val="42"/>
              </w:numPr>
              <w:autoSpaceDE/>
              <w:autoSpaceDN/>
              <w:spacing w:line="240" w:lineRule="auto"/>
              <w:ind w:left="144" w:right="144"/>
              <w:jc w:val="both"/>
              <w:rPr>
                <w:rFonts w:asciiTheme="majorHAnsi" w:hAnsiTheme="majorHAnsi" w:cstheme="majorHAnsi"/>
                <w:lang w:val="en-US"/>
              </w:rPr>
            </w:pPr>
            <w:r>
              <w:rPr>
                <w:rFonts w:asciiTheme="majorHAnsi" w:hAnsiTheme="majorHAnsi" w:cstheme="majorHAnsi"/>
                <w:lang w:val="en-US"/>
              </w:rPr>
              <w:t xml:space="preserve">- </w:t>
            </w:r>
            <w:proofErr w:type="spellStart"/>
            <w:r w:rsidR="00182E05" w:rsidRPr="00D5653B">
              <w:rPr>
                <w:rFonts w:asciiTheme="majorHAnsi" w:hAnsiTheme="majorHAnsi" w:cstheme="majorHAnsi"/>
                <w:lang w:val="en-US"/>
              </w:rPr>
              <w:t>Nhấn</w:t>
            </w:r>
            <w:proofErr w:type="spellEnd"/>
            <w:r w:rsidR="00182E05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182E05" w:rsidRPr="00D5653B">
              <w:rPr>
                <w:rFonts w:asciiTheme="majorHAnsi" w:hAnsiTheme="majorHAnsi" w:cstheme="majorHAnsi"/>
                <w:lang w:val="en-US"/>
              </w:rPr>
              <w:t>chọn</w:t>
            </w:r>
            <w:proofErr w:type="spellEnd"/>
            <w:r w:rsidR="00182E05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182E05" w:rsidRPr="00D5653B">
              <w:rPr>
                <w:rFonts w:asciiTheme="majorHAnsi" w:hAnsiTheme="majorHAnsi" w:cstheme="majorHAnsi"/>
                <w:lang w:val="en-US"/>
              </w:rPr>
              <w:t>nút</w:t>
            </w:r>
            <w:proofErr w:type="spellEnd"/>
            <w:r w:rsidR="00182E05" w:rsidRPr="00D5653B">
              <w:rPr>
                <w:rFonts w:asciiTheme="majorHAnsi" w:hAnsiTheme="majorHAnsi" w:cstheme="majorHAnsi"/>
                <w:lang w:val="en-US"/>
              </w:rPr>
              <w:t xml:space="preserve"> “Sign up” </w:t>
            </w:r>
            <w:proofErr w:type="spellStart"/>
            <w:r w:rsidR="00182E05" w:rsidRPr="00D5653B">
              <w:rPr>
                <w:rFonts w:asciiTheme="majorHAnsi" w:hAnsiTheme="majorHAnsi" w:cstheme="majorHAnsi"/>
                <w:lang w:val="en-US"/>
              </w:rPr>
              <w:t>để</w:t>
            </w:r>
            <w:proofErr w:type="spellEnd"/>
            <w:r w:rsidR="00182E05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182E05" w:rsidRPr="00D5653B">
              <w:rPr>
                <w:rFonts w:asciiTheme="majorHAnsi" w:hAnsiTheme="majorHAnsi" w:cstheme="majorHAnsi"/>
                <w:lang w:val="en-US"/>
              </w:rPr>
              <w:t>tiến</w:t>
            </w:r>
            <w:proofErr w:type="spellEnd"/>
            <w:r w:rsidR="00182E05" w:rsidRPr="00D5653B">
              <w:rPr>
                <w:rFonts w:asciiTheme="majorHAnsi" w:hAnsiTheme="majorHAnsi" w:cstheme="majorHAnsi"/>
                <w:lang w:val="en-US"/>
              </w:rPr>
              <w:t xml:space="preserve"> hành </w:t>
            </w:r>
            <w:proofErr w:type="spellStart"/>
            <w:r w:rsidR="00182E05" w:rsidRPr="00D5653B">
              <w:rPr>
                <w:rFonts w:asciiTheme="majorHAnsi" w:hAnsiTheme="majorHAnsi" w:cstheme="majorHAnsi"/>
                <w:lang w:val="en-US"/>
              </w:rPr>
              <w:t>việc</w:t>
            </w:r>
            <w:proofErr w:type="spellEnd"/>
            <w:r w:rsidR="00182E05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182E05" w:rsidRPr="00D5653B">
              <w:rPr>
                <w:rFonts w:asciiTheme="majorHAnsi" w:hAnsiTheme="majorHAnsi" w:cstheme="majorHAnsi"/>
                <w:lang w:val="en-US"/>
              </w:rPr>
              <w:t>đăng</w:t>
            </w:r>
            <w:proofErr w:type="spellEnd"/>
            <w:r w:rsidR="00182E05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182E05" w:rsidRPr="00D5653B">
              <w:rPr>
                <w:rFonts w:asciiTheme="majorHAnsi" w:hAnsiTheme="majorHAnsi" w:cstheme="majorHAnsi"/>
                <w:lang w:val="en-US"/>
              </w:rPr>
              <w:t>ký</w:t>
            </w:r>
            <w:proofErr w:type="spellEnd"/>
            <w:r w:rsidR="00182E05" w:rsidRPr="00D5653B">
              <w:rPr>
                <w:rFonts w:asciiTheme="majorHAnsi" w:hAnsiTheme="majorHAnsi" w:cstheme="majorHAnsi"/>
                <w:lang w:val="en-US"/>
              </w:rPr>
              <w:t>.</w:t>
            </w:r>
          </w:p>
          <w:p w14:paraId="4BEEF2EC" w14:textId="7830451B" w:rsidR="00182E05" w:rsidRPr="00D5653B" w:rsidRDefault="001E65AA" w:rsidP="005F7E53">
            <w:pPr>
              <w:numPr>
                <w:ilvl w:val="0"/>
                <w:numId w:val="42"/>
              </w:numPr>
              <w:autoSpaceDE/>
              <w:autoSpaceDN/>
              <w:spacing w:line="240" w:lineRule="auto"/>
              <w:ind w:left="144" w:right="144"/>
              <w:jc w:val="both"/>
              <w:rPr>
                <w:rFonts w:asciiTheme="majorHAnsi" w:hAnsiTheme="majorHAnsi" w:cstheme="majorHAnsi"/>
                <w:lang w:val="en-US"/>
              </w:rPr>
            </w:pPr>
            <w:r>
              <w:rPr>
                <w:rFonts w:asciiTheme="majorHAnsi" w:hAnsiTheme="majorHAnsi" w:cstheme="majorHAnsi"/>
                <w:lang w:val="en-US"/>
              </w:rPr>
              <w:t xml:space="preserve">- </w:t>
            </w:r>
            <w:proofErr w:type="spellStart"/>
            <w:r w:rsidR="00182E05" w:rsidRPr="00D5653B">
              <w:rPr>
                <w:rFonts w:asciiTheme="majorHAnsi" w:hAnsiTheme="majorHAnsi" w:cstheme="majorHAnsi"/>
                <w:lang w:val="en-US"/>
              </w:rPr>
              <w:t>Điền</w:t>
            </w:r>
            <w:proofErr w:type="spellEnd"/>
            <w:r w:rsidR="00182E05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182E05" w:rsidRPr="00D5653B">
              <w:rPr>
                <w:rFonts w:asciiTheme="majorHAnsi" w:hAnsiTheme="majorHAnsi" w:cstheme="majorHAnsi"/>
                <w:lang w:val="en-US"/>
              </w:rPr>
              <w:t>tất</w:t>
            </w:r>
            <w:proofErr w:type="spellEnd"/>
            <w:r w:rsidR="00182E05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182E05" w:rsidRPr="00D5653B">
              <w:rPr>
                <w:rFonts w:asciiTheme="majorHAnsi" w:hAnsiTheme="majorHAnsi" w:cstheme="majorHAnsi"/>
                <w:lang w:val="en-US"/>
              </w:rPr>
              <w:t>cả</w:t>
            </w:r>
            <w:proofErr w:type="spellEnd"/>
            <w:r w:rsidR="00182E05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182E05" w:rsidRPr="00D5653B">
              <w:rPr>
                <w:rFonts w:asciiTheme="majorHAnsi" w:hAnsiTheme="majorHAnsi" w:cstheme="majorHAnsi"/>
                <w:lang w:val="en-US"/>
              </w:rPr>
              <w:t>các</w:t>
            </w:r>
            <w:proofErr w:type="spellEnd"/>
            <w:r w:rsidR="00182E05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182E05" w:rsidRPr="00D5653B">
              <w:rPr>
                <w:rFonts w:asciiTheme="majorHAnsi" w:hAnsiTheme="majorHAnsi" w:cstheme="majorHAnsi"/>
                <w:lang w:val="en-US"/>
              </w:rPr>
              <w:t>thông</w:t>
            </w:r>
            <w:proofErr w:type="spellEnd"/>
            <w:r w:rsidR="00182E05" w:rsidRPr="00D5653B">
              <w:rPr>
                <w:rFonts w:asciiTheme="majorHAnsi" w:hAnsiTheme="majorHAnsi" w:cstheme="majorHAnsi"/>
                <w:lang w:val="en-US"/>
              </w:rPr>
              <w:t xml:space="preserve"> tin </w:t>
            </w:r>
            <w:proofErr w:type="spellStart"/>
            <w:r w:rsidR="00182E05" w:rsidRPr="00D5653B">
              <w:rPr>
                <w:rFonts w:asciiTheme="majorHAnsi" w:hAnsiTheme="majorHAnsi" w:cstheme="majorHAnsi"/>
                <w:lang w:val="en-US"/>
              </w:rPr>
              <w:t>được</w:t>
            </w:r>
            <w:proofErr w:type="spellEnd"/>
            <w:r w:rsidR="00182E05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182E05" w:rsidRPr="00D5653B">
              <w:rPr>
                <w:rFonts w:asciiTheme="majorHAnsi" w:hAnsiTheme="majorHAnsi" w:cstheme="majorHAnsi"/>
                <w:lang w:val="en-US"/>
              </w:rPr>
              <w:t>yêu</w:t>
            </w:r>
            <w:proofErr w:type="spellEnd"/>
            <w:r w:rsidR="00182E05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182E05" w:rsidRPr="00D5653B">
              <w:rPr>
                <w:rFonts w:asciiTheme="majorHAnsi" w:hAnsiTheme="majorHAnsi" w:cstheme="majorHAnsi"/>
                <w:lang w:val="en-US"/>
              </w:rPr>
              <w:t>cầu</w:t>
            </w:r>
            <w:proofErr w:type="spellEnd"/>
            <w:r w:rsidR="00182E05" w:rsidRPr="00D5653B">
              <w:rPr>
                <w:rFonts w:asciiTheme="majorHAnsi" w:hAnsiTheme="majorHAnsi" w:cstheme="majorHAnsi"/>
                <w:lang w:val="en-US"/>
              </w:rPr>
              <w:t xml:space="preserve">: </w:t>
            </w:r>
            <w:proofErr w:type="spellStart"/>
            <w:r w:rsidR="00182E05" w:rsidRPr="00D5653B">
              <w:rPr>
                <w:rFonts w:asciiTheme="majorHAnsi" w:hAnsiTheme="majorHAnsi" w:cstheme="majorHAnsi"/>
                <w:lang w:val="en-US"/>
              </w:rPr>
              <w:t>Tên</w:t>
            </w:r>
            <w:proofErr w:type="spellEnd"/>
            <w:r w:rsidR="00182E05" w:rsidRPr="00D5653B">
              <w:rPr>
                <w:rFonts w:asciiTheme="majorHAnsi" w:hAnsiTheme="majorHAnsi" w:cstheme="majorHAnsi"/>
                <w:lang w:val="en-US"/>
              </w:rPr>
              <w:t xml:space="preserve">, </w:t>
            </w:r>
            <w:proofErr w:type="spellStart"/>
            <w:r w:rsidR="00182E05" w:rsidRPr="00D5653B">
              <w:rPr>
                <w:rFonts w:asciiTheme="majorHAnsi" w:hAnsiTheme="majorHAnsi" w:cstheme="majorHAnsi"/>
                <w:lang w:val="en-US"/>
              </w:rPr>
              <w:t>địa</w:t>
            </w:r>
            <w:proofErr w:type="spellEnd"/>
            <w:r w:rsidR="00182E05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182E05" w:rsidRPr="00D5653B">
              <w:rPr>
                <w:rFonts w:asciiTheme="majorHAnsi" w:hAnsiTheme="majorHAnsi" w:cstheme="majorHAnsi"/>
                <w:lang w:val="en-US"/>
              </w:rPr>
              <w:t>chỉ</w:t>
            </w:r>
            <w:proofErr w:type="spellEnd"/>
            <w:r w:rsidR="00182E05" w:rsidRPr="00D5653B">
              <w:rPr>
                <w:rFonts w:asciiTheme="majorHAnsi" w:hAnsiTheme="majorHAnsi" w:cstheme="majorHAnsi"/>
                <w:lang w:val="en-US"/>
              </w:rPr>
              <w:t xml:space="preserve">, </w:t>
            </w:r>
            <w:proofErr w:type="spellStart"/>
            <w:r w:rsidR="00182E05" w:rsidRPr="00D5653B">
              <w:rPr>
                <w:rFonts w:asciiTheme="majorHAnsi" w:hAnsiTheme="majorHAnsi" w:cstheme="majorHAnsi"/>
                <w:lang w:val="en-US"/>
              </w:rPr>
              <w:t>số</w:t>
            </w:r>
            <w:proofErr w:type="spellEnd"/>
            <w:r w:rsidR="00182E05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182E05" w:rsidRPr="00D5653B">
              <w:rPr>
                <w:rFonts w:asciiTheme="majorHAnsi" w:hAnsiTheme="majorHAnsi" w:cstheme="majorHAnsi"/>
                <w:lang w:val="en-US"/>
              </w:rPr>
              <w:t>điện</w:t>
            </w:r>
            <w:proofErr w:type="spellEnd"/>
            <w:r w:rsidR="00182E05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182E05" w:rsidRPr="00D5653B">
              <w:rPr>
                <w:rFonts w:asciiTheme="majorHAnsi" w:hAnsiTheme="majorHAnsi" w:cstheme="majorHAnsi"/>
                <w:lang w:val="en-US"/>
              </w:rPr>
              <w:t>thoại</w:t>
            </w:r>
            <w:proofErr w:type="spellEnd"/>
            <w:r w:rsidR="00182E05" w:rsidRPr="00D5653B">
              <w:rPr>
                <w:rFonts w:asciiTheme="majorHAnsi" w:hAnsiTheme="majorHAnsi" w:cstheme="majorHAnsi"/>
                <w:lang w:val="en-US"/>
              </w:rPr>
              <w:t xml:space="preserve">, email, </w:t>
            </w:r>
            <w:proofErr w:type="spellStart"/>
            <w:r w:rsidR="00182E05" w:rsidRPr="00D5653B">
              <w:rPr>
                <w:rFonts w:asciiTheme="majorHAnsi" w:hAnsiTheme="majorHAnsi" w:cstheme="majorHAnsi"/>
                <w:lang w:val="en-US"/>
              </w:rPr>
              <w:t>mật</w:t>
            </w:r>
            <w:proofErr w:type="spellEnd"/>
            <w:r w:rsidR="00182E05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182E05" w:rsidRPr="00D5653B">
              <w:rPr>
                <w:rFonts w:asciiTheme="majorHAnsi" w:hAnsiTheme="majorHAnsi" w:cstheme="majorHAnsi"/>
                <w:lang w:val="en-US"/>
              </w:rPr>
              <w:t>khẩu</w:t>
            </w:r>
            <w:proofErr w:type="spellEnd"/>
            <w:r w:rsidR="00182E05" w:rsidRPr="00D5653B">
              <w:rPr>
                <w:rFonts w:asciiTheme="majorHAnsi" w:hAnsiTheme="majorHAnsi" w:cstheme="majorHAnsi"/>
                <w:lang w:val="en-US"/>
              </w:rPr>
              <w:t>.</w:t>
            </w:r>
          </w:p>
          <w:p w14:paraId="28EA2193" w14:textId="148E6342" w:rsidR="00182E05" w:rsidRPr="00D5653B" w:rsidRDefault="001E65AA" w:rsidP="005F7E53">
            <w:pPr>
              <w:numPr>
                <w:ilvl w:val="0"/>
                <w:numId w:val="42"/>
              </w:numPr>
              <w:autoSpaceDE/>
              <w:autoSpaceDN/>
              <w:spacing w:line="240" w:lineRule="auto"/>
              <w:ind w:left="144" w:right="144"/>
              <w:jc w:val="both"/>
              <w:rPr>
                <w:rFonts w:asciiTheme="majorHAnsi" w:hAnsiTheme="majorHAnsi" w:cstheme="majorHAnsi"/>
                <w:lang w:val="en-US"/>
              </w:rPr>
            </w:pPr>
            <w:r>
              <w:rPr>
                <w:rFonts w:asciiTheme="majorHAnsi" w:hAnsiTheme="majorHAnsi" w:cstheme="majorHAnsi"/>
                <w:lang w:val="en-US"/>
              </w:rPr>
              <w:t xml:space="preserve">- </w:t>
            </w:r>
            <w:proofErr w:type="spellStart"/>
            <w:r w:rsidR="00182E05" w:rsidRPr="00D5653B">
              <w:rPr>
                <w:rFonts w:asciiTheme="majorHAnsi" w:hAnsiTheme="majorHAnsi" w:cstheme="majorHAnsi"/>
                <w:lang w:val="en-US"/>
              </w:rPr>
              <w:t>Ấn</w:t>
            </w:r>
            <w:proofErr w:type="spellEnd"/>
            <w:r w:rsidR="00182E05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182E05" w:rsidRPr="00D5653B">
              <w:rPr>
                <w:rFonts w:asciiTheme="majorHAnsi" w:hAnsiTheme="majorHAnsi" w:cstheme="majorHAnsi"/>
                <w:lang w:val="en-US"/>
              </w:rPr>
              <w:t>chọn</w:t>
            </w:r>
            <w:proofErr w:type="spellEnd"/>
            <w:r w:rsidR="00182E05" w:rsidRPr="00D5653B">
              <w:rPr>
                <w:rFonts w:asciiTheme="majorHAnsi" w:hAnsiTheme="majorHAnsi" w:cstheme="majorHAnsi"/>
                <w:lang w:val="en-US"/>
              </w:rPr>
              <w:t xml:space="preserve"> Sign up </w:t>
            </w:r>
            <w:proofErr w:type="spellStart"/>
            <w:r w:rsidR="00182E05" w:rsidRPr="00D5653B">
              <w:rPr>
                <w:rFonts w:asciiTheme="majorHAnsi" w:hAnsiTheme="majorHAnsi" w:cstheme="majorHAnsi"/>
                <w:lang w:val="en-US"/>
              </w:rPr>
              <w:t>để</w:t>
            </w:r>
            <w:proofErr w:type="spellEnd"/>
            <w:r w:rsidR="00182E05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182E05" w:rsidRPr="00D5653B">
              <w:rPr>
                <w:rFonts w:asciiTheme="majorHAnsi" w:hAnsiTheme="majorHAnsi" w:cstheme="majorHAnsi"/>
                <w:lang w:val="en-US"/>
              </w:rPr>
              <w:t>tiến</w:t>
            </w:r>
            <w:proofErr w:type="spellEnd"/>
            <w:r w:rsidR="00182E05" w:rsidRPr="00D5653B">
              <w:rPr>
                <w:rFonts w:asciiTheme="majorHAnsi" w:hAnsiTheme="majorHAnsi" w:cstheme="majorHAnsi"/>
                <w:lang w:val="en-US"/>
              </w:rPr>
              <w:t xml:space="preserve"> hành </w:t>
            </w:r>
            <w:proofErr w:type="spellStart"/>
            <w:r w:rsidR="00182E05" w:rsidRPr="00D5653B">
              <w:rPr>
                <w:rFonts w:asciiTheme="majorHAnsi" w:hAnsiTheme="majorHAnsi" w:cstheme="majorHAnsi"/>
                <w:lang w:val="en-US"/>
              </w:rPr>
              <w:t>xác</w:t>
            </w:r>
            <w:proofErr w:type="spellEnd"/>
            <w:r w:rsidR="00182E05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182E05" w:rsidRPr="00D5653B">
              <w:rPr>
                <w:rFonts w:asciiTheme="majorHAnsi" w:hAnsiTheme="majorHAnsi" w:cstheme="majorHAnsi"/>
                <w:lang w:val="en-US"/>
              </w:rPr>
              <w:t>nhận</w:t>
            </w:r>
            <w:proofErr w:type="spellEnd"/>
            <w:r w:rsidR="00182E05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182E05" w:rsidRPr="00D5653B">
              <w:rPr>
                <w:rFonts w:asciiTheme="majorHAnsi" w:hAnsiTheme="majorHAnsi" w:cstheme="majorHAnsi"/>
                <w:lang w:val="en-US"/>
              </w:rPr>
              <w:t>số</w:t>
            </w:r>
            <w:proofErr w:type="spellEnd"/>
            <w:r w:rsidR="00182E05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182E05" w:rsidRPr="00D5653B">
              <w:rPr>
                <w:rFonts w:asciiTheme="majorHAnsi" w:hAnsiTheme="majorHAnsi" w:cstheme="majorHAnsi"/>
                <w:lang w:val="en-US"/>
              </w:rPr>
              <w:t>điện</w:t>
            </w:r>
            <w:proofErr w:type="spellEnd"/>
            <w:r w:rsidR="00182E05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182E05" w:rsidRPr="00D5653B">
              <w:rPr>
                <w:rFonts w:asciiTheme="majorHAnsi" w:hAnsiTheme="majorHAnsi" w:cstheme="majorHAnsi"/>
                <w:lang w:val="en-US"/>
              </w:rPr>
              <w:t>thoại</w:t>
            </w:r>
            <w:proofErr w:type="spellEnd"/>
            <w:r w:rsidR="00182E05" w:rsidRPr="00D5653B">
              <w:rPr>
                <w:rFonts w:asciiTheme="majorHAnsi" w:hAnsiTheme="majorHAnsi" w:cstheme="majorHAnsi"/>
                <w:lang w:val="en-US"/>
              </w:rPr>
              <w:t>.</w:t>
            </w:r>
          </w:p>
          <w:p w14:paraId="3916D613" w14:textId="2E08CF2A" w:rsidR="00182E05" w:rsidRPr="00D5653B" w:rsidRDefault="001E65AA" w:rsidP="005F7E53">
            <w:pPr>
              <w:numPr>
                <w:ilvl w:val="0"/>
                <w:numId w:val="42"/>
              </w:numPr>
              <w:autoSpaceDE/>
              <w:autoSpaceDN/>
              <w:spacing w:line="240" w:lineRule="auto"/>
              <w:ind w:left="144" w:right="144"/>
              <w:jc w:val="both"/>
              <w:rPr>
                <w:rFonts w:asciiTheme="majorHAnsi" w:hAnsiTheme="majorHAnsi" w:cstheme="majorHAnsi"/>
                <w:lang w:val="en-US"/>
              </w:rPr>
            </w:pPr>
            <w:r>
              <w:rPr>
                <w:rFonts w:asciiTheme="majorHAnsi" w:hAnsiTheme="majorHAnsi" w:cstheme="majorHAnsi"/>
                <w:lang w:val="en-US"/>
              </w:rPr>
              <w:t xml:space="preserve">- </w:t>
            </w:r>
            <w:proofErr w:type="spellStart"/>
            <w:r w:rsidR="00182E05" w:rsidRPr="00D5653B">
              <w:rPr>
                <w:rFonts w:asciiTheme="majorHAnsi" w:hAnsiTheme="majorHAnsi" w:cstheme="majorHAnsi"/>
                <w:lang w:val="en-US"/>
              </w:rPr>
              <w:t>Tiến</w:t>
            </w:r>
            <w:proofErr w:type="spellEnd"/>
            <w:r w:rsidR="00182E05" w:rsidRPr="00D5653B">
              <w:rPr>
                <w:rFonts w:asciiTheme="majorHAnsi" w:hAnsiTheme="majorHAnsi" w:cstheme="majorHAnsi"/>
                <w:lang w:val="en-US"/>
              </w:rPr>
              <w:t xml:space="preserve"> hành </w:t>
            </w:r>
            <w:proofErr w:type="spellStart"/>
            <w:r w:rsidR="00182E05" w:rsidRPr="00D5653B">
              <w:rPr>
                <w:rFonts w:asciiTheme="majorHAnsi" w:hAnsiTheme="majorHAnsi" w:cstheme="majorHAnsi"/>
                <w:lang w:val="en-US"/>
              </w:rPr>
              <w:t>nhập</w:t>
            </w:r>
            <w:proofErr w:type="spellEnd"/>
            <w:r w:rsidR="00182E05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182E05" w:rsidRPr="00D5653B">
              <w:rPr>
                <w:rFonts w:asciiTheme="majorHAnsi" w:hAnsiTheme="majorHAnsi" w:cstheme="majorHAnsi"/>
                <w:lang w:val="en-US"/>
              </w:rPr>
              <w:t>mã</w:t>
            </w:r>
            <w:proofErr w:type="spellEnd"/>
            <w:r w:rsidR="00182E05" w:rsidRPr="00D5653B">
              <w:rPr>
                <w:rFonts w:asciiTheme="majorHAnsi" w:hAnsiTheme="majorHAnsi" w:cstheme="majorHAnsi"/>
                <w:lang w:val="en-US"/>
              </w:rPr>
              <w:t xml:space="preserve"> OTP </w:t>
            </w:r>
            <w:proofErr w:type="spellStart"/>
            <w:r w:rsidR="00182E05" w:rsidRPr="00D5653B">
              <w:rPr>
                <w:rFonts w:asciiTheme="majorHAnsi" w:hAnsiTheme="majorHAnsi" w:cstheme="majorHAnsi"/>
                <w:lang w:val="en-US"/>
              </w:rPr>
              <w:t>được</w:t>
            </w:r>
            <w:proofErr w:type="spellEnd"/>
            <w:r w:rsidR="00182E05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182E05" w:rsidRPr="00D5653B">
              <w:rPr>
                <w:rFonts w:asciiTheme="majorHAnsi" w:hAnsiTheme="majorHAnsi" w:cstheme="majorHAnsi"/>
                <w:lang w:val="en-US"/>
              </w:rPr>
              <w:t>gửi</w:t>
            </w:r>
            <w:proofErr w:type="spellEnd"/>
            <w:r w:rsidR="00182E05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182E05" w:rsidRPr="00D5653B">
              <w:rPr>
                <w:rFonts w:asciiTheme="majorHAnsi" w:hAnsiTheme="majorHAnsi" w:cstheme="majorHAnsi"/>
                <w:lang w:val="en-US"/>
              </w:rPr>
              <w:t>về</w:t>
            </w:r>
            <w:proofErr w:type="spellEnd"/>
            <w:r w:rsidR="00182E05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182E05" w:rsidRPr="00D5653B">
              <w:rPr>
                <w:rFonts w:asciiTheme="majorHAnsi" w:hAnsiTheme="majorHAnsi" w:cstheme="majorHAnsi"/>
                <w:lang w:val="en-US"/>
              </w:rPr>
              <w:t>điện</w:t>
            </w:r>
            <w:proofErr w:type="spellEnd"/>
            <w:r w:rsidR="00182E05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182E05" w:rsidRPr="00D5653B">
              <w:rPr>
                <w:rFonts w:asciiTheme="majorHAnsi" w:hAnsiTheme="majorHAnsi" w:cstheme="majorHAnsi"/>
                <w:lang w:val="en-US"/>
              </w:rPr>
              <w:t>thoại</w:t>
            </w:r>
            <w:proofErr w:type="spellEnd"/>
            <w:r w:rsidR="00182E05" w:rsidRPr="00D5653B">
              <w:rPr>
                <w:rFonts w:asciiTheme="majorHAnsi" w:hAnsiTheme="majorHAnsi" w:cstheme="majorHAnsi"/>
                <w:lang w:val="en-US"/>
              </w:rPr>
              <w:t>.</w:t>
            </w:r>
          </w:p>
          <w:p w14:paraId="3C1F704B" w14:textId="77777777" w:rsidR="00182E05" w:rsidRPr="00D5653B" w:rsidRDefault="00182E05" w:rsidP="005F7E53">
            <w:pPr>
              <w:numPr>
                <w:ilvl w:val="0"/>
                <w:numId w:val="42"/>
              </w:numPr>
              <w:autoSpaceDE/>
              <w:autoSpaceDN/>
              <w:spacing w:line="240" w:lineRule="auto"/>
              <w:ind w:left="144" w:right="144"/>
              <w:jc w:val="both"/>
              <w:rPr>
                <w:rFonts w:asciiTheme="majorHAnsi" w:hAnsiTheme="majorHAnsi" w:cstheme="majorHAnsi"/>
                <w:lang w:val="en-US"/>
              </w:rPr>
            </w:pPr>
            <w:r w:rsidRPr="00D5653B">
              <w:rPr>
                <w:rFonts w:asciiTheme="majorHAnsi" w:hAnsiTheme="majorHAnsi" w:cstheme="majorHAnsi"/>
                <w:lang w:val="en-US"/>
              </w:rPr>
              <w:t xml:space="preserve">Khi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nhập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sai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mã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OTP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sẽ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hiện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thông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báo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“OTP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sai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” và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sẽ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yêu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cầu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nhập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lại OTP. </w:t>
            </w:r>
          </w:p>
          <w:p w14:paraId="2033087C" w14:textId="1D23BB79" w:rsidR="009538B0" w:rsidRPr="00D5653B" w:rsidRDefault="00182E05" w:rsidP="00B177CE">
            <w:pPr>
              <w:pStyle w:val="TableParagraph"/>
              <w:keepNext/>
              <w:spacing w:line="336" w:lineRule="exact"/>
              <w:ind w:left="144" w:right="144"/>
              <w:jc w:val="both"/>
              <w:rPr>
                <w:rFonts w:asciiTheme="majorHAnsi" w:hAnsiTheme="majorHAnsi" w:cstheme="majorHAnsi"/>
                <w:lang w:val="en-US"/>
              </w:rPr>
            </w:pP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Nếu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trong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lúc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nhập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OTP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mà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người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dùng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back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trở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lại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hoặc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thoát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ứng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dụng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thì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tài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khoản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sẽ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được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tính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là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chưa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khỏi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tạo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và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cũng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sẽ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phải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bắt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đầu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đăng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ký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lại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từ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đầu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nếu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muốn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đăng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ký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lại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tài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khoản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đó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>.</w:t>
            </w:r>
          </w:p>
        </w:tc>
      </w:tr>
    </w:tbl>
    <w:p w14:paraId="5E23EB7F" w14:textId="2F7EA342" w:rsidR="00B177CE" w:rsidRDefault="00B177CE" w:rsidP="00B177CE">
      <w:pPr>
        <w:pStyle w:val="Caption"/>
        <w:ind w:left="0"/>
        <w:jc w:val="center"/>
      </w:pPr>
      <w:bookmarkStart w:id="250" w:name="_Toc106816503"/>
      <w:proofErr w:type="spellStart"/>
      <w:r>
        <w:lastRenderedPageBreak/>
        <w:t>Bảng</w:t>
      </w:r>
      <w:proofErr w:type="spellEnd"/>
      <w:r>
        <w:t xml:space="preserve"> </w:t>
      </w:r>
      <w:r w:rsidR="006179BC">
        <w:fldChar w:fldCharType="begin"/>
      </w:r>
      <w:r w:rsidR="006179BC">
        <w:instrText xml:space="preserve"> STYLEREF 1 \s </w:instrText>
      </w:r>
      <w:r w:rsidR="006179BC">
        <w:fldChar w:fldCharType="separate"/>
      </w:r>
      <w:r w:rsidR="006179BC">
        <w:rPr>
          <w:noProof/>
        </w:rPr>
        <w:t>3</w:t>
      </w:r>
      <w:r w:rsidR="006179BC">
        <w:fldChar w:fldCharType="end"/>
      </w:r>
      <w:r w:rsidR="006179BC">
        <w:t>.</w:t>
      </w:r>
      <w:r w:rsidR="006179BC">
        <w:fldChar w:fldCharType="begin"/>
      </w:r>
      <w:r w:rsidR="006179BC">
        <w:instrText xml:space="preserve"> SEQ Bảng \* ARABIC \s 1 </w:instrText>
      </w:r>
      <w:r w:rsidR="006179BC">
        <w:fldChar w:fldCharType="separate"/>
      </w:r>
      <w:r w:rsidR="006179BC">
        <w:rPr>
          <w:noProof/>
        </w:rPr>
        <w:t>12</w:t>
      </w:r>
      <w:r w:rsidR="006179BC">
        <w:fldChar w:fldCharType="end"/>
      </w:r>
      <w:r w:rsidRPr="001359F1">
        <w:t xml:space="preserve"> </w:t>
      </w:r>
      <w:proofErr w:type="spellStart"/>
      <w:r w:rsidRPr="001359F1">
        <w:t>Usec</w:t>
      </w:r>
      <w:proofErr w:type="spellEnd"/>
      <w:r w:rsidRPr="001359F1">
        <w:t xml:space="preserve"> </w:t>
      </w:r>
      <w:proofErr w:type="spellStart"/>
      <w:r w:rsidRPr="001359F1">
        <w:t>case</w:t>
      </w:r>
      <w:proofErr w:type="spellEnd"/>
      <w:r w:rsidRPr="001359F1">
        <w:t xml:space="preserve"> </w:t>
      </w:r>
      <w:proofErr w:type="spellStart"/>
      <w:r>
        <w:rPr>
          <w:lang w:val="en-US"/>
        </w:rPr>
        <w:t>Đăng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ký</w:t>
      </w:r>
      <w:bookmarkEnd w:id="250"/>
      <w:proofErr w:type="spellEnd"/>
    </w:p>
    <w:p w14:paraId="6CE36CFE" w14:textId="472BCF01" w:rsidR="0035657C" w:rsidRPr="00D5653B" w:rsidRDefault="009538B0" w:rsidP="0030117C">
      <w:pPr>
        <w:pStyle w:val="Heading4"/>
        <w:rPr>
          <w:rFonts w:cstheme="majorHAnsi"/>
          <w:lang w:val="en-US"/>
        </w:rPr>
      </w:pPr>
      <w:r w:rsidRPr="00D5653B">
        <w:rPr>
          <w:rFonts w:cstheme="majorHAnsi"/>
          <w:lang w:val="en-US"/>
        </w:rPr>
        <w:t xml:space="preserve">Quản lý </w:t>
      </w:r>
      <w:proofErr w:type="spellStart"/>
      <w:r w:rsidRPr="00D5653B">
        <w:rPr>
          <w:rFonts w:cstheme="majorHAnsi"/>
          <w:lang w:val="en-US"/>
        </w:rPr>
        <w:t>đơn</w:t>
      </w:r>
      <w:proofErr w:type="spellEnd"/>
      <w:r w:rsidRPr="00D5653B">
        <w:rPr>
          <w:rFonts w:cstheme="majorHAnsi"/>
          <w:lang w:val="en-US"/>
        </w:rPr>
        <w:t xml:space="preserve"> </w:t>
      </w:r>
      <w:proofErr w:type="spellStart"/>
      <w:r w:rsidRPr="00D5653B">
        <w:rPr>
          <w:rFonts w:cstheme="majorHAnsi"/>
          <w:lang w:val="en-US"/>
        </w:rPr>
        <w:t>hàng</w:t>
      </w:r>
      <w:proofErr w:type="spellEnd"/>
      <w:r w:rsidR="00F53B26" w:rsidRPr="00D5653B">
        <w:rPr>
          <w:rFonts w:cstheme="majorHAnsi"/>
          <w:lang w:val="en-US"/>
        </w:rPr>
        <w:t xml:space="preserve"> </w:t>
      </w:r>
    </w:p>
    <w:p w14:paraId="4AD1AB57" w14:textId="77777777" w:rsidR="00214CA9" w:rsidRDefault="00AD3FE0" w:rsidP="00214CA9">
      <w:pPr>
        <w:keepNext/>
        <w:ind w:left="144" w:right="144"/>
        <w:jc w:val="center"/>
      </w:pPr>
      <w:r w:rsidRPr="00D5653B">
        <w:rPr>
          <w:rFonts w:asciiTheme="majorHAnsi" w:hAnsiTheme="majorHAnsi" w:cstheme="majorHAnsi"/>
          <w:noProof/>
          <w:lang w:val="en-US"/>
        </w:rPr>
        <w:drawing>
          <wp:inline distT="0" distB="0" distL="0" distR="0" wp14:anchorId="34B35C22" wp14:editId="290ED106">
            <wp:extent cx="5762846" cy="1130586"/>
            <wp:effectExtent l="0" t="0" r="0" b="0"/>
            <wp:docPr id="40" name="Picture 40" descr="F:\Khoa\bt\DoAn1\UseCase\Quản lý đơn hà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F:\Khoa\bt\DoAn1\UseCase\Quản lý đơn hàng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0543" cy="11340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DF2678" w14:textId="300B4473" w:rsidR="0035657C" w:rsidRDefault="00214CA9" w:rsidP="00214CA9">
      <w:pPr>
        <w:pStyle w:val="Caption"/>
        <w:ind w:left="0"/>
        <w:jc w:val="center"/>
      </w:pPr>
      <w:bookmarkStart w:id="251" w:name="_Toc106818837"/>
      <w:proofErr w:type="spellStart"/>
      <w:r>
        <w:t>Hình</w:t>
      </w:r>
      <w:proofErr w:type="spellEnd"/>
      <w:r>
        <w:t xml:space="preserve"> </w:t>
      </w:r>
      <w:r w:rsidR="00A45336">
        <w:fldChar w:fldCharType="begin"/>
      </w:r>
      <w:r w:rsidR="00A45336">
        <w:instrText xml:space="preserve"> STYLEREF 1 \s </w:instrText>
      </w:r>
      <w:r w:rsidR="00A45336">
        <w:fldChar w:fldCharType="separate"/>
      </w:r>
      <w:r w:rsidR="00A45336">
        <w:rPr>
          <w:noProof/>
        </w:rPr>
        <w:t>3</w:t>
      </w:r>
      <w:r w:rsidR="00A45336">
        <w:fldChar w:fldCharType="end"/>
      </w:r>
      <w:r w:rsidR="00A45336">
        <w:t>.</w:t>
      </w:r>
      <w:r w:rsidR="00A45336">
        <w:fldChar w:fldCharType="begin"/>
      </w:r>
      <w:r w:rsidR="00A45336">
        <w:instrText xml:space="preserve"> SEQ Hình \* ARABIC \s 1 </w:instrText>
      </w:r>
      <w:r w:rsidR="00A45336">
        <w:fldChar w:fldCharType="separate"/>
      </w:r>
      <w:r w:rsidR="00A45336">
        <w:rPr>
          <w:noProof/>
        </w:rPr>
        <w:t>19</w:t>
      </w:r>
      <w:r w:rsidR="00A45336">
        <w:fldChar w:fldCharType="end"/>
      </w:r>
      <w:r>
        <w:rPr>
          <w:lang w:val="en-US"/>
        </w:rPr>
        <w:t xml:space="preserve"> </w:t>
      </w:r>
      <w:proofErr w:type="spellStart"/>
      <w:r w:rsidRPr="00AB4E68">
        <w:rPr>
          <w:lang w:val="en-US"/>
        </w:rPr>
        <w:t>Sơ</w:t>
      </w:r>
      <w:proofErr w:type="spellEnd"/>
      <w:r w:rsidRPr="00AB4E68">
        <w:rPr>
          <w:lang w:val="en-US"/>
        </w:rPr>
        <w:t xml:space="preserve"> đồ </w:t>
      </w:r>
      <w:proofErr w:type="spellStart"/>
      <w:r w:rsidRPr="00AB4E68">
        <w:rPr>
          <w:lang w:val="en-US"/>
        </w:rPr>
        <w:t>hoạt</w:t>
      </w:r>
      <w:proofErr w:type="spellEnd"/>
      <w:r w:rsidRPr="00AB4E68">
        <w:rPr>
          <w:lang w:val="en-US"/>
        </w:rPr>
        <w:t xml:space="preserve"> động </w:t>
      </w:r>
      <w:proofErr w:type="spellStart"/>
      <w:r w:rsidRPr="00AB4E68">
        <w:rPr>
          <w:lang w:val="en-US"/>
        </w:rPr>
        <w:t>Hiển</w:t>
      </w:r>
      <w:proofErr w:type="spellEnd"/>
      <w:r w:rsidRPr="00AB4E68">
        <w:rPr>
          <w:lang w:val="en-US"/>
        </w:rPr>
        <w:t xml:space="preserve"> </w:t>
      </w:r>
      <w:proofErr w:type="spellStart"/>
      <w:r w:rsidRPr="00AB4E68">
        <w:rPr>
          <w:lang w:val="en-US"/>
        </w:rPr>
        <w:t>thị</w:t>
      </w:r>
      <w:proofErr w:type="spellEnd"/>
      <w:r w:rsidRPr="00AB4E68">
        <w:rPr>
          <w:lang w:val="en-US"/>
        </w:rPr>
        <w:t xml:space="preserve"> </w:t>
      </w:r>
      <w:proofErr w:type="spellStart"/>
      <w:r w:rsidRPr="00AB4E68">
        <w:rPr>
          <w:lang w:val="en-US"/>
        </w:rPr>
        <w:t>đơn</w:t>
      </w:r>
      <w:proofErr w:type="spellEnd"/>
      <w:r w:rsidRPr="00AB4E68">
        <w:rPr>
          <w:lang w:val="en-US"/>
        </w:rPr>
        <w:t xml:space="preserve"> </w:t>
      </w:r>
      <w:proofErr w:type="spellStart"/>
      <w:r w:rsidRPr="00AB4E68">
        <w:rPr>
          <w:lang w:val="en-US"/>
        </w:rPr>
        <w:t>hàng</w:t>
      </w:r>
      <w:bookmarkEnd w:id="251"/>
      <w:proofErr w:type="spellEnd"/>
    </w:p>
    <w:p w14:paraId="24083F92" w14:textId="5D8F1701" w:rsidR="00AD3FE0" w:rsidRPr="00D5653B" w:rsidRDefault="00AD3FE0" w:rsidP="0035657C">
      <w:pPr>
        <w:pStyle w:val="Caption"/>
        <w:ind w:hanging="2160"/>
        <w:jc w:val="center"/>
        <w:rPr>
          <w:rFonts w:asciiTheme="majorHAnsi" w:hAnsiTheme="majorHAnsi" w:cstheme="majorHAnsi"/>
          <w:lang w:val="en-US"/>
        </w:rPr>
      </w:pPr>
    </w:p>
    <w:tbl>
      <w:tblPr>
        <w:tblW w:w="0" w:type="auto"/>
        <w:tblInd w:w="62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205"/>
        <w:gridCol w:w="7237"/>
      </w:tblGrid>
      <w:tr w:rsidR="009538B0" w:rsidRPr="00D5653B" w14:paraId="1B3491FB" w14:textId="77777777" w:rsidTr="005A2790">
        <w:trPr>
          <w:trHeight w:val="544"/>
        </w:trPr>
        <w:tc>
          <w:tcPr>
            <w:tcW w:w="9442" w:type="dxa"/>
            <w:gridSpan w:val="2"/>
            <w:tcBorders>
              <w:right w:val="single" w:sz="6" w:space="0" w:color="000000" w:themeColor="text1"/>
            </w:tcBorders>
            <w:shd w:val="clear" w:color="auto" w:fill="D0CECE"/>
          </w:tcPr>
          <w:p w14:paraId="6000D692" w14:textId="77777777" w:rsidR="009538B0" w:rsidRPr="00D5653B" w:rsidRDefault="009538B0" w:rsidP="00327B41">
            <w:pPr>
              <w:pStyle w:val="TableParagraph"/>
              <w:ind w:left="144" w:right="144"/>
              <w:jc w:val="left"/>
              <w:rPr>
                <w:rFonts w:asciiTheme="majorHAnsi" w:hAnsiTheme="majorHAnsi" w:cstheme="majorHAnsi"/>
                <w:sz w:val="24"/>
              </w:rPr>
            </w:pPr>
          </w:p>
        </w:tc>
      </w:tr>
      <w:tr w:rsidR="009538B0" w:rsidRPr="00D5653B" w14:paraId="5AF353EC" w14:textId="77777777" w:rsidTr="00167F5A">
        <w:trPr>
          <w:trHeight w:val="568"/>
        </w:trPr>
        <w:tc>
          <w:tcPr>
            <w:tcW w:w="2205" w:type="dxa"/>
          </w:tcPr>
          <w:p w14:paraId="4AD11616" w14:textId="77777777" w:rsidR="009538B0" w:rsidRPr="00D5653B" w:rsidRDefault="009538B0" w:rsidP="00327B41">
            <w:pPr>
              <w:pStyle w:val="TableParagraph"/>
              <w:spacing w:before="2"/>
              <w:ind w:left="144" w:right="144"/>
              <w:jc w:val="left"/>
              <w:rPr>
                <w:rFonts w:asciiTheme="majorHAnsi" w:hAnsiTheme="majorHAnsi" w:cstheme="majorHAnsi"/>
                <w:b/>
              </w:rPr>
            </w:pPr>
            <w:r w:rsidRPr="00D5653B">
              <w:rPr>
                <w:rFonts w:asciiTheme="majorHAnsi" w:hAnsiTheme="majorHAnsi" w:cstheme="majorHAnsi"/>
                <w:b/>
              </w:rPr>
              <w:lastRenderedPageBreak/>
              <w:t>Tên</w:t>
            </w:r>
            <w:r w:rsidRPr="00D5653B">
              <w:rPr>
                <w:rFonts w:asciiTheme="majorHAnsi" w:hAnsiTheme="majorHAnsi" w:cstheme="majorHAnsi"/>
                <w:b/>
                <w:spacing w:val="-3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Use</w:t>
            </w:r>
            <w:proofErr w:type="spellEnd"/>
            <w:r w:rsidRPr="00D5653B">
              <w:rPr>
                <w:rFonts w:asciiTheme="majorHAnsi" w:hAnsiTheme="majorHAnsi" w:cstheme="majorHAnsi"/>
                <w:b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Case</w:t>
            </w:r>
            <w:proofErr w:type="spellEnd"/>
          </w:p>
        </w:tc>
        <w:tc>
          <w:tcPr>
            <w:tcW w:w="7237" w:type="dxa"/>
            <w:tcBorders>
              <w:right w:val="single" w:sz="6" w:space="0" w:color="000000" w:themeColor="text1"/>
            </w:tcBorders>
          </w:tcPr>
          <w:p w14:paraId="524923E8" w14:textId="6D32C9D5" w:rsidR="009538B0" w:rsidRPr="00D5653B" w:rsidRDefault="00606076" w:rsidP="00F33351">
            <w:pPr>
              <w:pStyle w:val="TableParagraph"/>
              <w:spacing w:line="326" w:lineRule="exact"/>
              <w:ind w:left="144" w:right="144"/>
              <w:jc w:val="both"/>
              <w:rPr>
                <w:rFonts w:asciiTheme="majorHAnsi" w:hAnsiTheme="majorHAnsi" w:cstheme="majorHAnsi"/>
              </w:rPr>
            </w:pPr>
            <w:r w:rsidRPr="00D5653B">
              <w:rPr>
                <w:rFonts w:asciiTheme="majorHAnsi" w:hAnsiTheme="majorHAnsi" w:cstheme="majorHAnsi"/>
                <w:color w:val="000000"/>
                <w:lang w:val="en-US"/>
              </w:rPr>
              <w:t xml:space="preserve">Quản lý </w:t>
            </w:r>
            <w:proofErr w:type="spellStart"/>
            <w:r w:rsidRPr="00D5653B">
              <w:rPr>
                <w:rFonts w:asciiTheme="majorHAnsi" w:hAnsiTheme="majorHAnsi" w:cstheme="majorHAnsi"/>
                <w:color w:val="000000"/>
                <w:lang w:val="en-US"/>
              </w:rPr>
              <w:t>đơn</w:t>
            </w:r>
            <w:proofErr w:type="spellEnd"/>
            <w:r w:rsidRPr="00D5653B">
              <w:rPr>
                <w:rFonts w:asciiTheme="majorHAnsi" w:hAnsiTheme="majorHAnsi" w:cstheme="majorHAnsi"/>
                <w:color w:val="000000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color w:val="000000"/>
                <w:lang w:val="en-US"/>
              </w:rPr>
              <w:t>hàng</w:t>
            </w:r>
            <w:proofErr w:type="spellEnd"/>
          </w:p>
        </w:tc>
      </w:tr>
      <w:tr w:rsidR="009538B0" w:rsidRPr="00D5653B" w14:paraId="1F3619F7" w14:textId="77777777" w:rsidTr="00665D38">
        <w:trPr>
          <w:trHeight w:val="416"/>
        </w:trPr>
        <w:tc>
          <w:tcPr>
            <w:tcW w:w="2205" w:type="dxa"/>
          </w:tcPr>
          <w:p w14:paraId="43E75A01" w14:textId="77777777" w:rsidR="009538B0" w:rsidRPr="00D5653B" w:rsidRDefault="009538B0" w:rsidP="00327B41">
            <w:pPr>
              <w:pStyle w:val="TableParagraph"/>
              <w:spacing w:before="2"/>
              <w:ind w:left="144" w:right="144"/>
              <w:jc w:val="left"/>
              <w:rPr>
                <w:rFonts w:asciiTheme="majorHAnsi" w:hAnsiTheme="majorHAnsi" w:cstheme="majorHAnsi"/>
                <w:b/>
              </w:rPr>
            </w:pPr>
            <w:r w:rsidRPr="00D5653B">
              <w:rPr>
                <w:rFonts w:asciiTheme="majorHAnsi" w:hAnsiTheme="majorHAnsi" w:cstheme="majorHAnsi"/>
                <w:b/>
              </w:rPr>
              <w:t>Mô</w:t>
            </w:r>
            <w:r w:rsidRPr="00D5653B">
              <w:rPr>
                <w:rFonts w:asciiTheme="majorHAnsi" w:hAnsiTheme="majorHAnsi" w:cstheme="majorHAnsi"/>
                <w:b/>
                <w:spacing w:val="-1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tả</w:t>
            </w:r>
            <w:proofErr w:type="spellEnd"/>
          </w:p>
        </w:tc>
        <w:tc>
          <w:tcPr>
            <w:tcW w:w="7237" w:type="dxa"/>
            <w:tcBorders>
              <w:right w:val="single" w:sz="6" w:space="0" w:color="000000" w:themeColor="text1"/>
            </w:tcBorders>
          </w:tcPr>
          <w:p w14:paraId="1D74A6F7" w14:textId="522F9EF9" w:rsidR="009538B0" w:rsidRPr="00D5653B" w:rsidRDefault="00C30ADD" w:rsidP="00F33351">
            <w:pPr>
              <w:pStyle w:val="TableParagraph"/>
              <w:spacing w:line="336" w:lineRule="exact"/>
              <w:ind w:left="144" w:right="144"/>
              <w:jc w:val="both"/>
              <w:rPr>
                <w:rFonts w:asciiTheme="majorHAnsi" w:hAnsiTheme="majorHAnsi" w:cstheme="majorHAnsi"/>
              </w:rPr>
            </w:pP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Chức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năng</w:t>
            </w:r>
            <w:r w:rsidR="00F96054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F96054" w:rsidRPr="00D5653B">
              <w:rPr>
                <w:rFonts w:asciiTheme="majorHAnsi" w:hAnsiTheme="majorHAnsi" w:cstheme="majorHAnsi"/>
                <w:lang w:val="en-US"/>
              </w:rPr>
              <w:t>này</w:t>
            </w:r>
            <w:proofErr w:type="spellEnd"/>
            <w:r w:rsidR="00F96054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F96054" w:rsidRPr="00D5653B">
              <w:rPr>
                <w:rFonts w:asciiTheme="majorHAnsi" w:hAnsiTheme="majorHAnsi" w:cstheme="majorHAnsi"/>
                <w:lang w:val="en-US"/>
              </w:rPr>
              <w:t>cho</w:t>
            </w:r>
            <w:proofErr w:type="spellEnd"/>
            <w:r w:rsidR="00F96054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F96054" w:rsidRPr="00D5653B">
              <w:rPr>
                <w:rFonts w:asciiTheme="majorHAnsi" w:hAnsiTheme="majorHAnsi" w:cstheme="majorHAnsi"/>
                <w:lang w:val="en-US"/>
              </w:rPr>
              <w:t>phép</w:t>
            </w:r>
            <w:proofErr w:type="spellEnd"/>
            <w:r w:rsidR="00F96054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F96054" w:rsidRPr="00D5653B">
              <w:rPr>
                <w:rFonts w:asciiTheme="majorHAnsi" w:hAnsiTheme="majorHAnsi" w:cstheme="majorHAnsi"/>
                <w:lang w:val="en-US"/>
              </w:rPr>
              <w:t>người</w:t>
            </w:r>
            <w:proofErr w:type="spellEnd"/>
            <w:r w:rsidR="00F96054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F96054" w:rsidRPr="00D5653B">
              <w:rPr>
                <w:rFonts w:asciiTheme="majorHAnsi" w:hAnsiTheme="majorHAnsi" w:cstheme="majorHAnsi"/>
                <w:lang w:val="en-US"/>
              </w:rPr>
              <w:t>dùng</w:t>
            </w:r>
            <w:proofErr w:type="spellEnd"/>
            <w:r w:rsidR="00F96054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F96054" w:rsidRPr="00D5653B">
              <w:rPr>
                <w:rFonts w:asciiTheme="majorHAnsi" w:hAnsiTheme="majorHAnsi" w:cstheme="majorHAnsi"/>
                <w:lang w:val="en-US"/>
              </w:rPr>
              <w:t>xem</w:t>
            </w:r>
            <w:proofErr w:type="spellEnd"/>
            <w:r w:rsidR="00F96054" w:rsidRPr="00D5653B">
              <w:rPr>
                <w:rFonts w:asciiTheme="majorHAnsi" w:hAnsiTheme="majorHAnsi" w:cstheme="majorHAnsi"/>
                <w:lang w:val="en-US"/>
              </w:rPr>
              <w:t xml:space="preserve"> lại </w:t>
            </w:r>
            <w:proofErr w:type="spellStart"/>
            <w:r w:rsidR="00F96054" w:rsidRPr="00D5653B">
              <w:rPr>
                <w:rFonts w:asciiTheme="majorHAnsi" w:hAnsiTheme="majorHAnsi" w:cstheme="majorHAnsi"/>
                <w:lang w:val="en-US"/>
              </w:rPr>
              <w:t>các</w:t>
            </w:r>
            <w:proofErr w:type="spellEnd"/>
            <w:r w:rsidR="00F96054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F96054" w:rsidRPr="00D5653B">
              <w:rPr>
                <w:rFonts w:asciiTheme="majorHAnsi" w:hAnsiTheme="majorHAnsi" w:cstheme="majorHAnsi"/>
                <w:lang w:val="en-US"/>
              </w:rPr>
              <w:t>đơn</w:t>
            </w:r>
            <w:proofErr w:type="spellEnd"/>
            <w:r w:rsidR="00F96054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F96054" w:rsidRPr="00D5653B">
              <w:rPr>
                <w:rFonts w:asciiTheme="majorHAnsi" w:hAnsiTheme="majorHAnsi" w:cstheme="majorHAnsi"/>
                <w:lang w:val="en-US"/>
              </w:rPr>
              <w:t>hàng</w:t>
            </w:r>
            <w:proofErr w:type="spellEnd"/>
            <w:r w:rsidR="00F96054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F96054" w:rsidRPr="00D5653B">
              <w:rPr>
                <w:rFonts w:asciiTheme="majorHAnsi" w:hAnsiTheme="majorHAnsi" w:cstheme="majorHAnsi"/>
                <w:lang w:val="en-US"/>
              </w:rPr>
              <w:t>mình</w:t>
            </w:r>
            <w:proofErr w:type="spellEnd"/>
            <w:r w:rsidR="00F96054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F96054" w:rsidRPr="00D5653B">
              <w:rPr>
                <w:rFonts w:asciiTheme="majorHAnsi" w:hAnsiTheme="majorHAnsi" w:cstheme="majorHAnsi"/>
                <w:lang w:val="en-US"/>
              </w:rPr>
              <w:t>đã</w:t>
            </w:r>
            <w:proofErr w:type="spellEnd"/>
            <w:r w:rsidR="00F96054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F96054" w:rsidRPr="00D5653B">
              <w:rPr>
                <w:rFonts w:asciiTheme="majorHAnsi" w:hAnsiTheme="majorHAnsi" w:cstheme="majorHAnsi"/>
                <w:lang w:val="en-US"/>
              </w:rPr>
              <w:t>đặt</w:t>
            </w:r>
            <w:proofErr w:type="spellEnd"/>
            <w:r w:rsidR="00F96054" w:rsidRPr="00D5653B">
              <w:rPr>
                <w:rFonts w:asciiTheme="majorHAnsi" w:hAnsiTheme="majorHAnsi" w:cstheme="majorHAnsi"/>
                <w:lang w:val="en-US"/>
              </w:rPr>
              <w:t xml:space="preserve">. </w:t>
            </w:r>
            <w:proofErr w:type="spellStart"/>
            <w:r w:rsidR="00F96054" w:rsidRPr="00D5653B">
              <w:rPr>
                <w:rFonts w:asciiTheme="majorHAnsi" w:hAnsiTheme="majorHAnsi" w:cstheme="majorHAnsi"/>
                <w:lang w:val="en-US"/>
              </w:rPr>
              <w:t>Nhằm</w:t>
            </w:r>
            <w:proofErr w:type="spellEnd"/>
            <w:r w:rsidR="00F96054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F96054" w:rsidRPr="00D5653B">
              <w:rPr>
                <w:rFonts w:asciiTheme="majorHAnsi" w:hAnsiTheme="majorHAnsi" w:cstheme="majorHAnsi"/>
                <w:lang w:val="en-US"/>
              </w:rPr>
              <w:t>cho</w:t>
            </w:r>
            <w:proofErr w:type="spellEnd"/>
            <w:r w:rsidR="00F96054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F96054" w:rsidRPr="00D5653B">
              <w:rPr>
                <w:rFonts w:asciiTheme="majorHAnsi" w:hAnsiTheme="majorHAnsi" w:cstheme="majorHAnsi"/>
                <w:lang w:val="en-US"/>
              </w:rPr>
              <w:t>phép</w:t>
            </w:r>
            <w:proofErr w:type="spellEnd"/>
            <w:r w:rsidR="00F96054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F96054" w:rsidRPr="00D5653B">
              <w:rPr>
                <w:rFonts w:asciiTheme="majorHAnsi" w:hAnsiTheme="majorHAnsi" w:cstheme="majorHAnsi"/>
                <w:lang w:val="en-US"/>
              </w:rPr>
              <w:t>khách</w:t>
            </w:r>
            <w:proofErr w:type="spellEnd"/>
            <w:r w:rsidR="00F96054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F96054" w:rsidRPr="00D5653B">
              <w:rPr>
                <w:rFonts w:asciiTheme="majorHAnsi" w:hAnsiTheme="majorHAnsi" w:cstheme="majorHAnsi"/>
                <w:lang w:val="en-US"/>
              </w:rPr>
              <w:t>hàng</w:t>
            </w:r>
            <w:proofErr w:type="spellEnd"/>
            <w:r w:rsidR="00F96054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F96054" w:rsidRPr="00D5653B">
              <w:rPr>
                <w:rFonts w:asciiTheme="majorHAnsi" w:hAnsiTheme="majorHAnsi" w:cstheme="majorHAnsi"/>
                <w:lang w:val="en-US"/>
              </w:rPr>
              <w:t>biết</w:t>
            </w:r>
            <w:proofErr w:type="spellEnd"/>
            <w:r w:rsidR="00F96054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F96054" w:rsidRPr="00D5653B">
              <w:rPr>
                <w:rFonts w:asciiTheme="majorHAnsi" w:hAnsiTheme="majorHAnsi" w:cstheme="majorHAnsi"/>
                <w:lang w:val="en-US"/>
              </w:rPr>
              <w:t>được</w:t>
            </w:r>
            <w:proofErr w:type="spellEnd"/>
            <w:r w:rsidR="00F96054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F96054" w:rsidRPr="00D5653B">
              <w:rPr>
                <w:rFonts w:asciiTheme="majorHAnsi" w:hAnsiTheme="majorHAnsi" w:cstheme="majorHAnsi"/>
                <w:lang w:val="en-US"/>
              </w:rPr>
              <w:t>trạng</w:t>
            </w:r>
            <w:proofErr w:type="spellEnd"/>
            <w:r w:rsidR="00F96054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F96054" w:rsidRPr="00D5653B">
              <w:rPr>
                <w:rFonts w:asciiTheme="majorHAnsi" w:hAnsiTheme="majorHAnsi" w:cstheme="majorHAnsi"/>
                <w:lang w:val="en-US"/>
              </w:rPr>
              <w:t>thái</w:t>
            </w:r>
            <w:proofErr w:type="spellEnd"/>
            <w:r w:rsidR="00F96054" w:rsidRPr="00D5653B">
              <w:rPr>
                <w:rFonts w:asciiTheme="majorHAnsi" w:hAnsiTheme="majorHAnsi" w:cstheme="majorHAnsi"/>
                <w:lang w:val="en-US"/>
              </w:rPr>
              <w:t xml:space="preserve"> của </w:t>
            </w:r>
            <w:proofErr w:type="spellStart"/>
            <w:r w:rsidR="00F96054" w:rsidRPr="00D5653B">
              <w:rPr>
                <w:rFonts w:asciiTheme="majorHAnsi" w:hAnsiTheme="majorHAnsi" w:cstheme="majorHAnsi"/>
                <w:lang w:val="en-US"/>
              </w:rPr>
              <w:t>đơn</w:t>
            </w:r>
            <w:proofErr w:type="spellEnd"/>
            <w:r w:rsidR="00F96054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F96054" w:rsidRPr="00D5653B">
              <w:rPr>
                <w:rFonts w:asciiTheme="majorHAnsi" w:hAnsiTheme="majorHAnsi" w:cstheme="majorHAnsi"/>
                <w:lang w:val="en-US"/>
              </w:rPr>
              <w:t>hàng</w:t>
            </w:r>
            <w:proofErr w:type="spellEnd"/>
            <w:r w:rsidR="00F96054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F96054" w:rsidRPr="00D5653B">
              <w:rPr>
                <w:rFonts w:asciiTheme="majorHAnsi" w:hAnsiTheme="majorHAnsi" w:cstheme="majorHAnsi"/>
                <w:lang w:val="en-US"/>
              </w:rPr>
              <w:t>mình</w:t>
            </w:r>
            <w:proofErr w:type="spellEnd"/>
            <w:r w:rsidR="00F96054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F96054" w:rsidRPr="00D5653B">
              <w:rPr>
                <w:rFonts w:asciiTheme="majorHAnsi" w:hAnsiTheme="majorHAnsi" w:cstheme="majorHAnsi"/>
                <w:lang w:val="en-US"/>
              </w:rPr>
              <w:t>đã</w:t>
            </w:r>
            <w:proofErr w:type="spellEnd"/>
            <w:r w:rsidR="00F96054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F96054" w:rsidRPr="00D5653B">
              <w:rPr>
                <w:rFonts w:asciiTheme="majorHAnsi" w:hAnsiTheme="majorHAnsi" w:cstheme="majorHAnsi"/>
                <w:lang w:val="en-US"/>
              </w:rPr>
              <w:t>đặt</w:t>
            </w:r>
            <w:proofErr w:type="spellEnd"/>
            <w:r w:rsidR="00F96054" w:rsidRPr="00D5653B">
              <w:rPr>
                <w:rFonts w:asciiTheme="majorHAnsi" w:hAnsiTheme="majorHAnsi" w:cstheme="majorHAnsi"/>
                <w:lang w:val="en-US"/>
              </w:rPr>
              <w:t xml:space="preserve"> và </w:t>
            </w:r>
            <w:proofErr w:type="spellStart"/>
            <w:r w:rsidR="00F96054" w:rsidRPr="00D5653B">
              <w:rPr>
                <w:rFonts w:asciiTheme="majorHAnsi" w:hAnsiTheme="majorHAnsi" w:cstheme="majorHAnsi"/>
                <w:lang w:val="en-US"/>
              </w:rPr>
              <w:t>có</w:t>
            </w:r>
            <w:proofErr w:type="spellEnd"/>
            <w:r w:rsidR="00F96054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F96054" w:rsidRPr="00D5653B">
              <w:rPr>
                <w:rFonts w:asciiTheme="majorHAnsi" w:hAnsiTheme="majorHAnsi" w:cstheme="majorHAnsi"/>
                <w:lang w:val="en-US"/>
              </w:rPr>
              <w:t>lưu</w:t>
            </w:r>
            <w:proofErr w:type="spellEnd"/>
            <w:r w:rsidR="00F96054" w:rsidRPr="00D5653B">
              <w:rPr>
                <w:rFonts w:asciiTheme="majorHAnsi" w:hAnsiTheme="majorHAnsi" w:cstheme="majorHAnsi"/>
                <w:lang w:val="en-US"/>
              </w:rPr>
              <w:t xml:space="preserve"> lại </w:t>
            </w:r>
            <w:proofErr w:type="spellStart"/>
            <w:r w:rsidR="00F96054" w:rsidRPr="00D5653B">
              <w:rPr>
                <w:rFonts w:asciiTheme="majorHAnsi" w:hAnsiTheme="majorHAnsi" w:cstheme="majorHAnsi"/>
                <w:lang w:val="en-US"/>
              </w:rPr>
              <w:t>bằng</w:t>
            </w:r>
            <w:proofErr w:type="spellEnd"/>
            <w:r w:rsidR="00F96054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F96054" w:rsidRPr="00D5653B">
              <w:rPr>
                <w:rFonts w:asciiTheme="majorHAnsi" w:hAnsiTheme="majorHAnsi" w:cstheme="majorHAnsi"/>
                <w:lang w:val="en-US"/>
              </w:rPr>
              <w:t>chứng</w:t>
            </w:r>
            <w:proofErr w:type="spellEnd"/>
            <w:r w:rsidR="00F96054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F96054" w:rsidRPr="00D5653B">
              <w:rPr>
                <w:rFonts w:asciiTheme="majorHAnsi" w:hAnsiTheme="majorHAnsi" w:cstheme="majorHAnsi"/>
                <w:lang w:val="en-US"/>
              </w:rPr>
              <w:t>khi</w:t>
            </w:r>
            <w:proofErr w:type="spellEnd"/>
            <w:r w:rsidR="00F96054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F96054" w:rsidRPr="00D5653B">
              <w:rPr>
                <w:rFonts w:asciiTheme="majorHAnsi" w:hAnsiTheme="majorHAnsi" w:cstheme="majorHAnsi"/>
                <w:lang w:val="en-US"/>
              </w:rPr>
              <w:t>tiến</w:t>
            </w:r>
            <w:proofErr w:type="spellEnd"/>
            <w:r w:rsidR="00F96054" w:rsidRPr="00D5653B">
              <w:rPr>
                <w:rFonts w:asciiTheme="majorHAnsi" w:hAnsiTheme="majorHAnsi" w:cstheme="majorHAnsi"/>
                <w:lang w:val="en-US"/>
              </w:rPr>
              <w:t xml:space="preserve"> hành </w:t>
            </w:r>
            <w:proofErr w:type="spellStart"/>
            <w:r w:rsidR="00F96054" w:rsidRPr="00D5653B">
              <w:rPr>
                <w:rFonts w:asciiTheme="majorHAnsi" w:hAnsiTheme="majorHAnsi" w:cstheme="majorHAnsi"/>
                <w:lang w:val="en-US"/>
              </w:rPr>
              <w:t>đổi</w:t>
            </w:r>
            <w:proofErr w:type="spellEnd"/>
            <w:r w:rsidR="00F96054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F96054" w:rsidRPr="00D5653B">
              <w:rPr>
                <w:rFonts w:asciiTheme="majorHAnsi" w:hAnsiTheme="majorHAnsi" w:cstheme="majorHAnsi"/>
                <w:lang w:val="en-US"/>
              </w:rPr>
              <w:t>trả</w:t>
            </w:r>
            <w:proofErr w:type="spellEnd"/>
            <w:r w:rsidR="00F96054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F96054" w:rsidRPr="00D5653B">
              <w:rPr>
                <w:rFonts w:asciiTheme="majorHAnsi" w:hAnsiTheme="majorHAnsi" w:cstheme="majorHAnsi"/>
                <w:lang w:val="en-US"/>
              </w:rPr>
              <w:t>hàng</w:t>
            </w:r>
            <w:proofErr w:type="spellEnd"/>
            <w:r w:rsidR="00F96054" w:rsidRPr="00D5653B">
              <w:rPr>
                <w:rFonts w:asciiTheme="majorHAnsi" w:hAnsiTheme="majorHAnsi" w:cstheme="majorHAnsi"/>
                <w:lang w:val="en-US"/>
              </w:rPr>
              <w:t>.</w:t>
            </w:r>
          </w:p>
        </w:tc>
      </w:tr>
      <w:tr w:rsidR="009538B0" w:rsidRPr="00D5653B" w14:paraId="7E8E85F3" w14:textId="77777777" w:rsidTr="00167F5A">
        <w:trPr>
          <w:trHeight w:val="568"/>
        </w:trPr>
        <w:tc>
          <w:tcPr>
            <w:tcW w:w="2205" w:type="dxa"/>
          </w:tcPr>
          <w:p w14:paraId="798ED019" w14:textId="77777777" w:rsidR="009538B0" w:rsidRPr="00D5653B" w:rsidRDefault="009538B0" w:rsidP="00327B41">
            <w:pPr>
              <w:pStyle w:val="TableParagraph"/>
              <w:spacing w:before="2"/>
              <w:ind w:left="144" w:right="144"/>
              <w:jc w:val="left"/>
              <w:rPr>
                <w:rFonts w:asciiTheme="majorHAnsi" w:hAnsiTheme="majorHAnsi" w:cstheme="majorHAnsi"/>
                <w:b/>
              </w:rPr>
            </w:pPr>
            <w:proofErr w:type="spellStart"/>
            <w:r w:rsidRPr="00D5653B">
              <w:rPr>
                <w:rFonts w:asciiTheme="majorHAnsi" w:hAnsiTheme="majorHAnsi" w:cstheme="majorHAnsi"/>
                <w:b/>
              </w:rPr>
              <w:t>Người</w:t>
            </w:r>
            <w:proofErr w:type="spellEnd"/>
            <w:r w:rsidRPr="00D5653B">
              <w:rPr>
                <w:rFonts w:asciiTheme="majorHAnsi" w:hAnsiTheme="majorHAnsi" w:cstheme="majorHAnsi"/>
                <w:b/>
                <w:spacing w:val="-3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thực</w:t>
            </w:r>
            <w:proofErr w:type="spellEnd"/>
            <w:r w:rsidRPr="00D5653B">
              <w:rPr>
                <w:rFonts w:asciiTheme="majorHAnsi" w:hAnsiTheme="majorHAnsi" w:cstheme="majorHAnsi"/>
                <w:b/>
                <w:spacing w:val="-2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hiện</w:t>
            </w:r>
            <w:proofErr w:type="spellEnd"/>
          </w:p>
        </w:tc>
        <w:tc>
          <w:tcPr>
            <w:tcW w:w="7237" w:type="dxa"/>
            <w:tcBorders>
              <w:right w:val="single" w:sz="6" w:space="0" w:color="000000" w:themeColor="text1"/>
            </w:tcBorders>
          </w:tcPr>
          <w:p w14:paraId="76D25833" w14:textId="7B9CBD8A" w:rsidR="009538B0" w:rsidRPr="00D5653B" w:rsidRDefault="00884F99" w:rsidP="00F33351">
            <w:pPr>
              <w:pStyle w:val="TableParagraph"/>
              <w:spacing w:line="294" w:lineRule="exact"/>
              <w:ind w:left="144" w:right="144"/>
              <w:jc w:val="both"/>
              <w:rPr>
                <w:rFonts w:asciiTheme="majorHAnsi" w:hAnsiTheme="majorHAnsi" w:cstheme="majorHAnsi"/>
                <w:lang w:val="en-US"/>
              </w:rPr>
            </w:pP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Khách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hàng</w:t>
            </w:r>
            <w:proofErr w:type="spellEnd"/>
          </w:p>
        </w:tc>
      </w:tr>
      <w:tr w:rsidR="009538B0" w:rsidRPr="00D5653B" w14:paraId="2F336F60" w14:textId="77777777" w:rsidTr="00603430">
        <w:trPr>
          <w:trHeight w:val="835"/>
        </w:trPr>
        <w:tc>
          <w:tcPr>
            <w:tcW w:w="2205" w:type="dxa"/>
          </w:tcPr>
          <w:p w14:paraId="3CB5AAFF" w14:textId="77777777" w:rsidR="009538B0" w:rsidRPr="00D5653B" w:rsidRDefault="009538B0" w:rsidP="00603430">
            <w:pPr>
              <w:pStyle w:val="TableParagraph"/>
              <w:ind w:left="144" w:right="144"/>
              <w:jc w:val="left"/>
              <w:rPr>
                <w:rFonts w:asciiTheme="majorHAnsi" w:hAnsiTheme="majorHAnsi" w:cstheme="majorHAnsi"/>
                <w:b/>
              </w:rPr>
            </w:pPr>
            <w:proofErr w:type="spellStart"/>
            <w:r w:rsidRPr="00D5653B">
              <w:rPr>
                <w:rFonts w:asciiTheme="majorHAnsi" w:hAnsiTheme="majorHAnsi" w:cstheme="majorHAnsi"/>
                <w:b/>
              </w:rPr>
              <w:t>Điều</w:t>
            </w:r>
            <w:proofErr w:type="spellEnd"/>
            <w:r w:rsidRPr="00D5653B">
              <w:rPr>
                <w:rFonts w:asciiTheme="majorHAnsi" w:hAnsiTheme="majorHAnsi" w:cstheme="majorHAnsi"/>
                <w:b/>
                <w:spacing w:val="-3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kiện</w:t>
            </w:r>
            <w:proofErr w:type="spellEnd"/>
            <w:r w:rsidRPr="00D5653B">
              <w:rPr>
                <w:rFonts w:asciiTheme="majorHAnsi" w:hAnsiTheme="majorHAnsi" w:cstheme="majorHAnsi"/>
                <w:b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trước</w:t>
            </w:r>
            <w:proofErr w:type="spellEnd"/>
            <w:r w:rsidRPr="00D5653B">
              <w:rPr>
                <w:rFonts w:asciiTheme="majorHAnsi" w:hAnsiTheme="majorHAnsi" w:cstheme="majorHAnsi"/>
                <w:b/>
                <w:spacing w:val="-2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xử</w:t>
            </w:r>
            <w:proofErr w:type="spellEnd"/>
            <w:r w:rsidRPr="00D5653B">
              <w:rPr>
                <w:rFonts w:asciiTheme="majorHAnsi" w:hAnsiTheme="majorHAnsi" w:cstheme="majorHAnsi"/>
                <w:b/>
                <w:spacing w:val="-1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lí</w:t>
            </w:r>
            <w:proofErr w:type="spellEnd"/>
          </w:p>
        </w:tc>
        <w:tc>
          <w:tcPr>
            <w:tcW w:w="7237" w:type="dxa"/>
            <w:tcBorders>
              <w:right w:val="single" w:sz="6" w:space="0" w:color="000000" w:themeColor="text1"/>
            </w:tcBorders>
          </w:tcPr>
          <w:p w14:paraId="206DCBE2" w14:textId="2C8958E7" w:rsidR="009538B0" w:rsidRPr="00D5653B" w:rsidRDefault="009538B0" w:rsidP="00F33351">
            <w:pPr>
              <w:pStyle w:val="TableParagraph"/>
              <w:spacing w:line="336" w:lineRule="exact"/>
              <w:ind w:left="144" w:right="144"/>
              <w:jc w:val="both"/>
              <w:rPr>
                <w:rFonts w:asciiTheme="majorHAnsi" w:hAnsiTheme="majorHAnsi" w:cstheme="majorHAnsi"/>
                <w:lang w:val="en-US"/>
              </w:rPr>
            </w:pPr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r w:rsidR="005B3228" w:rsidRPr="00D5653B">
              <w:rPr>
                <w:rFonts w:asciiTheme="majorHAnsi" w:hAnsiTheme="majorHAnsi" w:cstheme="majorHAnsi"/>
                <w:lang w:val="en-US"/>
              </w:rPr>
              <w:t xml:space="preserve">User </w:t>
            </w:r>
            <w:proofErr w:type="spellStart"/>
            <w:r w:rsidR="005B3228" w:rsidRPr="00D5653B">
              <w:rPr>
                <w:rFonts w:asciiTheme="majorHAnsi" w:hAnsiTheme="majorHAnsi" w:cstheme="majorHAnsi"/>
                <w:lang w:val="en-US"/>
              </w:rPr>
              <w:t>đăng</w:t>
            </w:r>
            <w:proofErr w:type="spellEnd"/>
            <w:r w:rsidR="005B3228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5B3228" w:rsidRPr="00D5653B">
              <w:rPr>
                <w:rFonts w:asciiTheme="majorHAnsi" w:hAnsiTheme="majorHAnsi" w:cstheme="majorHAnsi"/>
                <w:lang w:val="en-US"/>
              </w:rPr>
              <w:t>nhập</w:t>
            </w:r>
            <w:proofErr w:type="spellEnd"/>
            <w:r w:rsidR="005B3228" w:rsidRPr="00D5653B">
              <w:rPr>
                <w:rFonts w:asciiTheme="majorHAnsi" w:hAnsiTheme="majorHAnsi" w:cstheme="majorHAnsi"/>
                <w:lang w:val="en-US"/>
              </w:rPr>
              <w:t xml:space="preserve"> vào </w:t>
            </w:r>
            <w:proofErr w:type="spellStart"/>
            <w:r w:rsidR="005B3228" w:rsidRPr="00D5653B">
              <w:rPr>
                <w:rFonts w:asciiTheme="majorHAnsi" w:hAnsiTheme="majorHAnsi" w:cstheme="majorHAnsi"/>
                <w:lang w:val="en-US"/>
              </w:rPr>
              <w:t>hệ</w:t>
            </w:r>
            <w:proofErr w:type="spellEnd"/>
            <w:r w:rsidR="005B3228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5B3228" w:rsidRPr="00D5653B">
              <w:rPr>
                <w:rFonts w:asciiTheme="majorHAnsi" w:hAnsiTheme="majorHAnsi" w:cstheme="majorHAnsi"/>
                <w:lang w:val="en-US"/>
              </w:rPr>
              <w:t>thống</w:t>
            </w:r>
            <w:proofErr w:type="spellEnd"/>
            <w:r w:rsidR="00EE48B3" w:rsidRPr="00D5653B">
              <w:rPr>
                <w:rFonts w:asciiTheme="majorHAnsi" w:hAnsiTheme="majorHAnsi" w:cstheme="majorHAnsi"/>
                <w:lang w:val="en-US"/>
              </w:rPr>
              <w:t>.</w:t>
            </w:r>
          </w:p>
        </w:tc>
      </w:tr>
      <w:tr w:rsidR="009538B0" w:rsidRPr="00D5653B" w14:paraId="7EA231D3" w14:textId="77777777" w:rsidTr="00167F5A">
        <w:trPr>
          <w:trHeight w:val="983"/>
        </w:trPr>
        <w:tc>
          <w:tcPr>
            <w:tcW w:w="2205" w:type="dxa"/>
          </w:tcPr>
          <w:p w14:paraId="63447A48" w14:textId="77777777" w:rsidR="009538B0" w:rsidRPr="00D5653B" w:rsidRDefault="009538B0" w:rsidP="00327B41">
            <w:pPr>
              <w:pStyle w:val="TableParagraph"/>
              <w:spacing w:before="2"/>
              <w:ind w:left="144" w:right="144"/>
              <w:jc w:val="left"/>
              <w:rPr>
                <w:rFonts w:asciiTheme="majorHAnsi" w:hAnsiTheme="majorHAnsi" w:cstheme="majorHAnsi"/>
                <w:b/>
              </w:rPr>
            </w:pPr>
            <w:r w:rsidRPr="00D5653B">
              <w:rPr>
                <w:rFonts w:asciiTheme="majorHAnsi" w:hAnsiTheme="majorHAnsi" w:cstheme="majorHAnsi"/>
                <w:b/>
              </w:rPr>
              <w:t>Sau</w:t>
            </w:r>
            <w:r w:rsidRPr="00D5653B">
              <w:rPr>
                <w:rFonts w:asciiTheme="majorHAnsi" w:hAnsiTheme="majorHAnsi" w:cstheme="majorHAnsi"/>
                <w:b/>
                <w:spacing w:val="-2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xử</w:t>
            </w:r>
            <w:proofErr w:type="spellEnd"/>
            <w:r w:rsidRPr="00D5653B">
              <w:rPr>
                <w:rFonts w:asciiTheme="majorHAnsi" w:hAnsiTheme="majorHAnsi" w:cstheme="majorHAnsi"/>
                <w:b/>
                <w:spacing w:val="-1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lí</w:t>
            </w:r>
            <w:proofErr w:type="spellEnd"/>
            <w:r w:rsidRPr="00D5653B">
              <w:rPr>
                <w:rFonts w:asciiTheme="majorHAnsi" w:hAnsiTheme="majorHAnsi" w:cstheme="majorHAnsi"/>
                <w:b/>
                <w:spacing w:val="-1"/>
              </w:rPr>
              <w:t xml:space="preserve"> </w:t>
            </w:r>
            <w:r w:rsidRPr="00D5653B">
              <w:rPr>
                <w:rFonts w:asciiTheme="majorHAnsi" w:hAnsiTheme="majorHAnsi" w:cstheme="majorHAnsi"/>
                <w:b/>
              </w:rPr>
              <w:t>(sau</w:t>
            </w:r>
            <w:r w:rsidRPr="00D5653B">
              <w:rPr>
                <w:rFonts w:asciiTheme="majorHAnsi" w:hAnsiTheme="majorHAnsi" w:cstheme="majorHAnsi"/>
                <w:b/>
                <w:spacing w:val="-2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Use-case</w:t>
            </w:r>
            <w:proofErr w:type="spellEnd"/>
            <w:r w:rsidRPr="00D5653B">
              <w:rPr>
                <w:rFonts w:asciiTheme="majorHAnsi" w:hAnsiTheme="majorHAnsi" w:cstheme="majorHAnsi"/>
                <w:b/>
              </w:rPr>
              <w:t>)</w:t>
            </w:r>
          </w:p>
        </w:tc>
        <w:tc>
          <w:tcPr>
            <w:tcW w:w="7237" w:type="dxa"/>
            <w:tcBorders>
              <w:right w:val="single" w:sz="6" w:space="0" w:color="000000" w:themeColor="text1"/>
            </w:tcBorders>
          </w:tcPr>
          <w:p w14:paraId="55141623" w14:textId="77777777" w:rsidR="009538B0" w:rsidRPr="00D5653B" w:rsidRDefault="009538B0" w:rsidP="00F33351">
            <w:pPr>
              <w:pStyle w:val="TableParagraph"/>
              <w:spacing w:line="324" w:lineRule="auto"/>
              <w:ind w:left="144" w:right="144"/>
              <w:jc w:val="both"/>
              <w:rPr>
                <w:rFonts w:asciiTheme="majorHAnsi" w:hAnsiTheme="majorHAnsi" w:cstheme="majorHAnsi"/>
                <w:lang w:val="en-US"/>
              </w:rPr>
            </w:pPr>
            <w:r w:rsidRPr="00D5653B">
              <w:rPr>
                <w:rFonts w:asciiTheme="majorHAnsi" w:hAnsiTheme="majorHAnsi" w:cstheme="majorHAnsi"/>
                <w:spacing w:val="-5"/>
                <w:lang w:val="en-US"/>
              </w:rPr>
              <w:t>None</w:t>
            </w:r>
          </w:p>
        </w:tc>
      </w:tr>
      <w:tr w:rsidR="009538B0" w:rsidRPr="00D5653B" w14:paraId="608865EC" w14:textId="77777777" w:rsidTr="00167F5A">
        <w:trPr>
          <w:trHeight w:val="569"/>
        </w:trPr>
        <w:tc>
          <w:tcPr>
            <w:tcW w:w="2205" w:type="dxa"/>
          </w:tcPr>
          <w:p w14:paraId="2F5E682F" w14:textId="77777777" w:rsidR="009538B0" w:rsidRPr="00D5653B" w:rsidRDefault="009538B0" w:rsidP="00327B41">
            <w:pPr>
              <w:pStyle w:val="TableParagraph"/>
              <w:spacing w:before="2"/>
              <w:ind w:left="144" w:right="144"/>
              <w:jc w:val="left"/>
              <w:rPr>
                <w:rFonts w:asciiTheme="majorHAnsi" w:hAnsiTheme="majorHAnsi" w:cstheme="majorHAnsi"/>
                <w:b/>
              </w:rPr>
            </w:pPr>
            <w:proofErr w:type="spellStart"/>
            <w:r w:rsidRPr="00D5653B">
              <w:rPr>
                <w:rFonts w:asciiTheme="majorHAnsi" w:hAnsiTheme="majorHAnsi" w:cstheme="majorHAnsi"/>
                <w:b/>
              </w:rPr>
              <w:t>Ngoại</w:t>
            </w:r>
            <w:proofErr w:type="spellEnd"/>
            <w:r w:rsidRPr="00D5653B">
              <w:rPr>
                <w:rFonts w:asciiTheme="majorHAnsi" w:hAnsiTheme="majorHAnsi" w:cstheme="majorHAnsi"/>
                <w:b/>
                <w:spacing w:val="-2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lệ</w:t>
            </w:r>
            <w:proofErr w:type="spellEnd"/>
            <w:r w:rsidRPr="00D5653B">
              <w:rPr>
                <w:rFonts w:asciiTheme="majorHAnsi" w:hAnsiTheme="majorHAnsi" w:cstheme="majorHAnsi"/>
                <w:b/>
                <w:spacing w:val="-2"/>
              </w:rPr>
              <w:t xml:space="preserve"> </w:t>
            </w:r>
            <w:r w:rsidRPr="00D5653B">
              <w:rPr>
                <w:rFonts w:asciiTheme="majorHAnsi" w:hAnsiTheme="majorHAnsi" w:cstheme="majorHAnsi"/>
                <w:b/>
              </w:rPr>
              <w:t>(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Exception</w:t>
            </w:r>
            <w:proofErr w:type="spellEnd"/>
            <w:r w:rsidRPr="00D5653B">
              <w:rPr>
                <w:rFonts w:asciiTheme="majorHAnsi" w:hAnsiTheme="majorHAnsi" w:cstheme="majorHAnsi"/>
                <w:b/>
              </w:rPr>
              <w:t>)</w:t>
            </w:r>
          </w:p>
        </w:tc>
        <w:tc>
          <w:tcPr>
            <w:tcW w:w="7237" w:type="dxa"/>
            <w:tcBorders>
              <w:right w:val="single" w:sz="6" w:space="0" w:color="000000" w:themeColor="text1"/>
            </w:tcBorders>
          </w:tcPr>
          <w:p w14:paraId="53CFA8B7" w14:textId="77777777" w:rsidR="009538B0" w:rsidRPr="00D5653B" w:rsidRDefault="009538B0" w:rsidP="00F33351">
            <w:pPr>
              <w:pStyle w:val="TableParagraph"/>
              <w:spacing w:line="294" w:lineRule="exact"/>
              <w:ind w:left="144" w:right="144"/>
              <w:jc w:val="both"/>
              <w:rPr>
                <w:rFonts w:asciiTheme="majorHAnsi" w:hAnsiTheme="majorHAnsi" w:cstheme="majorHAnsi"/>
              </w:rPr>
            </w:pPr>
            <w:r w:rsidRPr="00D5653B">
              <w:rPr>
                <w:rFonts w:asciiTheme="majorHAnsi" w:hAnsiTheme="majorHAnsi" w:cstheme="majorHAnsi"/>
              </w:rPr>
              <w:t>Không.</w:t>
            </w:r>
          </w:p>
        </w:tc>
      </w:tr>
      <w:tr w:rsidR="009538B0" w:rsidRPr="00D5653B" w14:paraId="12483EF4" w14:textId="77777777" w:rsidTr="00167F5A">
        <w:trPr>
          <w:trHeight w:val="1137"/>
        </w:trPr>
        <w:tc>
          <w:tcPr>
            <w:tcW w:w="2205" w:type="dxa"/>
          </w:tcPr>
          <w:p w14:paraId="6BBAE8B9" w14:textId="77777777" w:rsidR="009538B0" w:rsidRPr="00D5653B" w:rsidRDefault="009538B0" w:rsidP="00327B41">
            <w:pPr>
              <w:pStyle w:val="TableParagraph"/>
              <w:spacing w:before="2"/>
              <w:ind w:left="144" w:right="144"/>
              <w:jc w:val="left"/>
              <w:rPr>
                <w:rFonts w:asciiTheme="majorHAnsi" w:hAnsiTheme="majorHAnsi" w:cstheme="majorHAnsi"/>
                <w:b/>
              </w:rPr>
            </w:pPr>
            <w:proofErr w:type="spellStart"/>
            <w:r w:rsidRPr="00D5653B">
              <w:rPr>
                <w:rFonts w:asciiTheme="majorHAnsi" w:hAnsiTheme="majorHAnsi" w:cstheme="majorHAnsi"/>
                <w:b/>
              </w:rPr>
              <w:t>Dòng</w:t>
            </w:r>
            <w:proofErr w:type="spellEnd"/>
            <w:r w:rsidRPr="00D5653B">
              <w:rPr>
                <w:rFonts w:asciiTheme="majorHAnsi" w:hAnsiTheme="majorHAnsi" w:cstheme="majorHAnsi"/>
                <w:b/>
                <w:spacing w:val="-2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sự</w:t>
            </w:r>
            <w:proofErr w:type="spellEnd"/>
            <w:r w:rsidRPr="00D5653B">
              <w:rPr>
                <w:rFonts w:asciiTheme="majorHAnsi" w:hAnsiTheme="majorHAnsi" w:cstheme="majorHAnsi"/>
                <w:b/>
                <w:spacing w:val="-1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kiện</w:t>
            </w:r>
            <w:proofErr w:type="spellEnd"/>
            <w:r w:rsidRPr="00D5653B">
              <w:rPr>
                <w:rFonts w:asciiTheme="majorHAnsi" w:hAnsiTheme="majorHAnsi" w:cstheme="majorHAnsi"/>
                <w:b/>
                <w:spacing w:val="-1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chính</w:t>
            </w:r>
            <w:proofErr w:type="spellEnd"/>
          </w:p>
        </w:tc>
        <w:tc>
          <w:tcPr>
            <w:tcW w:w="7237" w:type="dxa"/>
            <w:tcBorders>
              <w:right w:val="single" w:sz="6" w:space="0" w:color="000000" w:themeColor="text1"/>
            </w:tcBorders>
          </w:tcPr>
          <w:p w14:paraId="59072451" w14:textId="77777777" w:rsidR="00606B27" w:rsidRPr="00D5653B" w:rsidRDefault="00606B27" w:rsidP="00F33351">
            <w:pPr>
              <w:autoSpaceDE/>
              <w:autoSpaceDN/>
              <w:spacing w:line="240" w:lineRule="auto"/>
              <w:ind w:left="144" w:right="144"/>
              <w:jc w:val="both"/>
              <w:rPr>
                <w:rFonts w:asciiTheme="majorHAnsi" w:hAnsiTheme="majorHAnsi" w:cstheme="majorHAnsi"/>
                <w:lang w:val="en-US"/>
              </w:rPr>
            </w:pP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Luồng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sự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kiện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cơ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bản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(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Xem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các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đơn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hàng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đã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đặt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)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sẽ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được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mô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tả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bên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dưới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theo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thứ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tự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thực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hiện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>:</w:t>
            </w:r>
          </w:p>
          <w:p w14:paraId="0209141E" w14:textId="1FC4C429" w:rsidR="00606B27" w:rsidRPr="00D5653B" w:rsidRDefault="001E65AA" w:rsidP="005F7E53">
            <w:pPr>
              <w:numPr>
                <w:ilvl w:val="0"/>
                <w:numId w:val="21"/>
              </w:numPr>
              <w:autoSpaceDE/>
              <w:autoSpaceDN/>
              <w:spacing w:line="240" w:lineRule="auto"/>
              <w:ind w:left="144" w:right="144"/>
              <w:jc w:val="both"/>
              <w:rPr>
                <w:rFonts w:asciiTheme="majorHAnsi" w:hAnsiTheme="majorHAnsi" w:cstheme="majorHAnsi"/>
                <w:lang w:val="en-US"/>
              </w:rPr>
            </w:pPr>
            <w:r>
              <w:rPr>
                <w:rFonts w:asciiTheme="majorHAnsi" w:hAnsiTheme="majorHAnsi" w:cstheme="majorHAnsi"/>
                <w:lang w:val="en-US"/>
              </w:rPr>
              <w:t xml:space="preserve">- </w:t>
            </w:r>
            <w:proofErr w:type="spellStart"/>
            <w:r w:rsidR="00606B27" w:rsidRPr="00D5653B">
              <w:rPr>
                <w:rFonts w:asciiTheme="majorHAnsi" w:hAnsiTheme="majorHAnsi" w:cstheme="majorHAnsi"/>
                <w:lang w:val="en-US"/>
              </w:rPr>
              <w:t>Khách</w:t>
            </w:r>
            <w:proofErr w:type="spellEnd"/>
            <w:r w:rsidR="00606B27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606B27" w:rsidRPr="00D5653B">
              <w:rPr>
                <w:rFonts w:asciiTheme="majorHAnsi" w:hAnsiTheme="majorHAnsi" w:cstheme="majorHAnsi"/>
                <w:lang w:val="en-US"/>
              </w:rPr>
              <w:t>hàng</w:t>
            </w:r>
            <w:proofErr w:type="spellEnd"/>
            <w:r w:rsidR="00606B27" w:rsidRPr="00D5653B">
              <w:rPr>
                <w:rFonts w:asciiTheme="majorHAnsi" w:hAnsiTheme="majorHAnsi" w:cstheme="majorHAnsi"/>
                <w:lang w:val="en-US"/>
              </w:rPr>
              <w:t xml:space="preserve"> vào phần </w:t>
            </w:r>
            <w:proofErr w:type="spellStart"/>
            <w:r w:rsidR="003B2EB7" w:rsidRPr="00D5653B">
              <w:rPr>
                <w:rFonts w:asciiTheme="majorHAnsi" w:hAnsiTheme="majorHAnsi" w:cstheme="majorHAnsi"/>
                <w:lang w:val="en-US"/>
              </w:rPr>
              <w:t>Đơn</w:t>
            </w:r>
            <w:proofErr w:type="spellEnd"/>
            <w:r w:rsidR="003B2EB7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3B2EB7" w:rsidRPr="00D5653B">
              <w:rPr>
                <w:rFonts w:asciiTheme="majorHAnsi" w:hAnsiTheme="majorHAnsi" w:cstheme="majorHAnsi"/>
                <w:lang w:val="en-US"/>
              </w:rPr>
              <w:t>hàng</w:t>
            </w:r>
            <w:proofErr w:type="spellEnd"/>
            <w:r w:rsidR="00606B27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606B27" w:rsidRPr="00D5653B">
              <w:rPr>
                <w:rFonts w:asciiTheme="majorHAnsi" w:hAnsiTheme="majorHAnsi" w:cstheme="majorHAnsi"/>
                <w:lang w:val="en-US"/>
              </w:rPr>
              <w:t>bên</w:t>
            </w:r>
            <w:proofErr w:type="spellEnd"/>
            <w:r w:rsidR="00606B27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606B27" w:rsidRPr="00D5653B">
              <w:rPr>
                <w:rFonts w:asciiTheme="majorHAnsi" w:hAnsiTheme="majorHAnsi" w:cstheme="majorHAnsi"/>
                <w:lang w:val="en-US"/>
              </w:rPr>
              <w:t>dưới</w:t>
            </w:r>
            <w:proofErr w:type="spellEnd"/>
            <w:r w:rsidR="00606B27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606B27" w:rsidRPr="00D5653B">
              <w:rPr>
                <w:rFonts w:asciiTheme="majorHAnsi" w:hAnsiTheme="majorHAnsi" w:cstheme="majorHAnsi"/>
                <w:lang w:val="en-US"/>
              </w:rPr>
              <w:t>thanh</w:t>
            </w:r>
            <w:proofErr w:type="spellEnd"/>
            <w:r w:rsidR="00606B27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606B27" w:rsidRPr="00D5653B">
              <w:rPr>
                <w:rFonts w:asciiTheme="majorHAnsi" w:hAnsiTheme="majorHAnsi" w:cstheme="majorHAnsi"/>
                <w:lang w:val="en-US"/>
              </w:rPr>
              <w:t>dịch</w:t>
            </w:r>
            <w:proofErr w:type="spellEnd"/>
            <w:r w:rsidR="00606B27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606B27" w:rsidRPr="00D5653B">
              <w:rPr>
                <w:rFonts w:asciiTheme="majorHAnsi" w:hAnsiTheme="majorHAnsi" w:cstheme="majorHAnsi"/>
                <w:lang w:val="en-US"/>
              </w:rPr>
              <w:t>chuyển</w:t>
            </w:r>
            <w:proofErr w:type="spellEnd"/>
            <w:r w:rsidR="00606B27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606B27" w:rsidRPr="00D5653B">
              <w:rPr>
                <w:rFonts w:asciiTheme="majorHAnsi" w:hAnsiTheme="majorHAnsi" w:cstheme="majorHAnsi"/>
                <w:lang w:val="en-US"/>
              </w:rPr>
              <w:t>đáy</w:t>
            </w:r>
            <w:proofErr w:type="spellEnd"/>
            <w:r w:rsidR="00606B27" w:rsidRPr="00D5653B">
              <w:rPr>
                <w:rFonts w:asciiTheme="majorHAnsi" w:hAnsiTheme="majorHAnsi" w:cstheme="majorHAnsi"/>
                <w:lang w:val="en-US"/>
              </w:rPr>
              <w:t xml:space="preserve"> của </w:t>
            </w:r>
            <w:proofErr w:type="spellStart"/>
            <w:r w:rsidR="00606B27" w:rsidRPr="00D5653B">
              <w:rPr>
                <w:rFonts w:asciiTheme="majorHAnsi" w:hAnsiTheme="majorHAnsi" w:cstheme="majorHAnsi"/>
                <w:lang w:val="en-US"/>
              </w:rPr>
              <w:t>ứng</w:t>
            </w:r>
            <w:proofErr w:type="spellEnd"/>
            <w:r w:rsidR="00606B27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606B27" w:rsidRPr="00D5653B">
              <w:rPr>
                <w:rFonts w:asciiTheme="majorHAnsi" w:hAnsiTheme="majorHAnsi" w:cstheme="majorHAnsi"/>
                <w:lang w:val="en-US"/>
              </w:rPr>
              <w:t>dụng</w:t>
            </w:r>
            <w:proofErr w:type="spellEnd"/>
            <w:r w:rsidR="00606B27" w:rsidRPr="00D5653B">
              <w:rPr>
                <w:rFonts w:asciiTheme="majorHAnsi" w:hAnsiTheme="majorHAnsi" w:cstheme="majorHAnsi"/>
                <w:lang w:val="en-US"/>
              </w:rPr>
              <w:t>.</w:t>
            </w:r>
          </w:p>
          <w:p w14:paraId="34E2071D" w14:textId="3A4B1D3E" w:rsidR="00606B27" w:rsidRPr="00D5653B" w:rsidRDefault="001E65AA" w:rsidP="005F7E53">
            <w:pPr>
              <w:numPr>
                <w:ilvl w:val="0"/>
                <w:numId w:val="21"/>
              </w:numPr>
              <w:autoSpaceDE/>
              <w:autoSpaceDN/>
              <w:spacing w:line="240" w:lineRule="auto"/>
              <w:ind w:left="144" w:right="144"/>
              <w:jc w:val="both"/>
              <w:rPr>
                <w:rFonts w:asciiTheme="majorHAnsi" w:hAnsiTheme="majorHAnsi" w:cstheme="majorHAnsi"/>
                <w:lang w:val="en-US"/>
              </w:rPr>
            </w:pPr>
            <w:r>
              <w:rPr>
                <w:rFonts w:asciiTheme="majorHAnsi" w:hAnsiTheme="majorHAnsi" w:cstheme="majorHAnsi"/>
                <w:lang w:val="en-US"/>
              </w:rPr>
              <w:t xml:space="preserve">- </w:t>
            </w:r>
            <w:proofErr w:type="spellStart"/>
            <w:r w:rsidR="00606B27" w:rsidRPr="00D5653B">
              <w:rPr>
                <w:rFonts w:asciiTheme="majorHAnsi" w:hAnsiTheme="majorHAnsi" w:cstheme="majorHAnsi"/>
                <w:lang w:val="en-US"/>
              </w:rPr>
              <w:t>Khách</w:t>
            </w:r>
            <w:proofErr w:type="spellEnd"/>
            <w:r w:rsidR="00606B27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606B27" w:rsidRPr="00D5653B">
              <w:rPr>
                <w:rFonts w:asciiTheme="majorHAnsi" w:hAnsiTheme="majorHAnsi" w:cstheme="majorHAnsi"/>
                <w:lang w:val="en-US"/>
              </w:rPr>
              <w:t>hàng</w:t>
            </w:r>
            <w:proofErr w:type="spellEnd"/>
            <w:r w:rsidR="00606B27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606B27" w:rsidRPr="00D5653B">
              <w:rPr>
                <w:rFonts w:asciiTheme="majorHAnsi" w:hAnsiTheme="majorHAnsi" w:cstheme="majorHAnsi"/>
                <w:lang w:val="en-US"/>
              </w:rPr>
              <w:t>có</w:t>
            </w:r>
            <w:proofErr w:type="spellEnd"/>
            <w:r w:rsidR="00606B27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606B27" w:rsidRPr="00D5653B">
              <w:rPr>
                <w:rFonts w:asciiTheme="majorHAnsi" w:hAnsiTheme="majorHAnsi" w:cstheme="majorHAnsi"/>
                <w:lang w:val="en-US"/>
              </w:rPr>
              <w:t>thể</w:t>
            </w:r>
            <w:proofErr w:type="spellEnd"/>
            <w:r w:rsidR="00606B27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606B27" w:rsidRPr="00D5653B">
              <w:rPr>
                <w:rFonts w:asciiTheme="majorHAnsi" w:hAnsiTheme="majorHAnsi" w:cstheme="majorHAnsi"/>
                <w:lang w:val="en-US"/>
              </w:rPr>
              <w:t>tùy</w:t>
            </w:r>
            <w:proofErr w:type="spellEnd"/>
            <w:r w:rsidR="00606B27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606B27" w:rsidRPr="00D5653B">
              <w:rPr>
                <w:rFonts w:asciiTheme="majorHAnsi" w:hAnsiTheme="majorHAnsi" w:cstheme="majorHAnsi"/>
                <w:lang w:val="en-US"/>
              </w:rPr>
              <w:t>chọn</w:t>
            </w:r>
            <w:proofErr w:type="spellEnd"/>
            <w:r w:rsidR="00606B27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606B27" w:rsidRPr="00D5653B">
              <w:rPr>
                <w:rFonts w:asciiTheme="majorHAnsi" w:hAnsiTheme="majorHAnsi" w:cstheme="majorHAnsi"/>
                <w:lang w:val="en-US"/>
              </w:rPr>
              <w:t>lọc</w:t>
            </w:r>
            <w:proofErr w:type="spellEnd"/>
            <w:r w:rsidR="00606B27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606B27" w:rsidRPr="00D5653B">
              <w:rPr>
                <w:rFonts w:asciiTheme="majorHAnsi" w:hAnsiTheme="majorHAnsi" w:cstheme="majorHAnsi"/>
                <w:lang w:val="en-US"/>
              </w:rPr>
              <w:t>các</w:t>
            </w:r>
            <w:proofErr w:type="spellEnd"/>
            <w:r w:rsidR="00606B27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606B27" w:rsidRPr="00D5653B">
              <w:rPr>
                <w:rFonts w:asciiTheme="majorHAnsi" w:hAnsiTheme="majorHAnsi" w:cstheme="majorHAnsi"/>
                <w:lang w:val="en-US"/>
              </w:rPr>
              <w:t>đơn</w:t>
            </w:r>
            <w:proofErr w:type="spellEnd"/>
            <w:r w:rsidR="00606B27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606B27" w:rsidRPr="00D5653B">
              <w:rPr>
                <w:rFonts w:asciiTheme="majorHAnsi" w:hAnsiTheme="majorHAnsi" w:cstheme="majorHAnsi"/>
                <w:lang w:val="en-US"/>
              </w:rPr>
              <w:t>hàng</w:t>
            </w:r>
            <w:proofErr w:type="spellEnd"/>
            <w:r w:rsidR="00606B27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606B27" w:rsidRPr="00D5653B">
              <w:rPr>
                <w:rFonts w:asciiTheme="majorHAnsi" w:hAnsiTheme="majorHAnsi" w:cstheme="majorHAnsi"/>
                <w:lang w:val="en-US"/>
              </w:rPr>
              <w:t>theo</w:t>
            </w:r>
            <w:proofErr w:type="spellEnd"/>
            <w:r w:rsidR="00606B27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606B27" w:rsidRPr="00D5653B">
              <w:rPr>
                <w:rFonts w:asciiTheme="majorHAnsi" w:hAnsiTheme="majorHAnsi" w:cstheme="majorHAnsi"/>
                <w:lang w:val="en-US"/>
              </w:rPr>
              <w:t>trạng</w:t>
            </w:r>
            <w:proofErr w:type="spellEnd"/>
            <w:r w:rsidR="00606B27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606B27" w:rsidRPr="00D5653B">
              <w:rPr>
                <w:rFonts w:asciiTheme="majorHAnsi" w:hAnsiTheme="majorHAnsi" w:cstheme="majorHAnsi"/>
                <w:lang w:val="en-US"/>
              </w:rPr>
              <w:t>thái</w:t>
            </w:r>
            <w:proofErr w:type="spellEnd"/>
            <w:r w:rsidR="00606B27" w:rsidRPr="00D5653B">
              <w:rPr>
                <w:rFonts w:asciiTheme="majorHAnsi" w:hAnsiTheme="majorHAnsi" w:cstheme="majorHAnsi"/>
                <w:lang w:val="en-US"/>
              </w:rPr>
              <w:t>.</w:t>
            </w:r>
          </w:p>
          <w:p w14:paraId="2A838313" w14:textId="135D32EB" w:rsidR="009538B0" w:rsidRPr="00D5653B" w:rsidRDefault="001E65AA" w:rsidP="005F7E53">
            <w:pPr>
              <w:numPr>
                <w:ilvl w:val="0"/>
                <w:numId w:val="21"/>
              </w:numPr>
              <w:autoSpaceDE/>
              <w:autoSpaceDN/>
              <w:spacing w:line="240" w:lineRule="auto"/>
              <w:ind w:left="144" w:right="144"/>
              <w:jc w:val="both"/>
              <w:rPr>
                <w:rFonts w:asciiTheme="majorHAnsi" w:hAnsiTheme="majorHAnsi" w:cstheme="majorHAnsi"/>
                <w:lang w:val="en-US"/>
              </w:rPr>
            </w:pPr>
            <w:r>
              <w:rPr>
                <w:rFonts w:asciiTheme="majorHAnsi" w:hAnsiTheme="majorHAnsi" w:cstheme="majorHAnsi"/>
                <w:lang w:val="en-US"/>
              </w:rPr>
              <w:t xml:space="preserve">- </w:t>
            </w:r>
            <w:proofErr w:type="spellStart"/>
            <w:r w:rsidR="00606B27" w:rsidRPr="00D5653B">
              <w:rPr>
                <w:rFonts w:asciiTheme="majorHAnsi" w:hAnsiTheme="majorHAnsi" w:cstheme="majorHAnsi"/>
                <w:lang w:val="en-US"/>
              </w:rPr>
              <w:t>Khách</w:t>
            </w:r>
            <w:proofErr w:type="spellEnd"/>
            <w:r w:rsidR="00606B27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606B27" w:rsidRPr="00D5653B">
              <w:rPr>
                <w:rFonts w:asciiTheme="majorHAnsi" w:hAnsiTheme="majorHAnsi" w:cstheme="majorHAnsi"/>
                <w:lang w:val="en-US"/>
              </w:rPr>
              <w:t>hàng</w:t>
            </w:r>
            <w:proofErr w:type="spellEnd"/>
            <w:r w:rsidR="00606B27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606B27" w:rsidRPr="00D5653B">
              <w:rPr>
                <w:rFonts w:asciiTheme="majorHAnsi" w:hAnsiTheme="majorHAnsi" w:cstheme="majorHAnsi"/>
                <w:lang w:val="en-US"/>
              </w:rPr>
              <w:t>có</w:t>
            </w:r>
            <w:proofErr w:type="spellEnd"/>
            <w:r w:rsidR="00606B27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606B27" w:rsidRPr="00D5653B">
              <w:rPr>
                <w:rFonts w:asciiTheme="majorHAnsi" w:hAnsiTheme="majorHAnsi" w:cstheme="majorHAnsi"/>
                <w:lang w:val="en-US"/>
              </w:rPr>
              <w:t>thể</w:t>
            </w:r>
            <w:proofErr w:type="spellEnd"/>
            <w:r w:rsidR="00606B27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606B27" w:rsidRPr="00D5653B">
              <w:rPr>
                <w:rFonts w:asciiTheme="majorHAnsi" w:hAnsiTheme="majorHAnsi" w:cstheme="majorHAnsi"/>
                <w:lang w:val="en-US"/>
              </w:rPr>
              <w:t>ấn</w:t>
            </w:r>
            <w:proofErr w:type="spellEnd"/>
            <w:r w:rsidR="00606B27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606B27" w:rsidRPr="00D5653B">
              <w:rPr>
                <w:rFonts w:asciiTheme="majorHAnsi" w:hAnsiTheme="majorHAnsi" w:cstheme="majorHAnsi"/>
                <w:lang w:val="en-US"/>
              </w:rPr>
              <w:t>chọn</w:t>
            </w:r>
            <w:proofErr w:type="spellEnd"/>
            <w:r w:rsidR="00606B27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606B27" w:rsidRPr="00D5653B">
              <w:rPr>
                <w:rFonts w:asciiTheme="majorHAnsi" w:hAnsiTheme="majorHAnsi" w:cstheme="majorHAnsi"/>
                <w:lang w:val="en-US"/>
              </w:rPr>
              <w:t>để</w:t>
            </w:r>
            <w:proofErr w:type="spellEnd"/>
            <w:r w:rsidR="00606B27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606B27" w:rsidRPr="00D5653B">
              <w:rPr>
                <w:rFonts w:asciiTheme="majorHAnsi" w:hAnsiTheme="majorHAnsi" w:cstheme="majorHAnsi"/>
                <w:lang w:val="en-US"/>
              </w:rPr>
              <w:t>xem</w:t>
            </w:r>
            <w:proofErr w:type="spellEnd"/>
            <w:r w:rsidR="00606B27" w:rsidRPr="00D5653B">
              <w:rPr>
                <w:rFonts w:asciiTheme="majorHAnsi" w:hAnsiTheme="majorHAnsi" w:cstheme="majorHAnsi"/>
                <w:lang w:val="en-US"/>
              </w:rPr>
              <w:t xml:space="preserve"> chi </w:t>
            </w:r>
            <w:proofErr w:type="spellStart"/>
            <w:r w:rsidR="00606B27" w:rsidRPr="00D5653B">
              <w:rPr>
                <w:rFonts w:asciiTheme="majorHAnsi" w:hAnsiTheme="majorHAnsi" w:cstheme="majorHAnsi"/>
                <w:lang w:val="en-US"/>
              </w:rPr>
              <w:t>tiết</w:t>
            </w:r>
            <w:proofErr w:type="spellEnd"/>
            <w:r w:rsidR="00606B27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606B27" w:rsidRPr="00D5653B">
              <w:rPr>
                <w:rFonts w:asciiTheme="majorHAnsi" w:hAnsiTheme="majorHAnsi" w:cstheme="majorHAnsi"/>
                <w:lang w:val="en-US"/>
              </w:rPr>
              <w:t>đơn</w:t>
            </w:r>
            <w:proofErr w:type="spellEnd"/>
            <w:r w:rsidR="00606B27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606B27" w:rsidRPr="00D5653B">
              <w:rPr>
                <w:rFonts w:asciiTheme="majorHAnsi" w:hAnsiTheme="majorHAnsi" w:cstheme="majorHAnsi"/>
                <w:lang w:val="en-US"/>
              </w:rPr>
              <w:t>hàng</w:t>
            </w:r>
            <w:proofErr w:type="spellEnd"/>
            <w:r w:rsidR="00606B27" w:rsidRPr="00D5653B">
              <w:rPr>
                <w:rFonts w:asciiTheme="majorHAnsi" w:hAnsiTheme="majorHAnsi" w:cstheme="majorHAnsi"/>
                <w:lang w:val="en-US"/>
              </w:rPr>
              <w:t>.</w:t>
            </w:r>
          </w:p>
        </w:tc>
      </w:tr>
      <w:tr w:rsidR="009538B0" w:rsidRPr="00D5653B" w14:paraId="7FDFFF2F" w14:textId="77777777" w:rsidTr="00665D38">
        <w:trPr>
          <w:trHeight w:val="1034"/>
        </w:trPr>
        <w:tc>
          <w:tcPr>
            <w:tcW w:w="2205" w:type="dxa"/>
          </w:tcPr>
          <w:p w14:paraId="78A3E251" w14:textId="77777777" w:rsidR="009538B0" w:rsidRPr="00D5653B" w:rsidRDefault="009538B0" w:rsidP="00327B41">
            <w:pPr>
              <w:pStyle w:val="TableParagraph"/>
              <w:spacing w:before="2"/>
              <w:ind w:left="144" w:right="144"/>
              <w:jc w:val="left"/>
              <w:rPr>
                <w:rFonts w:asciiTheme="majorHAnsi" w:hAnsiTheme="majorHAnsi" w:cstheme="majorHAnsi"/>
                <w:b/>
              </w:rPr>
            </w:pPr>
            <w:proofErr w:type="spellStart"/>
            <w:r w:rsidRPr="00D5653B">
              <w:rPr>
                <w:rFonts w:asciiTheme="majorHAnsi" w:hAnsiTheme="majorHAnsi" w:cstheme="majorHAnsi"/>
                <w:b/>
              </w:rPr>
              <w:t>Dòng</w:t>
            </w:r>
            <w:proofErr w:type="spellEnd"/>
            <w:r w:rsidRPr="00D5653B">
              <w:rPr>
                <w:rFonts w:asciiTheme="majorHAnsi" w:hAnsiTheme="majorHAnsi" w:cstheme="majorHAnsi"/>
                <w:b/>
                <w:spacing w:val="-2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sự</w:t>
            </w:r>
            <w:proofErr w:type="spellEnd"/>
            <w:r w:rsidRPr="00D5653B">
              <w:rPr>
                <w:rFonts w:asciiTheme="majorHAnsi" w:hAnsiTheme="majorHAnsi" w:cstheme="majorHAnsi"/>
                <w:b/>
                <w:spacing w:val="-1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kiện</w:t>
            </w:r>
            <w:proofErr w:type="spellEnd"/>
            <w:r w:rsidRPr="00D5653B">
              <w:rPr>
                <w:rFonts w:asciiTheme="majorHAnsi" w:hAnsiTheme="majorHAnsi" w:cstheme="majorHAnsi"/>
                <w:b/>
                <w:spacing w:val="-2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khác</w:t>
            </w:r>
            <w:proofErr w:type="spellEnd"/>
          </w:p>
        </w:tc>
        <w:tc>
          <w:tcPr>
            <w:tcW w:w="7237" w:type="dxa"/>
            <w:tcBorders>
              <w:right w:val="single" w:sz="6" w:space="0" w:color="000000" w:themeColor="text1"/>
            </w:tcBorders>
          </w:tcPr>
          <w:p w14:paraId="422E28CC" w14:textId="26257510" w:rsidR="009538B0" w:rsidRPr="00D5653B" w:rsidRDefault="00490C09" w:rsidP="00B177CE">
            <w:pPr>
              <w:keepNext/>
              <w:ind w:left="144" w:right="144"/>
              <w:jc w:val="both"/>
              <w:rPr>
                <w:rFonts w:asciiTheme="majorHAnsi" w:hAnsiTheme="majorHAnsi" w:cstheme="majorHAnsi"/>
                <w:lang w:val="en-US"/>
              </w:rPr>
            </w:pP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Nếu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từ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trang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xem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chi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tiết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đơn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hàng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người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dùng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bấm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5C5460" w:rsidRPr="00D5653B">
              <w:rPr>
                <w:rFonts w:asciiTheme="majorHAnsi" w:hAnsiTheme="majorHAnsi" w:cstheme="majorHAnsi"/>
                <w:lang w:val="en-US"/>
              </w:rPr>
              <w:t>nút</w:t>
            </w:r>
            <w:proofErr w:type="spellEnd"/>
            <w:r w:rsidR="005C5460" w:rsidRPr="00D5653B">
              <w:rPr>
                <w:rFonts w:asciiTheme="majorHAnsi" w:hAnsiTheme="majorHAnsi" w:cstheme="majorHAnsi"/>
                <w:lang w:val="en-US"/>
              </w:rPr>
              <w:t xml:space="preserve"> quay lại</w:t>
            </w:r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thì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hệ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thống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sẽ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quay lại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trang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816D58" w:rsidRPr="00D5653B">
              <w:rPr>
                <w:rFonts w:asciiTheme="majorHAnsi" w:hAnsiTheme="majorHAnsi" w:cstheme="majorHAnsi"/>
                <w:lang w:val="en-US"/>
              </w:rPr>
              <w:t>Đơn</w:t>
            </w:r>
            <w:proofErr w:type="spellEnd"/>
            <w:r w:rsidR="00816D58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816D58" w:rsidRPr="00D5653B">
              <w:rPr>
                <w:rFonts w:asciiTheme="majorHAnsi" w:hAnsiTheme="majorHAnsi" w:cstheme="majorHAnsi"/>
                <w:lang w:val="en-US"/>
              </w:rPr>
              <w:t>hàng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có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lọc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sẵn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như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trước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khi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người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dùng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xem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trang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chi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tiết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đơn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hàng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>.</w:t>
            </w:r>
          </w:p>
        </w:tc>
      </w:tr>
    </w:tbl>
    <w:p w14:paraId="332BFB33" w14:textId="7284F439" w:rsidR="00167F5A" w:rsidRPr="00B177CE" w:rsidRDefault="00B177CE" w:rsidP="00B177CE">
      <w:pPr>
        <w:pStyle w:val="Caption"/>
        <w:ind w:left="0"/>
        <w:jc w:val="center"/>
      </w:pPr>
      <w:bookmarkStart w:id="252" w:name="_Toc106816504"/>
      <w:proofErr w:type="spellStart"/>
      <w:r>
        <w:t>Bảng</w:t>
      </w:r>
      <w:proofErr w:type="spellEnd"/>
      <w:r>
        <w:t xml:space="preserve"> </w:t>
      </w:r>
      <w:r w:rsidR="006179BC">
        <w:fldChar w:fldCharType="begin"/>
      </w:r>
      <w:r w:rsidR="006179BC">
        <w:instrText xml:space="preserve"> STYLEREF 1 \s </w:instrText>
      </w:r>
      <w:r w:rsidR="006179BC">
        <w:fldChar w:fldCharType="separate"/>
      </w:r>
      <w:r w:rsidR="006179BC">
        <w:rPr>
          <w:noProof/>
        </w:rPr>
        <w:t>3</w:t>
      </w:r>
      <w:r w:rsidR="006179BC">
        <w:fldChar w:fldCharType="end"/>
      </w:r>
      <w:r w:rsidR="006179BC">
        <w:t>.</w:t>
      </w:r>
      <w:r w:rsidR="006179BC">
        <w:fldChar w:fldCharType="begin"/>
      </w:r>
      <w:r w:rsidR="006179BC">
        <w:instrText xml:space="preserve"> SEQ Bảng \* ARABIC \s 1 </w:instrText>
      </w:r>
      <w:r w:rsidR="006179BC">
        <w:fldChar w:fldCharType="separate"/>
      </w:r>
      <w:r w:rsidR="006179BC">
        <w:rPr>
          <w:noProof/>
        </w:rPr>
        <w:t>13</w:t>
      </w:r>
      <w:r w:rsidR="006179BC">
        <w:fldChar w:fldCharType="end"/>
      </w:r>
      <w:r w:rsidRPr="00842EF5">
        <w:t xml:space="preserve"> </w:t>
      </w:r>
      <w:proofErr w:type="spellStart"/>
      <w:r w:rsidRPr="00842EF5">
        <w:t>Usec</w:t>
      </w:r>
      <w:proofErr w:type="spellEnd"/>
      <w:r w:rsidRPr="00842EF5">
        <w:t xml:space="preserve"> </w:t>
      </w:r>
      <w:proofErr w:type="spellStart"/>
      <w:r w:rsidRPr="00842EF5">
        <w:t>case</w:t>
      </w:r>
      <w:proofErr w:type="spellEnd"/>
      <w:r w:rsidRPr="00842EF5">
        <w:t xml:space="preserve"> </w:t>
      </w:r>
      <w:r>
        <w:rPr>
          <w:lang w:val="en-US"/>
        </w:rPr>
        <w:t xml:space="preserve">Quản lý </w:t>
      </w:r>
      <w:proofErr w:type="spellStart"/>
      <w:r>
        <w:rPr>
          <w:lang w:val="en-US"/>
        </w:rPr>
        <w:t>đơn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hàng</w:t>
      </w:r>
      <w:bookmarkEnd w:id="252"/>
      <w:proofErr w:type="spellEnd"/>
    </w:p>
    <w:p w14:paraId="773EBC03" w14:textId="59F0A877" w:rsidR="00214CA9" w:rsidRDefault="00214CA9" w:rsidP="00214CA9">
      <w:pPr>
        <w:keepNext/>
        <w:ind w:left="0"/>
        <w:jc w:val="center"/>
      </w:pPr>
    </w:p>
    <w:p w14:paraId="73756107" w14:textId="0269AC35" w:rsidR="009538B0" w:rsidRPr="00D5653B" w:rsidRDefault="009538B0" w:rsidP="0030117C">
      <w:pPr>
        <w:pStyle w:val="Heading4"/>
        <w:rPr>
          <w:rFonts w:cstheme="majorHAnsi"/>
          <w:lang w:val="en-US"/>
        </w:rPr>
      </w:pPr>
      <w:proofErr w:type="spellStart"/>
      <w:r w:rsidRPr="00D5653B">
        <w:rPr>
          <w:rFonts w:cstheme="majorHAnsi"/>
          <w:lang w:val="en-US"/>
        </w:rPr>
        <w:t>Tìm</w:t>
      </w:r>
      <w:proofErr w:type="spellEnd"/>
      <w:r w:rsidRPr="00D5653B">
        <w:rPr>
          <w:rFonts w:cstheme="majorHAnsi"/>
          <w:lang w:val="en-US"/>
        </w:rPr>
        <w:t xml:space="preserve"> </w:t>
      </w:r>
      <w:proofErr w:type="spellStart"/>
      <w:r w:rsidRPr="00D5653B">
        <w:rPr>
          <w:rFonts w:cstheme="majorHAnsi"/>
          <w:lang w:val="en-US"/>
        </w:rPr>
        <w:t>kiếm</w:t>
      </w:r>
      <w:proofErr w:type="spellEnd"/>
      <w:r w:rsidRPr="00D5653B">
        <w:rPr>
          <w:rFonts w:cstheme="majorHAnsi"/>
          <w:lang w:val="en-US"/>
        </w:rPr>
        <w:t xml:space="preserve"> </w:t>
      </w:r>
      <w:proofErr w:type="spellStart"/>
      <w:r w:rsidRPr="00D5653B">
        <w:rPr>
          <w:rFonts w:cstheme="majorHAnsi"/>
          <w:lang w:val="en-US"/>
        </w:rPr>
        <w:t>sản</w:t>
      </w:r>
      <w:proofErr w:type="spellEnd"/>
      <w:r w:rsidRPr="00D5653B">
        <w:rPr>
          <w:rFonts w:cstheme="majorHAnsi"/>
          <w:lang w:val="en-US"/>
        </w:rPr>
        <w:t xml:space="preserve"> phẩm</w:t>
      </w:r>
    </w:p>
    <w:p w14:paraId="25744419" w14:textId="77777777" w:rsidR="00CC6316" w:rsidRDefault="00B3488C" w:rsidP="00CC6316">
      <w:pPr>
        <w:keepNext/>
        <w:ind w:left="144" w:right="144"/>
        <w:jc w:val="center"/>
      </w:pPr>
      <w:r w:rsidRPr="00D5653B">
        <w:rPr>
          <w:rFonts w:asciiTheme="majorHAnsi" w:hAnsiTheme="majorHAnsi" w:cstheme="majorHAnsi"/>
          <w:noProof/>
          <w:lang w:val="en-US"/>
        </w:rPr>
        <w:drawing>
          <wp:inline distT="0" distB="0" distL="0" distR="0" wp14:anchorId="0B09D411" wp14:editId="2942FF1B">
            <wp:extent cx="5901070" cy="2221075"/>
            <wp:effectExtent l="0" t="0" r="4445" b="8255"/>
            <wp:docPr id="90" name="Hình ảnh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Hình ảnh 90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5771" cy="2226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55C68" w14:textId="00E1B11C" w:rsidR="00A45336" w:rsidRDefault="00CC6316" w:rsidP="00CC6316">
      <w:pPr>
        <w:pStyle w:val="Caption"/>
        <w:ind w:left="0"/>
        <w:jc w:val="center"/>
      </w:pPr>
      <w:bookmarkStart w:id="253" w:name="_Toc106818838"/>
      <w:proofErr w:type="spellStart"/>
      <w:r>
        <w:t>Hình</w:t>
      </w:r>
      <w:proofErr w:type="spellEnd"/>
      <w:r>
        <w:t xml:space="preserve">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3</w:t>
      </w:r>
      <w:r>
        <w:fldChar w:fldCharType="end"/>
      </w:r>
      <w:r>
        <w:t>.</w:t>
      </w:r>
      <w:r>
        <w:fldChar w:fldCharType="begin"/>
      </w:r>
      <w:r>
        <w:instrText xml:space="preserve"> SEQ Hình \* ARABIC \s 1 </w:instrText>
      </w:r>
      <w:r>
        <w:fldChar w:fldCharType="separate"/>
      </w:r>
      <w:r>
        <w:rPr>
          <w:noProof/>
        </w:rPr>
        <w:t>20</w:t>
      </w:r>
      <w:r>
        <w:fldChar w:fldCharType="end"/>
      </w:r>
      <w:r>
        <w:rPr>
          <w:lang w:val="en-US"/>
        </w:rPr>
        <w:t xml:space="preserve"> </w:t>
      </w:r>
      <w:proofErr w:type="spellStart"/>
      <w:r w:rsidRPr="000A754D">
        <w:rPr>
          <w:lang w:val="en-US"/>
        </w:rPr>
        <w:t>Sơ</w:t>
      </w:r>
      <w:proofErr w:type="spellEnd"/>
      <w:r w:rsidRPr="000A754D">
        <w:rPr>
          <w:lang w:val="en-US"/>
        </w:rPr>
        <w:t xml:space="preserve"> đồ </w:t>
      </w:r>
      <w:proofErr w:type="spellStart"/>
      <w:r w:rsidRPr="000A754D">
        <w:rPr>
          <w:lang w:val="en-US"/>
        </w:rPr>
        <w:t>hoạt</w:t>
      </w:r>
      <w:proofErr w:type="spellEnd"/>
      <w:r w:rsidRPr="000A754D">
        <w:rPr>
          <w:lang w:val="en-US"/>
        </w:rPr>
        <w:t xml:space="preserve"> động </w:t>
      </w:r>
      <w:proofErr w:type="spellStart"/>
      <w:r w:rsidRPr="000A754D">
        <w:rPr>
          <w:lang w:val="en-US"/>
        </w:rPr>
        <w:t>Tìm</w:t>
      </w:r>
      <w:proofErr w:type="spellEnd"/>
      <w:r w:rsidRPr="000A754D">
        <w:rPr>
          <w:lang w:val="en-US"/>
        </w:rPr>
        <w:t xml:space="preserve"> </w:t>
      </w:r>
      <w:proofErr w:type="spellStart"/>
      <w:r w:rsidRPr="000A754D">
        <w:rPr>
          <w:lang w:val="en-US"/>
        </w:rPr>
        <w:t>kiếm</w:t>
      </w:r>
      <w:proofErr w:type="spellEnd"/>
      <w:r w:rsidRPr="000A754D">
        <w:rPr>
          <w:lang w:val="en-US"/>
        </w:rPr>
        <w:t xml:space="preserve"> </w:t>
      </w:r>
      <w:proofErr w:type="spellStart"/>
      <w:r w:rsidRPr="000A754D">
        <w:rPr>
          <w:lang w:val="en-US"/>
        </w:rPr>
        <w:t>sản</w:t>
      </w:r>
      <w:proofErr w:type="spellEnd"/>
      <w:r w:rsidRPr="000A754D">
        <w:rPr>
          <w:lang w:val="en-US"/>
        </w:rPr>
        <w:t xml:space="preserve"> phẩm</w:t>
      </w:r>
      <w:bookmarkEnd w:id="253"/>
    </w:p>
    <w:p w14:paraId="48E338B8" w14:textId="491AECDD" w:rsidR="00B3488C" w:rsidRPr="00D5653B" w:rsidRDefault="00B3488C" w:rsidP="0035657C">
      <w:pPr>
        <w:pStyle w:val="Caption"/>
        <w:ind w:hanging="2160"/>
        <w:jc w:val="center"/>
        <w:rPr>
          <w:rFonts w:asciiTheme="majorHAnsi" w:hAnsiTheme="majorHAnsi" w:cstheme="majorHAnsi"/>
          <w:lang w:val="en-US"/>
        </w:rPr>
      </w:pPr>
    </w:p>
    <w:tbl>
      <w:tblPr>
        <w:tblW w:w="0" w:type="auto"/>
        <w:tblInd w:w="62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205"/>
        <w:gridCol w:w="7237"/>
      </w:tblGrid>
      <w:tr w:rsidR="009538B0" w:rsidRPr="00D5653B" w14:paraId="37738664" w14:textId="77777777" w:rsidTr="005A2790">
        <w:trPr>
          <w:trHeight w:val="544"/>
        </w:trPr>
        <w:tc>
          <w:tcPr>
            <w:tcW w:w="9442" w:type="dxa"/>
            <w:gridSpan w:val="2"/>
            <w:tcBorders>
              <w:right w:val="single" w:sz="6" w:space="0" w:color="000000" w:themeColor="text1"/>
            </w:tcBorders>
            <w:shd w:val="clear" w:color="auto" w:fill="D0CECE"/>
          </w:tcPr>
          <w:p w14:paraId="20DF740B" w14:textId="77777777" w:rsidR="009538B0" w:rsidRPr="00D5653B" w:rsidRDefault="009538B0" w:rsidP="00327B41">
            <w:pPr>
              <w:pStyle w:val="TableParagraph"/>
              <w:ind w:left="144" w:right="144"/>
              <w:jc w:val="left"/>
              <w:rPr>
                <w:rFonts w:asciiTheme="majorHAnsi" w:hAnsiTheme="majorHAnsi" w:cstheme="majorHAnsi"/>
                <w:sz w:val="24"/>
              </w:rPr>
            </w:pPr>
          </w:p>
        </w:tc>
      </w:tr>
      <w:tr w:rsidR="009538B0" w:rsidRPr="00D5653B" w14:paraId="44A97F18" w14:textId="77777777" w:rsidTr="00EA6CEE">
        <w:trPr>
          <w:trHeight w:val="568"/>
        </w:trPr>
        <w:tc>
          <w:tcPr>
            <w:tcW w:w="2205" w:type="dxa"/>
          </w:tcPr>
          <w:p w14:paraId="65F76D3D" w14:textId="77777777" w:rsidR="009538B0" w:rsidRPr="00D5653B" w:rsidRDefault="009538B0" w:rsidP="00327B41">
            <w:pPr>
              <w:pStyle w:val="TableParagraph"/>
              <w:spacing w:before="2"/>
              <w:ind w:left="144" w:right="144"/>
              <w:jc w:val="left"/>
              <w:rPr>
                <w:rFonts w:asciiTheme="majorHAnsi" w:hAnsiTheme="majorHAnsi" w:cstheme="majorHAnsi"/>
                <w:b/>
              </w:rPr>
            </w:pPr>
            <w:r w:rsidRPr="00D5653B">
              <w:rPr>
                <w:rFonts w:asciiTheme="majorHAnsi" w:hAnsiTheme="majorHAnsi" w:cstheme="majorHAnsi"/>
                <w:b/>
              </w:rPr>
              <w:t>Tên</w:t>
            </w:r>
            <w:r w:rsidRPr="00D5653B">
              <w:rPr>
                <w:rFonts w:asciiTheme="majorHAnsi" w:hAnsiTheme="majorHAnsi" w:cstheme="majorHAnsi"/>
                <w:b/>
                <w:spacing w:val="-3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Use</w:t>
            </w:r>
            <w:proofErr w:type="spellEnd"/>
            <w:r w:rsidRPr="00D5653B">
              <w:rPr>
                <w:rFonts w:asciiTheme="majorHAnsi" w:hAnsiTheme="majorHAnsi" w:cstheme="majorHAnsi"/>
                <w:b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Case</w:t>
            </w:r>
            <w:proofErr w:type="spellEnd"/>
          </w:p>
        </w:tc>
        <w:tc>
          <w:tcPr>
            <w:tcW w:w="7237" w:type="dxa"/>
            <w:tcBorders>
              <w:right w:val="single" w:sz="6" w:space="0" w:color="000000" w:themeColor="text1"/>
            </w:tcBorders>
          </w:tcPr>
          <w:p w14:paraId="60269EDD" w14:textId="1378CA02" w:rsidR="009538B0" w:rsidRPr="00D5653B" w:rsidRDefault="004E29F1" w:rsidP="00327B41">
            <w:pPr>
              <w:pStyle w:val="TableParagraph"/>
              <w:spacing w:line="326" w:lineRule="exact"/>
              <w:ind w:left="144" w:right="144"/>
              <w:jc w:val="left"/>
              <w:rPr>
                <w:rFonts w:asciiTheme="majorHAnsi" w:hAnsiTheme="majorHAnsi" w:cstheme="majorHAnsi"/>
              </w:rPr>
            </w:pPr>
            <w:proofErr w:type="spellStart"/>
            <w:r w:rsidRPr="00D5653B">
              <w:rPr>
                <w:rFonts w:asciiTheme="majorHAnsi" w:hAnsiTheme="majorHAnsi" w:cstheme="majorHAnsi"/>
                <w:color w:val="000000"/>
                <w:lang w:val="en-US"/>
              </w:rPr>
              <w:t>Tìm</w:t>
            </w:r>
            <w:proofErr w:type="spellEnd"/>
            <w:r w:rsidRPr="00D5653B">
              <w:rPr>
                <w:rFonts w:asciiTheme="majorHAnsi" w:hAnsiTheme="majorHAnsi" w:cstheme="majorHAnsi"/>
                <w:color w:val="000000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color w:val="000000"/>
                <w:lang w:val="en-US"/>
              </w:rPr>
              <w:t>kiếm</w:t>
            </w:r>
            <w:proofErr w:type="spellEnd"/>
            <w:r w:rsidRPr="00D5653B">
              <w:rPr>
                <w:rFonts w:asciiTheme="majorHAnsi" w:hAnsiTheme="majorHAnsi" w:cstheme="majorHAnsi"/>
                <w:color w:val="000000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color w:val="000000"/>
                <w:lang w:val="en-US"/>
              </w:rPr>
              <w:t>sản</w:t>
            </w:r>
            <w:proofErr w:type="spellEnd"/>
            <w:r w:rsidRPr="00D5653B">
              <w:rPr>
                <w:rFonts w:asciiTheme="majorHAnsi" w:hAnsiTheme="majorHAnsi" w:cstheme="majorHAnsi"/>
                <w:color w:val="000000"/>
                <w:lang w:val="en-US"/>
              </w:rPr>
              <w:t xml:space="preserve"> phẩm</w:t>
            </w:r>
          </w:p>
        </w:tc>
      </w:tr>
      <w:tr w:rsidR="009538B0" w:rsidRPr="00D5653B" w14:paraId="3E8EEB71" w14:textId="77777777" w:rsidTr="00EA6CEE">
        <w:trPr>
          <w:trHeight w:val="568"/>
        </w:trPr>
        <w:tc>
          <w:tcPr>
            <w:tcW w:w="2205" w:type="dxa"/>
          </w:tcPr>
          <w:p w14:paraId="357D8A65" w14:textId="77777777" w:rsidR="009538B0" w:rsidRPr="00D5653B" w:rsidRDefault="009538B0" w:rsidP="00327B41">
            <w:pPr>
              <w:pStyle w:val="TableParagraph"/>
              <w:spacing w:before="2"/>
              <w:ind w:left="144" w:right="144"/>
              <w:jc w:val="left"/>
              <w:rPr>
                <w:rFonts w:asciiTheme="majorHAnsi" w:hAnsiTheme="majorHAnsi" w:cstheme="majorHAnsi"/>
                <w:b/>
              </w:rPr>
            </w:pPr>
            <w:r w:rsidRPr="00D5653B">
              <w:rPr>
                <w:rFonts w:asciiTheme="majorHAnsi" w:hAnsiTheme="majorHAnsi" w:cstheme="majorHAnsi"/>
                <w:b/>
              </w:rPr>
              <w:t>Mô</w:t>
            </w:r>
            <w:r w:rsidRPr="00D5653B">
              <w:rPr>
                <w:rFonts w:asciiTheme="majorHAnsi" w:hAnsiTheme="majorHAnsi" w:cstheme="majorHAnsi"/>
                <w:b/>
                <w:spacing w:val="-1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tả</w:t>
            </w:r>
            <w:proofErr w:type="spellEnd"/>
          </w:p>
        </w:tc>
        <w:tc>
          <w:tcPr>
            <w:tcW w:w="7237" w:type="dxa"/>
            <w:tcBorders>
              <w:right w:val="single" w:sz="6" w:space="0" w:color="000000" w:themeColor="text1"/>
            </w:tcBorders>
          </w:tcPr>
          <w:p w14:paraId="2C3313E4" w14:textId="3B2E21BB" w:rsidR="009538B0" w:rsidRPr="00D5653B" w:rsidRDefault="00C30ADD" w:rsidP="00F33351">
            <w:pPr>
              <w:pStyle w:val="TableParagraph"/>
              <w:spacing w:line="336" w:lineRule="exact"/>
              <w:ind w:left="144" w:right="144"/>
              <w:jc w:val="both"/>
              <w:rPr>
                <w:rFonts w:asciiTheme="majorHAnsi" w:hAnsiTheme="majorHAnsi" w:cstheme="majorHAnsi"/>
              </w:rPr>
            </w:pP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Chức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năng</w:t>
            </w:r>
            <w:r w:rsidR="00C13A93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C13A93" w:rsidRPr="00D5653B">
              <w:rPr>
                <w:rFonts w:asciiTheme="majorHAnsi" w:hAnsiTheme="majorHAnsi" w:cstheme="majorHAnsi"/>
                <w:lang w:val="en-US"/>
              </w:rPr>
              <w:t>này</w:t>
            </w:r>
            <w:proofErr w:type="spellEnd"/>
            <w:r w:rsidR="00C13A93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C13A93" w:rsidRPr="00D5653B">
              <w:rPr>
                <w:rFonts w:asciiTheme="majorHAnsi" w:hAnsiTheme="majorHAnsi" w:cstheme="majorHAnsi"/>
                <w:lang w:val="en-US"/>
              </w:rPr>
              <w:t>cho</w:t>
            </w:r>
            <w:proofErr w:type="spellEnd"/>
            <w:r w:rsidR="00C13A93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C13A93" w:rsidRPr="00D5653B">
              <w:rPr>
                <w:rFonts w:asciiTheme="majorHAnsi" w:hAnsiTheme="majorHAnsi" w:cstheme="majorHAnsi"/>
                <w:lang w:val="en-US"/>
              </w:rPr>
              <w:t>phép</w:t>
            </w:r>
            <w:proofErr w:type="spellEnd"/>
            <w:r w:rsidR="00C13A93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C13A93" w:rsidRPr="00D5653B">
              <w:rPr>
                <w:rFonts w:asciiTheme="majorHAnsi" w:hAnsiTheme="majorHAnsi" w:cstheme="majorHAnsi"/>
                <w:lang w:val="en-US"/>
              </w:rPr>
              <w:t>người</w:t>
            </w:r>
            <w:proofErr w:type="spellEnd"/>
            <w:r w:rsidR="00C13A93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C13A93" w:rsidRPr="00D5653B">
              <w:rPr>
                <w:rFonts w:asciiTheme="majorHAnsi" w:hAnsiTheme="majorHAnsi" w:cstheme="majorHAnsi"/>
                <w:lang w:val="en-US"/>
              </w:rPr>
              <w:t>dùng</w:t>
            </w:r>
            <w:proofErr w:type="spellEnd"/>
            <w:r w:rsidR="00C13A93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C13A93" w:rsidRPr="00D5653B">
              <w:rPr>
                <w:rFonts w:asciiTheme="majorHAnsi" w:hAnsiTheme="majorHAnsi" w:cstheme="majorHAnsi"/>
                <w:lang w:val="en-US"/>
              </w:rPr>
              <w:t>tiến</w:t>
            </w:r>
            <w:proofErr w:type="spellEnd"/>
            <w:r w:rsidR="00C13A93" w:rsidRPr="00D5653B">
              <w:rPr>
                <w:rFonts w:asciiTheme="majorHAnsi" w:hAnsiTheme="majorHAnsi" w:cstheme="majorHAnsi"/>
                <w:lang w:val="en-US"/>
              </w:rPr>
              <w:t xml:space="preserve"> hành </w:t>
            </w:r>
            <w:proofErr w:type="spellStart"/>
            <w:r w:rsidR="00C13A93" w:rsidRPr="00D5653B">
              <w:rPr>
                <w:rFonts w:asciiTheme="majorHAnsi" w:hAnsiTheme="majorHAnsi" w:cstheme="majorHAnsi"/>
                <w:lang w:val="en-US"/>
              </w:rPr>
              <w:t>tìm</w:t>
            </w:r>
            <w:proofErr w:type="spellEnd"/>
            <w:r w:rsidR="00C13A93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C13A93" w:rsidRPr="00D5653B">
              <w:rPr>
                <w:rFonts w:asciiTheme="majorHAnsi" w:hAnsiTheme="majorHAnsi" w:cstheme="majorHAnsi"/>
                <w:lang w:val="en-US"/>
              </w:rPr>
              <w:t>kiếm</w:t>
            </w:r>
            <w:proofErr w:type="spellEnd"/>
            <w:r w:rsidR="00C13A93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C13A93" w:rsidRPr="00D5653B">
              <w:rPr>
                <w:rFonts w:asciiTheme="majorHAnsi" w:hAnsiTheme="majorHAnsi" w:cstheme="majorHAnsi"/>
                <w:lang w:val="en-US"/>
              </w:rPr>
              <w:t>các</w:t>
            </w:r>
            <w:proofErr w:type="spellEnd"/>
            <w:r w:rsidR="00C13A93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C13A93" w:rsidRPr="00D5653B">
              <w:rPr>
                <w:rFonts w:asciiTheme="majorHAnsi" w:hAnsiTheme="majorHAnsi" w:cstheme="majorHAnsi"/>
                <w:lang w:val="en-US"/>
              </w:rPr>
              <w:t>sản</w:t>
            </w:r>
            <w:proofErr w:type="spellEnd"/>
            <w:r w:rsidR="00C13A93" w:rsidRPr="00D5653B">
              <w:rPr>
                <w:rFonts w:asciiTheme="majorHAnsi" w:hAnsiTheme="majorHAnsi" w:cstheme="majorHAnsi"/>
                <w:lang w:val="en-US"/>
              </w:rPr>
              <w:t xml:space="preserve"> phẩm </w:t>
            </w:r>
            <w:proofErr w:type="spellStart"/>
            <w:r w:rsidR="00C13A93" w:rsidRPr="00D5653B">
              <w:rPr>
                <w:rFonts w:asciiTheme="majorHAnsi" w:hAnsiTheme="majorHAnsi" w:cstheme="majorHAnsi"/>
                <w:lang w:val="en-US"/>
              </w:rPr>
              <w:t>theo</w:t>
            </w:r>
            <w:proofErr w:type="spellEnd"/>
            <w:r w:rsidR="00C13A93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C13A93" w:rsidRPr="00D5653B">
              <w:rPr>
                <w:rFonts w:asciiTheme="majorHAnsi" w:hAnsiTheme="majorHAnsi" w:cstheme="majorHAnsi"/>
                <w:lang w:val="en-US"/>
              </w:rPr>
              <w:t>tên</w:t>
            </w:r>
            <w:proofErr w:type="spellEnd"/>
            <w:r w:rsidR="00C13A93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C13A93" w:rsidRPr="00D5653B">
              <w:rPr>
                <w:rFonts w:asciiTheme="majorHAnsi" w:hAnsiTheme="majorHAnsi" w:cstheme="majorHAnsi"/>
                <w:lang w:val="en-US"/>
              </w:rPr>
              <w:t>hoặc</w:t>
            </w:r>
            <w:proofErr w:type="spellEnd"/>
            <w:r w:rsidR="00C13A93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C13A93" w:rsidRPr="00D5653B">
              <w:rPr>
                <w:rFonts w:asciiTheme="majorHAnsi" w:hAnsiTheme="majorHAnsi" w:cstheme="majorHAnsi"/>
                <w:lang w:val="en-US"/>
              </w:rPr>
              <w:t>từ</w:t>
            </w:r>
            <w:proofErr w:type="spellEnd"/>
            <w:r w:rsidR="00C13A93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C13A93" w:rsidRPr="00D5653B">
              <w:rPr>
                <w:rFonts w:asciiTheme="majorHAnsi" w:hAnsiTheme="majorHAnsi" w:cstheme="majorHAnsi"/>
                <w:lang w:val="en-US"/>
              </w:rPr>
              <w:t>khóa</w:t>
            </w:r>
            <w:proofErr w:type="spellEnd"/>
            <w:r w:rsidR="00C13A93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C13A93" w:rsidRPr="00D5653B">
              <w:rPr>
                <w:rFonts w:asciiTheme="majorHAnsi" w:hAnsiTheme="majorHAnsi" w:cstheme="majorHAnsi"/>
                <w:lang w:val="en-US"/>
              </w:rPr>
              <w:t>mà</w:t>
            </w:r>
            <w:proofErr w:type="spellEnd"/>
            <w:r w:rsidR="00C13A93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C13A93" w:rsidRPr="00D5653B">
              <w:rPr>
                <w:rFonts w:asciiTheme="majorHAnsi" w:hAnsiTheme="majorHAnsi" w:cstheme="majorHAnsi"/>
                <w:lang w:val="en-US"/>
              </w:rPr>
              <w:t>không</w:t>
            </w:r>
            <w:proofErr w:type="spellEnd"/>
            <w:r w:rsidR="00C13A93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C13A93" w:rsidRPr="00D5653B">
              <w:rPr>
                <w:rFonts w:asciiTheme="majorHAnsi" w:hAnsiTheme="majorHAnsi" w:cstheme="majorHAnsi"/>
                <w:lang w:val="en-US"/>
              </w:rPr>
              <w:t>cần</w:t>
            </w:r>
            <w:proofErr w:type="spellEnd"/>
            <w:r w:rsidR="00C13A93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C13A93" w:rsidRPr="00D5653B">
              <w:rPr>
                <w:rFonts w:asciiTheme="majorHAnsi" w:hAnsiTheme="majorHAnsi" w:cstheme="majorHAnsi"/>
                <w:lang w:val="en-US"/>
              </w:rPr>
              <w:t>phải</w:t>
            </w:r>
            <w:proofErr w:type="spellEnd"/>
            <w:r w:rsidR="00C13A93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C13A93" w:rsidRPr="00D5653B">
              <w:rPr>
                <w:rFonts w:asciiTheme="majorHAnsi" w:hAnsiTheme="majorHAnsi" w:cstheme="majorHAnsi"/>
                <w:lang w:val="en-US"/>
              </w:rPr>
              <w:t>lướt</w:t>
            </w:r>
            <w:proofErr w:type="spellEnd"/>
            <w:r w:rsidR="00C13A93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C13A93" w:rsidRPr="00D5653B">
              <w:rPr>
                <w:rFonts w:asciiTheme="majorHAnsi" w:hAnsiTheme="majorHAnsi" w:cstheme="majorHAnsi"/>
                <w:lang w:val="en-US"/>
              </w:rPr>
              <w:t>hết</w:t>
            </w:r>
            <w:proofErr w:type="spellEnd"/>
            <w:r w:rsidR="00C13A93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C13A93" w:rsidRPr="00D5653B">
              <w:rPr>
                <w:rFonts w:asciiTheme="majorHAnsi" w:hAnsiTheme="majorHAnsi" w:cstheme="majorHAnsi"/>
                <w:lang w:val="en-US"/>
              </w:rPr>
              <w:t>tất</w:t>
            </w:r>
            <w:proofErr w:type="spellEnd"/>
            <w:r w:rsidR="00C13A93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C13A93" w:rsidRPr="00D5653B">
              <w:rPr>
                <w:rFonts w:asciiTheme="majorHAnsi" w:hAnsiTheme="majorHAnsi" w:cstheme="majorHAnsi"/>
                <w:lang w:val="en-US"/>
              </w:rPr>
              <w:t>cả</w:t>
            </w:r>
            <w:proofErr w:type="spellEnd"/>
            <w:r w:rsidR="00C13A93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C13A93" w:rsidRPr="00D5653B">
              <w:rPr>
                <w:rFonts w:asciiTheme="majorHAnsi" w:hAnsiTheme="majorHAnsi" w:cstheme="majorHAnsi"/>
                <w:lang w:val="en-US"/>
              </w:rPr>
              <w:t>các</w:t>
            </w:r>
            <w:proofErr w:type="spellEnd"/>
            <w:r w:rsidR="00C13A93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C13A93" w:rsidRPr="00D5653B">
              <w:rPr>
                <w:rFonts w:asciiTheme="majorHAnsi" w:hAnsiTheme="majorHAnsi" w:cstheme="majorHAnsi"/>
                <w:lang w:val="en-US"/>
              </w:rPr>
              <w:t>sản</w:t>
            </w:r>
            <w:proofErr w:type="spellEnd"/>
            <w:r w:rsidR="00C13A93" w:rsidRPr="00D5653B">
              <w:rPr>
                <w:rFonts w:asciiTheme="majorHAnsi" w:hAnsiTheme="majorHAnsi" w:cstheme="majorHAnsi"/>
                <w:lang w:val="en-US"/>
              </w:rPr>
              <w:t xml:space="preserve"> phẩm của </w:t>
            </w:r>
            <w:proofErr w:type="spellStart"/>
            <w:r w:rsidR="00C13A93" w:rsidRPr="00D5653B">
              <w:rPr>
                <w:rFonts w:asciiTheme="majorHAnsi" w:hAnsiTheme="majorHAnsi" w:cstheme="majorHAnsi"/>
                <w:lang w:val="en-US"/>
              </w:rPr>
              <w:t>một</w:t>
            </w:r>
            <w:proofErr w:type="spellEnd"/>
            <w:r w:rsidR="00C13A93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C13A93" w:rsidRPr="00D5653B">
              <w:rPr>
                <w:rFonts w:asciiTheme="majorHAnsi" w:hAnsiTheme="majorHAnsi" w:cstheme="majorHAnsi"/>
                <w:lang w:val="en-US"/>
              </w:rPr>
              <w:t>ngành</w:t>
            </w:r>
            <w:proofErr w:type="spellEnd"/>
            <w:r w:rsidR="00C13A93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C13A93" w:rsidRPr="00D5653B">
              <w:rPr>
                <w:rFonts w:asciiTheme="majorHAnsi" w:hAnsiTheme="majorHAnsi" w:cstheme="majorHAnsi"/>
                <w:lang w:val="en-US"/>
              </w:rPr>
              <w:t>hàng</w:t>
            </w:r>
            <w:proofErr w:type="spellEnd"/>
            <w:r w:rsidR="00C13A93" w:rsidRPr="00D5653B">
              <w:rPr>
                <w:rFonts w:asciiTheme="majorHAnsi" w:hAnsiTheme="majorHAnsi" w:cstheme="majorHAnsi"/>
                <w:lang w:val="en-US"/>
              </w:rPr>
              <w:t xml:space="preserve">, </w:t>
            </w:r>
            <w:proofErr w:type="spellStart"/>
            <w:r w:rsidR="00C13A93" w:rsidRPr="00D5653B">
              <w:rPr>
                <w:rFonts w:asciiTheme="majorHAnsi" w:hAnsiTheme="majorHAnsi" w:cstheme="majorHAnsi"/>
                <w:lang w:val="en-US"/>
              </w:rPr>
              <w:t>lọa</w:t>
            </w:r>
            <w:proofErr w:type="spellEnd"/>
            <w:r w:rsidR="00C13A93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C13A93" w:rsidRPr="00D5653B">
              <w:rPr>
                <w:rFonts w:asciiTheme="majorHAnsi" w:hAnsiTheme="majorHAnsi" w:cstheme="majorHAnsi"/>
                <w:lang w:val="en-US"/>
              </w:rPr>
              <w:t>hàng</w:t>
            </w:r>
            <w:proofErr w:type="spellEnd"/>
            <w:r w:rsidR="00C13A93" w:rsidRPr="00D5653B">
              <w:rPr>
                <w:rFonts w:asciiTheme="majorHAnsi" w:hAnsiTheme="majorHAnsi" w:cstheme="majorHAnsi"/>
                <w:lang w:val="en-US"/>
              </w:rPr>
              <w:t xml:space="preserve"> hay </w:t>
            </w:r>
            <w:proofErr w:type="spellStart"/>
            <w:r w:rsidR="00C13A93" w:rsidRPr="00D5653B">
              <w:rPr>
                <w:rFonts w:asciiTheme="majorHAnsi" w:hAnsiTheme="majorHAnsi" w:cstheme="majorHAnsi"/>
                <w:lang w:val="en-US"/>
              </w:rPr>
              <w:t>toàn</w:t>
            </w:r>
            <w:proofErr w:type="spellEnd"/>
            <w:r w:rsidR="00C13A93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C13A93" w:rsidRPr="00D5653B">
              <w:rPr>
                <w:rFonts w:asciiTheme="majorHAnsi" w:hAnsiTheme="majorHAnsi" w:cstheme="majorHAnsi"/>
                <w:lang w:val="en-US"/>
              </w:rPr>
              <w:t>bộ</w:t>
            </w:r>
            <w:proofErr w:type="spellEnd"/>
            <w:r w:rsidR="00C13A93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C13A93" w:rsidRPr="00D5653B">
              <w:rPr>
                <w:rFonts w:asciiTheme="majorHAnsi" w:hAnsiTheme="majorHAnsi" w:cstheme="majorHAnsi"/>
                <w:lang w:val="en-US"/>
              </w:rPr>
              <w:t>sản</w:t>
            </w:r>
            <w:proofErr w:type="spellEnd"/>
            <w:r w:rsidR="00C13A93" w:rsidRPr="00D5653B">
              <w:rPr>
                <w:rFonts w:asciiTheme="majorHAnsi" w:hAnsiTheme="majorHAnsi" w:cstheme="majorHAnsi"/>
                <w:lang w:val="en-US"/>
              </w:rPr>
              <w:t xml:space="preserve"> phẩm của </w:t>
            </w:r>
            <w:proofErr w:type="spellStart"/>
            <w:r w:rsidR="00C13A93" w:rsidRPr="00D5653B">
              <w:rPr>
                <w:rFonts w:asciiTheme="majorHAnsi" w:hAnsiTheme="majorHAnsi" w:cstheme="majorHAnsi"/>
                <w:lang w:val="en-US"/>
              </w:rPr>
              <w:t>của</w:t>
            </w:r>
            <w:proofErr w:type="spellEnd"/>
            <w:r w:rsidR="00C13A93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C13A93" w:rsidRPr="00D5653B">
              <w:rPr>
                <w:rFonts w:asciiTheme="majorHAnsi" w:hAnsiTheme="majorHAnsi" w:cstheme="majorHAnsi"/>
                <w:lang w:val="en-US"/>
              </w:rPr>
              <w:t>hàng</w:t>
            </w:r>
            <w:proofErr w:type="spellEnd"/>
            <w:r w:rsidR="00C13A93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C13A93" w:rsidRPr="00D5653B">
              <w:rPr>
                <w:rFonts w:asciiTheme="majorHAnsi" w:hAnsiTheme="majorHAnsi" w:cstheme="majorHAnsi"/>
                <w:lang w:val="en-US"/>
              </w:rPr>
              <w:t>để</w:t>
            </w:r>
            <w:proofErr w:type="spellEnd"/>
            <w:r w:rsidR="00C13A93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C13A93" w:rsidRPr="00D5653B">
              <w:rPr>
                <w:rFonts w:asciiTheme="majorHAnsi" w:hAnsiTheme="majorHAnsi" w:cstheme="majorHAnsi"/>
                <w:lang w:val="en-US"/>
              </w:rPr>
              <w:t>tìm</w:t>
            </w:r>
            <w:proofErr w:type="spellEnd"/>
            <w:r w:rsidR="00C13A93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C13A93" w:rsidRPr="00D5653B">
              <w:rPr>
                <w:rFonts w:asciiTheme="majorHAnsi" w:hAnsiTheme="majorHAnsi" w:cstheme="majorHAnsi"/>
                <w:lang w:val="en-US"/>
              </w:rPr>
              <w:t>kiếm</w:t>
            </w:r>
            <w:proofErr w:type="spellEnd"/>
            <w:r w:rsidR="00C13A93" w:rsidRPr="00D5653B">
              <w:rPr>
                <w:rFonts w:asciiTheme="majorHAnsi" w:hAnsiTheme="majorHAnsi" w:cstheme="majorHAnsi"/>
                <w:lang w:val="en-US"/>
              </w:rPr>
              <w:t xml:space="preserve">, </w:t>
            </w:r>
            <w:proofErr w:type="spellStart"/>
            <w:r w:rsidR="00C13A93" w:rsidRPr="00D5653B">
              <w:rPr>
                <w:rFonts w:asciiTheme="majorHAnsi" w:hAnsiTheme="majorHAnsi" w:cstheme="majorHAnsi"/>
                <w:lang w:val="en-US"/>
              </w:rPr>
              <w:t>giúp</w:t>
            </w:r>
            <w:proofErr w:type="spellEnd"/>
            <w:r w:rsidR="00C13A93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C13A93" w:rsidRPr="00D5653B">
              <w:rPr>
                <w:rFonts w:asciiTheme="majorHAnsi" w:hAnsiTheme="majorHAnsi" w:cstheme="majorHAnsi"/>
                <w:lang w:val="en-US"/>
              </w:rPr>
              <w:t>giảm</w:t>
            </w:r>
            <w:proofErr w:type="spellEnd"/>
            <w:r w:rsidR="00C13A93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C13A93" w:rsidRPr="00D5653B">
              <w:rPr>
                <w:rFonts w:asciiTheme="majorHAnsi" w:hAnsiTheme="majorHAnsi" w:cstheme="majorHAnsi"/>
                <w:lang w:val="en-US"/>
              </w:rPr>
              <w:t>thiểu</w:t>
            </w:r>
            <w:proofErr w:type="spellEnd"/>
            <w:r w:rsidR="00C13A93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C13A93" w:rsidRPr="00D5653B">
              <w:rPr>
                <w:rFonts w:asciiTheme="majorHAnsi" w:hAnsiTheme="majorHAnsi" w:cstheme="majorHAnsi"/>
                <w:lang w:val="en-US"/>
              </w:rPr>
              <w:t>thời</w:t>
            </w:r>
            <w:proofErr w:type="spellEnd"/>
            <w:r w:rsidR="00C13A93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C13A93" w:rsidRPr="00D5653B">
              <w:rPr>
                <w:rFonts w:asciiTheme="majorHAnsi" w:hAnsiTheme="majorHAnsi" w:cstheme="majorHAnsi"/>
                <w:lang w:val="en-US"/>
              </w:rPr>
              <w:t>gian</w:t>
            </w:r>
            <w:proofErr w:type="spellEnd"/>
            <w:r w:rsidR="00C13A93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C13A93" w:rsidRPr="00D5653B">
              <w:rPr>
                <w:rFonts w:asciiTheme="majorHAnsi" w:hAnsiTheme="majorHAnsi" w:cstheme="majorHAnsi"/>
                <w:lang w:val="en-US"/>
              </w:rPr>
              <w:t>cũng</w:t>
            </w:r>
            <w:proofErr w:type="spellEnd"/>
            <w:r w:rsidR="00C13A93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C13A93" w:rsidRPr="00D5653B">
              <w:rPr>
                <w:rFonts w:asciiTheme="majorHAnsi" w:hAnsiTheme="majorHAnsi" w:cstheme="majorHAnsi"/>
                <w:lang w:val="en-US"/>
              </w:rPr>
              <w:t>như</w:t>
            </w:r>
            <w:proofErr w:type="spellEnd"/>
            <w:r w:rsidR="00C13A93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C13A93" w:rsidRPr="00D5653B">
              <w:rPr>
                <w:rFonts w:asciiTheme="majorHAnsi" w:hAnsiTheme="majorHAnsi" w:cstheme="majorHAnsi"/>
                <w:lang w:val="en-US"/>
              </w:rPr>
              <w:t>nâng</w:t>
            </w:r>
            <w:proofErr w:type="spellEnd"/>
            <w:r w:rsidR="00C13A93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C13A93" w:rsidRPr="00D5653B">
              <w:rPr>
                <w:rFonts w:asciiTheme="majorHAnsi" w:hAnsiTheme="majorHAnsi" w:cstheme="majorHAnsi"/>
                <w:lang w:val="en-US"/>
              </w:rPr>
              <w:t>cao</w:t>
            </w:r>
            <w:proofErr w:type="spellEnd"/>
            <w:r w:rsidR="00C13A93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C13A93" w:rsidRPr="00D5653B">
              <w:rPr>
                <w:rFonts w:asciiTheme="majorHAnsi" w:hAnsiTheme="majorHAnsi" w:cstheme="majorHAnsi"/>
                <w:lang w:val="en-US"/>
              </w:rPr>
              <w:t>trải</w:t>
            </w:r>
            <w:proofErr w:type="spellEnd"/>
            <w:r w:rsidR="00C13A93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C13A93" w:rsidRPr="00D5653B">
              <w:rPr>
                <w:rFonts w:asciiTheme="majorHAnsi" w:hAnsiTheme="majorHAnsi" w:cstheme="majorHAnsi"/>
                <w:lang w:val="en-US"/>
              </w:rPr>
              <w:t>nghiệm</w:t>
            </w:r>
            <w:proofErr w:type="spellEnd"/>
            <w:r w:rsidR="00C13A93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C13A93" w:rsidRPr="00D5653B">
              <w:rPr>
                <w:rFonts w:asciiTheme="majorHAnsi" w:hAnsiTheme="majorHAnsi" w:cstheme="majorHAnsi"/>
                <w:lang w:val="en-US"/>
              </w:rPr>
              <w:t>người</w:t>
            </w:r>
            <w:proofErr w:type="spellEnd"/>
            <w:r w:rsidR="00C13A93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C13A93" w:rsidRPr="00D5653B">
              <w:rPr>
                <w:rFonts w:asciiTheme="majorHAnsi" w:hAnsiTheme="majorHAnsi" w:cstheme="majorHAnsi"/>
                <w:lang w:val="en-US"/>
              </w:rPr>
              <w:t>dùng</w:t>
            </w:r>
            <w:proofErr w:type="spellEnd"/>
            <w:r w:rsidR="00C13A93" w:rsidRPr="00D5653B">
              <w:rPr>
                <w:rFonts w:asciiTheme="majorHAnsi" w:hAnsiTheme="majorHAnsi" w:cstheme="majorHAnsi"/>
                <w:lang w:val="en-US"/>
              </w:rPr>
              <w:t>.</w:t>
            </w:r>
          </w:p>
        </w:tc>
      </w:tr>
      <w:tr w:rsidR="009538B0" w:rsidRPr="00D5653B" w14:paraId="6F217D54" w14:textId="77777777" w:rsidTr="00EA6CEE">
        <w:trPr>
          <w:trHeight w:val="568"/>
        </w:trPr>
        <w:tc>
          <w:tcPr>
            <w:tcW w:w="2205" w:type="dxa"/>
          </w:tcPr>
          <w:p w14:paraId="0BEB312F" w14:textId="77777777" w:rsidR="009538B0" w:rsidRPr="00D5653B" w:rsidRDefault="009538B0" w:rsidP="00327B41">
            <w:pPr>
              <w:pStyle w:val="TableParagraph"/>
              <w:spacing w:before="2"/>
              <w:ind w:left="144" w:right="144"/>
              <w:jc w:val="left"/>
              <w:rPr>
                <w:rFonts w:asciiTheme="majorHAnsi" w:hAnsiTheme="majorHAnsi" w:cstheme="majorHAnsi"/>
                <w:b/>
              </w:rPr>
            </w:pPr>
            <w:proofErr w:type="spellStart"/>
            <w:r w:rsidRPr="00D5653B">
              <w:rPr>
                <w:rFonts w:asciiTheme="majorHAnsi" w:hAnsiTheme="majorHAnsi" w:cstheme="majorHAnsi"/>
                <w:b/>
              </w:rPr>
              <w:t>Người</w:t>
            </w:r>
            <w:proofErr w:type="spellEnd"/>
            <w:r w:rsidRPr="00D5653B">
              <w:rPr>
                <w:rFonts w:asciiTheme="majorHAnsi" w:hAnsiTheme="majorHAnsi" w:cstheme="majorHAnsi"/>
                <w:b/>
                <w:spacing w:val="-3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thực</w:t>
            </w:r>
            <w:proofErr w:type="spellEnd"/>
            <w:r w:rsidRPr="00D5653B">
              <w:rPr>
                <w:rFonts w:asciiTheme="majorHAnsi" w:hAnsiTheme="majorHAnsi" w:cstheme="majorHAnsi"/>
                <w:b/>
                <w:spacing w:val="-2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hiện</w:t>
            </w:r>
            <w:proofErr w:type="spellEnd"/>
          </w:p>
        </w:tc>
        <w:tc>
          <w:tcPr>
            <w:tcW w:w="7237" w:type="dxa"/>
            <w:tcBorders>
              <w:right w:val="single" w:sz="6" w:space="0" w:color="000000" w:themeColor="text1"/>
            </w:tcBorders>
          </w:tcPr>
          <w:p w14:paraId="58CA9776" w14:textId="77777777" w:rsidR="009538B0" w:rsidRPr="00D5653B" w:rsidRDefault="009538B0" w:rsidP="00F33351">
            <w:pPr>
              <w:pStyle w:val="TableParagraph"/>
              <w:spacing w:line="294" w:lineRule="exact"/>
              <w:ind w:left="144" w:right="144"/>
              <w:jc w:val="both"/>
              <w:rPr>
                <w:rFonts w:asciiTheme="majorHAnsi" w:hAnsiTheme="majorHAnsi" w:cstheme="majorHAnsi"/>
                <w:lang w:val="en-US"/>
              </w:rPr>
            </w:pP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Khách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hàng</w:t>
            </w:r>
            <w:proofErr w:type="spellEnd"/>
          </w:p>
        </w:tc>
      </w:tr>
      <w:tr w:rsidR="009538B0" w:rsidRPr="00D5653B" w14:paraId="29DBBB8F" w14:textId="77777777" w:rsidTr="00EA6CEE">
        <w:trPr>
          <w:trHeight w:val="568"/>
        </w:trPr>
        <w:tc>
          <w:tcPr>
            <w:tcW w:w="2205" w:type="dxa"/>
          </w:tcPr>
          <w:p w14:paraId="72D1FC32" w14:textId="77777777" w:rsidR="009538B0" w:rsidRPr="00D5653B" w:rsidRDefault="009538B0" w:rsidP="00327B41">
            <w:pPr>
              <w:pStyle w:val="TableParagraph"/>
              <w:spacing w:before="2"/>
              <w:ind w:left="144" w:right="144"/>
              <w:jc w:val="left"/>
              <w:rPr>
                <w:rFonts w:asciiTheme="majorHAnsi" w:hAnsiTheme="majorHAnsi" w:cstheme="majorHAnsi"/>
                <w:b/>
              </w:rPr>
            </w:pPr>
            <w:proofErr w:type="spellStart"/>
            <w:r w:rsidRPr="00D5653B">
              <w:rPr>
                <w:rFonts w:asciiTheme="majorHAnsi" w:hAnsiTheme="majorHAnsi" w:cstheme="majorHAnsi"/>
                <w:b/>
              </w:rPr>
              <w:t>Điều</w:t>
            </w:r>
            <w:proofErr w:type="spellEnd"/>
            <w:r w:rsidRPr="00D5653B">
              <w:rPr>
                <w:rFonts w:asciiTheme="majorHAnsi" w:hAnsiTheme="majorHAnsi" w:cstheme="majorHAnsi"/>
                <w:b/>
                <w:spacing w:val="-3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kiện</w:t>
            </w:r>
            <w:proofErr w:type="spellEnd"/>
            <w:r w:rsidRPr="00D5653B">
              <w:rPr>
                <w:rFonts w:asciiTheme="majorHAnsi" w:hAnsiTheme="majorHAnsi" w:cstheme="majorHAnsi"/>
                <w:b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trước</w:t>
            </w:r>
            <w:proofErr w:type="spellEnd"/>
            <w:r w:rsidRPr="00D5653B">
              <w:rPr>
                <w:rFonts w:asciiTheme="majorHAnsi" w:hAnsiTheme="majorHAnsi" w:cstheme="majorHAnsi"/>
                <w:b/>
                <w:spacing w:val="-2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xử</w:t>
            </w:r>
            <w:proofErr w:type="spellEnd"/>
            <w:r w:rsidRPr="00D5653B">
              <w:rPr>
                <w:rFonts w:asciiTheme="majorHAnsi" w:hAnsiTheme="majorHAnsi" w:cstheme="majorHAnsi"/>
                <w:b/>
                <w:spacing w:val="-1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lí</w:t>
            </w:r>
            <w:proofErr w:type="spellEnd"/>
          </w:p>
        </w:tc>
        <w:tc>
          <w:tcPr>
            <w:tcW w:w="7237" w:type="dxa"/>
            <w:tcBorders>
              <w:right w:val="single" w:sz="6" w:space="0" w:color="000000" w:themeColor="text1"/>
            </w:tcBorders>
          </w:tcPr>
          <w:p w14:paraId="7CC4ED97" w14:textId="77777777" w:rsidR="009538B0" w:rsidRPr="00D5653B" w:rsidRDefault="009538B0" w:rsidP="00F33351">
            <w:pPr>
              <w:pStyle w:val="TableParagraph"/>
              <w:spacing w:line="336" w:lineRule="exact"/>
              <w:ind w:left="144" w:right="144"/>
              <w:jc w:val="both"/>
              <w:rPr>
                <w:rFonts w:asciiTheme="majorHAnsi" w:hAnsiTheme="majorHAnsi" w:cstheme="majorHAnsi"/>
                <w:lang w:val="en-US"/>
              </w:rPr>
            </w:pPr>
            <w:r w:rsidRPr="00D5653B">
              <w:rPr>
                <w:rFonts w:asciiTheme="majorHAnsi" w:hAnsiTheme="majorHAnsi" w:cstheme="majorHAnsi"/>
                <w:lang w:val="en-US"/>
              </w:rPr>
              <w:t xml:space="preserve"> None</w:t>
            </w:r>
          </w:p>
        </w:tc>
      </w:tr>
      <w:tr w:rsidR="009538B0" w:rsidRPr="00D5653B" w14:paraId="0F6D43FE" w14:textId="77777777" w:rsidTr="00EA6CEE">
        <w:trPr>
          <w:trHeight w:val="53"/>
        </w:trPr>
        <w:tc>
          <w:tcPr>
            <w:tcW w:w="2205" w:type="dxa"/>
          </w:tcPr>
          <w:p w14:paraId="6DB7209B" w14:textId="77777777" w:rsidR="009538B0" w:rsidRPr="00D5653B" w:rsidRDefault="009538B0" w:rsidP="00327B41">
            <w:pPr>
              <w:pStyle w:val="TableParagraph"/>
              <w:spacing w:before="2"/>
              <w:ind w:left="144" w:right="144"/>
              <w:jc w:val="left"/>
              <w:rPr>
                <w:rFonts w:asciiTheme="majorHAnsi" w:hAnsiTheme="majorHAnsi" w:cstheme="majorHAnsi"/>
                <w:b/>
              </w:rPr>
            </w:pPr>
            <w:r w:rsidRPr="00D5653B">
              <w:rPr>
                <w:rFonts w:asciiTheme="majorHAnsi" w:hAnsiTheme="majorHAnsi" w:cstheme="majorHAnsi"/>
                <w:b/>
              </w:rPr>
              <w:t>Sau</w:t>
            </w:r>
            <w:r w:rsidRPr="00D5653B">
              <w:rPr>
                <w:rFonts w:asciiTheme="majorHAnsi" w:hAnsiTheme="majorHAnsi" w:cstheme="majorHAnsi"/>
                <w:b/>
                <w:spacing w:val="-2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xử</w:t>
            </w:r>
            <w:proofErr w:type="spellEnd"/>
            <w:r w:rsidRPr="00D5653B">
              <w:rPr>
                <w:rFonts w:asciiTheme="majorHAnsi" w:hAnsiTheme="majorHAnsi" w:cstheme="majorHAnsi"/>
                <w:b/>
                <w:spacing w:val="-1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lí</w:t>
            </w:r>
            <w:proofErr w:type="spellEnd"/>
            <w:r w:rsidRPr="00D5653B">
              <w:rPr>
                <w:rFonts w:asciiTheme="majorHAnsi" w:hAnsiTheme="majorHAnsi" w:cstheme="majorHAnsi"/>
                <w:b/>
                <w:spacing w:val="-1"/>
              </w:rPr>
              <w:t xml:space="preserve"> </w:t>
            </w:r>
            <w:r w:rsidRPr="00D5653B">
              <w:rPr>
                <w:rFonts w:asciiTheme="majorHAnsi" w:hAnsiTheme="majorHAnsi" w:cstheme="majorHAnsi"/>
                <w:b/>
              </w:rPr>
              <w:t>(sau</w:t>
            </w:r>
            <w:r w:rsidRPr="00D5653B">
              <w:rPr>
                <w:rFonts w:asciiTheme="majorHAnsi" w:hAnsiTheme="majorHAnsi" w:cstheme="majorHAnsi"/>
                <w:b/>
                <w:spacing w:val="-2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Use-case</w:t>
            </w:r>
            <w:proofErr w:type="spellEnd"/>
            <w:r w:rsidRPr="00D5653B">
              <w:rPr>
                <w:rFonts w:asciiTheme="majorHAnsi" w:hAnsiTheme="majorHAnsi" w:cstheme="majorHAnsi"/>
                <w:b/>
              </w:rPr>
              <w:t>)</w:t>
            </w:r>
          </w:p>
        </w:tc>
        <w:tc>
          <w:tcPr>
            <w:tcW w:w="7237" w:type="dxa"/>
            <w:tcBorders>
              <w:right w:val="single" w:sz="6" w:space="0" w:color="000000" w:themeColor="text1"/>
            </w:tcBorders>
          </w:tcPr>
          <w:p w14:paraId="256ADB56" w14:textId="77777777" w:rsidR="009538B0" w:rsidRPr="00D5653B" w:rsidRDefault="009538B0" w:rsidP="00F33351">
            <w:pPr>
              <w:pStyle w:val="TableParagraph"/>
              <w:spacing w:line="324" w:lineRule="auto"/>
              <w:ind w:left="144" w:right="144"/>
              <w:jc w:val="both"/>
              <w:rPr>
                <w:rFonts w:asciiTheme="majorHAnsi" w:hAnsiTheme="majorHAnsi" w:cstheme="majorHAnsi"/>
                <w:lang w:val="en-US"/>
              </w:rPr>
            </w:pPr>
            <w:r w:rsidRPr="00D5653B">
              <w:rPr>
                <w:rFonts w:asciiTheme="majorHAnsi" w:hAnsiTheme="majorHAnsi" w:cstheme="majorHAnsi"/>
                <w:spacing w:val="-5"/>
                <w:lang w:val="en-US"/>
              </w:rPr>
              <w:t>None</w:t>
            </w:r>
          </w:p>
        </w:tc>
      </w:tr>
      <w:tr w:rsidR="009538B0" w:rsidRPr="00D5653B" w14:paraId="53DD4A30" w14:textId="77777777" w:rsidTr="00EA6CEE">
        <w:trPr>
          <w:trHeight w:val="569"/>
        </w:trPr>
        <w:tc>
          <w:tcPr>
            <w:tcW w:w="2205" w:type="dxa"/>
          </w:tcPr>
          <w:p w14:paraId="6DD62144" w14:textId="77777777" w:rsidR="009538B0" w:rsidRPr="00D5653B" w:rsidRDefault="009538B0" w:rsidP="00327B41">
            <w:pPr>
              <w:pStyle w:val="TableParagraph"/>
              <w:spacing w:before="2"/>
              <w:ind w:left="144" w:right="144"/>
              <w:jc w:val="left"/>
              <w:rPr>
                <w:rFonts w:asciiTheme="majorHAnsi" w:hAnsiTheme="majorHAnsi" w:cstheme="majorHAnsi"/>
                <w:b/>
              </w:rPr>
            </w:pPr>
            <w:proofErr w:type="spellStart"/>
            <w:r w:rsidRPr="00D5653B">
              <w:rPr>
                <w:rFonts w:asciiTheme="majorHAnsi" w:hAnsiTheme="majorHAnsi" w:cstheme="majorHAnsi"/>
                <w:b/>
              </w:rPr>
              <w:t>Ngoại</w:t>
            </w:r>
            <w:proofErr w:type="spellEnd"/>
            <w:r w:rsidRPr="00D5653B">
              <w:rPr>
                <w:rFonts w:asciiTheme="majorHAnsi" w:hAnsiTheme="majorHAnsi" w:cstheme="majorHAnsi"/>
                <w:b/>
                <w:spacing w:val="-2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lệ</w:t>
            </w:r>
            <w:proofErr w:type="spellEnd"/>
            <w:r w:rsidRPr="00D5653B">
              <w:rPr>
                <w:rFonts w:asciiTheme="majorHAnsi" w:hAnsiTheme="majorHAnsi" w:cstheme="majorHAnsi"/>
                <w:b/>
                <w:spacing w:val="-2"/>
              </w:rPr>
              <w:t xml:space="preserve"> </w:t>
            </w:r>
            <w:r w:rsidRPr="00D5653B">
              <w:rPr>
                <w:rFonts w:asciiTheme="majorHAnsi" w:hAnsiTheme="majorHAnsi" w:cstheme="majorHAnsi"/>
                <w:b/>
              </w:rPr>
              <w:t>(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Exception</w:t>
            </w:r>
            <w:proofErr w:type="spellEnd"/>
            <w:r w:rsidRPr="00D5653B">
              <w:rPr>
                <w:rFonts w:asciiTheme="majorHAnsi" w:hAnsiTheme="majorHAnsi" w:cstheme="majorHAnsi"/>
                <w:b/>
              </w:rPr>
              <w:t>)</w:t>
            </w:r>
          </w:p>
        </w:tc>
        <w:tc>
          <w:tcPr>
            <w:tcW w:w="7237" w:type="dxa"/>
            <w:tcBorders>
              <w:right w:val="single" w:sz="6" w:space="0" w:color="000000" w:themeColor="text1"/>
            </w:tcBorders>
          </w:tcPr>
          <w:p w14:paraId="4AC71E2C" w14:textId="77777777" w:rsidR="009538B0" w:rsidRPr="00D5653B" w:rsidRDefault="009538B0" w:rsidP="00F33351">
            <w:pPr>
              <w:pStyle w:val="TableParagraph"/>
              <w:spacing w:line="294" w:lineRule="exact"/>
              <w:ind w:left="144" w:right="144"/>
              <w:jc w:val="both"/>
              <w:rPr>
                <w:rFonts w:asciiTheme="majorHAnsi" w:hAnsiTheme="majorHAnsi" w:cstheme="majorHAnsi"/>
              </w:rPr>
            </w:pPr>
            <w:r w:rsidRPr="00D5653B">
              <w:rPr>
                <w:rFonts w:asciiTheme="majorHAnsi" w:hAnsiTheme="majorHAnsi" w:cstheme="majorHAnsi"/>
              </w:rPr>
              <w:t>Không.</w:t>
            </w:r>
          </w:p>
        </w:tc>
      </w:tr>
      <w:tr w:rsidR="009538B0" w:rsidRPr="00D5653B" w14:paraId="1BE8A9AD" w14:textId="77777777" w:rsidTr="00EA6CEE">
        <w:trPr>
          <w:trHeight w:val="1137"/>
        </w:trPr>
        <w:tc>
          <w:tcPr>
            <w:tcW w:w="2205" w:type="dxa"/>
          </w:tcPr>
          <w:p w14:paraId="6B73E2DC" w14:textId="77777777" w:rsidR="009538B0" w:rsidRPr="00D5653B" w:rsidRDefault="009538B0" w:rsidP="00327B41">
            <w:pPr>
              <w:pStyle w:val="TableParagraph"/>
              <w:spacing w:before="2"/>
              <w:ind w:left="144" w:right="144"/>
              <w:jc w:val="left"/>
              <w:rPr>
                <w:rFonts w:asciiTheme="majorHAnsi" w:hAnsiTheme="majorHAnsi" w:cstheme="majorHAnsi"/>
                <w:b/>
              </w:rPr>
            </w:pPr>
            <w:proofErr w:type="spellStart"/>
            <w:r w:rsidRPr="00D5653B">
              <w:rPr>
                <w:rFonts w:asciiTheme="majorHAnsi" w:hAnsiTheme="majorHAnsi" w:cstheme="majorHAnsi"/>
                <w:b/>
              </w:rPr>
              <w:t>Dòng</w:t>
            </w:r>
            <w:proofErr w:type="spellEnd"/>
            <w:r w:rsidRPr="00D5653B">
              <w:rPr>
                <w:rFonts w:asciiTheme="majorHAnsi" w:hAnsiTheme="majorHAnsi" w:cstheme="majorHAnsi"/>
                <w:b/>
                <w:spacing w:val="-2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sự</w:t>
            </w:r>
            <w:proofErr w:type="spellEnd"/>
            <w:r w:rsidRPr="00D5653B">
              <w:rPr>
                <w:rFonts w:asciiTheme="majorHAnsi" w:hAnsiTheme="majorHAnsi" w:cstheme="majorHAnsi"/>
                <w:b/>
                <w:spacing w:val="-1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kiện</w:t>
            </w:r>
            <w:proofErr w:type="spellEnd"/>
            <w:r w:rsidRPr="00D5653B">
              <w:rPr>
                <w:rFonts w:asciiTheme="majorHAnsi" w:hAnsiTheme="majorHAnsi" w:cstheme="majorHAnsi"/>
                <w:b/>
                <w:spacing w:val="-1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chính</w:t>
            </w:r>
            <w:proofErr w:type="spellEnd"/>
          </w:p>
        </w:tc>
        <w:tc>
          <w:tcPr>
            <w:tcW w:w="7237" w:type="dxa"/>
            <w:tcBorders>
              <w:right w:val="single" w:sz="6" w:space="0" w:color="000000" w:themeColor="text1"/>
            </w:tcBorders>
          </w:tcPr>
          <w:p w14:paraId="3B03C286" w14:textId="77777777" w:rsidR="003356A5" w:rsidRPr="00D5653B" w:rsidRDefault="003356A5" w:rsidP="00F33351">
            <w:pPr>
              <w:ind w:left="144" w:right="144"/>
              <w:jc w:val="both"/>
              <w:rPr>
                <w:rFonts w:asciiTheme="majorHAnsi" w:hAnsiTheme="majorHAnsi" w:cstheme="majorHAnsi"/>
                <w:lang w:val="en-US"/>
              </w:rPr>
            </w:pP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Luồng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sự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kiện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cơ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bản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sẽ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được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mô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tả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bên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dưới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theo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thứ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tự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thực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hiện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>:</w:t>
            </w:r>
          </w:p>
          <w:p w14:paraId="1A4A6839" w14:textId="360EF59E" w:rsidR="003356A5" w:rsidRPr="00D5653B" w:rsidRDefault="005316E0" w:rsidP="005F7E53">
            <w:pPr>
              <w:numPr>
                <w:ilvl w:val="0"/>
                <w:numId w:val="22"/>
              </w:numPr>
              <w:autoSpaceDE/>
              <w:autoSpaceDN/>
              <w:spacing w:line="240" w:lineRule="auto"/>
              <w:ind w:left="144" w:right="144"/>
              <w:jc w:val="both"/>
              <w:rPr>
                <w:rFonts w:asciiTheme="majorHAnsi" w:hAnsiTheme="majorHAnsi" w:cstheme="majorHAnsi"/>
                <w:lang w:val="en-US"/>
              </w:rPr>
            </w:pPr>
            <w:r>
              <w:rPr>
                <w:rFonts w:asciiTheme="majorHAnsi" w:hAnsiTheme="majorHAnsi" w:cstheme="majorHAnsi"/>
                <w:lang w:val="en-US"/>
              </w:rPr>
              <w:t xml:space="preserve">- </w:t>
            </w:r>
            <w:proofErr w:type="spellStart"/>
            <w:r w:rsidR="003356A5" w:rsidRPr="00D5653B">
              <w:rPr>
                <w:rFonts w:asciiTheme="majorHAnsi" w:hAnsiTheme="majorHAnsi" w:cstheme="majorHAnsi"/>
                <w:lang w:val="en-US"/>
              </w:rPr>
              <w:t>Khách</w:t>
            </w:r>
            <w:proofErr w:type="spellEnd"/>
            <w:r w:rsidR="003356A5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3356A5" w:rsidRPr="00D5653B">
              <w:rPr>
                <w:rFonts w:asciiTheme="majorHAnsi" w:hAnsiTheme="majorHAnsi" w:cstheme="majorHAnsi"/>
                <w:lang w:val="en-US"/>
              </w:rPr>
              <w:t>hàng</w:t>
            </w:r>
            <w:proofErr w:type="spellEnd"/>
            <w:r w:rsidR="003356A5" w:rsidRPr="00D5653B">
              <w:rPr>
                <w:rFonts w:asciiTheme="majorHAnsi" w:hAnsiTheme="majorHAnsi" w:cstheme="majorHAnsi"/>
                <w:lang w:val="en-US"/>
              </w:rPr>
              <w:t xml:space="preserve"> vào </w:t>
            </w:r>
            <w:proofErr w:type="spellStart"/>
            <w:r w:rsidR="003356A5" w:rsidRPr="00D5653B">
              <w:rPr>
                <w:rFonts w:asciiTheme="majorHAnsi" w:hAnsiTheme="majorHAnsi" w:cstheme="majorHAnsi"/>
                <w:lang w:val="en-US"/>
              </w:rPr>
              <w:t>các</w:t>
            </w:r>
            <w:proofErr w:type="spellEnd"/>
            <w:r w:rsidR="003356A5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3356A5" w:rsidRPr="00D5653B">
              <w:rPr>
                <w:rFonts w:asciiTheme="majorHAnsi" w:hAnsiTheme="majorHAnsi" w:cstheme="majorHAnsi"/>
                <w:lang w:val="en-US"/>
              </w:rPr>
              <w:t>màn</w:t>
            </w:r>
            <w:proofErr w:type="spellEnd"/>
            <w:r w:rsidR="003356A5" w:rsidRPr="00D5653B">
              <w:rPr>
                <w:rFonts w:asciiTheme="majorHAnsi" w:hAnsiTheme="majorHAnsi" w:cstheme="majorHAnsi"/>
                <w:lang w:val="en-US"/>
              </w:rPr>
              <w:t xml:space="preserve"> hình </w:t>
            </w:r>
            <w:proofErr w:type="spellStart"/>
            <w:r w:rsidR="003356A5" w:rsidRPr="00D5653B">
              <w:rPr>
                <w:rFonts w:asciiTheme="majorHAnsi" w:hAnsiTheme="majorHAnsi" w:cstheme="majorHAnsi"/>
                <w:lang w:val="en-US"/>
              </w:rPr>
              <w:t>nơi</w:t>
            </w:r>
            <w:proofErr w:type="spellEnd"/>
            <w:r w:rsidR="003356A5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3356A5" w:rsidRPr="00D5653B">
              <w:rPr>
                <w:rFonts w:asciiTheme="majorHAnsi" w:hAnsiTheme="majorHAnsi" w:cstheme="majorHAnsi"/>
                <w:lang w:val="en-US"/>
              </w:rPr>
              <w:t>nớ</w:t>
            </w:r>
            <w:proofErr w:type="spellEnd"/>
            <w:r w:rsidR="003356A5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3356A5" w:rsidRPr="00D5653B">
              <w:rPr>
                <w:rFonts w:asciiTheme="majorHAnsi" w:hAnsiTheme="majorHAnsi" w:cstheme="majorHAnsi"/>
                <w:lang w:val="en-US"/>
              </w:rPr>
              <w:t>thanh</w:t>
            </w:r>
            <w:proofErr w:type="spellEnd"/>
            <w:r w:rsidR="003356A5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3356A5" w:rsidRPr="00D5653B">
              <w:rPr>
                <w:rFonts w:asciiTheme="majorHAnsi" w:hAnsiTheme="majorHAnsi" w:cstheme="majorHAnsi"/>
                <w:lang w:val="en-US"/>
              </w:rPr>
              <w:t>tìm</w:t>
            </w:r>
            <w:proofErr w:type="spellEnd"/>
            <w:r w:rsidR="003356A5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3356A5" w:rsidRPr="00D5653B">
              <w:rPr>
                <w:rFonts w:asciiTheme="majorHAnsi" w:hAnsiTheme="majorHAnsi" w:cstheme="majorHAnsi"/>
                <w:lang w:val="en-US"/>
              </w:rPr>
              <w:t>kiếm</w:t>
            </w:r>
            <w:proofErr w:type="spellEnd"/>
            <w:r w:rsidR="003356A5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3356A5" w:rsidRPr="00D5653B">
              <w:rPr>
                <w:rFonts w:asciiTheme="majorHAnsi" w:hAnsiTheme="majorHAnsi" w:cstheme="majorHAnsi"/>
                <w:lang w:val="en-US"/>
              </w:rPr>
              <w:t>hiển</w:t>
            </w:r>
            <w:proofErr w:type="spellEnd"/>
            <w:r w:rsidR="003356A5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3356A5" w:rsidRPr="00D5653B">
              <w:rPr>
                <w:rFonts w:asciiTheme="majorHAnsi" w:hAnsiTheme="majorHAnsi" w:cstheme="majorHAnsi"/>
                <w:lang w:val="en-US"/>
              </w:rPr>
              <w:t>thị</w:t>
            </w:r>
            <w:proofErr w:type="spellEnd"/>
            <w:r w:rsidR="003356A5" w:rsidRPr="00D5653B">
              <w:rPr>
                <w:rFonts w:asciiTheme="majorHAnsi" w:hAnsiTheme="majorHAnsi" w:cstheme="majorHAnsi"/>
                <w:lang w:val="en-US"/>
              </w:rPr>
              <w:t>.</w:t>
            </w:r>
          </w:p>
          <w:p w14:paraId="338D0882" w14:textId="1A89B91C" w:rsidR="003356A5" w:rsidRPr="00D5653B" w:rsidRDefault="005316E0" w:rsidP="005F7E53">
            <w:pPr>
              <w:numPr>
                <w:ilvl w:val="0"/>
                <w:numId w:val="22"/>
              </w:numPr>
              <w:autoSpaceDE/>
              <w:autoSpaceDN/>
              <w:spacing w:line="240" w:lineRule="auto"/>
              <w:ind w:left="144" w:right="144"/>
              <w:jc w:val="both"/>
              <w:rPr>
                <w:rFonts w:asciiTheme="majorHAnsi" w:hAnsiTheme="majorHAnsi" w:cstheme="majorHAnsi"/>
                <w:lang w:val="en-US"/>
              </w:rPr>
            </w:pPr>
            <w:r>
              <w:rPr>
                <w:rFonts w:asciiTheme="majorHAnsi" w:hAnsiTheme="majorHAnsi" w:cstheme="majorHAnsi"/>
                <w:lang w:val="en-US"/>
              </w:rPr>
              <w:t xml:space="preserve">- </w:t>
            </w:r>
            <w:proofErr w:type="spellStart"/>
            <w:r w:rsidR="003356A5" w:rsidRPr="00D5653B">
              <w:rPr>
                <w:rFonts w:asciiTheme="majorHAnsi" w:hAnsiTheme="majorHAnsi" w:cstheme="majorHAnsi"/>
                <w:lang w:val="en-US"/>
              </w:rPr>
              <w:t>Khách</w:t>
            </w:r>
            <w:proofErr w:type="spellEnd"/>
            <w:r w:rsidR="003356A5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3356A5" w:rsidRPr="00D5653B">
              <w:rPr>
                <w:rFonts w:asciiTheme="majorHAnsi" w:hAnsiTheme="majorHAnsi" w:cstheme="majorHAnsi"/>
                <w:lang w:val="en-US"/>
              </w:rPr>
              <w:t>hàng</w:t>
            </w:r>
            <w:proofErr w:type="spellEnd"/>
            <w:r w:rsidR="003356A5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3356A5" w:rsidRPr="00D5653B">
              <w:rPr>
                <w:rFonts w:asciiTheme="majorHAnsi" w:hAnsiTheme="majorHAnsi" w:cstheme="majorHAnsi"/>
                <w:lang w:val="en-US"/>
              </w:rPr>
              <w:t>tiến</w:t>
            </w:r>
            <w:proofErr w:type="spellEnd"/>
            <w:r w:rsidR="003356A5" w:rsidRPr="00D5653B">
              <w:rPr>
                <w:rFonts w:asciiTheme="majorHAnsi" w:hAnsiTheme="majorHAnsi" w:cstheme="majorHAnsi"/>
                <w:lang w:val="en-US"/>
              </w:rPr>
              <w:t xml:space="preserve"> hành </w:t>
            </w:r>
            <w:proofErr w:type="spellStart"/>
            <w:r w:rsidR="003356A5" w:rsidRPr="00D5653B">
              <w:rPr>
                <w:rFonts w:asciiTheme="majorHAnsi" w:hAnsiTheme="majorHAnsi" w:cstheme="majorHAnsi"/>
                <w:lang w:val="en-US"/>
              </w:rPr>
              <w:t>tìm</w:t>
            </w:r>
            <w:proofErr w:type="spellEnd"/>
            <w:r w:rsidR="003356A5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3356A5" w:rsidRPr="00D5653B">
              <w:rPr>
                <w:rFonts w:asciiTheme="majorHAnsi" w:hAnsiTheme="majorHAnsi" w:cstheme="majorHAnsi"/>
                <w:lang w:val="en-US"/>
              </w:rPr>
              <w:t>kiếm</w:t>
            </w:r>
            <w:proofErr w:type="spellEnd"/>
            <w:r w:rsidR="003356A5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3356A5" w:rsidRPr="00D5653B">
              <w:rPr>
                <w:rFonts w:asciiTheme="majorHAnsi" w:hAnsiTheme="majorHAnsi" w:cstheme="majorHAnsi"/>
                <w:lang w:val="en-US"/>
              </w:rPr>
              <w:t>bằng</w:t>
            </w:r>
            <w:proofErr w:type="spellEnd"/>
            <w:r w:rsidR="003356A5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3356A5" w:rsidRPr="00D5653B">
              <w:rPr>
                <w:rFonts w:asciiTheme="majorHAnsi" w:hAnsiTheme="majorHAnsi" w:cstheme="majorHAnsi"/>
                <w:lang w:val="en-US"/>
              </w:rPr>
              <w:t>cách</w:t>
            </w:r>
            <w:proofErr w:type="spellEnd"/>
            <w:r w:rsidR="003356A5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3356A5" w:rsidRPr="00D5653B">
              <w:rPr>
                <w:rFonts w:asciiTheme="majorHAnsi" w:hAnsiTheme="majorHAnsi" w:cstheme="majorHAnsi"/>
                <w:lang w:val="en-US"/>
              </w:rPr>
              <w:t>bấm</w:t>
            </w:r>
            <w:proofErr w:type="spellEnd"/>
            <w:r w:rsidR="003356A5" w:rsidRPr="00D5653B">
              <w:rPr>
                <w:rFonts w:asciiTheme="majorHAnsi" w:hAnsiTheme="majorHAnsi" w:cstheme="majorHAnsi"/>
                <w:lang w:val="en-US"/>
              </w:rPr>
              <w:t xml:space="preserve"> vào </w:t>
            </w:r>
            <w:proofErr w:type="spellStart"/>
            <w:r w:rsidR="003356A5" w:rsidRPr="00D5653B">
              <w:rPr>
                <w:rFonts w:asciiTheme="majorHAnsi" w:hAnsiTheme="majorHAnsi" w:cstheme="majorHAnsi"/>
                <w:lang w:val="en-US"/>
              </w:rPr>
              <w:t>thanh</w:t>
            </w:r>
            <w:proofErr w:type="spellEnd"/>
            <w:r w:rsidR="003356A5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3356A5" w:rsidRPr="00D5653B">
              <w:rPr>
                <w:rFonts w:asciiTheme="majorHAnsi" w:hAnsiTheme="majorHAnsi" w:cstheme="majorHAnsi"/>
                <w:lang w:val="en-US"/>
              </w:rPr>
              <w:t>tìm</w:t>
            </w:r>
            <w:proofErr w:type="spellEnd"/>
            <w:r w:rsidR="003356A5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3356A5" w:rsidRPr="00D5653B">
              <w:rPr>
                <w:rFonts w:asciiTheme="majorHAnsi" w:hAnsiTheme="majorHAnsi" w:cstheme="majorHAnsi"/>
                <w:lang w:val="en-US"/>
              </w:rPr>
              <w:t>kiếm</w:t>
            </w:r>
            <w:proofErr w:type="spellEnd"/>
            <w:r w:rsidR="003356A5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3356A5" w:rsidRPr="00D5653B">
              <w:rPr>
                <w:rFonts w:asciiTheme="majorHAnsi" w:hAnsiTheme="majorHAnsi" w:cstheme="majorHAnsi"/>
                <w:lang w:val="en-US"/>
              </w:rPr>
              <w:t>sẽ</w:t>
            </w:r>
            <w:proofErr w:type="spellEnd"/>
            <w:r w:rsidR="003356A5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3356A5" w:rsidRPr="00D5653B">
              <w:rPr>
                <w:rFonts w:asciiTheme="majorHAnsi" w:hAnsiTheme="majorHAnsi" w:cstheme="majorHAnsi"/>
                <w:lang w:val="en-US"/>
              </w:rPr>
              <w:t>được</w:t>
            </w:r>
            <w:proofErr w:type="spellEnd"/>
            <w:r w:rsidR="003356A5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3356A5" w:rsidRPr="00D5653B">
              <w:rPr>
                <w:rFonts w:asciiTheme="majorHAnsi" w:hAnsiTheme="majorHAnsi" w:cstheme="majorHAnsi"/>
                <w:lang w:val="en-US"/>
              </w:rPr>
              <w:t>chuyển</w:t>
            </w:r>
            <w:proofErr w:type="spellEnd"/>
            <w:r w:rsidR="003356A5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3356A5" w:rsidRPr="00D5653B">
              <w:rPr>
                <w:rFonts w:asciiTheme="majorHAnsi" w:hAnsiTheme="majorHAnsi" w:cstheme="majorHAnsi"/>
                <w:lang w:val="en-US"/>
              </w:rPr>
              <w:t>trực</w:t>
            </w:r>
            <w:proofErr w:type="spellEnd"/>
            <w:r w:rsidR="003356A5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3356A5" w:rsidRPr="00D5653B">
              <w:rPr>
                <w:rFonts w:asciiTheme="majorHAnsi" w:hAnsiTheme="majorHAnsi" w:cstheme="majorHAnsi"/>
                <w:lang w:val="en-US"/>
              </w:rPr>
              <w:t>tiếp</w:t>
            </w:r>
            <w:proofErr w:type="spellEnd"/>
            <w:r w:rsidR="003356A5" w:rsidRPr="00D5653B">
              <w:rPr>
                <w:rFonts w:asciiTheme="majorHAnsi" w:hAnsiTheme="majorHAnsi" w:cstheme="majorHAnsi"/>
                <w:lang w:val="en-US"/>
              </w:rPr>
              <w:t xml:space="preserve"> sang </w:t>
            </w:r>
            <w:proofErr w:type="spellStart"/>
            <w:r w:rsidR="003356A5" w:rsidRPr="00D5653B">
              <w:rPr>
                <w:rFonts w:asciiTheme="majorHAnsi" w:hAnsiTheme="majorHAnsi" w:cstheme="majorHAnsi"/>
                <w:lang w:val="en-US"/>
              </w:rPr>
              <w:t>màn</w:t>
            </w:r>
            <w:proofErr w:type="spellEnd"/>
            <w:r w:rsidR="003356A5" w:rsidRPr="00D5653B">
              <w:rPr>
                <w:rFonts w:asciiTheme="majorHAnsi" w:hAnsiTheme="majorHAnsi" w:cstheme="majorHAnsi"/>
                <w:lang w:val="en-US"/>
              </w:rPr>
              <w:t xml:space="preserve"> hình </w:t>
            </w:r>
            <w:proofErr w:type="spellStart"/>
            <w:r w:rsidR="003356A5" w:rsidRPr="00D5653B">
              <w:rPr>
                <w:rFonts w:asciiTheme="majorHAnsi" w:hAnsiTheme="majorHAnsi" w:cstheme="majorHAnsi"/>
                <w:lang w:val="en-US"/>
              </w:rPr>
              <w:t>tìm</w:t>
            </w:r>
            <w:proofErr w:type="spellEnd"/>
            <w:r w:rsidR="003356A5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3356A5" w:rsidRPr="00D5653B">
              <w:rPr>
                <w:rFonts w:asciiTheme="majorHAnsi" w:hAnsiTheme="majorHAnsi" w:cstheme="majorHAnsi"/>
                <w:lang w:val="en-US"/>
              </w:rPr>
              <w:t>kiếm</w:t>
            </w:r>
            <w:proofErr w:type="spellEnd"/>
            <w:r w:rsidR="003356A5" w:rsidRPr="00D5653B">
              <w:rPr>
                <w:rFonts w:asciiTheme="majorHAnsi" w:hAnsiTheme="majorHAnsi" w:cstheme="majorHAnsi"/>
                <w:lang w:val="en-US"/>
              </w:rPr>
              <w:t>.</w:t>
            </w:r>
          </w:p>
          <w:p w14:paraId="54C4C5E4" w14:textId="01293272" w:rsidR="009538B0" w:rsidRPr="00D5653B" w:rsidRDefault="005316E0" w:rsidP="005F7E53">
            <w:pPr>
              <w:numPr>
                <w:ilvl w:val="0"/>
                <w:numId w:val="22"/>
              </w:numPr>
              <w:autoSpaceDE/>
              <w:autoSpaceDN/>
              <w:spacing w:line="240" w:lineRule="auto"/>
              <w:ind w:left="144" w:right="144"/>
              <w:jc w:val="both"/>
              <w:rPr>
                <w:rFonts w:asciiTheme="majorHAnsi" w:hAnsiTheme="majorHAnsi" w:cstheme="majorHAnsi"/>
                <w:lang w:val="en-US"/>
              </w:rPr>
            </w:pPr>
            <w:r>
              <w:rPr>
                <w:rFonts w:asciiTheme="majorHAnsi" w:hAnsiTheme="majorHAnsi" w:cstheme="majorHAnsi"/>
                <w:lang w:val="en-US"/>
              </w:rPr>
              <w:lastRenderedPageBreak/>
              <w:t xml:space="preserve">- </w:t>
            </w:r>
            <w:proofErr w:type="spellStart"/>
            <w:r w:rsidR="003356A5" w:rsidRPr="00D5653B">
              <w:rPr>
                <w:rFonts w:asciiTheme="majorHAnsi" w:hAnsiTheme="majorHAnsi" w:cstheme="majorHAnsi"/>
                <w:lang w:val="en-US"/>
              </w:rPr>
              <w:t>Khách</w:t>
            </w:r>
            <w:proofErr w:type="spellEnd"/>
            <w:r w:rsidR="003356A5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3356A5" w:rsidRPr="00D5653B">
              <w:rPr>
                <w:rFonts w:asciiTheme="majorHAnsi" w:hAnsiTheme="majorHAnsi" w:cstheme="majorHAnsi"/>
                <w:lang w:val="en-US"/>
              </w:rPr>
              <w:t>hàng</w:t>
            </w:r>
            <w:proofErr w:type="spellEnd"/>
            <w:r w:rsidR="003356A5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3356A5" w:rsidRPr="00D5653B">
              <w:rPr>
                <w:rFonts w:asciiTheme="majorHAnsi" w:hAnsiTheme="majorHAnsi" w:cstheme="majorHAnsi"/>
                <w:lang w:val="en-US"/>
              </w:rPr>
              <w:t>nhập</w:t>
            </w:r>
            <w:proofErr w:type="spellEnd"/>
            <w:r w:rsidR="003356A5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3356A5" w:rsidRPr="00D5653B">
              <w:rPr>
                <w:rFonts w:asciiTheme="majorHAnsi" w:hAnsiTheme="majorHAnsi" w:cstheme="majorHAnsi"/>
                <w:lang w:val="en-US"/>
              </w:rPr>
              <w:t>từ</w:t>
            </w:r>
            <w:proofErr w:type="spellEnd"/>
            <w:r w:rsidR="003356A5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3356A5" w:rsidRPr="00D5653B">
              <w:rPr>
                <w:rFonts w:asciiTheme="majorHAnsi" w:hAnsiTheme="majorHAnsi" w:cstheme="majorHAnsi"/>
                <w:lang w:val="en-US"/>
              </w:rPr>
              <w:t>khóa</w:t>
            </w:r>
            <w:proofErr w:type="spellEnd"/>
            <w:r w:rsidR="003356A5" w:rsidRPr="00D5653B">
              <w:rPr>
                <w:rFonts w:asciiTheme="majorHAnsi" w:hAnsiTheme="majorHAnsi" w:cstheme="majorHAnsi"/>
                <w:lang w:val="en-US"/>
              </w:rPr>
              <w:t xml:space="preserve"> (</w:t>
            </w:r>
            <w:proofErr w:type="spellStart"/>
            <w:r w:rsidR="003356A5" w:rsidRPr="00D5653B">
              <w:rPr>
                <w:rFonts w:asciiTheme="majorHAnsi" w:hAnsiTheme="majorHAnsi" w:cstheme="majorHAnsi"/>
                <w:lang w:val="en-US"/>
              </w:rPr>
              <w:t>danh</w:t>
            </w:r>
            <w:proofErr w:type="spellEnd"/>
            <w:r w:rsidR="003356A5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3356A5" w:rsidRPr="00D5653B">
              <w:rPr>
                <w:rFonts w:asciiTheme="majorHAnsi" w:hAnsiTheme="majorHAnsi" w:cstheme="majorHAnsi"/>
                <w:lang w:val="en-US"/>
              </w:rPr>
              <w:t>sách</w:t>
            </w:r>
            <w:proofErr w:type="spellEnd"/>
            <w:r w:rsidR="003356A5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3356A5" w:rsidRPr="00D5653B">
              <w:rPr>
                <w:rFonts w:asciiTheme="majorHAnsi" w:hAnsiTheme="majorHAnsi" w:cstheme="majorHAnsi"/>
                <w:lang w:val="en-US"/>
              </w:rPr>
              <w:t>hàng</w:t>
            </w:r>
            <w:proofErr w:type="spellEnd"/>
            <w:r w:rsidR="003356A5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3356A5" w:rsidRPr="00D5653B">
              <w:rPr>
                <w:rFonts w:asciiTheme="majorHAnsi" w:hAnsiTheme="majorHAnsi" w:cstheme="majorHAnsi"/>
                <w:lang w:val="en-US"/>
              </w:rPr>
              <w:t>hóa</w:t>
            </w:r>
            <w:proofErr w:type="spellEnd"/>
            <w:r w:rsidR="003356A5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3356A5" w:rsidRPr="00D5653B">
              <w:rPr>
                <w:rFonts w:asciiTheme="majorHAnsi" w:hAnsiTheme="majorHAnsi" w:cstheme="majorHAnsi"/>
                <w:lang w:val="en-US"/>
              </w:rPr>
              <w:t>bên</w:t>
            </w:r>
            <w:proofErr w:type="spellEnd"/>
            <w:r w:rsidR="003356A5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3356A5" w:rsidRPr="00D5653B">
              <w:rPr>
                <w:rFonts w:asciiTheme="majorHAnsi" w:hAnsiTheme="majorHAnsi" w:cstheme="majorHAnsi"/>
                <w:lang w:val="en-US"/>
              </w:rPr>
              <w:t>dưới</w:t>
            </w:r>
            <w:proofErr w:type="spellEnd"/>
            <w:r w:rsidR="003356A5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3356A5" w:rsidRPr="00D5653B">
              <w:rPr>
                <w:rFonts w:asciiTheme="majorHAnsi" w:hAnsiTheme="majorHAnsi" w:cstheme="majorHAnsi"/>
                <w:lang w:val="en-US"/>
              </w:rPr>
              <w:t>sẽ</w:t>
            </w:r>
            <w:proofErr w:type="spellEnd"/>
            <w:r w:rsidR="003356A5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3356A5" w:rsidRPr="00D5653B">
              <w:rPr>
                <w:rFonts w:asciiTheme="majorHAnsi" w:hAnsiTheme="majorHAnsi" w:cstheme="majorHAnsi"/>
                <w:lang w:val="en-US"/>
              </w:rPr>
              <w:t>tự</w:t>
            </w:r>
            <w:proofErr w:type="spellEnd"/>
            <w:r w:rsidR="003356A5" w:rsidRPr="00D5653B">
              <w:rPr>
                <w:rFonts w:asciiTheme="majorHAnsi" w:hAnsiTheme="majorHAnsi" w:cstheme="majorHAnsi"/>
                <w:lang w:val="en-US"/>
              </w:rPr>
              <w:t xml:space="preserve"> động </w:t>
            </w:r>
            <w:proofErr w:type="spellStart"/>
            <w:r w:rsidR="003356A5" w:rsidRPr="00D5653B">
              <w:rPr>
                <w:rFonts w:asciiTheme="majorHAnsi" w:hAnsiTheme="majorHAnsi" w:cstheme="majorHAnsi"/>
                <w:lang w:val="en-US"/>
              </w:rPr>
              <w:t>thay</w:t>
            </w:r>
            <w:proofErr w:type="spellEnd"/>
            <w:r w:rsidR="003356A5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3356A5" w:rsidRPr="00D5653B">
              <w:rPr>
                <w:rFonts w:asciiTheme="majorHAnsi" w:hAnsiTheme="majorHAnsi" w:cstheme="majorHAnsi"/>
                <w:lang w:val="en-US"/>
              </w:rPr>
              <w:t>đổi</w:t>
            </w:r>
            <w:proofErr w:type="spellEnd"/>
            <w:r w:rsidR="003356A5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3356A5" w:rsidRPr="00D5653B">
              <w:rPr>
                <w:rFonts w:asciiTheme="majorHAnsi" w:hAnsiTheme="majorHAnsi" w:cstheme="majorHAnsi"/>
                <w:lang w:val="en-US"/>
              </w:rPr>
              <w:t>dựa</w:t>
            </w:r>
            <w:proofErr w:type="spellEnd"/>
            <w:r w:rsidR="003356A5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3356A5" w:rsidRPr="00D5653B">
              <w:rPr>
                <w:rFonts w:asciiTheme="majorHAnsi" w:hAnsiTheme="majorHAnsi" w:cstheme="majorHAnsi"/>
                <w:lang w:val="en-US"/>
              </w:rPr>
              <w:t>theo</w:t>
            </w:r>
            <w:proofErr w:type="spellEnd"/>
            <w:r w:rsidR="003356A5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3356A5" w:rsidRPr="00D5653B">
              <w:rPr>
                <w:rFonts w:asciiTheme="majorHAnsi" w:hAnsiTheme="majorHAnsi" w:cstheme="majorHAnsi"/>
                <w:lang w:val="en-US"/>
              </w:rPr>
              <w:t>từ</w:t>
            </w:r>
            <w:proofErr w:type="spellEnd"/>
            <w:r w:rsidR="003356A5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3356A5" w:rsidRPr="00D5653B">
              <w:rPr>
                <w:rFonts w:asciiTheme="majorHAnsi" w:hAnsiTheme="majorHAnsi" w:cstheme="majorHAnsi"/>
                <w:lang w:val="en-US"/>
              </w:rPr>
              <w:t>khóa</w:t>
            </w:r>
            <w:proofErr w:type="spellEnd"/>
            <w:r w:rsidR="003356A5" w:rsidRPr="00D5653B">
              <w:rPr>
                <w:rFonts w:asciiTheme="majorHAnsi" w:hAnsiTheme="majorHAnsi" w:cstheme="majorHAnsi"/>
                <w:lang w:val="en-US"/>
              </w:rPr>
              <w:t xml:space="preserve"> của </w:t>
            </w:r>
            <w:proofErr w:type="spellStart"/>
            <w:r w:rsidR="003356A5" w:rsidRPr="00D5653B">
              <w:rPr>
                <w:rFonts w:asciiTheme="majorHAnsi" w:hAnsiTheme="majorHAnsi" w:cstheme="majorHAnsi"/>
                <w:lang w:val="en-US"/>
              </w:rPr>
              <w:t>khách</w:t>
            </w:r>
            <w:proofErr w:type="spellEnd"/>
            <w:r w:rsidR="003356A5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3356A5" w:rsidRPr="00D5653B">
              <w:rPr>
                <w:rFonts w:asciiTheme="majorHAnsi" w:hAnsiTheme="majorHAnsi" w:cstheme="majorHAnsi"/>
                <w:lang w:val="en-US"/>
              </w:rPr>
              <w:t>hàng</w:t>
            </w:r>
            <w:proofErr w:type="spellEnd"/>
            <w:r w:rsidR="003356A5" w:rsidRPr="00D5653B">
              <w:rPr>
                <w:rFonts w:asciiTheme="majorHAnsi" w:hAnsiTheme="majorHAnsi" w:cstheme="majorHAnsi"/>
                <w:lang w:val="en-US"/>
              </w:rPr>
              <w:t>).</w:t>
            </w:r>
          </w:p>
        </w:tc>
      </w:tr>
      <w:tr w:rsidR="009538B0" w:rsidRPr="00D5653B" w14:paraId="672E6614" w14:textId="77777777" w:rsidTr="00EA6CEE">
        <w:trPr>
          <w:trHeight w:val="661"/>
        </w:trPr>
        <w:tc>
          <w:tcPr>
            <w:tcW w:w="2205" w:type="dxa"/>
          </w:tcPr>
          <w:p w14:paraId="47C21043" w14:textId="77777777" w:rsidR="009538B0" w:rsidRPr="00D5653B" w:rsidRDefault="009538B0" w:rsidP="00327B41">
            <w:pPr>
              <w:pStyle w:val="TableParagraph"/>
              <w:spacing w:before="2"/>
              <w:ind w:left="144" w:right="144"/>
              <w:jc w:val="left"/>
              <w:rPr>
                <w:rFonts w:asciiTheme="majorHAnsi" w:hAnsiTheme="majorHAnsi" w:cstheme="majorHAnsi"/>
                <w:b/>
              </w:rPr>
            </w:pPr>
            <w:proofErr w:type="spellStart"/>
            <w:r w:rsidRPr="00D5653B">
              <w:rPr>
                <w:rFonts w:asciiTheme="majorHAnsi" w:hAnsiTheme="majorHAnsi" w:cstheme="majorHAnsi"/>
                <w:b/>
              </w:rPr>
              <w:lastRenderedPageBreak/>
              <w:t>Dòng</w:t>
            </w:r>
            <w:proofErr w:type="spellEnd"/>
            <w:r w:rsidRPr="00D5653B">
              <w:rPr>
                <w:rFonts w:asciiTheme="majorHAnsi" w:hAnsiTheme="majorHAnsi" w:cstheme="majorHAnsi"/>
                <w:b/>
                <w:spacing w:val="-2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sự</w:t>
            </w:r>
            <w:proofErr w:type="spellEnd"/>
            <w:r w:rsidRPr="00D5653B">
              <w:rPr>
                <w:rFonts w:asciiTheme="majorHAnsi" w:hAnsiTheme="majorHAnsi" w:cstheme="majorHAnsi"/>
                <w:b/>
                <w:spacing w:val="-1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kiện</w:t>
            </w:r>
            <w:proofErr w:type="spellEnd"/>
            <w:r w:rsidRPr="00D5653B">
              <w:rPr>
                <w:rFonts w:asciiTheme="majorHAnsi" w:hAnsiTheme="majorHAnsi" w:cstheme="majorHAnsi"/>
                <w:b/>
                <w:spacing w:val="-2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khác</w:t>
            </w:r>
            <w:proofErr w:type="spellEnd"/>
          </w:p>
        </w:tc>
        <w:tc>
          <w:tcPr>
            <w:tcW w:w="7237" w:type="dxa"/>
            <w:tcBorders>
              <w:right w:val="single" w:sz="6" w:space="0" w:color="000000" w:themeColor="text1"/>
            </w:tcBorders>
          </w:tcPr>
          <w:p w14:paraId="7C356A73" w14:textId="77777777" w:rsidR="003B5A2C" w:rsidRPr="00D5653B" w:rsidRDefault="003B5A2C" w:rsidP="00F33351">
            <w:pPr>
              <w:pStyle w:val="TableParagraph"/>
              <w:keepNext/>
              <w:spacing w:line="336" w:lineRule="exact"/>
              <w:ind w:left="144" w:right="144"/>
              <w:jc w:val="both"/>
              <w:rPr>
                <w:rFonts w:asciiTheme="majorHAnsi" w:hAnsiTheme="majorHAnsi" w:cstheme="majorHAnsi"/>
                <w:lang w:val="en-US"/>
              </w:rPr>
            </w:pPr>
            <w:r w:rsidRPr="00D5653B">
              <w:rPr>
                <w:rFonts w:asciiTheme="majorHAnsi" w:hAnsiTheme="majorHAnsi" w:cstheme="majorHAnsi"/>
                <w:lang w:val="en-US"/>
              </w:rPr>
              <w:t xml:space="preserve">Khi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từ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khóa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trong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ô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tìm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kiếm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đang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rỗng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hoặc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không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có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ký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tự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thì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bên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dưới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sẽ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hiển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thị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tất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cả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các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sản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phẩm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đang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được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bày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bán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trong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cửa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hàng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>.</w:t>
            </w:r>
          </w:p>
          <w:p w14:paraId="2841BA3C" w14:textId="07CB7BF9" w:rsidR="003B5A2C" w:rsidRPr="00D5653B" w:rsidRDefault="005316E0" w:rsidP="00F33351">
            <w:pPr>
              <w:pStyle w:val="TableParagraph"/>
              <w:keepNext/>
              <w:spacing w:line="336" w:lineRule="exact"/>
              <w:ind w:left="144" w:right="144"/>
              <w:jc w:val="both"/>
              <w:rPr>
                <w:rFonts w:asciiTheme="majorHAnsi" w:hAnsiTheme="majorHAnsi" w:cstheme="majorHAnsi"/>
                <w:lang w:val="en-US"/>
              </w:rPr>
            </w:pPr>
            <w:r>
              <w:rPr>
                <w:rFonts w:asciiTheme="majorHAnsi" w:hAnsiTheme="majorHAnsi" w:cstheme="majorHAnsi"/>
                <w:lang w:val="en-US"/>
              </w:rPr>
              <w:t xml:space="preserve">- </w:t>
            </w:r>
            <w:r w:rsidR="003B5A2C" w:rsidRPr="00D5653B">
              <w:rPr>
                <w:rFonts w:asciiTheme="majorHAnsi" w:hAnsiTheme="majorHAnsi" w:cstheme="majorHAnsi"/>
                <w:lang w:val="en-US"/>
              </w:rPr>
              <w:t xml:space="preserve">Khi </w:t>
            </w:r>
            <w:proofErr w:type="spellStart"/>
            <w:r w:rsidR="003B5A2C" w:rsidRPr="00D5653B">
              <w:rPr>
                <w:rFonts w:asciiTheme="majorHAnsi" w:hAnsiTheme="majorHAnsi" w:cstheme="majorHAnsi"/>
                <w:lang w:val="en-US"/>
              </w:rPr>
              <w:t>từ</w:t>
            </w:r>
            <w:proofErr w:type="spellEnd"/>
            <w:r w:rsidR="003B5A2C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3B5A2C" w:rsidRPr="00D5653B">
              <w:rPr>
                <w:rFonts w:asciiTheme="majorHAnsi" w:hAnsiTheme="majorHAnsi" w:cstheme="majorHAnsi"/>
                <w:lang w:val="en-US"/>
              </w:rPr>
              <w:t>khóa</w:t>
            </w:r>
            <w:proofErr w:type="spellEnd"/>
            <w:r w:rsidR="003B5A2C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3B5A2C" w:rsidRPr="00D5653B">
              <w:rPr>
                <w:rFonts w:asciiTheme="majorHAnsi" w:hAnsiTheme="majorHAnsi" w:cstheme="majorHAnsi"/>
                <w:lang w:val="en-US"/>
              </w:rPr>
              <w:t>trong</w:t>
            </w:r>
            <w:proofErr w:type="spellEnd"/>
            <w:r w:rsidR="003B5A2C" w:rsidRPr="00D5653B">
              <w:rPr>
                <w:rFonts w:asciiTheme="majorHAnsi" w:hAnsiTheme="majorHAnsi" w:cstheme="majorHAnsi"/>
                <w:lang w:val="en-US"/>
              </w:rPr>
              <w:t xml:space="preserve"> ô </w:t>
            </w:r>
            <w:proofErr w:type="spellStart"/>
            <w:r w:rsidR="003B5A2C" w:rsidRPr="00D5653B">
              <w:rPr>
                <w:rFonts w:asciiTheme="majorHAnsi" w:hAnsiTheme="majorHAnsi" w:cstheme="majorHAnsi"/>
                <w:lang w:val="en-US"/>
              </w:rPr>
              <w:t>tìm</w:t>
            </w:r>
            <w:proofErr w:type="spellEnd"/>
            <w:r w:rsidR="003B5A2C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3B5A2C" w:rsidRPr="00D5653B">
              <w:rPr>
                <w:rFonts w:asciiTheme="majorHAnsi" w:hAnsiTheme="majorHAnsi" w:cstheme="majorHAnsi"/>
                <w:lang w:val="en-US"/>
              </w:rPr>
              <w:t>kiếm</w:t>
            </w:r>
            <w:proofErr w:type="spellEnd"/>
            <w:r w:rsidR="003B5A2C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3B5A2C" w:rsidRPr="00D5653B">
              <w:rPr>
                <w:rFonts w:asciiTheme="majorHAnsi" w:hAnsiTheme="majorHAnsi" w:cstheme="majorHAnsi"/>
                <w:lang w:val="en-US"/>
              </w:rPr>
              <w:t>không</w:t>
            </w:r>
            <w:proofErr w:type="spellEnd"/>
            <w:r w:rsidR="003B5A2C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3B5A2C" w:rsidRPr="00D5653B">
              <w:rPr>
                <w:rFonts w:asciiTheme="majorHAnsi" w:hAnsiTheme="majorHAnsi" w:cstheme="majorHAnsi"/>
                <w:lang w:val="en-US"/>
              </w:rPr>
              <w:t>phù</w:t>
            </w:r>
            <w:proofErr w:type="spellEnd"/>
            <w:r w:rsidR="003B5A2C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3B5A2C" w:rsidRPr="00D5653B">
              <w:rPr>
                <w:rFonts w:asciiTheme="majorHAnsi" w:hAnsiTheme="majorHAnsi" w:cstheme="majorHAnsi"/>
                <w:lang w:val="en-US"/>
              </w:rPr>
              <w:t>hợp</w:t>
            </w:r>
            <w:proofErr w:type="spellEnd"/>
            <w:r w:rsidR="003B5A2C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3B5A2C" w:rsidRPr="00D5653B">
              <w:rPr>
                <w:rFonts w:asciiTheme="majorHAnsi" w:hAnsiTheme="majorHAnsi" w:cstheme="majorHAnsi"/>
                <w:lang w:val="en-US"/>
              </w:rPr>
              <w:t>với</w:t>
            </w:r>
            <w:proofErr w:type="spellEnd"/>
            <w:r w:rsidR="003B5A2C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3B5A2C" w:rsidRPr="00D5653B">
              <w:rPr>
                <w:rFonts w:asciiTheme="majorHAnsi" w:hAnsiTheme="majorHAnsi" w:cstheme="majorHAnsi"/>
                <w:lang w:val="en-US"/>
              </w:rPr>
              <w:t>bất</w:t>
            </w:r>
            <w:proofErr w:type="spellEnd"/>
            <w:r w:rsidR="003B5A2C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3B5A2C" w:rsidRPr="00D5653B">
              <w:rPr>
                <w:rFonts w:asciiTheme="majorHAnsi" w:hAnsiTheme="majorHAnsi" w:cstheme="majorHAnsi"/>
                <w:lang w:val="en-US"/>
              </w:rPr>
              <w:t>kỳ</w:t>
            </w:r>
            <w:proofErr w:type="spellEnd"/>
            <w:r w:rsidR="003B5A2C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3B5A2C" w:rsidRPr="00D5653B">
              <w:rPr>
                <w:rFonts w:asciiTheme="majorHAnsi" w:hAnsiTheme="majorHAnsi" w:cstheme="majorHAnsi"/>
                <w:lang w:val="en-US"/>
              </w:rPr>
              <w:t>một</w:t>
            </w:r>
            <w:proofErr w:type="spellEnd"/>
            <w:r w:rsidR="003B5A2C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3B5A2C" w:rsidRPr="00D5653B">
              <w:rPr>
                <w:rFonts w:asciiTheme="majorHAnsi" w:hAnsiTheme="majorHAnsi" w:cstheme="majorHAnsi"/>
                <w:lang w:val="en-US"/>
              </w:rPr>
              <w:t>sản</w:t>
            </w:r>
            <w:proofErr w:type="spellEnd"/>
            <w:r w:rsidR="003B5A2C" w:rsidRPr="00D5653B">
              <w:rPr>
                <w:rFonts w:asciiTheme="majorHAnsi" w:hAnsiTheme="majorHAnsi" w:cstheme="majorHAnsi"/>
                <w:lang w:val="en-US"/>
              </w:rPr>
              <w:t xml:space="preserve"> phẩm </w:t>
            </w:r>
            <w:proofErr w:type="spellStart"/>
            <w:r w:rsidR="003B5A2C" w:rsidRPr="00D5653B">
              <w:rPr>
                <w:rFonts w:asciiTheme="majorHAnsi" w:hAnsiTheme="majorHAnsi" w:cstheme="majorHAnsi"/>
                <w:lang w:val="en-US"/>
              </w:rPr>
              <w:t>nào</w:t>
            </w:r>
            <w:proofErr w:type="spellEnd"/>
            <w:r w:rsidR="003B5A2C" w:rsidRPr="00D5653B">
              <w:rPr>
                <w:rFonts w:asciiTheme="majorHAnsi" w:hAnsiTheme="majorHAnsi" w:cstheme="majorHAnsi"/>
                <w:lang w:val="en-US"/>
              </w:rPr>
              <w:t xml:space="preserve">, </w:t>
            </w:r>
            <w:proofErr w:type="spellStart"/>
            <w:r w:rsidR="003B5A2C" w:rsidRPr="00D5653B">
              <w:rPr>
                <w:rFonts w:asciiTheme="majorHAnsi" w:hAnsiTheme="majorHAnsi" w:cstheme="majorHAnsi"/>
                <w:lang w:val="en-US"/>
              </w:rPr>
              <w:t>màn</w:t>
            </w:r>
            <w:proofErr w:type="spellEnd"/>
            <w:r w:rsidR="003B5A2C" w:rsidRPr="00D5653B">
              <w:rPr>
                <w:rFonts w:asciiTheme="majorHAnsi" w:hAnsiTheme="majorHAnsi" w:cstheme="majorHAnsi"/>
                <w:lang w:val="en-US"/>
              </w:rPr>
              <w:t xml:space="preserve"> hình </w:t>
            </w:r>
            <w:proofErr w:type="spellStart"/>
            <w:r w:rsidR="003B5A2C" w:rsidRPr="00D5653B">
              <w:rPr>
                <w:rFonts w:asciiTheme="majorHAnsi" w:hAnsiTheme="majorHAnsi" w:cstheme="majorHAnsi"/>
                <w:lang w:val="en-US"/>
              </w:rPr>
              <w:t>sẽ</w:t>
            </w:r>
            <w:proofErr w:type="spellEnd"/>
            <w:r w:rsidR="003B5A2C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3B5A2C" w:rsidRPr="00D5653B">
              <w:rPr>
                <w:rFonts w:asciiTheme="majorHAnsi" w:hAnsiTheme="majorHAnsi" w:cstheme="majorHAnsi"/>
                <w:lang w:val="en-US"/>
              </w:rPr>
              <w:t>hiển</w:t>
            </w:r>
            <w:proofErr w:type="spellEnd"/>
            <w:r w:rsidR="003B5A2C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3B5A2C" w:rsidRPr="00D5653B">
              <w:rPr>
                <w:rFonts w:asciiTheme="majorHAnsi" w:hAnsiTheme="majorHAnsi" w:cstheme="majorHAnsi"/>
                <w:lang w:val="en-US"/>
              </w:rPr>
              <w:t>thị</w:t>
            </w:r>
            <w:proofErr w:type="spellEnd"/>
            <w:r w:rsidR="003B5A2C" w:rsidRPr="00D5653B">
              <w:rPr>
                <w:rFonts w:asciiTheme="majorHAnsi" w:hAnsiTheme="majorHAnsi" w:cstheme="majorHAnsi"/>
                <w:lang w:val="en-US"/>
              </w:rPr>
              <w:t xml:space="preserve"> icon và </w:t>
            </w:r>
            <w:proofErr w:type="spellStart"/>
            <w:r w:rsidR="003B5A2C" w:rsidRPr="00D5653B">
              <w:rPr>
                <w:rFonts w:asciiTheme="majorHAnsi" w:hAnsiTheme="majorHAnsi" w:cstheme="majorHAnsi"/>
                <w:lang w:val="en-US"/>
              </w:rPr>
              <w:t>thông</w:t>
            </w:r>
            <w:proofErr w:type="spellEnd"/>
            <w:r w:rsidR="003B5A2C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3B5A2C" w:rsidRPr="00D5653B">
              <w:rPr>
                <w:rFonts w:asciiTheme="majorHAnsi" w:hAnsiTheme="majorHAnsi" w:cstheme="majorHAnsi"/>
                <w:lang w:val="en-US"/>
              </w:rPr>
              <w:t>báo</w:t>
            </w:r>
            <w:proofErr w:type="spellEnd"/>
            <w:r w:rsidR="003B5A2C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3B5A2C" w:rsidRPr="00D5653B">
              <w:rPr>
                <w:rFonts w:asciiTheme="majorHAnsi" w:hAnsiTheme="majorHAnsi" w:cstheme="majorHAnsi"/>
                <w:lang w:val="en-US"/>
              </w:rPr>
              <w:t>không</w:t>
            </w:r>
            <w:proofErr w:type="spellEnd"/>
            <w:r w:rsidR="003B5A2C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3B5A2C" w:rsidRPr="00D5653B">
              <w:rPr>
                <w:rFonts w:asciiTheme="majorHAnsi" w:hAnsiTheme="majorHAnsi" w:cstheme="majorHAnsi"/>
                <w:lang w:val="en-US"/>
              </w:rPr>
              <w:t>có</w:t>
            </w:r>
            <w:proofErr w:type="spellEnd"/>
            <w:r w:rsidR="003B5A2C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3B5A2C" w:rsidRPr="00D5653B">
              <w:rPr>
                <w:rFonts w:asciiTheme="majorHAnsi" w:hAnsiTheme="majorHAnsi" w:cstheme="majorHAnsi"/>
                <w:lang w:val="en-US"/>
              </w:rPr>
              <w:t>sản</w:t>
            </w:r>
            <w:proofErr w:type="spellEnd"/>
            <w:r w:rsidR="003B5A2C" w:rsidRPr="00D5653B">
              <w:rPr>
                <w:rFonts w:asciiTheme="majorHAnsi" w:hAnsiTheme="majorHAnsi" w:cstheme="majorHAnsi"/>
                <w:lang w:val="en-US"/>
              </w:rPr>
              <w:t xml:space="preserve"> phẩm </w:t>
            </w:r>
            <w:proofErr w:type="spellStart"/>
            <w:r w:rsidR="003B5A2C" w:rsidRPr="00D5653B">
              <w:rPr>
                <w:rFonts w:asciiTheme="majorHAnsi" w:hAnsiTheme="majorHAnsi" w:cstheme="majorHAnsi"/>
                <w:lang w:val="en-US"/>
              </w:rPr>
              <w:t>phù</w:t>
            </w:r>
            <w:proofErr w:type="spellEnd"/>
            <w:r w:rsidR="003B5A2C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3B5A2C" w:rsidRPr="00D5653B">
              <w:rPr>
                <w:rFonts w:asciiTheme="majorHAnsi" w:hAnsiTheme="majorHAnsi" w:cstheme="majorHAnsi"/>
                <w:lang w:val="en-US"/>
              </w:rPr>
              <w:t>hợp</w:t>
            </w:r>
            <w:proofErr w:type="spellEnd"/>
            <w:r w:rsidR="003B5A2C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3B5A2C" w:rsidRPr="00D5653B">
              <w:rPr>
                <w:rFonts w:asciiTheme="majorHAnsi" w:hAnsiTheme="majorHAnsi" w:cstheme="majorHAnsi"/>
                <w:lang w:val="en-US"/>
              </w:rPr>
              <w:t>với</w:t>
            </w:r>
            <w:proofErr w:type="spellEnd"/>
            <w:r w:rsidR="003B5A2C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3B5A2C" w:rsidRPr="00D5653B">
              <w:rPr>
                <w:rFonts w:asciiTheme="majorHAnsi" w:hAnsiTheme="majorHAnsi" w:cstheme="majorHAnsi"/>
                <w:lang w:val="en-US"/>
              </w:rPr>
              <w:t>từ</w:t>
            </w:r>
            <w:proofErr w:type="spellEnd"/>
            <w:r w:rsidR="003B5A2C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3B5A2C" w:rsidRPr="00D5653B">
              <w:rPr>
                <w:rFonts w:asciiTheme="majorHAnsi" w:hAnsiTheme="majorHAnsi" w:cstheme="majorHAnsi"/>
                <w:lang w:val="en-US"/>
              </w:rPr>
              <w:t>khóa</w:t>
            </w:r>
            <w:proofErr w:type="spellEnd"/>
            <w:r w:rsidR="003B5A2C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3B5A2C" w:rsidRPr="00D5653B">
              <w:rPr>
                <w:rFonts w:asciiTheme="majorHAnsi" w:hAnsiTheme="majorHAnsi" w:cstheme="majorHAnsi"/>
                <w:lang w:val="en-US"/>
              </w:rPr>
              <w:t>bạn</w:t>
            </w:r>
            <w:proofErr w:type="spellEnd"/>
            <w:r w:rsidR="003B5A2C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3B5A2C" w:rsidRPr="00D5653B">
              <w:rPr>
                <w:rFonts w:asciiTheme="majorHAnsi" w:hAnsiTheme="majorHAnsi" w:cstheme="majorHAnsi"/>
                <w:lang w:val="en-US"/>
              </w:rPr>
              <w:t>đang</w:t>
            </w:r>
            <w:proofErr w:type="spellEnd"/>
            <w:r w:rsidR="003B5A2C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3B5A2C" w:rsidRPr="00D5653B">
              <w:rPr>
                <w:rFonts w:asciiTheme="majorHAnsi" w:hAnsiTheme="majorHAnsi" w:cstheme="majorHAnsi"/>
                <w:lang w:val="en-US"/>
              </w:rPr>
              <w:t>tìm</w:t>
            </w:r>
            <w:proofErr w:type="spellEnd"/>
            <w:r w:rsidR="003B5A2C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3B5A2C" w:rsidRPr="00D5653B">
              <w:rPr>
                <w:rFonts w:asciiTheme="majorHAnsi" w:hAnsiTheme="majorHAnsi" w:cstheme="majorHAnsi"/>
                <w:lang w:val="en-US"/>
              </w:rPr>
              <w:t>kiếm</w:t>
            </w:r>
            <w:proofErr w:type="spellEnd"/>
            <w:r w:rsidR="003B5A2C" w:rsidRPr="00D5653B">
              <w:rPr>
                <w:rFonts w:asciiTheme="majorHAnsi" w:hAnsiTheme="majorHAnsi" w:cstheme="majorHAnsi"/>
                <w:lang w:val="en-US"/>
              </w:rPr>
              <w:t>.</w:t>
            </w:r>
          </w:p>
          <w:p w14:paraId="7AF6BFF0" w14:textId="7FA14CE1" w:rsidR="009538B0" w:rsidRPr="00D5653B" w:rsidRDefault="005316E0" w:rsidP="00EE0ADE">
            <w:pPr>
              <w:pStyle w:val="TableParagraph"/>
              <w:keepNext/>
              <w:spacing w:line="336" w:lineRule="exact"/>
              <w:ind w:left="144" w:right="144"/>
              <w:jc w:val="both"/>
              <w:rPr>
                <w:rFonts w:asciiTheme="majorHAnsi" w:hAnsiTheme="majorHAnsi" w:cstheme="majorHAnsi"/>
                <w:lang w:val="en-US"/>
              </w:rPr>
            </w:pPr>
            <w:r>
              <w:rPr>
                <w:rFonts w:asciiTheme="majorHAnsi" w:hAnsiTheme="majorHAnsi" w:cstheme="majorHAnsi"/>
                <w:lang w:val="en-US"/>
              </w:rPr>
              <w:t xml:space="preserve">- </w:t>
            </w:r>
            <w:r w:rsidR="003B5A2C" w:rsidRPr="00D5653B">
              <w:rPr>
                <w:rFonts w:asciiTheme="majorHAnsi" w:hAnsiTheme="majorHAnsi" w:cstheme="majorHAnsi"/>
                <w:lang w:val="en-US"/>
              </w:rPr>
              <w:t xml:space="preserve">Khi </w:t>
            </w:r>
            <w:proofErr w:type="spellStart"/>
            <w:r w:rsidR="003B5A2C" w:rsidRPr="00D5653B">
              <w:rPr>
                <w:rFonts w:asciiTheme="majorHAnsi" w:hAnsiTheme="majorHAnsi" w:cstheme="majorHAnsi"/>
                <w:lang w:val="en-US"/>
              </w:rPr>
              <w:t>khách</w:t>
            </w:r>
            <w:proofErr w:type="spellEnd"/>
            <w:r w:rsidR="003B5A2C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3B5A2C" w:rsidRPr="00D5653B">
              <w:rPr>
                <w:rFonts w:asciiTheme="majorHAnsi" w:hAnsiTheme="majorHAnsi" w:cstheme="majorHAnsi"/>
                <w:lang w:val="en-US"/>
              </w:rPr>
              <w:t>hàng</w:t>
            </w:r>
            <w:proofErr w:type="spellEnd"/>
            <w:r w:rsidR="003B5A2C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3B5A2C" w:rsidRPr="00D5653B">
              <w:rPr>
                <w:rFonts w:asciiTheme="majorHAnsi" w:hAnsiTheme="majorHAnsi" w:cstheme="majorHAnsi"/>
                <w:lang w:val="en-US"/>
              </w:rPr>
              <w:t>đăng</w:t>
            </w:r>
            <w:proofErr w:type="spellEnd"/>
            <w:r w:rsidR="003B5A2C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3B5A2C" w:rsidRPr="00D5653B">
              <w:rPr>
                <w:rFonts w:asciiTheme="majorHAnsi" w:hAnsiTheme="majorHAnsi" w:cstheme="majorHAnsi"/>
                <w:lang w:val="en-US"/>
              </w:rPr>
              <w:t>tìm</w:t>
            </w:r>
            <w:proofErr w:type="spellEnd"/>
            <w:r w:rsidR="003B5A2C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3B5A2C" w:rsidRPr="00D5653B">
              <w:rPr>
                <w:rFonts w:asciiTheme="majorHAnsi" w:hAnsiTheme="majorHAnsi" w:cstheme="majorHAnsi"/>
                <w:lang w:val="en-US"/>
              </w:rPr>
              <w:t>kiếm</w:t>
            </w:r>
            <w:proofErr w:type="spellEnd"/>
            <w:r w:rsidR="003B5A2C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3B5A2C" w:rsidRPr="00D5653B">
              <w:rPr>
                <w:rFonts w:asciiTheme="majorHAnsi" w:hAnsiTheme="majorHAnsi" w:cstheme="majorHAnsi"/>
                <w:lang w:val="en-US"/>
              </w:rPr>
              <w:t>mà</w:t>
            </w:r>
            <w:proofErr w:type="spellEnd"/>
            <w:r w:rsidR="003B5A2C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3B5A2C" w:rsidRPr="00D5653B">
              <w:rPr>
                <w:rFonts w:asciiTheme="majorHAnsi" w:hAnsiTheme="majorHAnsi" w:cstheme="majorHAnsi"/>
                <w:lang w:val="en-US"/>
              </w:rPr>
              <w:t>ấn</w:t>
            </w:r>
            <w:proofErr w:type="spellEnd"/>
            <w:r w:rsidR="003B5A2C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3B5A2C" w:rsidRPr="00D5653B">
              <w:rPr>
                <w:rFonts w:asciiTheme="majorHAnsi" w:hAnsiTheme="majorHAnsi" w:cstheme="majorHAnsi"/>
                <w:lang w:val="en-US"/>
              </w:rPr>
              <w:t>nút</w:t>
            </w:r>
            <w:proofErr w:type="spellEnd"/>
            <w:r w:rsidR="003B5A2C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816D58" w:rsidRPr="00D5653B">
              <w:rPr>
                <w:rFonts w:asciiTheme="majorHAnsi" w:hAnsiTheme="majorHAnsi" w:cstheme="majorHAnsi"/>
                <w:lang w:val="en-US"/>
              </w:rPr>
              <w:t>lui</w:t>
            </w:r>
            <w:proofErr w:type="spellEnd"/>
            <w:r w:rsidR="00816D58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3B5A2C" w:rsidRPr="00D5653B">
              <w:rPr>
                <w:rFonts w:asciiTheme="majorHAnsi" w:hAnsiTheme="majorHAnsi" w:cstheme="majorHAnsi"/>
                <w:lang w:val="en-US"/>
              </w:rPr>
              <w:t>ra</w:t>
            </w:r>
            <w:proofErr w:type="spellEnd"/>
            <w:r w:rsidR="003B5A2C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3B5A2C" w:rsidRPr="00D5653B">
              <w:rPr>
                <w:rFonts w:asciiTheme="majorHAnsi" w:hAnsiTheme="majorHAnsi" w:cstheme="majorHAnsi"/>
                <w:lang w:val="en-US"/>
              </w:rPr>
              <w:t>ngoài</w:t>
            </w:r>
            <w:proofErr w:type="spellEnd"/>
            <w:r w:rsidR="003B5A2C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3B5A2C" w:rsidRPr="00D5653B">
              <w:rPr>
                <w:rFonts w:asciiTheme="majorHAnsi" w:hAnsiTheme="majorHAnsi" w:cstheme="majorHAnsi"/>
                <w:lang w:val="en-US"/>
              </w:rPr>
              <w:t>rồi</w:t>
            </w:r>
            <w:proofErr w:type="spellEnd"/>
            <w:r w:rsidR="003B5A2C" w:rsidRPr="00D5653B">
              <w:rPr>
                <w:rFonts w:asciiTheme="majorHAnsi" w:hAnsiTheme="majorHAnsi" w:cstheme="majorHAnsi"/>
                <w:lang w:val="en-US"/>
              </w:rPr>
              <w:t xml:space="preserve"> vào lại </w:t>
            </w:r>
            <w:proofErr w:type="spellStart"/>
            <w:r w:rsidR="003B5A2C" w:rsidRPr="00D5653B">
              <w:rPr>
                <w:rFonts w:asciiTheme="majorHAnsi" w:hAnsiTheme="majorHAnsi" w:cstheme="majorHAnsi"/>
                <w:lang w:val="en-US"/>
              </w:rPr>
              <w:t>thì</w:t>
            </w:r>
            <w:proofErr w:type="spellEnd"/>
            <w:r w:rsidR="003B5A2C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3B5A2C" w:rsidRPr="00D5653B">
              <w:rPr>
                <w:rFonts w:asciiTheme="majorHAnsi" w:hAnsiTheme="majorHAnsi" w:cstheme="majorHAnsi"/>
                <w:lang w:val="en-US"/>
              </w:rPr>
              <w:t>từ</w:t>
            </w:r>
            <w:proofErr w:type="spellEnd"/>
            <w:r w:rsidR="003B5A2C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3B5A2C" w:rsidRPr="00D5653B">
              <w:rPr>
                <w:rFonts w:asciiTheme="majorHAnsi" w:hAnsiTheme="majorHAnsi" w:cstheme="majorHAnsi"/>
                <w:lang w:val="en-US"/>
              </w:rPr>
              <w:t>khóa</w:t>
            </w:r>
            <w:proofErr w:type="spellEnd"/>
            <w:r w:rsidR="003B5A2C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3B5A2C" w:rsidRPr="00D5653B">
              <w:rPr>
                <w:rFonts w:asciiTheme="majorHAnsi" w:hAnsiTheme="majorHAnsi" w:cstheme="majorHAnsi"/>
                <w:lang w:val="en-US"/>
              </w:rPr>
              <w:t>sẽ</w:t>
            </w:r>
            <w:proofErr w:type="spellEnd"/>
            <w:r w:rsidR="003B5A2C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3B5A2C" w:rsidRPr="00D5653B">
              <w:rPr>
                <w:rFonts w:asciiTheme="majorHAnsi" w:hAnsiTheme="majorHAnsi" w:cstheme="majorHAnsi"/>
                <w:lang w:val="en-US"/>
              </w:rPr>
              <w:t>quauy</w:t>
            </w:r>
            <w:proofErr w:type="spellEnd"/>
            <w:r w:rsidR="003B5A2C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3B5A2C" w:rsidRPr="00D5653B">
              <w:rPr>
                <w:rFonts w:asciiTheme="majorHAnsi" w:hAnsiTheme="majorHAnsi" w:cstheme="majorHAnsi"/>
                <w:lang w:val="en-US"/>
              </w:rPr>
              <w:t>trở</w:t>
            </w:r>
            <w:proofErr w:type="spellEnd"/>
            <w:r w:rsidR="003B5A2C" w:rsidRPr="00D5653B">
              <w:rPr>
                <w:rFonts w:asciiTheme="majorHAnsi" w:hAnsiTheme="majorHAnsi" w:cstheme="majorHAnsi"/>
                <w:lang w:val="en-US"/>
              </w:rPr>
              <w:t xml:space="preserve"> lại </w:t>
            </w:r>
            <w:proofErr w:type="spellStart"/>
            <w:r w:rsidR="003B5A2C" w:rsidRPr="00D5653B">
              <w:rPr>
                <w:rFonts w:asciiTheme="majorHAnsi" w:hAnsiTheme="majorHAnsi" w:cstheme="majorHAnsi"/>
                <w:lang w:val="en-US"/>
              </w:rPr>
              <w:t>không</w:t>
            </w:r>
            <w:proofErr w:type="spellEnd"/>
            <w:r w:rsidR="003B5A2C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3B5A2C" w:rsidRPr="00D5653B">
              <w:rPr>
                <w:rFonts w:asciiTheme="majorHAnsi" w:hAnsiTheme="majorHAnsi" w:cstheme="majorHAnsi"/>
                <w:lang w:val="en-US"/>
              </w:rPr>
              <w:t>ký</w:t>
            </w:r>
            <w:proofErr w:type="spellEnd"/>
            <w:r w:rsidR="003B5A2C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3B5A2C" w:rsidRPr="00D5653B">
              <w:rPr>
                <w:rFonts w:asciiTheme="majorHAnsi" w:hAnsiTheme="majorHAnsi" w:cstheme="majorHAnsi"/>
                <w:lang w:val="en-US"/>
              </w:rPr>
              <w:t>tự</w:t>
            </w:r>
            <w:proofErr w:type="spellEnd"/>
            <w:r w:rsidR="003B5A2C" w:rsidRPr="00D5653B">
              <w:rPr>
                <w:rFonts w:asciiTheme="majorHAnsi" w:hAnsiTheme="majorHAnsi" w:cstheme="majorHAnsi"/>
                <w:lang w:val="en-US"/>
              </w:rPr>
              <w:t xml:space="preserve"> và </w:t>
            </w:r>
            <w:proofErr w:type="spellStart"/>
            <w:r w:rsidR="003B5A2C" w:rsidRPr="00D5653B">
              <w:rPr>
                <w:rFonts w:asciiTheme="majorHAnsi" w:hAnsiTheme="majorHAnsi" w:cstheme="majorHAnsi"/>
                <w:lang w:val="en-US"/>
              </w:rPr>
              <w:t>người</w:t>
            </w:r>
            <w:proofErr w:type="spellEnd"/>
            <w:r w:rsidR="003B5A2C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3B5A2C" w:rsidRPr="00D5653B">
              <w:rPr>
                <w:rFonts w:asciiTheme="majorHAnsi" w:hAnsiTheme="majorHAnsi" w:cstheme="majorHAnsi"/>
                <w:lang w:val="en-US"/>
              </w:rPr>
              <w:t>mua</w:t>
            </w:r>
            <w:proofErr w:type="spellEnd"/>
            <w:r w:rsidR="003B5A2C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3B5A2C" w:rsidRPr="00D5653B">
              <w:rPr>
                <w:rFonts w:asciiTheme="majorHAnsi" w:hAnsiTheme="majorHAnsi" w:cstheme="majorHAnsi"/>
                <w:lang w:val="en-US"/>
              </w:rPr>
              <w:t>phải</w:t>
            </w:r>
            <w:proofErr w:type="spellEnd"/>
            <w:r w:rsidR="003B5A2C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3B5A2C" w:rsidRPr="00D5653B">
              <w:rPr>
                <w:rFonts w:asciiTheme="majorHAnsi" w:hAnsiTheme="majorHAnsi" w:cstheme="majorHAnsi"/>
                <w:lang w:val="en-US"/>
              </w:rPr>
              <w:t>nhập</w:t>
            </w:r>
            <w:proofErr w:type="spellEnd"/>
            <w:r w:rsidR="003B5A2C" w:rsidRPr="00D5653B">
              <w:rPr>
                <w:rFonts w:asciiTheme="majorHAnsi" w:hAnsiTheme="majorHAnsi" w:cstheme="majorHAnsi"/>
                <w:lang w:val="en-US"/>
              </w:rPr>
              <w:t xml:space="preserve"> lại </w:t>
            </w:r>
            <w:proofErr w:type="spellStart"/>
            <w:r w:rsidR="003B5A2C" w:rsidRPr="00D5653B">
              <w:rPr>
                <w:rFonts w:asciiTheme="majorHAnsi" w:hAnsiTheme="majorHAnsi" w:cstheme="majorHAnsi"/>
                <w:lang w:val="en-US"/>
              </w:rPr>
              <w:t>từ</w:t>
            </w:r>
            <w:proofErr w:type="spellEnd"/>
            <w:r w:rsidR="003B5A2C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3B5A2C" w:rsidRPr="00D5653B">
              <w:rPr>
                <w:rFonts w:asciiTheme="majorHAnsi" w:hAnsiTheme="majorHAnsi" w:cstheme="majorHAnsi"/>
                <w:lang w:val="en-US"/>
              </w:rPr>
              <w:t>khóa</w:t>
            </w:r>
            <w:proofErr w:type="spellEnd"/>
            <w:r w:rsidR="003B5A2C" w:rsidRPr="00D5653B">
              <w:rPr>
                <w:rFonts w:asciiTheme="majorHAnsi" w:hAnsiTheme="majorHAnsi" w:cstheme="majorHAnsi"/>
                <w:lang w:val="en-US"/>
              </w:rPr>
              <w:t>.</w:t>
            </w:r>
          </w:p>
        </w:tc>
      </w:tr>
    </w:tbl>
    <w:p w14:paraId="6DFCF76C" w14:textId="3E377561" w:rsidR="00EE0ADE" w:rsidRDefault="00EE0ADE" w:rsidP="00EE0ADE">
      <w:pPr>
        <w:pStyle w:val="Caption"/>
        <w:ind w:left="0"/>
        <w:jc w:val="center"/>
      </w:pPr>
      <w:bookmarkStart w:id="254" w:name="_Toc106816505"/>
      <w:proofErr w:type="spellStart"/>
      <w:r>
        <w:t>Bảng</w:t>
      </w:r>
      <w:proofErr w:type="spellEnd"/>
      <w:r>
        <w:t xml:space="preserve"> </w:t>
      </w:r>
      <w:r w:rsidR="006179BC">
        <w:fldChar w:fldCharType="begin"/>
      </w:r>
      <w:r w:rsidR="006179BC">
        <w:instrText xml:space="preserve"> STYLEREF 1 \s </w:instrText>
      </w:r>
      <w:r w:rsidR="006179BC">
        <w:fldChar w:fldCharType="separate"/>
      </w:r>
      <w:r w:rsidR="006179BC">
        <w:rPr>
          <w:noProof/>
        </w:rPr>
        <w:t>3</w:t>
      </w:r>
      <w:r w:rsidR="006179BC">
        <w:fldChar w:fldCharType="end"/>
      </w:r>
      <w:r w:rsidR="006179BC">
        <w:t>.</w:t>
      </w:r>
      <w:r w:rsidR="006179BC">
        <w:fldChar w:fldCharType="begin"/>
      </w:r>
      <w:r w:rsidR="006179BC">
        <w:instrText xml:space="preserve"> SEQ Bảng \* ARABIC \s 1 </w:instrText>
      </w:r>
      <w:r w:rsidR="006179BC">
        <w:fldChar w:fldCharType="separate"/>
      </w:r>
      <w:r w:rsidR="006179BC">
        <w:rPr>
          <w:noProof/>
        </w:rPr>
        <w:t>14</w:t>
      </w:r>
      <w:r w:rsidR="006179BC">
        <w:fldChar w:fldCharType="end"/>
      </w:r>
      <w:r>
        <w:rPr>
          <w:lang w:val="en-US"/>
        </w:rPr>
        <w:t xml:space="preserve"> Use case </w:t>
      </w:r>
      <w:proofErr w:type="spellStart"/>
      <w:r>
        <w:rPr>
          <w:lang w:val="en-US"/>
        </w:rPr>
        <w:t>Tìm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kiếm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sản</w:t>
      </w:r>
      <w:proofErr w:type="spellEnd"/>
      <w:r>
        <w:rPr>
          <w:lang w:val="en-US"/>
        </w:rPr>
        <w:t xml:space="preserve"> phẩm</w:t>
      </w:r>
      <w:bookmarkEnd w:id="254"/>
    </w:p>
    <w:p w14:paraId="3FA6AF97" w14:textId="475158E0" w:rsidR="009538B0" w:rsidRPr="00D5653B" w:rsidRDefault="009538B0" w:rsidP="0030117C">
      <w:pPr>
        <w:pStyle w:val="Heading4"/>
        <w:rPr>
          <w:rFonts w:cstheme="majorHAnsi"/>
          <w:lang w:val="en-US"/>
        </w:rPr>
      </w:pPr>
      <w:proofErr w:type="spellStart"/>
      <w:r w:rsidRPr="00D5653B">
        <w:rPr>
          <w:rFonts w:cstheme="majorHAnsi"/>
          <w:lang w:val="en-US"/>
        </w:rPr>
        <w:t>Xem</w:t>
      </w:r>
      <w:proofErr w:type="spellEnd"/>
      <w:r w:rsidRPr="00D5653B">
        <w:rPr>
          <w:rFonts w:cstheme="majorHAnsi"/>
          <w:lang w:val="en-US"/>
        </w:rPr>
        <w:t xml:space="preserve"> chi </w:t>
      </w:r>
      <w:proofErr w:type="spellStart"/>
      <w:r w:rsidRPr="00D5653B">
        <w:rPr>
          <w:rFonts w:cstheme="majorHAnsi"/>
          <w:lang w:val="en-US"/>
        </w:rPr>
        <w:t>tiết</w:t>
      </w:r>
      <w:proofErr w:type="spellEnd"/>
      <w:r w:rsidRPr="00D5653B">
        <w:rPr>
          <w:rFonts w:cstheme="majorHAnsi"/>
          <w:lang w:val="en-US"/>
        </w:rPr>
        <w:t xml:space="preserve"> </w:t>
      </w:r>
      <w:proofErr w:type="spellStart"/>
      <w:r w:rsidRPr="00D5653B">
        <w:rPr>
          <w:rFonts w:cstheme="majorHAnsi"/>
          <w:lang w:val="en-US"/>
        </w:rPr>
        <w:t>sản</w:t>
      </w:r>
      <w:proofErr w:type="spellEnd"/>
      <w:r w:rsidRPr="00D5653B">
        <w:rPr>
          <w:rFonts w:cstheme="majorHAnsi"/>
          <w:lang w:val="en-US"/>
        </w:rPr>
        <w:t xml:space="preserve"> phẩm</w:t>
      </w:r>
    </w:p>
    <w:p w14:paraId="053853ED" w14:textId="77777777" w:rsidR="006079B7" w:rsidRDefault="00FE4B9D" w:rsidP="006079B7">
      <w:pPr>
        <w:keepNext/>
        <w:ind w:left="144" w:right="144"/>
        <w:jc w:val="center"/>
      </w:pPr>
      <w:r w:rsidRPr="00D5653B">
        <w:rPr>
          <w:rFonts w:asciiTheme="majorHAnsi" w:hAnsiTheme="majorHAnsi" w:cstheme="majorHAnsi"/>
          <w:noProof/>
          <w:lang w:val="en-US"/>
        </w:rPr>
        <w:drawing>
          <wp:inline distT="0" distB="0" distL="0" distR="0" wp14:anchorId="2D4EEC46" wp14:editId="7BC524EF">
            <wp:extent cx="4928260" cy="2581851"/>
            <wp:effectExtent l="0" t="0" r="5715" b="9525"/>
            <wp:docPr id="120" name="Hình ảnh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Hình ảnh 120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8477" cy="2608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3E04E" w14:textId="3757D1D2" w:rsidR="00222883" w:rsidRDefault="006079B7" w:rsidP="006079B7">
      <w:pPr>
        <w:pStyle w:val="Caption"/>
        <w:ind w:left="0"/>
        <w:jc w:val="center"/>
      </w:pPr>
      <w:bookmarkStart w:id="255" w:name="_Toc106818839"/>
      <w:proofErr w:type="spellStart"/>
      <w:r>
        <w:t>Hình</w:t>
      </w:r>
      <w:proofErr w:type="spellEnd"/>
      <w:r>
        <w:t xml:space="preserve">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3</w:t>
      </w:r>
      <w:r>
        <w:fldChar w:fldCharType="end"/>
      </w:r>
      <w:r>
        <w:t>.</w:t>
      </w:r>
      <w:r>
        <w:fldChar w:fldCharType="begin"/>
      </w:r>
      <w:r>
        <w:instrText xml:space="preserve"> SEQ Hình \* ARABIC \s 1 </w:instrText>
      </w:r>
      <w:r>
        <w:fldChar w:fldCharType="separate"/>
      </w:r>
      <w:r>
        <w:rPr>
          <w:noProof/>
        </w:rPr>
        <w:t>21</w:t>
      </w:r>
      <w:r>
        <w:fldChar w:fldCharType="end"/>
      </w:r>
      <w:r>
        <w:rPr>
          <w:lang w:val="en-US"/>
        </w:rPr>
        <w:t xml:space="preserve"> </w:t>
      </w:r>
      <w:proofErr w:type="spellStart"/>
      <w:r w:rsidRPr="009F54F0">
        <w:rPr>
          <w:lang w:val="en-US"/>
        </w:rPr>
        <w:t>Sơ</w:t>
      </w:r>
      <w:proofErr w:type="spellEnd"/>
      <w:r w:rsidRPr="009F54F0">
        <w:rPr>
          <w:lang w:val="en-US"/>
        </w:rPr>
        <w:t xml:space="preserve"> đồ </w:t>
      </w:r>
      <w:proofErr w:type="spellStart"/>
      <w:r w:rsidRPr="009F54F0">
        <w:rPr>
          <w:lang w:val="en-US"/>
        </w:rPr>
        <w:t>hoạt</w:t>
      </w:r>
      <w:proofErr w:type="spellEnd"/>
      <w:r w:rsidRPr="009F54F0">
        <w:rPr>
          <w:lang w:val="en-US"/>
        </w:rPr>
        <w:t xml:space="preserve"> động </w:t>
      </w:r>
      <w:proofErr w:type="spellStart"/>
      <w:r w:rsidRPr="009F54F0">
        <w:rPr>
          <w:lang w:val="en-US"/>
        </w:rPr>
        <w:t>Xem</w:t>
      </w:r>
      <w:proofErr w:type="spellEnd"/>
      <w:r w:rsidRPr="009F54F0">
        <w:rPr>
          <w:lang w:val="en-US"/>
        </w:rPr>
        <w:t xml:space="preserve"> chi </w:t>
      </w:r>
      <w:proofErr w:type="spellStart"/>
      <w:r w:rsidRPr="009F54F0">
        <w:rPr>
          <w:lang w:val="en-US"/>
        </w:rPr>
        <w:t>tiết</w:t>
      </w:r>
      <w:proofErr w:type="spellEnd"/>
      <w:r w:rsidRPr="009F54F0">
        <w:rPr>
          <w:lang w:val="en-US"/>
        </w:rPr>
        <w:t xml:space="preserve"> </w:t>
      </w:r>
      <w:proofErr w:type="spellStart"/>
      <w:r w:rsidRPr="009F54F0">
        <w:rPr>
          <w:lang w:val="en-US"/>
        </w:rPr>
        <w:t>sản</w:t>
      </w:r>
      <w:proofErr w:type="spellEnd"/>
      <w:r w:rsidRPr="009F54F0">
        <w:rPr>
          <w:lang w:val="en-US"/>
        </w:rPr>
        <w:t xml:space="preserve"> phẩm</w:t>
      </w:r>
      <w:bookmarkEnd w:id="255"/>
    </w:p>
    <w:p w14:paraId="731A9BF8" w14:textId="5DD4088D" w:rsidR="00FE4B9D" w:rsidRPr="00D5653B" w:rsidRDefault="00FE4B9D" w:rsidP="00222883">
      <w:pPr>
        <w:pStyle w:val="Caption"/>
        <w:ind w:hanging="2160"/>
        <w:jc w:val="center"/>
        <w:rPr>
          <w:rFonts w:asciiTheme="majorHAnsi" w:hAnsiTheme="majorHAnsi" w:cstheme="majorHAnsi"/>
          <w:lang w:val="en-US"/>
        </w:rPr>
      </w:pPr>
    </w:p>
    <w:tbl>
      <w:tblPr>
        <w:tblW w:w="0" w:type="auto"/>
        <w:tblInd w:w="62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160"/>
        <w:gridCol w:w="7282"/>
      </w:tblGrid>
      <w:tr w:rsidR="009538B0" w:rsidRPr="00D5653B" w14:paraId="59D420CD" w14:textId="77777777" w:rsidTr="005A2790">
        <w:trPr>
          <w:trHeight w:val="544"/>
        </w:trPr>
        <w:tc>
          <w:tcPr>
            <w:tcW w:w="9442" w:type="dxa"/>
            <w:gridSpan w:val="2"/>
            <w:tcBorders>
              <w:right w:val="single" w:sz="6" w:space="0" w:color="000000" w:themeColor="text1"/>
            </w:tcBorders>
            <w:shd w:val="clear" w:color="auto" w:fill="D0CECE"/>
          </w:tcPr>
          <w:p w14:paraId="5354086D" w14:textId="77777777" w:rsidR="009538B0" w:rsidRPr="00D5653B" w:rsidRDefault="009538B0" w:rsidP="00327B41">
            <w:pPr>
              <w:pStyle w:val="TableParagraph"/>
              <w:ind w:left="144" w:right="144"/>
              <w:jc w:val="left"/>
              <w:rPr>
                <w:rFonts w:asciiTheme="majorHAnsi" w:hAnsiTheme="majorHAnsi" w:cstheme="majorHAnsi"/>
                <w:sz w:val="24"/>
              </w:rPr>
            </w:pPr>
          </w:p>
        </w:tc>
      </w:tr>
      <w:tr w:rsidR="009538B0" w:rsidRPr="00D5653B" w14:paraId="77345A21" w14:textId="77777777" w:rsidTr="0035657C">
        <w:trPr>
          <w:trHeight w:val="568"/>
        </w:trPr>
        <w:tc>
          <w:tcPr>
            <w:tcW w:w="2160" w:type="dxa"/>
          </w:tcPr>
          <w:p w14:paraId="39FB4532" w14:textId="77777777" w:rsidR="009538B0" w:rsidRPr="00D5653B" w:rsidRDefault="009538B0" w:rsidP="00327B41">
            <w:pPr>
              <w:pStyle w:val="TableParagraph"/>
              <w:spacing w:before="2"/>
              <w:ind w:left="144" w:right="144"/>
              <w:jc w:val="left"/>
              <w:rPr>
                <w:rFonts w:asciiTheme="majorHAnsi" w:hAnsiTheme="majorHAnsi" w:cstheme="majorHAnsi"/>
                <w:b/>
              </w:rPr>
            </w:pPr>
            <w:r w:rsidRPr="00D5653B">
              <w:rPr>
                <w:rFonts w:asciiTheme="majorHAnsi" w:hAnsiTheme="majorHAnsi" w:cstheme="majorHAnsi"/>
                <w:b/>
              </w:rPr>
              <w:t>Tên</w:t>
            </w:r>
            <w:r w:rsidRPr="00D5653B">
              <w:rPr>
                <w:rFonts w:asciiTheme="majorHAnsi" w:hAnsiTheme="majorHAnsi" w:cstheme="majorHAnsi"/>
                <w:b/>
                <w:spacing w:val="-3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Use</w:t>
            </w:r>
            <w:proofErr w:type="spellEnd"/>
            <w:r w:rsidRPr="00D5653B">
              <w:rPr>
                <w:rFonts w:asciiTheme="majorHAnsi" w:hAnsiTheme="majorHAnsi" w:cstheme="majorHAnsi"/>
                <w:b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Case</w:t>
            </w:r>
            <w:proofErr w:type="spellEnd"/>
          </w:p>
        </w:tc>
        <w:tc>
          <w:tcPr>
            <w:tcW w:w="7282" w:type="dxa"/>
            <w:tcBorders>
              <w:right w:val="single" w:sz="6" w:space="0" w:color="000000" w:themeColor="text1"/>
            </w:tcBorders>
          </w:tcPr>
          <w:p w14:paraId="779A5824" w14:textId="4D397E35" w:rsidR="009538B0" w:rsidRPr="00D5653B" w:rsidRDefault="003B5A2C" w:rsidP="001300DC">
            <w:pPr>
              <w:pStyle w:val="TableParagraph"/>
              <w:spacing w:line="326" w:lineRule="exact"/>
              <w:ind w:left="144" w:right="144"/>
              <w:jc w:val="both"/>
              <w:rPr>
                <w:rFonts w:asciiTheme="majorHAnsi" w:hAnsiTheme="majorHAnsi" w:cstheme="majorHAnsi"/>
              </w:rPr>
            </w:pPr>
            <w:proofErr w:type="spellStart"/>
            <w:r w:rsidRPr="00D5653B">
              <w:rPr>
                <w:rFonts w:asciiTheme="majorHAnsi" w:hAnsiTheme="majorHAnsi" w:cstheme="majorHAnsi"/>
                <w:color w:val="000000"/>
                <w:lang w:val="en-US"/>
              </w:rPr>
              <w:t>Xem</w:t>
            </w:r>
            <w:proofErr w:type="spellEnd"/>
            <w:r w:rsidRPr="00D5653B">
              <w:rPr>
                <w:rFonts w:asciiTheme="majorHAnsi" w:hAnsiTheme="majorHAnsi" w:cstheme="majorHAnsi"/>
                <w:color w:val="000000"/>
                <w:lang w:val="en-US"/>
              </w:rPr>
              <w:t xml:space="preserve"> chi </w:t>
            </w:r>
            <w:proofErr w:type="spellStart"/>
            <w:r w:rsidRPr="00D5653B">
              <w:rPr>
                <w:rFonts w:asciiTheme="majorHAnsi" w:hAnsiTheme="majorHAnsi" w:cstheme="majorHAnsi"/>
                <w:color w:val="000000"/>
                <w:lang w:val="en-US"/>
              </w:rPr>
              <w:t>tiết</w:t>
            </w:r>
            <w:proofErr w:type="spellEnd"/>
            <w:r w:rsidRPr="00D5653B">
              <w:rPr>
                <w:rFonts w:asciiTheme="majorHAnsi" w:hAnsiTheme="majorHAnsi" w:cstheme="majorHAnsi"/>
                <w:color w:val="000000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color w:val="000000"/>
                <w:lang w:val="en-US"/>
              </w:rPr>
              <w:t>sản</w:t>
            </w:r>
            <w:proofErr w:type="spellEnd"/>
            <w:r w:rsidRPr="00D5653B">
              <w:rPr>
                <w:rFonts w:asciiTheme="majorHAnsi" w:hAnsiTheme="majorHAnsi" w:cstheme="majorHAnsi"/>
                <w:color w:val="000000"/>
                <w:lang w:val="en-US"/>
              </w:rPr>
              <w:t xml:space="preserve"> phẩm</w:t>
            </w:r>
          </w:p>
        </w:tc>
      </w:tr>
      <w:tr w:rsidR="009538B0" w:rsidRPr="00D5653B" w14:paraId="392F6F41" w14:textId="77777777" w:rsidTr="0035657C">
        <w:trPr>
          <w:trHeight w:val="568"/>
        </w:trPr>
        <w:tc>
          <w:tcPr>
            <w:tcW w:w="2160" w:type="dxa"/>
          </w:tcPr>
          <w:p w14:paraId="2E72AA56" w14:textId="77777777" w:rsidR="009538B0" w:rsidRPr="00D5653B" w:rsidRDefault="009538B0" w:rsidP="00327B41">
            <w:pPr>
              <w:pStyle w:val="TableParagraph"/>
              <w:spacing w:before="2"/>
              <w:ind w:left="144" w:right="144"/>
              <w:jc w:val="left"/>
              <w:rPr>
                <w:rFonts w:asciiTheme="majorHAnsi" w:hAnsiTheme="majorHAnsi" w:cstheme="majorHAnsi"/>
                <w:b/>
              </w:rPr>
            </w:pPr>
            <w:r w:rsidRPr="00D5653B">
              <w:rPr>
                <w:rFonts w:asciiTheme="majorHAnsi" w:hAnsiTheme="majorHAnsi" w:cstheme="majorHAnsi"/>
                <w:b/>
              </w:rPr>
              <w:t>Mô</w:t>
            </w:r>
            <w:r w:rsidRPr="00D5653B">
              <w:rPr>
                <w:rFonts w:asciiTheme="majorHAnsi" w:hAnsiTheme="majorHAnsi" w:cstheme="majorHAnsi"/>
                <w:b/>
                <w:spacing w:val="-1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tả</w:t>
            </w:r>
            <w:proofErr w:type="spellEnd"/>
          </w:p>
        </w:tc>
        <w:tc>
          <w:tcPr>
            <w:tcW w:w="7282" w:type="dxa"/>
            <w:tcBorders>
              <w:right w:val="single" w:sz="6" w:space="0" w:color="000000" w:themeColor="text1"/>
            </w:tcBorders>
          </w:tcPr>
          <w:p w14:paraId="7FFD72F0" w14:textId="2748BDC9" w:rsidR="009538B0" w:rsidRPr="00D5653B" w:rsidRDefault="00C30ADD" w:rsidP="001300DC">
            <w:pPr>
              <w:pStyle w:val="TableParagraph"/>
              <w:spacing w:line="336" w:lineRule="exact"/>
              <w:ind w:left="144" w:right="144"/>
              <w:jc w:val="both"/>
              <w:rPr>
                <w:rFonts w:asciiTheme="majorHAnsi" w:hAnsiTheme="majorHAnsi" w:cstheme="majorHAnsi"/>
              </w:rPr>
            </w:pP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Chức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năng</w:t>
            </w:r>
            <w:r w:rsidR="00991307" w:rsidRPr="00D5653B">
              <w:rPr>
                <w:rFonts w:asciiTheme="majorHAnsi" w:hAnsiTheme="majorHAnsi" w:cstheme="majorHAnsi"/>
                <w:lang w:val="en-US"/>
              </w:rPr>
              <w:t xml:space="preserve"> Cho </w:t>
            </w:r>
            <w:proofErr w:type="spellStart"/>
            <w:r w:rsidR="00991307" w:rsidRPr="00D5653B">
              <w:rPr>
                <w:rFonts w:asciiTheme="majorHAnsi" w:hAnsiTheme="majorHAnsi" w:cstheme="majorHAnsi"/>
                <w:lang w:val="en-US"/>
              </w:rPr>
              <w:t>phép</w:t>
            </w:r>
            <w:proofErr w:type="spellEnd"/>
            <w:r w:rsidR="00991307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991307" w:rsidRPr="00D5653B">
              <w:rPr>
                <w:rFonts w:asciiTheme="majorHAnsi" w:hAnsiTheme="majorHAnsi" w:cstheme="majorHAnsi"/>
                <w:lang w:val="en-US"/>
              </w:rPr>
              <w:t>khách</w:t>
            </w:r>
            <w:proofErr w:type="spellEnd"/>
            <w:r w:rsidR="00991307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991307" w:rsidRPr="00D5653B">
              <w:rPr>
                <w:rFonts w:asciiTheme="majorHAnsi" w:hAnsiTheme="majorHAnsi" w:cstheme="majorHAnsi"/>
                <w:lang w:val="en-US"/>
              </w:rPr>
              <w:t>hàng</w:t>
            </w:r>
            <w:proofErr w:type="spellEnd"/>
            <w:r w:rsidR="00991307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991307" w:rsidRPr="00D5653B">
              <w:rPr>
                <w:rFonts w:asciiTheme="majorHAnsi" w:hAnsiTheme="majorHAnsi" w:cstheme="majorHAnsi"/>
                <w:lang w:val="en-US"/>
              </w:rPr>
              <w:t>xem</w:t>
            </w:r>
            <w:proofErr w:type="spellEnd"/>
            <w:r w:rsidR="00991307" w:rsidRPr="00D5653B">
              <w:rPr>
                <w:rFonts w:asciiTheme="majorHAnsi" w:hAnsiTheme="majorHAnsi" w:cstheme="majorHAnsi"/>
                <w:lang w:val="en-US"/>
              </w:rPr>
              <w:t xml:space="preserve"> chi </w:t>
            </w:r>
            <w:proofErr w:type="spellStart"/>
            <w:r w:rsidR="00991307" w:rsidRPr="00D5653B">
              <w:rPr>
                <w:rFonts w:asciiTheme="majorHAnsi" w:hAnsiTheme="majorHAnsi" w:cstheme="majorHAnsi"/>
                <w:lang w:val="en-US"/>
              </w:rPr>
              <w:t>tiết</w:t>
            </w:r>
            <w:proofErr w:type="spellEnd"/>
            <w:r w:rsidR="00991307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991307" w:rsidRPr="00D5653B">
              <w:rPr>
                <w:rFonts w:asciiTheme="majorHAnsi" w:hAnsiTheme="majorHAnsi" w:cstheme="majorHAnsi"/>
                <w:lang w:val="en-US"/>
              </w:rPr>
              <w:t>sản</w:t>
            </w:r>
            <w:proofErr w:type="spellEnd"/>
            <w:r w:rsidR="00991307" w:rsidRPr="00D5653B">
              <w:rPr>
                <w:rFonts w:asciiTheme="majorHAnsi" w:hAnsiTheme="majorHAnsi" w:cstheme="majorHAnsi"/>
                <w:lang w:val="en-US"/>
              </w:rPr>
              <w:t xml:space="preserve"> phẩm bao </w:t>
            </w:r>
            <w:proofErr w:type="spellStart"/>
            <w:r w:rsidR="00991307" w:rsidRPr="00D5653B">
              <w:rPr>
                <w:rFonts w:asciiTheme="majorHAnsi" w:hAnsiTheme="majorHAnsi" w:cstheme="majorHAnsi"/>
                <w:lang w:val="en-US"/>
              </w:rPr>
              <w:t>gồm</w:t>
            </w:r>
            <w:proofErr w:type="spellEnd"/>
            <w:r w:rsidR="00991307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991307" w:rsidRPr="00D5653B">
              <w:rPr>
                <w:rFonts w:asciiTheme="majorHAnsi" w:hAnsiTheme="majorHAnsi" w:cstheme="majorHAnsi"/>
                <w:lang w:val="en-US"/>
              </w:rPr>
              <w:t>các</w:t>
            </w:r>
            <w:proofErr w:type="spellEnd"/>
            <w:r w:rsidR="00991307" w:rsidRPr="00D5653B">
              <w:rPr>
                <w:rFonts w:asciiTheme="majorHAnsi" w:hAnsiTheme="majorHAnsi" w:cstheme="majorHAnsi"/>
                <w:lang w:val="en-US"/>
              </w:rPr>
              <w:t xml:space="preserve"> hình </w:t>
            </w:r>
            <w:proofErr w:type="spellStart"/>
            <w:r w:rsidR="00991307" w:rsidRPr="00D5653B">
              <w:rPr>
                <w:rFonts w:asciiTheme="majorHAnsi" w:hAnsiTheme="majorHAnsi" w:cstheme="majorHAnsi"/>
                <w:lang w:val="en-US"/>
              </w:rPr>
              <w:t>ảnh</w:t>
            </w:r>
            <w:proofErr w:type="spellEnd"/>
            <w:r w:rsidR="00991307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991307" w:rsidRPr="00D5653B">
              <w:rPr>
                <w:rFonts w:asciiTheme="majorHAnsi" w:hAnsiTheme="majorHAnsi" w:cstheme="majorHAnsi"/>
                <w:lang w:val="en-US"/>
              </w:rPr>
              <w:t>thêm</w:t>
            </w:r>
            <w:proofErr w:type="spellEnd"/>
            <w:r w:rsidR="00991307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991307" w:rsidRPr="00D5653B">
              <w:rPr>
                <w:rFonts w:asciiTheme="majorHAnsi" w:hAnsiTheme="majorHAnsi" w:cstheme="majorHAnsi"/>
                <w:lang w:val="en-US"/>
              </w:rPr>
              <w:t>ngoài</w:t>
            </w:r>
            <w:proofErr w:type="spellEnd"/>
            <w:r w:rsidR="00991307" w:rsidRPr="00D5653B">
              <w:rPr>
                <w:rFonts w:asciiTheme="majorHAnsi" w:hAnsiTheme="majorHAnsi" w:cstheme="majorHAnsi"/>
                <w:lang w:val="en-US"/>
              </w:rPr>
              <w:t xml:space="preserve"> hình </w:t>
            </w:r>
            <w:proofErr w:type="spellStart"/>
            <w:r w:rsidR="00991307" w:rsidRPr="00D5653B">
              <w:rPr>
                <w:rFonts w:asciiTheme="majorHAnsi" w:hAnsiTheme="majorHAnsi" w:cstheme="majorHAnsi"/>
                <w:lang w:val="en-US"/>
              </w:rPr>
              <w:t>ảnh</w:t>
            </w:r>
            <w:proofErr w:type="spellEnd"/>
            <w:r w:rsidR="00991307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991307" w:rsidRPr="00D5653B">
              <w:rPr>
                <w:rFonts w:asciiTheme="majorHAnsi" w:hAnsiTheme="majorHAnsi" w:cstheme="majorHAnsi"/>
                <w:lang w:val="en-US"/>
              </w:rPr>
              <w:t>chính</w:t>
            </w:r>
            <w:proofErr w:type="spellEnd"/>
            <w:r w:rsidR="00991307" w:rsidRPr="00D5653B">
              <w:rPr>
                <w:rFonts w:asciiTheme="majorHAnsi" w:hAnsiTheme="majorHAnsi" w:cstheme="majorHAnsi"/>
                <w:lang w:val="en-US"/>
              </w:rPr>
              <w:t xml:space="preserve">, </w:t>
            </w:r>
            <w:proofErr w:type="spellStart"/>
            <w:r w:rsidR="00991307" w:rsidRPr="00D5653B">
              <w:rPr>
                <w:rFonts w:asciiTheme="majorHAnsi" w:hAnsiTheme="majorHAnsi" w:cstheme="majorHAnsi"/>
                <w:lang w:val="en-US"/>
              </w:rPr>
              <w:t>các</w:t>
            </w:r>
            <w:proofErr w:type="spellEnd"/>
            <w:r w:rsidR="00991307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991307" w:rsidRPr="00D5653B">
              <w:rPr>
                <w:rFonts w:asciiTheme="majorHAnsi" w:hAnsiTheme="majorHAnsi" w:cstheme="majorHAnsi"/>
                <w:lang w:val="en-US"/>
              </w:rPr>
              <w:t>loại</w:t>
            </w:r>
            <w:proofErr w:type="spellEnd"/>
            <w:r w:rsidR="00991307" w:rsidRPr="00D5653B">
              <w:rPr>
                <w:rFonts w:asciiTheme="majorHAnsi" w:hAnsiTheme="majorHAnsi" w:cstheme="majorHAnsi"/>
                <w:lang w:val="en-US"/>
              </w:rPr>
              <w:t xml:space="preserve"> size, </w:t>
            </w:r>
            <w:proofErr w:type="spellStart"/>
            <w:r w:rsidR="00991307" w:rsidRPr="00D5653B">
              <w:rPr>
                <w:rFonts w:asciiTheme="majorHAnsi" w:hAnsiTheme="majorHAnsi" w:cstheme="majorHAnsi"/>
                <w:lang w:val="en-US"/>
              </w:rPr>
              <w:t>màu</w:t>
            </w:r>
            <w:proofErr w:type="spellEnd"/>
            <w:r w:rsidR="00991307" w:rsidRPr="00D5653B">
              <w:rPr>
                <w:rFonts w:asciiTheme="majorHAnsi" w:hAnsiTheme="majorHAnsi" w:cstheme="majorHAnsi"/>
                <w:lang w:val="en-US"/>
              </w:rPr>
              <w:t xml:space="preserve">, </w:t>
            </w:r>
            <w:proofErr w:type="spellStart"/>
            <w:r w:rsidR="00991307" w:rsidRPr="00D5653B">
              <w:rPr>
                <w:rFonts w:asciiTheme="majorHAnsi" w:hAnsiTheme="majorHAnsi" w:cstheme="majorHAnsi"/>
                <w:lang w:val="en-US"/>
              </w:rPr>
              <w:t>kích</w:t>
            </w:r>
            <w:proofErr w:type="spellEnd"/>
            <w:r w:rsidR="00991307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991307" w:rsidRPr="00D5653B">
              <w:rPr>
                <w:rFonts w:asciiTheme="majorHAnsi" w:hAnsiTheme="majorHAnsi" w:cstheme="majorHAnsi"/>
                <w:lang w:val="en-US"/>
              </w:rPr>
              <w:t>cỡ</w:t>
            </w:r>
            <w:proofErr w:type="spellEnd"/>
            <w:r w:rsidR="00991307" w:rsidRPr="00D5653B">
              <w:rPr>
                <w:rFonts w:asciiTheme="majorHAnsi" w:hAnsiTheme="majorHAnsi" w:cstheme="majorHAnsi"/>
                <w:lang w:val="en-US"/>
              </w:rPr>
              <w:t xml:space="preserve">, </w:t>
            </w:r>
            <w:proofErr w:type="spellStart"/>
            <w:r w:rsidR="00991307" w:rsidRPr="00D5653B">
              <w:rPr>
                <w:rFonts w:asciiTheme="majorHAnsi" w:hAnsiTheme="majorHAnsi" w:cstheme="majorHAnsi"/>
                <w:lang w:val="en-US"/>
              </w:rPr>
              <w:t>thuộc</w:t>
            </w:r>
            <w:proofErr w:type="spellEnd"/>
            <w:r w:rsidR="00991307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991307" w:rsidRPr="00D5653B">
              <w:rPr>
                <w:rFonts w:asciiTheme="majorHAnsi" w:hAnsiTheme="majorHAnsi" w:cstheme="majorHAnsi"/>
                <w:lang w:val="en-US"/>
              </w:rPr>
              <w:t>tính</w:t>
            </w:r>
            <w:proofErr w:type="spellEnd"/>
            <w:r w:rsidR="00991307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991307" w:rsidRPr="00D5653B">
              <w:rPr>
                <w:rFonts w:asciiTheme="majorHAnsi" w:hAnsiTheme="majorHAnsi" w:cstheme="majorHAnsi"/>
                <w:lang w:val="en-US"/>
              </w:rPr>
              <w:t>khác</w:t>
            </w:r>
            <w:proofErr w:type="spellEnd"/>
            <w:r w:rsidR="00991307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991307" w:rsidRPr="00D5653B">
              <w:rPr>
                <w:rFonts w:asciiTheme="majorHAnsi" w:hAnsiTheme="majorHAnsi" w:cstheme="majorHAnsi"/>
                <w:lang w:val="en-US"/>
              </w:rPr>
              <w:t>biệt</w:t>
            </w:r>
            <w:proofErr w:type="spellEnd"/>
            <w:r w:rsidR="00991307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991307" w:rsidRPr="00D5653B">
              <w:rPr>
                <w:rFonts w:asciiTheme="majorHAnsi" w:hAnsiTheme="majorHAnsi" w:cstheme="majorHAnsi"/>
                <w:lang w:val="en-US"/>
              </w:rPr>
              <w:t>nội</w:t>
            </w:r>
            <w:proofErr w:type="spellEnd"/>
            <w:r w:rsidR="00991307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991307" w:rsidRPr="00D5653B">
              <w:rPr>
                <w:rFonts w:asciiTheme="majorHAnsi" w:hAnsiTheme="majorHAnsi" w:cstheme="majorHAnsi"/>
                <w:lang w:val="en-US"/>
              </w:rPr>
              <w:t>sản</w:t>
            </w:r>
            <w:proofErr w:type="spellEnd"/>
            <w:r w:rsidR="00991307" w:rsidRPr="00D5653B">
              <w:rPr>
                <w:rFonts w:asciiTheme="majorHAnsi" w:hAnsiTheme="majorHAnsi" w:cstheme="majorHAnsi"/>
                <w:lang w:val="en-US"/>
              </w:rPr>
              <w:t xml:space="preserve"> phẩm. Hay </w:t>
            </w:r>
            <w:proofErr w:type="spellStart"/>
            <w:r w:rsidR="00991307" w:rsidRPr="00D5653B">
              <w:rPr>
                <w:rFonts w:asciiTheme="majorHAnsi" w:hAnsiTheme="majorHAnsi" w:cstheme="majorHAnsi"/>
                <w:lang w:val="en-US"/>
              </w:rPr>
              <w:t>có</w:t>
            </w:r>
            <w:proofErr w:type="spellEnd"/>
            <w:r w:rsidR="00991307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991307" w:rsidRPr="00D5653B">
              <w:rPr>
                <w:rFonts w:asciiTheme="majorHAnsi" w:hAnsiTheme="majorHAnsi" w:cstheme="majorHAnsi"/>
                <w:lang w:val="en-US"/>
              </w:rPr>
              <w:t>thể</w:t>
            </w:r>
            <w:proofErr w:type="spellEnd"/>
            <w:r w:rsidR="00991307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991307" w:rsidRPr="00D5653B">
              <w:rPr>
                <w:rFonts w:asciiTheme="majorHAnsi" w:hAnsiTheme="majorHAnsi" w:cstheme="majorHAnsi"/>
                <w:lang w:val="en-US"/>
              </w:rPr>
              <w:t>xem</w:t>
            </w:r>
            <w:proofErr w:type="spellEnd"/>
            <w:r w:rsidR="00991307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991307" w:rsidRPr="00D5653B">
              <w:rPr>
                <w:rFonts w:asciiTheme="majorHAnsi" w:hAnsiTheme="majorHAnsi" w:cstheme="majorHAnsi"/>
                <w:lang w:val="en-US"/>
              </w:rPr>
              <w:t>thêm</w:t>
            </w:r>
            <w:proofErr w:type="spellEnd"/>
            <w:r w:rsidR="00991307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991307" w:rsidRPr="00D5653B">
              <w:rPr>
                <w:rFonts w:asciiTheme="majorHAnsi" w:hAnsiTheme="majorHAnsi" w:cstheme="majorHAnsi"/>
                <w:lang w:val="en-US"/>
              </w:rPr>
              <w:t>mô</w:t>
            </w:r>
            <w:proofErr w:type="spellEnd"/>
            <w:r w:rsidR="00991307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991307" w:rsidRPr="00D5653B">
              <w:rPr>
                <w:rFonts w:asciiTheme="majorHAnsi" w:hAnsiTheme="majorHAnsi" w:cstheme="majorHAnsi"/>
                <w:lang w:val="en-US"/>
              </w:rPr>
              <w:t>tả</w:t>
            </w:r>
            <w:proofErr w:type="spellEnd"/>
            <w:r w:rsidR="00991307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991307" w:rsidRPr="00D5653B">
              <w:rPr>
                <w:rFonts w:asciiTheme="majorHAnsi" w:hAnsiTheme="majorHAnsi" w:cstheme="majorHAnsi"/>
                <w:lang w:val="en-US"/>
              </w:rPr>
              <w:t>về</w:t>
            </w:r>
            <w:proofErr w:type="spellEnd"/>
            <w:r w:rsidR="00991307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991307" w:rsidRPr="00D5653B">
              <w:rPr>
                <w:rFonts w:asciiTheme="majorHAnsi" w:hAnsiTheme="majorHAnsi" w:cstheme="majorHAnsi"/>
                <w:lang w:val="en-US"/>
              </w:rPr>
              <w:t>sản</w:t>
            </w:r>
            <w:proofErr w:type="spellEnd"/>
            <w:r w:rsidR="00991307" w:rsidRPr="00D5653B">
              <w:rPr>
                <w:rFonts w:asciiTheme="majorHAnsi" w:hAnsiTheme="majorHAnsi" w:cstheme="majorHAnsi"/>
                <w:lang w:val="en-US"/>
              </w:rPr>
              <w:t xml:space="preserve"> phẩm, </w:t>
            </w:r>
            <w:proofErr w:type="spellStart"/>
            <w:r w:rsidR="00991307" w:rsidRPr="00D5653B">
              <w:rPr>
                <w:rFonts w:asciiTheme="majorHAnsi" w:hAnsiTheme="majorHAnsi" w:cstheme="majorHAnsi"/>
                <w:lang w:val="en-US"/>
              </w:rPr>
              <w:t>các</w:t>
            </w:r>
            <w:proofErr w:type="spellEnd"/>
            <w:r w:rsidR="00991307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991307" w:rsidRPr="00D5653B">
              <w:rPr>
                <w:rFonts w:asciiTheme="majorHAnsi" w:hAnsiTheme="majorHAnsi" w:cstheme="majorHAnsi"/>
                <w:lang w:val="en-US"/>
              </w:rPr>
              <w:t>đánh</w:t>
            </w:r>
            <w:proofErr w:type="spellEnd"/>
            <w:r w:rsidR="00991307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991307" w:rsidRPr="00D5653B">
              <w:rPr>
                <w:rFonts w:asciiTheme="majorHAnsi" w:hAnsiTheme="majorHAnsi" w:cstheme="majorHAnsi"/>
                <w:lang w:val="en-US"/>
              </w:rPr>
              <w:t>giá</w:t>
            </w:r>
            <w:proofErr w:type="spellEnd"/>
            <w:r w:rsidR="00991307" w:rsidRPr="00D5653B">
              <w:rPr>
                <w:rFonts w:asciiTheme="majorHAnsi" w:hAnsiTheme="majorHAnsi" w:cstheme="majorHAnsi"/>
                <w:lang w:val="en-US"/>
              </w:rPr>
              <w:t xml:space="preserve"> của </w:t>
            </w:r>
            <w:proofErr w:type="spellStart"/>
            <w:r w:rsidR="00991307" w:rsidRPr="00D5653B">
              <w:rPr>
                <w:rFonts w:asciiTheme="majorHAnsi" w:hAnsiTheme="majorHAnsi" w:cstheme="majorHAnsi"/>
                <w:lang w:val="en-US"/>
              </w:rPr>
              <w:t>các</w:t>
            </w:r>
            <w:proofErr w:type="spellEnd"/>
            <w:r w:rsidR="00991307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991307" w:rsidRPr="00D5653B">
              <w:rPr>
                <w:rFonts w:asciiTheme="majorHAnsi" w:hAnsiTheme="majorHAnsi" w:cstheme="majorHAnsi"/>
                <w:lang w:val="en-US"/>
              </w:rPr>
              <w:t>người</w:t>
            </w:r>
            <w:proofErr w:type="spellEnd"/>
            <w:r w:rsidR="00991307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991307" w:rsidRPr="00D5653B">
              <w:rPr>
                <w:rFonts w:asciiTheme="majorHAnsi" w:hAnsiTheme="majorHAnsi" w:cstheme="majorHAnsi"/>
                <w:lang w:val="en-US"/>
              </w:rPr>
              <w:t>dùng</w:t>
            </w:r>
            <w:proofErr w:type="spellEnd"/>
            <w:r w:rsidR="00991307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991307" w:rsidRPr="00D5653B">
              <w:rPr>
                <w:rFonts w:asciiTheme="majorHAnsi" w:hAnsiTheme="majorHAnsi" w:cstheme="majorHAnsi"/>
                <w:lang w:val="en-US"/>
              </w:rPr>
              <w:t>khác</w:t>
            </w:r>
            <w:proofErr w:type="spellEnd"/>
            <w:r w:rsidR="00991307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991307" w:rsidRPr="00D5653B">
              <w:rPr>
                <w:rFonts w:asciiTheme="majorHAnsi" w:hAnsiTheme="majorHAnsi" w:cstheme="majorHAnsi"/>
                <w:lang w:val="en-US"/>
              </w:rPr>
              <w:t>về</w:t>
            </w:r>
            <w:proofErr w:type="spellEnd"/>
            <w:r w:rsidR="00991307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991307" w:rsidRPr="00D5653B">
              <w:rPr>
                <w:rFonts w:asciiTheme="majorHAnsi" w:hAnsiTheme="majorHAnsi" w:cstheme="majorHAnsi"/>
                <w:lang w:val="en-US"/>
              </w:rPr>
              <w:t>sản</w:t>
            </w:r>
            <w:proofErr w:type="spellEnd"/>
            <w:r w:rsidR="00991307" w:rsidRPr="00D5653B">
              <w:rPr>
                <w:rFonts w:asciiTheme="majorHAnsi" w:hAnsiTheme="majorHAnsi" w:cstheme="majorHAnsi"/>
                <w:lang w:val="en-US"/>
              </w:rPr>
              <w:t xml:space="preserve"> phẩm </w:t>
            </w:r>
            <w:proofErr w:type="spellStart"/>
            <w:r w:rsidR="00991307" w:rsidRPr="00D5653B">
              <w:rPr>
                <w:rFonts w:asciiTheme="majorHAnsi" w:hAnsiTheme="majorHAnsi" w:cstheme="majorHAnsi"/>
                <w:lang w:val="en-US"/>
              </w:rPr>
              <w:t>khi</w:t>
            </w:r>
            <w:proofErr w:type="spellEnd"/>
            <w:r w:rsidR="00991307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991307" w:rsidRPr="00D5653B">
              <w:rPr>
                <w:rFonts w:asciiTheme="majorHAnsi" w:hAnsiTheme="majorHAnsi" w:cstheme="majorHAnsi"/>
                <w:lang w:val="en-US"/>
              </w:rPr>
              <w:t>họ</w:t>
            </w:r>
            <w:proofErr w:type="spellEnd"/>
            <w:r w:rsidR="00991307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991307" w:rsidRPr="00D5653B">
              <w:rPr>
                <w:rFonts w:asciiTheme="majorHAnsi" w:hAnsiTheme="majorHAnsi" w:cstheme="majorHAnsi"/>
                <w:lang w:val="en-US"/>
              </w:rPr>
              <w:t>đã</w:t>
            </w:r>
            <w:proofErr w:type="spellEnd"/>
            <w:r w:rsidR="00991307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991307" w:rsidRPr="00D5653B">
              <w:rPr>
                <w:rFonts w:asciiTheme="majorHAnsi" w:hAnsiTheme="majorHAnsi" w:cstheme="majorHAnsi"/>
                <w:lang w:val="en-US"/>
              </w:rPr>
              <w:t>đặt</w:t>
            </w:r>
            <w:proofErr w:type="spellEnd"/>
            <w:r w:rsidR="00991307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991307" w:rsidRPr="00D5653B">
              <w:rPr>
                <w:rFonts w:asciiTheme="majorHAnsi" w:hAnsiTheme="majorHAnsi" w:cstheme="majorHAnsi"/>
                <w:lang w:val="en-US"/>
              </w:rPr>
              <w:t>mua</w:t>
            </w:r>
            <w:proofErr w:type="spellEnd"/>
            <w:r w:rsidR="00991307" w:rsidRPr="00D5653B">
              <w:rPr>
                <w:rFonts w:asciiTheme="majorHAnsi" w:hAnsiTheme="majorHAnsi" w:cstheme="majorHAnsi"/>
                <w:lang w:val="en-US"/>
              </w:rPr>
              <w:t>.</w:t>
            </w:r>
          </w:p>
        </w:tc>
      </w:tr>
      <w:tr w:rsidR="009538B0" w:rsidRPr="00D5653B" w14:paraId="4FC23837" w14:textId="77777777" w:rsidTr="0035657C">
        <w:trPr>
          <w:trHeight w:val="568"/>
        </w:trPr>
        <w:tc>
          <w:tcPr>
            <w:tcW w:w="2160" w:type="dxa"/>
          </w:tcPr>
          <w:p w14:paraId="6BCBD313" w14:textId="77777777" w:rsidR="009538B0" w:rsidRPr="00D5653B" w:rsidRDefault="009538B0" w:rsidP="00327B41">
            <w:pPr>
              <w:pStyle w:val="TableParagraph"/>
              <w:spacing w:before="2"/>
              <w:ind w:left="144" w:right="144"/>
              <w:jc w:val="left"/>
              <w:rPr>
                <w:rFonts w:asciiTheme="majorHAnsi" w:hAnsiTheme="majorHAnsi" w:cstheme="majorHAnsi"/>
                <w:b/>
              </w:rPr>
            </w:pPr>
            <w:proofErr w:type="spellStart"/>
            <w:r w:rsidRPr="00D5653B">
              <w:rPr>
                <w:rFonts w:asciiTheme="majorHAnsi" w:hAnsiTheme="majorHAnsi" w:cstheme="majorHAnsi"/>
                <w:b/>
              </w:rPr>
              <w:t>Người</w:t>
            </w:r>
            <w:proofErr w:type="spellEnd"/>
            <w:r w:rsidRPr="00D5653B">
              <w:rPr>
                <w:rFonts w:asciiTheme="majorHAnsi" w:hAnsiTheme="majorHAnsi" w:cstheme="majorHAnsi"/>
                <w:b/>
                <w:spacing w:val="-3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thực</w:t>
            </w:r>
            <w:proofErr w:type="spellEnd"/>
            <w:r w:rsidRPr="00D5653B">
              <w:rPr>
                <w:rFonts w:asciiTheme="majorHAnsi" w:hAnsiTheme="majorHAnsi" w:cstheme="majorHAnsi"/>
                <w:b/>
                <w:spacing w:val="-2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hiện</w:t>
            </w:r>
            <w:proofErr w:type="spellEnd"/>
          </w:p>
        </w:tc>
        <w:tc>
          <w:tcPr>
            <w:tcW w:w="7282" w:type="dxa"/>
            <w:tcBorders>
              <w:right w:val="single" w:sz="6" w:space="0" w:color="000000" w:themeColor="text1"/>
            </w:tcBorders>
          </w:tcPr>
          <w:p w14:paraId="056D5E2B" w14:textId="77777777" w:rsidR="009538B0" w:rsidRPr="00D5653B" w:rsidRDefault="009538B0" w:rsidP="001300DC">
            <w:pPr>
              <w:pStyle w:val="TableParagraph"/>
              <w:spacing w:line="294" w:lineRule="exact"/>
              <w:ind w:left="144" w:right="144"/>
              <w:jc w:val="both"/>
              <w:rPr>
                <w:rFonts w:asciiTheme="majorHAnsi" w:hAnsiTheme="majorHAnsi" w:cstheme="majorHAnsi"/>
                <w:lang w:val="en-US"/>
              </w:rPr>
            </w:pP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Khách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hàng</w:t>
            </w:r>
            <w:proofErr w:type="spellEnd"/>
          </w:p>
        </w:tc>
      </w:tr>
      <w:tr w:rsidR="009538B0" w:rsidRPr="00D5653B" w14:paraId="022047FF" w14:textId="77777777" w:rsidTr="0035657C">
        <w:trPr>
          <w:trHeight w:val="568"/>
        </w:trPr>
        <w:tc>
          <w:tcPr>
            <w:tcW w:w="2160" w:type="dxa"/>
          </w:tcPr>
          <w:p w14:paraId="68F37058" w14:textId="77777777" w:rsidR="009538B0" w:rsidRPr="00D5653B" w:rsidRDefault="009538B0" w:rsidP="00327B41">
            <w:pPr>
              <w:pStyle w:val="TableParagraph"/>
              <w:spacing w:before="2"/>
              <w:ind w:left="144" w:right="144"/>
              <w:jc w:val="left"/>
              <w:rPr>
                <w:rFonts w:asciiTheme="majorHAnsi" w:hAnsiTheme="majorHAnsi" w:cstheme="majorHAnsi"/>
                <w:b/>
              </w:rPr>
            </w:pPr>
            <w:proofErr w:type="spellStart"/>
            <w:r w:rsidRPr="00D5653B">
              <w:rPr>
                <w:rFonts w:asciiTheme="majorHAnsi" w:hAnsiTheme="majorHAnsi" w:cstheme="majorHAnsi"/>
                <w:b/>
              </w:rPr>
              <w:lastRenderedPageBreak/>
              <w:t>Điều</w:t>
            </w:r>
            <w:proofErr w:type="spellEnd"/>
            <w:r w:rsidRPr="00D5653B">
              <w:rPr>
                <w:rFonts w:asciiTheme="majorHAnsi" w:hAnsiTheme="majorHAnsi" w:cstheme="majorHAnsi"/>
                <w:b/>
                <w:spacing w:val="-3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kiện</w:t>
            </w:r>
            <w:proofErr w:type="spellEnd"/>
            <w:r w:rsidRPr="00D5653B">
              <w:rPr>
                <w:rFonts w:asciiTheme="majorHAnsi" w:hAnsiTheme="majorHAnsi" w:cstheme="majorHAnsi"/>
                <w:b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trước</w:t>
            </w:r>
            <w:proofErr w:type="spellEnd"/>
            <w:r w:rsidRPr="00D5653B">
              <w:rPr>
                <w:rFonts w:asciiTheme="majorHAnsi" w:hAnsiTheme="majorHAnsi" w:cstheme="majorHAnsi"/>
                <w:b/>
                <w:spacing w:val="-2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xử</w:t>
            </w:r>
            <w:proofErr w:type="spellEnd"/>
            <w:r w:rsidRPr="00D5653B">
              <w:rPr>
                <w:rFonts w:asciiTheme="majorHAnsi" w:hAnsiTheme="majorHAnsi" w:cstheme="majorHAnsi"/>
                <w:b/>
                <w:spacing w:val="-1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lí</w:t>
            </w:r>
            <w:proofErr w:type="spellEnd"/>
          </w:p>
        </w:tc>
        <w:tc>
          <w:tcPr>
            <w:tcW w:w="7282" w:type="dxa"/>
            <w:tcBorders>
              <w:right w:val="single" w:sz="6" w:space="0" w:color="000000" w:themeColor="text1"/>
            </w:tcBorders>
          </w:tcPr>
          <w:p w14:paraId="5E29BC0E" w14:textId="1BFC097D" w:rsidR="009538B0" w:rsidRPr="00D5653B" w:rsidRDefault="009538B0" w:rsidP="001300DC">
            <w:pPr>
              <w:pStyle w:val="TableParagraph"/>
              <w:spacing w:line="336" w:lineRule="exact"/>
              <w:ind w:left="144" w:right="144"/>
              <w:jc w:val="both"/>
              <w:rPr>
                <w:rFonts w:asciiTheme="majorHAnsi" w:hAnsiTheme="majorHAnsi" w:cstheme="majorHAnsi"/>
                <w:lang w:val="en-US"/>
              </w:rPr>
            </w:pPr>
            <w:r w:rsidRPr="00D5653B">
              <w:rPr>
                <w:rFonts w:asciiTheme="majorHAnsi" w:hAnsiTheme="majorHAnsi" w:cstheme="majorHAnsi"/>
                <w:lang w:val="en-US"/>
              </w:rPr>
              <w:t>None</w:t>
            </w:r>
          </w:p>
        </w:tc>
      </w:tr>
      <w:tr w:rsidR="009538B0" w:rsidRPr="00D5653B" w14:paraId="1A609DC5" w14:textId="77777777" w:rsidTr="00EA6CEE">
        <w:trPr>
          <w:trHeight w:val="787"/>
        </w:trPr>
        <w:tc>
          <w:tcPr>
            <w:tcW w:w="2160" w:type="dxa"/>
          </w:tcPr>
          <w:p w14:paraId="2B76AC1F" w14:textId="77777777" w:rsidR="009538B0" w:rsidRPr="00D5653B" w:rsidRDefault="009538B0" w:rsidP="00327B41">
            <w:pPr>
              <w:pStyle w:val="TableParagraph"/>
              <w:spacing w:before="2"/>
              <w:ind w:left="144" w:right="144"/>
              <w:jc w:val="left"/>
              <w:rPr>
                <w:rFonts w:asciiTheme="majorHAnsi" w:hAnsiTheme="majorHAnsi" w:cstheme="majorHAnsi"/>
                <w:b/>
              </w:rPr>
            </w:pPr>
            <w:r w:rsidRPr="00D5653B">
              <w:rPr>
                <w:rFonts w:asciiTheme="majorHAnsi" w:hAnsiTheme="majorHAnsi" w:cstheme="majorHAnsi"/>
                <w:b/>
              </w:rPr>
              <w:t>Sau</w:t>
            </w:r>
            <w:r w:rsidRPr="00D5653B">
              <w:rPr>
                <w:rFonts w:asciiTheme="majorHAnsi" w:hAnsiTheme="majorHAnsi" w:cstheme="majorHAnsi"/>
                <w:b/>
                <w:spacing w:val="-2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xử</w:t>
            </w:r>
            <w:proofErr w:type="spellEnd"/>
            <w:r w:rsidRPr="00D5653B">
              <w:rPr>
                <w:rFonts w:asciiTheme="majorHAnsi" w:hAnsiTheme="majorHAnsi" w:cstheme="majorHAnsi"/>
                <w:b/>
                <w:spacing w:val="-1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lí</w:t>
            </w:r>
            <w:proofErr w:type="spellEnd"/>
            <w:r w:rsidRPr="00D5653B">
              <w:rPr>
                <w:rFonts w:asciiTheme="majorHAnsi" w:hAnsiTheme="majorHAnsi" w:cstheme="majorHAnsi"/>
                <w:b/>
                <w:spacing w:val="-1"/>
              </w:rPr>
              <w:t xml:space="preserve"> </w:t>
            </w:r>
            <w:r w:rsidRPr="00D5653B">
              <w:rPr>
                <w:rFonts w:asciiTheme="majorHAnsi" w:hAnsiTheme="majorHAnsi" w:cstheme="majorHAnsi"/>
                <w:b/>
              </w:rPr>
              <w:t>(sau</w:t>
            </w:r>
            <w:r w:rsidRPr="00D5653B">
              <w:rPr>
                <w:rFonts w:asciiTheme="majorHAnsi" w:hAnsiTheme="majorHAnsi" w:cstheme="majorHAnsi"/>
                <w:b/>
                <w:spacing w:val="-2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Use-case</w:t>
            </w:r>
            <w:proofErr w:type="spellEnd"/>
            <w:r w:rsidRPr="00D5653B">
              <w:rPr>
                <w:rFonts w:asciiTheme="majorHAnsi" w:hAnsiTheme="majorHAnsi" w:cstheme="majorHAnsi"/>
                <w:b/>
              </w:rPr>
              <w:t>)</w:t>
            </w:r>
          </w:p>
        </w:tc>
        <w:tc>
          <w:tcPr>
            <w:tcW w:w="7282" w:type="dxa"/>
            <w:tcBorders>
              <w:right w:val="single" w:sz="6" w:space="0" w:color="000000" w:themeColor="text1"/>
            </w:tcBorders>
          </w:tcPr>
          <w:p w14:paraId="02B5FABC" w14:textId="77777777" w:rsidR="009538B0" w:rsidRPr="00D5653B" w:rsidRDefault="009538B0" w:rsidP="001300DC">
            <w:pPr>
              <w:pStyle w:val="TableParagraph"/>
              <w:spacing w:line="324" w:lineRule="auto"/>
              <w:ind w:left="144" w:right="144"/>
              <w:jc w:val="both"/>
              <w:rPr>
                <w:rFonts w:asciiTheme="majorHAnsi" w:hAnsiTheme="majorHAnsi" w:cstheme="majorHAnsi"/>
                <w:lang w:val="en-US"/>
              </w:rPr>
            </w:pPr>
            <w:r w:rsidRPr="00D5653B">
              <w:rPr>
                <w:rFonts w:asciiTheme="majorHAnsi" w:hAnsiTheme="majorHAnsi" w:cstheme="majorHAnsi"/>
                <w:spacing w:val="-5"/>
                <w:lang w:val="en-US"/>
              </w:rPr>
              <w:t>None</w:t>
            </w:r>
          </w:p>
        </w:tc>
      </w:tr>
      <w:tr w:rsidR="009538B0" w:rsidRPr="00D5653B" w14:paraId="460036A0" w14:textId="77777777" w:rsidTr="0035657C">
        <w:trPr>
          <w:trHeight w:val="569"/>
        </w:trPr>
        <w:tc>
          <w:tcPr>
            <w:tcW w:w="2160" w:type="dxa"/>
          </w:tcPr>
          <w:p w14:paraId="07914D23" w14:textId="77777777" w:rsidR="009538B0" w:rsidRPr="00D5653B" w:rsidRDefault="009538B0" w:rsidP="00327B41">
            <w:pPr>
              <w:pStyle w:val="TableParagraph"/>
              <w:spacing w:before="2"/>
              <w:ind w:left="144" w:right="144"/>
              <w:jc w:val="left"/>
              <w:rPr>
                <w:rFonts w:asciiTheme="majorHAnsi" w:hAnsiTheme="majorHAnsi" w:cstheme="majorHAnsi"/>
                <w:b/>
              </w:rPr>
            </w:pPr>
            <w:proofErr w:type="spellStart"/>
            <w:r w:rsidRPr="00D5653B">
              <w:rPr>
                <w:rFonts w:asciiTheme="majorHAnsi" w:hAnsiTheme="majorHAnsi" w:cstheme="majorHAnsi"/>
                <w:b/>
              </w:rPr>
              <w:t>Ngoại</w:t>
            </w:r>
            <w:proofErr w:type="spellEnd"/>
            <w:r w:rsidRPr="00D5653B">
              <w:rPr>
                <w:rFonts w:asciiTheme="majorHAnsi" w:hAnsiTheme="majorHAnsi" w:cstheme="majorHAnsi"/>
                <w:b/>
                <w:spacing w:val="-2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lệ</w:t>
            </w:r>
            <w:proofErr w:type="spellEnd"/>
            <w:r w:rsidRPr="00D5653B">
              <w:rPr>
                <w:rFonts w:asciiTheme="majorHAnsi" w:hAnsiTheme="majorHAnsi" w:cstheme="majorHAnsi"/>
                <w:b/>
                <w:spacing w:val="-2"/>
              </w:rPr>
              <w:t xml:space="preserve"> </w:t>
            </w:r>
            <w:r w:rsidRPr="00D5653B">
              <w:rPr>
                <w:rFonts w:asciiTheme="majorHAnsi" w:hAnsiTheme="majorHAnsi" w:cstheme="majorHAnsi"/>
                <w:b/>
              </w:rPr>
              <w:t>(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Exception</w:t>
            </w:r>
            <w:proofErr w:type="spellEnd"/>
            <w:r w:rsidRPr="00D5653B">
              <w:rPr>
                <w:rFonts w:asciiTheme="majorHAnsi" w:hAnsiTheme="majorHAnsi" w:cstheme="majorHAnsi"/>
                <w:b/>
              </w:rPr>
              <w:t>)</w:t>
            </w:r>
          </w:p>
        </w:tc>
        <w:tc>
          <w:tcPr>
            <w:tcW w:w="7282" w:type="dxa"/>
            <w:tcBorders>
              <w:right w:val="single" w:sz="6" w:space="0" w:color="000000" w:themeColor="text1"/>
            </w:tcBorders>
          </w:tcPr>
          <w:p w14:paraId="6C48F587" w14:textId="77777777" w:rsidR="009538B0" w:rsidRPr="00D5653B" w:rsidRDefault="009538B0" w:rsidP="001300DC">
            <w:pPr>
              <w:pStyle w:val="TableParagraph"/>
              <w:spacing w:line="294" w:lineRule="exact"/>
              <w:ind w:left="144" w:right="144"/>
              <w:jc w:val="both"/>
              <w:rPr>
                <w:rFonts w:asciiTheme="majorHAnsi" w:hAnsiTheme="majorHAnsi" w:cstheme="majorHAnsi"/>
              </w:rPr>
            </w:pPr>
            <w:r w:rsidRPr="00D5653B">
              <w:rPr>
                <w:rFonts w:asciiTheme="majorHAnsi" w:hAnsiTheme="majorHAnsi" w:cstheme="majorHAnsi"/>
              </w:rPr>
              <w:t>Không.</w:t>
            </w:r>
          </w:p>
        </w:tc>
      </w:tr>
      <w:tr w:rsidR="009538B0" w:rsidRPr="00D5653B" w14:paraId="7D03BE74" w14:textId="77777777" w:rsidTr="0035657C">
        <w:trPr>
          <w:trHeight w:val="1137"/>
        </w:trPr>
        <w:tc>
          <w:tcPr>
            <w:tcW w:w="2160" w:type="dxa"/>
          </w:tcPr>
          <w:p w14:paraId="113C7843" w14:textId="77777777" w:rsidR="009538B0" w:rsidRPr="00D5653B" w:rsidRDefault="009538B0" w:rsidP="00327B41">
            <w:pPr>
              <w:pStyle w:val="TableParagraph"/>
              <w:spacing w:before="2"/>
              <w:ind w:left="144" w:right="144"/>
              <w:jc w:val="left"/>
              <w:rPr>
                <w:rFonts w:asciiTheme="majorHAnsi" w:hAnsiTheme="majorHAnsi" w:cstheme="majorHAnsi"/>
                <w:b/>
              </w:rPr>
            </w:pPr>
            <w:proofErr w:type="spellStart"/>
            <w:r w:rsidRPr="00D5653B">
              <w:rPr>
                <w:rFonts w:asciiTheme="majorHAnsi" w:hAnsiTheme="majorHAnsi" w:cstheme="majorHAnsi"/>
                <w:b/>
              </w:rPr>
              <w:t>Dòng</w:t>
            </w:r>
            <w:proofErr w:type="spellEnd"/>
            <w:r w:rsidRPr="00D5653B">
              <w:rPr>
                <w:rFonts w:asciiTheme="majorHAnsi" w:hAnsiTheme="majorHAnsi" w:cstheme="majorHAnsi"/>
                <w:b/>
                <w:spacing w:val="-2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sự</w:t>
            </w:r>
            <w:proofErr w:type="spellEnd"/>
            <w:r w:rsidRPr="00D5653B">
              <w:rPr>
                <w:rFonts w:asciiTheme="majorHAnsi" w:hAnsiTheme="majorHAnsi" w:cstheme="majorHAnsi"/>
                <w:b/>
                <w:spacing w:val="-1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kiện</w:t>
            </w:r>
            <w:proofErr w:type="spellEnd"/>
            <w:r w:rsidRPr="00D5653B">
              <w:rPr>
                <w:rFonts w:asciiTheme="majorHAnsi" w:hAnsiTheme="majorHAnsi" w:cstheme="majorHAnsi"/>
                <w:b/>
                <w:spacing w:val="-1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chính</w:t>
            </w:r>
            <w:proofErr w:type="spellEnd"/>
          </w:p>
        </w:tc>
        <w:tc>
          <w:tcPr>
            <w:tcW w:w="7282" w:type="dxa"/>
            <w:tcBorders>
              <w:right w:val="single" w:sz="6" w:space="0" w:color="000000" w:themeColor="text1"/>
            </w:tcBorders>
          </w:tcPr>
          <w:p w14:paraId="4F62CC9D" w14:textId="77777777" w:rsidR="00FA6717" w:rsidRPr="00D5653B" w:rsidRDefault="00FA6717" w:rsidP="001300DC">
            <w:pPr>
              <w:autoSpaceDE/>
              <w:autoSpaceDN/>
              <w:spacing w:line="240" w:lineRule="auto"/>
              <w:ind w:left="144" w:right="144"/>
              <w:jc w:val="both"/>
              <w:rPr>
                <w:rFonts w:asciiTheme="majorHAnsi" w:hAnsiTheme="majorHAnsi" w:cstheme="majorHAnsi"/>
                <w:lang w:val="en-US"/>
              </w:rPr>
            </w:pP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Luồng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sự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kiện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cơ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bản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sẽ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được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mô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tả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bên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dưới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theo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thứ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tự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thực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hiện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>:</w:t>
            </w:r>
          </w:p>
          <w:p w14:paraId="1C508951" w14:textId="55655C0D" w:rsidR="00FA6717" w:rsidRPr="00D5653B" w:rsidRDefault="005316E0" w:rsidP="005F7E53">
            <w:pPr>
              <w:numPr>
                <w:ilvl w:val="0"/>
                <w:numId w:val="23"/>
              </w:numPr>
              <w:autoSpaceDE/>
              <w:autoSpaceDN/>
              <w:spacing w:line="240" w:lineRule="auto"/>
              <w:ind w:left="144" w:right="144"/>
              <w:jc w:val="both"/>
              <w:rPr>
                <w:rFonts w:asciiTheme="majorHAnsi" w:hAnsiTheme="majorHAnsi" w:cstheme="majorHAnsi"/>
                <w:lang w:val="en-US"/>
              </w:rPr>
            </w:pPr>
            <w:r>
              <w:rPr>
                <w:rFonts w:asciiTheme="majorHAnsi" w:hAnsiTheme="majorHAnsi" w:cstheme="majorHAnsi"/>
                <w:lang w:val="en-US"/>
              </w:rPr>
              <w:t xml:space="preserve">- </w:t>
            </w:r>
            <w:proofErr w:type="spellStart"/>
            <w:r w:rsidR="00FA6717" w:rsidRPr="00D5653B">
              <w:rPr>
                <w:rFonts w:asciiTheme="majorHAnsi" w:hAnsiTheme="majorHAnsi" w:cstheme="majorHAnsi"/>
                <w:lang w:val="en-US"/>
              </w:rPr>
              <w:t>Khách</w:t>
            </w:r>
            <w:proofErr w:type="spellEnd"/>
            <w:r w:rsidR="00FA6717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FA6717" w:rsidRPr="00D5653B">
              <w:rPr>
                <w:rFonts w:asciiTheme="majorHAnsi" w:hAnsiTheme="majorHAnsi" w:cstheme="majorHAnsi"/>
                <w:lang w:val="en-US"/>
              </w:rPr>
              <w:t>hàng</w:t>
            </w:r>
            <w:proofErr w:type="spellEnd"/>
            <w:r w:rsidR="00FA6717" w:rsidRPr="00D5653B">
              <w:rPr>
                <w:rFonts w:asciiTheme="majorHAnsi" w:hAnsiTheme="majorHAnsi" w:cstheme="majorHAnsi"/>
                <w:lang w:val="en-US"/>
              </w:rPr>
              <w:t xml:space="preserve"> vào </w:t>
            </w:r>
            <w:proofErr w:type="spellStart"/>
            <w:r w:rsidR="00FA6717" w:rsidRPr="00D5653B">
              <w:rPr>
                <w:rFonts w:asciiTheme="majorHAnsi" w:hAnsiTheme="majorHAnsi" w:cstheme="majorHAnsi"/>
                <w:lang w:val="en-US"/>
              </w:rPr>
              <w:t>các</w:t>
            </w:r>
            <w:proofErr w:type="spellEnd"/>
            <w:r w:rsidR="00FA6717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FA6717" w:rsidRPr="00D5653B">
              <w:rPr>
                <w:rFonts w:asciiTheme="majorHAnsi" w:hAnsiTheme="majorHAnsi" w:cstheme="majorHAnsi"/>
                <w:lang w:val="en-US"/>
              </w:rPr>
              <w:t>màn</w:t>
            </w:r>
            <w:proofErr w:type="spellEnd"/>
            <w:r w:rsidR="00FA6717" w:rsidRPr="00D5653B">
              <w:rPr>
                <w:rFonts w:asciiTheme="majorHAnsi" w:hAnsiTheme="majorHAnsi" w:cstheme="majorHAnsi"/>
                <w:lang w:val="en-US"/>
              </w:rPr>
              <w:t xml:space="preserve"> hình Home, </w:t>
            </w:r>
            <w:proofErr w:type="spellStart"/>
            <w:r w:rsidR="00FA6717" w:rsidRPr="00D5653B">
              <w:rPr>
                <w:rFonts w:asciiTheme="majorHAnsi" w:hAnsiTheme="majorHAnsi" w:cstheme="majorHAnsi"/>
                <w:lang w:val="en-US"/>
              </w:rPr>
              <w:t>sản</w:t>
            </w:r>
            <w:proofErr w:type="spellEnd"/>
            <w:r w:rsidR="00FA6717" w:rsidRPr="00D5653B">
              <w:rPr>
                <w:rFonts w:asciiTheme="majorHAnsi" w:hAnsiTheme="majorHAnsi" w:cstheme="majorHAnsi"/>
                <w:lang w:val="en-US"/>
              </w:rPr>
              <w:t xml:space="preserve"> phẩm </w:t>
            </w:r>
            <w:proofErr w:type="spellStart"/>
            <w:r w:rsidR="00FA6717" w:rsidRPr="00D5653B">
              <w:rPr>
                <w:rFonts w:asciiTheme="majorHAnsi" w:hAnsiTheme="majorHAnsi" w:cstheme="majorHAnsi"/>
                <w:lang w:val="en-US"/>
              </w:rPr>
              <w:t>trong</w:t>
            </w:r>
            <w:proofErr w:type="spellEnd"/>
            <w:r w:rsidR="00FA6717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FA6717" w:rsidRPr="00D5653B">
              <w:rPr>
                <w:rFonts w:asciiTheme="majorHAnsi" w:hAnsiTheme="majorHAnsi" w:cstheme="majorHAnsi"/>
                <w:lang w:val="en-US"/>
              </w:rPr>
              <w:t>loại</w:t>
            </w:r>
            <w:proofErr w:type="spellEnd"/>
            <w:r w:rsidR="00FA6717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FA6717" w:rsidRPr="00D5653B">
              <w:rPr>
                <w:rFonts w:asciiTheme="majorHAnsi" w:hAnsiTheme="majorHAnsi" w:cstheme="majorHAnsi"/>
                <w:lang w:val="en-US"/>
              </w:rPr>
              <w:t>sản</w:t>
            </w:r>
            <w:proofErr w:type="spellEnd"/>
            <w:r w:rsidR="00FA6717" w:rsidRPr="00D5653B">
              <w:rPr>
                <w:rFonts w:asciiTheme="majorHAnsi" w:hAnsiTheme="majorHAnsi" w:cstheme="majorHAnsi"/>
                <w:lang w:val="en-US"/>
              </w:rPr>
              <w:t xml:space="preserve"> phẩm, </w:t>
            </w:r>
            <w:proofErr w:type="spellStart"/>
            <w:r w:rsidR="00FA6717" w:rsidRPr="00D5653B">
              <w:rPr>
                <w:rFonts w:asciiTheme="majorHAnsi" w:hAnsiTheme="majorHAnsi" w:cstheme="majorHAnsi"/>
                <w:lang w:val="en-US"/>
              </w:rPr>
              <w:t>tìm</w:t>
            </w:r>
            <w:proofErr w:type="spellEnd"/>
            <w:r w:rsidR="00FA6717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FA6717" w:rsidRPr="00D5653B">
              <w:rPr>
                <w:rFonts w:asciiTheme="majorHAnsi" w:hAnsiTheme="majorHAnsi" w:cstheme="majorHAnsi"/>
                <w:lang w:val="en-US"/>
              </w:rPr>
              <w:t>kiếm</w:t>
            </w:r>
            <w:proofErr w:type="spellEnd"/>
            <w:r w:rsidR="00FA6717" w:rsidRPr="00D5653B">
              <w:rPr>
                <w:rFonts w:asciiTheme="majorHAnsi" w:hAnsiTheme="majorHAnsi" w:cstheme="majorHAnsi"/>
                <w:lang w:val="en-US"/>
              </w:rPr>
              <w:t xml:space="preserve">, </w:t>
            </w:r>
            <w:proofErr w:type="spellStart"/>
            <w:r w:rsidR="00FA6717" w:rsidRPr="00D5653B">
              <w:rPr>
                <w:rFonts w:asciiTheme="majorHAnsi" w:hAnsiTheme="majorHAnsi" w:cstheme="majorHAnsi"/>
                <w:lang w:val="en-US"/>
              </w:rPr>
              <w:t>sẽ</w:t>
            </w:r>
            <w:proofErr w:type="spellEnd"/>
            <w:r w:rsidR="00FA6717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FA6717" w:rsidRPr="00D5653B">
              <w:rPr>
                <w:rFonts w:asciiTheme="majorHAnsi" w:hAnsiTheme="majorHAnsi" w:cstheme="majorHAnsi"/>
                <w:lang w:val="en-US"/>
              </w:rPr>
              <w:t>có</w:t>
            </w:r>
            <w:proofErr w:type="spellEnd"/>
            <w:r w:rsidR="00FA6717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FA6717" w:rsidRPr="00D5653B">
              <w:rPr>
                <w:rFonts w:asciiTheme="majorHAnsi" w:hAnsiTheme="majorHAnsi" w:cstheme="majorHAnsi"/>
                <w:lang w:val="en-US"/>
              </w:rPr>
              <w:t>các</w:t>
            </w:r>
            <w:proofErr w:type="spellEnd"/>
            <w:r w:rsidR="00FA6717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FA6717" w:rsidRPr="00D5653B">
              <w:rPr>
                <w:rFonts w:asciiTheme="majorHAnsi" w:hAnsiTheme="majorHAnsi" w:cstheme="majorHAnsi"/>
                <w:lang w:val="en-US"/>
              </w:rPr>
              <w:t>sản</w:t>
            </w:r>
            <w:proofErr w:type="spellEnd"/>
            <w:r w:rsidR="00FA6717" w:rsidRPr="00D5653B">
              <w:rPr>
                <w:rFonts w:asciiTheme="majorHAnsi" w:hAnsiTheme="majorHAnsi" w:cstheme="majorHAnsi"/>
                <w:lang w:val="en-US"/>
              </w:rPr>
              <w:t xml:space="preserve"> phẩm </w:t>
            </w:r>
            <w:proofErr w:type="spellStart"/>
            <w:r w:rsidR="00FA6717" w:rsidRPr="00D5653B">
              <w:rPr>
                <w:rFonts w:asciiTheme="majorHAnsi" w:hAnsiTheme="majorHAnsi" w:cstheme="majorHAnsi"/>
                <w:lang w:val="en-US"/>
              </w:rPr>
              <w:t>được</w:t>
            </w:r>
            <w:proofErr w:type="spellEnd"/>
            <w:r w:rsidR="00FA6717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FA6717" w:rsidRPr="00D5653B">
              <w:rPr>
                <w:rFonts w:asciiTheme="majorHAnsi" w:hAnsiTheme="majorHAnsi" w:cstheme="majorHAnsi"/>
                <w:lang w:val="en-US"/>
              </w:rPr>
              <w:t>hiển</w:t>
            </w:r>
            <w:proofErr w:type="spellEnd"/>
            <w:r w:rsidR="00FA6717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FA6717" w:rsidRPr="00D5653B">
              <w:rPr>
                <w:rFonts w:asciiTheme="majorHAnsi" w:hAnsiTheme="majorHAnsi" w:cstheme="majorHAnsi"/>
                <w:lang w:val="en-US"/>
              </w:rPr>
              <w:t>thị</w:t>
            </w:r>
            <w:proofErr w:type="spellEnd"/>
            <w:r w:rsidR="00FA6717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FA6717" w:rsidRPr="00D5653B">
              <w:rPr>
                <w:rFonts w:asciiTheme="majorHAnsi" w:hAnsiTheme="majorHAnsi" w:cstheme="majorHAnsi"/>
                <w:lang w:val="en-US"/>
              </w:rPr>
              <w:t>dưới</w:t>
            </w:r>
            <w:proofErr w:type="spellEnd"/>
            <w:r w:rsidR="00FA6717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FA6717" w:rsidRPr="00D5653B">
              <w:rPr>
                <w:rFonts w:asciiTheme="majorHAnsi" w:hAnsiTheme="majorHAnsi" w:cstheme="majorHAnsi"/>
                <w:lang w:val="en-US"/>
              </w:rPr>
              <w:t>dạng</w:t>
            </w:r>
            <w:proofErr w:type="spellEnd"/>
            <w:r w:rsidR="00FA6717" w:rsidRPr="00D5653B">
              <w:rPr>
                <w:rFonts w:asciiTheme="majorHAnsi" w:hAnsiTheme="majorHAnsi" w:cstheme="majorHAnsi"/>
                <w:lang w:val="en-US"/>
              </w:rPr>
              <w:t xml:space="preserve"> item (</w:t>
            </w:r>
            <w:proofErr w:type="spellStart"/>
            <w:r w:rsidR="00FA6717" w:rsidRPr="00D5653B">
              <w:rPr>
                <w:rFonts w:asciiTheme="majorHAnsi" w:hAnsiTheme="majorHAnsi" w:cstheme="majorHAnsi"/>
                <w:lang w:val="en-US"/>
              </w:rPr>
              <w:t>dạng</w:t>
            </w:r>
            <w:proofErr w:type="spellEnd"/>
            <w:r w:rsidR="00FA6717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FA6717" w:rsidRPr="00D5653B">
              <w:rPr>
                <w:rFonts w:asciiTheme="majorHAnsi" w:hAnsiTheme="majorHAnsi" w:cstheme="majorHAnsi"/>
                <w:lang w:val="en-US"/>
              </w:rPr>
              <w:t>thu</w:t>
            </w:r>
            <w:proofErr w:type="spellEnd"/>
            <w:r w:rsidR="00FA6717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FA6717" w:rsidRPr="00D5653B">
              <w:rPr>
                <w:rFonts w:asciiTheme="majorHAnsi" w:hAnsiTheme="majorHAnsi" w:cstheme="majorHAnsi"/>
                <w:lang w:val="en-US"/>
              </w:rPr>
              <w:t>gọn</w:t>
            </w:r>
            <w:proofErr w:type="spellEnd"/>
            <w:r w:rsidR="00FA6717" w:rsidRPr="00D5653B">
              <w:rPr>
                <w:rFonts w:asciiTheme="majorHAnsi" w:hAnsiTheme="majorHAnsi" w:cstheme="majorHAnsi"/>
                <w:lang w:val="en-US"/>
              </w:rPr>
              <w:t>).</w:t>
            </w:r>
          </w:p>
          <w:p w14:paraId="07D121A0" w14:textId="25C4E42E" w:rsidR="009538B0" w:rsidRPr="00D5653B" w:rsidRDefault="005316E0" w:rsidP="005F7E53">
            <w:pPr>
              <w:numPr>
                <w:ilvl w:val="0"/>
                <w:numId w:val="23"/>
              </w:numPr>
              <w:autoSpaceDE/>
              <w:autoSpaceDN/>
              <w:spacing w:line="240" w:lineRule="auto"/>
              <w:ind w:left="144" w:right="144"/>
              <w:jc w:val="both"/>
              <w:rPr>
                <w:rFonts w:asciiTheme="majorHAnsi" w:hAnsiTheme="majorHAnsi" w:cstheme="majorHAnsi"/>
                <w:lang w:val="en-US"/>
              </w:rPr>
            </w:pPr>
            <w:r>
              <w:rPr>
                <w:rFonts w:asciiTheme="majorHAnsi" w:hAnsiTheme="majorHAnsi" w:cstheme="majorHAnsi"/>
                <w:lang w:val="en-US"/>
              </w:rPr>
              <w:t xml:space="preserve">- </w:t>
            </w:r>
            <w:proofErr w:type="spellStart"/>
            <w:r w:rsidR="00FA6717" w:rsidRPr="00D5653B">
              <w:rPr>
                <w:rFonts w:asciiTheme="majorHAnsi" w:hAnsiTheme="majorHAnsi" w:cstheme="majorHAnsi"/>
                <w:lang w:val="en-US"/>
              </w:rPr>
              <w:t>Khách</w:t>
            </w:r>
            <w:proofErr w:type="spellEnd"/>
            <w:r w:rsidR="00FA6717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FA6717" w:rsidRPr="00D5653B">
              <w:rPr>
                <w:rFonts w:asciiTheme="majorHAnsi" w:hAnsiTheme="majorHAnsi" w:cstheme="majorHAnsi"/>
                <w:lang w:val="en-US"/>
              </w:rPr>
              <w:t>hàng</w:t>
            </w:r>
            <w:proofErr w:type="spellEnd"/>
            <w:r w:rsidR="00FA6717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FA6717" w:rsidRPr="00D5653B">
              <w:rPr>
                <w:rFonts w:asciiTheme="majorHAnsi" w:hAnsiTheme="majorHAnsi" w:cstheme="majorHAnsi"/>
                <w:lang w:val="en-US"/>
              </w:rPr>
              <w:t>tiến</w:t>
            </w:r>
            <w:proofErr w:type="spellEnd"/>
            <w:r w:rsidR="00FA6717" w:rsidRPr="00D5653B">
              <w:rPr>
                <w:rFonts w:asciiTheme="majorHAnsi" w:hAnsiTheme="majorHAnsi" w:cstheme="majorHAnsi"/>
                <w:lang w:val="en-US"/>
              </w:rPr>
              <w:t xml:space="preserve"> hành </w:t>
            </w:r>
            <w:proofErr w:type="spellStart"/>
            <w:r w:rsidR="00FA6717" w:rsidRPr="00D5653B">
              <w:rPr>
                <w:rFonts w:asciiTheme="majorHAnsi" w:hAnsiTheme="majorHAnsi" w:cstheme="majorHAnsi"/>
                <w:lang w:val="en-US"/>
              </w:rPr>
              <w:t>ấn</w:t>
            </w:r>
            <w:proofErr w:type="spellEnd"/>
            <w:r w:rsidR="00FA6717" w:rsidRPr="00D5653B">
              <w:rPr>
                <w:rFonts w:asciiTheme="majorHAnsi" w:hAnsiTheme="majorHAnsi" w:cstheme="majorHAnsi"/>
                <w:lang w:val="en-US"/>
              </w:rPr>
              <w:t xml:space="preserve"> vào </w:t>
            </w:r>
            <w:proofErr w:type="spellStart"/>
            <w:r w:rsidR="00FA6717" w:rsidRPr="00D5653B">
              <w:rPr>
                <w:rFonts w:asciiTheme="majorHAnsi" w:hAnsiTheme="majorHAnsi" w:cstheme="majorHAnsi"/>
                <w:lang w:val="en-US"/>
              </w:rPr>
              <w:t>các</w:t>
            </w:r>
            <w:proofErr w:type="spellEnd"/>
            <w:r w:rsidR="00FA6717" w:rsidRPr="00D5653B">
              <w:rPr>
                <w:rFonts w:asciiTheme="majorHAnsi" w:hAnsiTheme="majorHAnsi" w:cstheme="majorHAnsi"/>
                <w:lang w:val="en-US"/>
              </w:rPr>
              <w:t xml:space="preserve"> item </w:t>
            </w:r>
            <w:proofErr w:type="spellStart"/>
            <w:r w:rsidR="00FA6717" w:rsidRPr="00D5653B">
              <w:rPr>
                <w:rFonts w:asciiTheme="majorHAnsi" w:hAnsiTheme="majorHAnsi" w:cstheme="majorHAnsi"/>
                <w:lang w:val="en-US"/>
              </w:rPr>
              <w:t>đó</w:t>
            </w:r>
            <w:proofErr w:type="spellEnd"/>
            <w:r w:rsidR="00FA6717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FA6717" w:rsidRPr="00D5653B">
              <w:rPr>
                <w:rFonts w:asciiTheme="majorHAnsi" w:hAnsiTheme="majorHAnsi" w:cstheme="majorHAnsi"/>
                <w:lang w:val="en-US"/>
              </w:rPr>
              <w:t>để</w:t>
            </w:r>
            <w:proofErr w:type="spellEnd"/>
            <w:r w:rsidR="00FA6717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FA6717" w:rsidRPr="00D5653B">
              <w:rPr>
                <w:rFonts w:asciiTheme="majorHAnsi" w:hAnsiTheme="majorHAnsi" w:cstheme="majorHAnsi"/>
                <w:lang w:val="en-US"/>
              </w:rPr>
              <w:t>xem</w:t>
            </w:r>
            <w:proofErr w:type="spellEnd"/>
            <w:r w:rsidR="00FA6717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FA6717" w:rsidRPr="00D5653B">
              <w:rPr>
                <w:rFonts w:asciiTheme="majorHAnsi" w:hAnsiTheme="majorHAnsi" w:cstheme="majorHAnsi"/>
                <w:lang w:val="en-US"/>
              </w:rPr>
              <w:t>thông</w:t>
            </w:r>
            <w:proofErr w:type="spellEnd"/>
            <w:r w:rsidR="00FA6717" w:rsidRPr="00D5653B">
              <w:rPr>
                <w:rFonts w:asciiTheme="majorHAnsi" w:hAnsiTheme="majorHAnsi" w:cstheme="majorHAnsi"/>
                <w:lang w:val="en-US"/>
              </w:rPr>
              <w:t xml:space="preserve"> tin chi </w:t>
            </w:r>
            <w:proofErr w:type="spellStart"/>
            <w:r w:rsidR="00FA6717" w:rsidRPr="00D5653B">
              <w:rPr>
                <w:rFonts w:asciiTheme="majorHAnsi" w:hAnsiTheme="majorHAnsi" w:cstheme="majorHAnsi"/>
                <w:lang w:val="en-US"/>
              </w:rPr>
              <w:t>tiết</w:t>
            </w:r>
            <w:proofErr w:type="spellEnd"/>
            <w:r w:rsidR="00FA6717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FA6717" w:rsidRPr="00D5653B">
              <w:rPr>
                <w:rFonts w:asciiTheme="majorHAnsi" w:hAnsiTheme="majorHAnsi" w:cstheme="majorHAnsi"/>
                <w:lang w:val="en-US"/>
              </w:rPr>
              <w:t>sản</w:t>
            </w:r>
            <w:proofErr w:type="spellEnd"/>
            <w:r w:rsidR="00FA6717" w:rsidRPr="00D5653B">
              <w:rPr>
                <w:rFonts w:asciiTheme="majorHAnsi" w:hAnsiTheme="majorHAnsi" w:cstheme="majorHAnsi"/>
                <w:lang w:val="en-US"/>
              </w:rPr>
              <w:t xml:space="preserve"> phẩm.</w:t>
            </w:r>
          </w:p>
        </w:tc>
      </w:tr>
      <w:tr w:rsidR="009538B0" w:rsidRPr="00D5653B" w14:paraId="6377C636" w14:textId="77777777" w:rsidTr="0035657C">
        <w:trPr>
          <w:trHeight w:val="661"/>
        </w:trPr>
        <w:tc>
          <w:tcPr>
            <w:tcW w:w="2160" w:type="dxa"/>
          </w:tcPr>
          <w:p w14:paraId="13AE6559" w14:textId="77777777" w:rsidR="009538B0" w:rsidRPr="00D5653B" w:rsidRDefault="009538B0" w:rsidP="00327B41">
            <w:pPr>
              <w:pStyle w:val="TableParagraph"/>
              <w:spacing w:before="2"/>
              <w:ind w:left="144" w:right="144"/>
              <w:jc w:val="left"/>
              <w:rPr>
                <w:rFonts w:asciiTheme="majorHAnsi" w:hAnsiTheme="majorHAnsi" w:cstheme="majorHAnsi"/>
                <w:b/>
              </w:rPr>
            </w:pPr>
            <w:proofErr w:type="spellStart"/>
            <w:r w:rsidRPr="00D5653B">
              <w:rPr>
                <w:rFonts w:asciiTheme="majorHAnsi" w:hAnsiTheme="majorHAnsi" w:cstheme="majorHAnsi"/>
                <w:b/>
              </w:rPr>
              <w:t>Dòng</w:t>
            </w:r>
            <w:proofErr w:type="spellEnd"/>
            <w:r w:rsidRPr="00D5653B">
              <w:rPr>
                <w:rFonts w:asciiTheme="majorHAnsi" w:hAnsiTheme="majorHAnsi" w:cstheme="majorHAnsi"/>
                <w:b/>
                <w:spacing w:val="-2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sự</w:t>
            </w:r>
            <w:proofErr w:type="spellEnd"/>
            <w:r w:rsidRPr="00D5653B">
              <w:rPr>
                <w:rFonts w:asciiTheme="majorHAnsi" w:hAnsiTheme="majorHAnsi" w:cstheme="majorHAnsi"/>
                <w:b/>
                <w:spacing w:val="-1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kiện</w:t>
            </w:r>
            <w:proofErr w:type="spellEnd"/>
            <w:r w:rsidRPr="00D5653B">
              <w:rPr>
                <w:rFonts w:asciiTheme="majorHAnsi" w:hAnsiTheme="majorHAnsi" w:cstheme="majorHAnsi"/>
                <w:b/>
                <w:spacing w:val="-2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khác</w:t>
            </w:r>
            <w:proofErr w:type="spellEnd"/>
          </w:p>
        </w:tc>
        <w:tc>
          <w:tcPr>
            <w:tcW w:w="7282" w:type="dxa"/>
            <w:tcBorders>
              <w:right w:val="single" w:sz="6" w:space="0" w:color="000000" w:themeColor="text1"/>
            </w:tcBorders>
          </w:tcPr>
          <w:p w14:paraId="2472CEE4" w14:textId="77777777" w:rsidR="009538B0" w:rsidRPr="00D5653B" w:rsidRDefault="009538B0" w:rsidP="00EE0ADE">
            <w:pPr>
              <w:pStyle w:val="TableParagraph"/>
              <w:keepNext/>
              <w:spacing w:line="336" w:lineRule="exact"/>
              <w:ind w:left="144" w:right="144"/>
              <w:jc w:val="both"/>
              <w:rPr>
                <w:rFonts w:asciiTheme="majorHAnsi" w:hAnsiTheme="majorHAnsi" w:cstheme="majorHAnsi"/>
                <w:lang w:val="en-US"/>
              </w:rPr>
            </w:pPr>
            <w:r w:rsidRPr="00D5653B">
              <w:rPr>
                <w:rFonts w:asciiTheme="majorHAnsi" w:hAnsiTheme="majorHAnsi" w:cstheme="majorHAnsi"/>
                <w:lang w:val="en-US"/>
              </w:rPr>
              <w:t>None</w:t>
            </w:r>
          </w:p>
        </w:tc>
      </w:tr>
    </w:tbl>
    <w:p w14:paraId="57B51965" w14:textId="79BEE6AD" w:rsidR="00EE0ADE" w:rsidRDefault="00EE0ADE" w:rsidP="00EE0ADE">
      <w:pPr>
        <w:pStyle w:val="Caption"/>
        <w:ind w:left="0"/>
        <w:jc w:val="center"/>
      </w:pPr>
      <w:bookmarkStart w:id="256" w:name="_Toc106816506"/>
      <w:proofErr w:type="spellStart"/>
      <w:r>
        <w:t>Bảng</w:t>
      </w:r>
      <w:proofErr w:type="spellEnd"/>
      <w:r>
        <w:t xml:space="preserve"> </w:t>
      </w:r>
      <w:r w:rsidR="006179BC">
        <w:fldChar w:fldCharType="begin"/>
      </w:r>
      <w:r w:rsidR="006179BC">
        <w:instrText xml:space="preserve"> STYLEREF 1 \s </w:instrText>
      </w:r>
      <w:r w:rsidR="006179BC">
        <w:fldChar w:fldCharType="separate"/>
      </w:r>
      <w:r w:rsidR="006179BC">
        <w:rPr>
          <w:noProof/>
        </w:rPr>
        <w:t>3</w:t>
      </w:r>
      <w:r w:rsidR="006179BC">
        <w:fldChar w:fldCharType="end"/>
      </w:r>
      <w:r w:rsidR="006179BC">
        <w:t>.</w:t>
      </w:r>
      <w:r w:rsidR="006179BC">
        <w:fldChar w:fldCharType="begin"/>
      </w:r>
      <w:r w:rsidR="006179BC">
        <w:instrText xml:space="preserve"> SEQ Bảng \* ARABIC \s 1 </w:instrText>
      </w:r>
      <w:r w:rsidR="006179BC">
        <w:fldChar w:fldCharType="separate"/>
      </w:r>
      <w:r w:rsidR="006179BC">
        <w:rPr>
          <w:noProof/>
        </w:rPr>
        <w:t>15</w:t>
      </w:r>
      <w:r w:rsidR="006179BC">
        <w:fldChar w:fldCharType="end"/>
      </w:r>
      <w:r w:rsidRPr="0008790E">
        <w:t xml:space="preserve"> </w:t>
      </w:r>
      <w:proofErr w:type="spellStart"/>
      <w:r w:rsidRPr="0008790E">
        <w:t>Use</w:t>
      </w:r>
      <w:proofErr w:type="spellEnd"/>
      <w:r w:rsidRPr="0008790E">
        <w:t xml:space="preserve"> </w:t>
      </w:r>
      <w:proofErr w:type="spellStart"/>
      <w:r w:rsidRPr="0008790E">
        <w:t>case</w:t>
      </w:r>
      <w:proofErr w:type="spellEnd"/>
      <w:r w:rsidRPr="0008790E">
        <w:t xml:space="preserve"> </w:t>
      </w:r>
      <w:proofErr w:type="spellStart"/>
      <w:r>
        <w:rPr>
          <w:lang w:val="en-US"/>
        </w:rPr>
        <w:t>Xem</w:t>
      </w:r>
      <w:proofErr w:type="spellEnd"/>
      <w:r>
        <w:rPr>
          <w:lang w:val="en-US"/>
        </w:rPr>
        <w:t xml:space="preserve"> chi </w:t>
      </w:r>
      <w:proofErr w:type="spellStart"/>
      <w:r>
        <w:rPr>
          <w:lang w:val="en-US"/>
        </w:rPr>
        <w:t>tiết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sản</w:t>
      </w:r>
      <w:proofErr w:type="spellEnd"/>
      <w:r>
        <w:rPr>
          <w:lang w:val="en-US"/>
        </w:rPr>
        <w:t xml:space="preserve"> phẩm</w:t>
      </w:r>
      <w:bookmarkEnd w:id="256"/>
    </w:p>
    <w:p w14:paraId="11E99AD5" w14:textId="76708011" w:rsidR="009538B0" w:rsidRPr="00D5653B" w:rsidRDefault="009538B0" w:rsidP="0030117C">
      <w:pPr>
        <w:pStyle w:val="Heading4"/>
        <w:rPr>
          <w:rFonts w:cstheme="majorHAnsi"/>
          <w:lang w:val="en-US"/>
        </w:rPr>
      </w:pPr>
      <w:proofErr w:type="spellStart"/>
      <w:r w:rsidRPr="00D5653B">
        <w:rPr>
          <w:rFonts w:cstheme="majorHAnsi"/>
          <w:lang w:val="en-US"/>
        </w:rPr>
        <w:t>Xem</w:t>
      </w:r>
      <w:proofErr w:type="spellEnd"/>
      <w:r w:rsidRPr="00D5653B">
        <w:rPr>
          <w:rFonts w:cstheme="majorHAnsi"/>
          <w:lang w:val="en-US"/>
        </w:rPr>
        <w:t xml:space="preserve"> </w:t>
      </w:r>
      <w:proofErr w:type="spellStart"/>
      <w:r w:rsidRPr="00D5653B">
        <w:rPr>
          <w:rFonts w:cstheme="majorHAnsi"/>
          <w:lang w:val="en-US"/>
        </w:rPr>
        <w:t>sản</w:t>
      </w:r>
      <w:proofErr w:type="spellEnd"/>
      <w:r w:rsidRPr="00D5653B">
        <w:rPr>
          <w:rFonts w:cstheme="majorHAnsi"/>
          <w:lang w:val="en-US"/>
        </w:rPr>
        <w:t xml:space="preserve"> phẩm </w:t>
      </w:r>
      <w:proofErr w:type="spellStart"/>
      <w:r w:rsidRPr="00D5653B">
        <w:rPr>
          <w:rFonts w:cstheme="majorHAnsi"/>
          <w:lang w:val="en-US"/>
        </w:rPr>
        <w:t>theo</w:t>
      </w:r>
      <w:proofErr w:type="spellEnd"/>
      <w:r w:rsidRPr="00D5653B">
        <w:rPr>
          <w:rFonts w:cstheme="majorHAnsi"/>
          <w:lang w:val="en-US"/>
        </w:rPr>
        <w:t xml:space="preserve"> </w:t>
      </w:r>
      <w:proofErr w:type="spellStart"/>
      <w:r w:rsidR="00D94C61" w:rsidRPr="00D5653B">
        <w:rPr>
          <w:rFonts w:cstheme="majorHAnsi"/>
          <w:lang w:val="en-US"/>
        </w:rPr>
        <w:t>hệ</w:t>
      </w:r>
      <w:proofErr w:type="spellEnd"/>
      <w:r w:rsidR="00D94C61" w:rsidRPr="00D5653B">
        <w:rPr>
          <w:rFonts w:cstheme="majorHAnsi"/>
          <w:lang w:val="en-US"/>
        </w:rPr>
        <w:t xml:space="preserve"> </w:t>
      </w:r>
      <w:proofErr w:type="spellStart"/>
      <w:r w:rsidR="00D94C61" w:rsidRPr="00D5653B">
        <w:rPr>
          <w:rFonts w:cstheme="majorHAnsi"/>
          <w:lang w:val="en-US"/>
        </w:rPr>
        <w:t>thống</w:t>
      </w:r>
      <w:proofErr w:type="spellEnd"/>
      <w:r w:rsidR="00D94C61" w:rsidRPr="00D5653B">
        <w:rPr>
          <w:rFonts w:cstheme="majorHAnsi"/>
          <w:lang w:val="en-US"/>
        </w:rPr>
        <w:t xml:space="preserve"> </w:t>
      </w:r>
      <w:proofErr w:type="spellStart"/>
      <w:r w:rsidR="00D94C61" w:rsidRPr="00D5653B">
        <w:rPr>
          <w:rFonts w:cstheme="majorHAnsi"/>
          <w:lang w:val="en-US"/>
        </w:rPr>
        <w:t>khuyến</w:t>
      </w:r>
      <w:proofErr w:type="spellEnd"/>
      <w:r w:rsidR="00D94C61" w:rsidRPr="00D5653B">
        <w:rPr>
          <w:rFonts w:cstheme="majorHAnsi"/>
          <w:lang w:val="en-US"/>
        </w:rPr>
        <w:t xml:space="preserve"> </w:t>
      </w:r>
      <w:proofErr w:type="spellStart"/>
      <w:r w:rsidR="00D94C61" w:rsidRPr="00D5653B">
        <w:rPr>
          <w:rFonts w:cstheme="majorHAnsi"/>
          <w:lang w:val="en-US"/>
        </w:rPr>
        <w:t>nghị</w:t>
      </w:r>
      <w:proofErr w:type="spellEnd"/>
      <w:r w:rsidR="00D94C61" w:rsidRPr="00D5653B">
        <w:rPr>
          <w:rFonts w:cstheme="majorHAnsi"/>
          <w:lang w:val="en-US"/>
        </w:rPr>
        <w:t xml:space="preserve"> </w:t>
      </w:r>
      <w:proofErr w:type="spellStart"/>
      <w:r w:rsidR="00D94C61" w:rsidRPr="00D5653B">
        <w:rPr>
          <w:rFonts w:cstheme="majorHAnsi"/>
          <w:lang w:val="en-US"/>
        </w:rPr>
        <w:t>sản</w:t>
      </w:r>
      <w:proofErr w:type="spellEnd"/>
      <w:r w:rsidR="00D94C61" w:rsidRPr="00D5653B">
        <w:rPr>
          <w:rFonts w:cstheme="majorHAnsi"/>
          <w:lang w:val="en-US"/>
        </w:rPr>
        <w:t xml:space="preserve"> phẩ</w:t>
      </w:r>
      <w:r w:rsidR="00A92C88" w:rsidRPr="00D5653B">
        <w:rPr>
          <w:rFonts w:cstheme="majorHAnsi"/>
          <w:lang w:val="en-US"/>
        </w:rPr>
        <w:t>m</w:t>
      </w:r>
    </w:p>
    <w:p w14:paraId="20609C92" w14:textId="77777777" w:rsidR="006079B7" w:rsidRDefault="00A92C88" w:rsidP="006079B7">
      <w:pPr>
        <w:keepNext/>
        <w:ind w:left="144" w:right="144"/>
        <w:jc w:val="center"/>
      </w:pPr>
      <w:r w:rsidRPr="00D5653B">
        <w:rPr>
          <w:rFonts w:asciiTheme="majorHAnsi" w:hAnsiTheme="majorHAnsi" w:cstheme="majorHAnsi"/>
          <w:noProof/>
          <w:lang w:val="en-US"/>
        </w:rPr>
        <w:drawing>
          <wp:inline distT="0" distB="0" distL="0" distR="0" wp14:anchorId="5CE5F9BC" wp14:editId="74DCAF96">
            <wp:extent cx="5858539" cy="1070658"/>
            <wp:effectExtent l="0" t="0" r="8890" b="0"/>
            <wp:docPr id="54" name="Picture 54" descr="F:\Khoa\bt\DoAn1\UseCase\Xem sản phẩm theo hệ thống khuyến nghị sản phẩ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F:\Khoa\bt\DoAn1\UseCase\Xem sản phẩm theo hệ thống khuyến nghị sản phẩm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8217" cy="10742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C27429" w14:textId="1C166269" w:rsidR="00222883" w:rsidRDefault="006079B7" w:rsidP="006079B7">
      <w:pPr>
        <w:pStyle w:val="Caption"/>
        <w:ind w:left="0"/>
        <w:jc w:val="center"/>
      </w:pPr>
      <w:bookmarkStart w:id="257" w:name="_Toc106818840"/>
      <w:proofErr w:type="spellStart"/>
      <w:r>
        <w:t>Hình</w:t>
      </w:r>
      <w:proofErr w:type="spellEnd"/>
      <w:r>
        <w:t xml:space="preserve">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3</w:t>
      </w:r>
      <w:r>
        <w:fldChar w:fldCharType="end"/>
      </w:r>
      <w:r>
        <w:t>.</w:t>
      </w:r>
      <w:r>
        <w:fldChar w:fldCharType="begin"/>
      </w:r>
      <w:r>
        <w:instrText xml:space="preserve"> SEQ Hình \* ARABIC \s 1 </w:instrText>
      </w:r>
      <w:r>
        <w:fldChar w:fldCharType="separate"/>
      </w:r>
      <w:r>
        <w:rPr>
          <w:noProof/>
        </w:rPr>
        <w:t>22</w:t>
      </w:r>
      <w:r>
        <w:fldChar w:fldCharType="end"/>
      </w:r>
      <w:r>
        <w:rPr>
          <w:lang w:val="en-US"/>
        </w:rPr>
        <w:t xml:space="preserve"> </w:t>
      </w:r>
      <w:proofErr w:type="spellStart"/>
      <w:r w:rsidRPr="002D7F42">
        <w:rPr>
          <w:lang w:val="en-US"/>
        </w:rPr>
        <w:t>Sơ</w:t>
      </w:r>
      <w:proofErr w:type="spellEnd"/>
      <w:r w:rsidRPr="002D7F42">
        <w:rPr>
          <w:lang w:val="en-US"/>
        </w:rPr>
        <w:t xml:space="preserve"> đồ </w:t>
      </w:r>
      <w:proofErr w:type="spellStart"/>
      <w:r w:rsidRPr="002D7F42">
        <w:rPr>
          <w:lang w:val="en-US"/>
        </w:rPr>
        <w:t>hoạt</w:t>
      </w:r>
      <w:proofErr w:type="spellEnd"/>
      <w:r w:rsidRPr="002D7F42">
        <w:rPr>
          <w:lang w:val="en-US"/>
        </w:rPr>
        <w:t xml:space="preserve"> động </w:t>
      </w:r>
      <w:proofErr w:type="spellStart"/>
      <w:r w:rsidRPr="002D7F42">
        <w:rPr>
          <w:lang w:val="en-US"/>
        </w:rPr>
        <w:t>Xem</w:t>
      </w:r>
      <w:proofErr w:type="spellEnd"/>
      <w:r w:rsidRPr="002D7F42">
        <w:rPr>
          <w:lang w:val="en-US"/>
        </w:rPr>
        <w:t xml:space="preserve"> </w:t>
      </w:r>
      <w:proofErr w:type="spellStart"/>
      <w:r w:rsidRPr="002D7F42">
        <w:rPr>
          <w:lang w:val="en-US"/>
        </w:rPr>
        <w:t>sản</w:t>
      </w:r>
      <w:proofErr w:type="spellEnd"/>
      <w:r w:rsidRPr="002D7F42">
        <w:rPr>
          <w:lang w:val="en-US"/>
        </w:rPr>
        <w:t xml:space="preserve"> phẩm </w:t>
      </w:r>
      <w:proofErr w:type="spellStart"/>
      <w:r w:rsidRPr="002D7F42">
        <w:rPr>
          <w:lang w:val="en-US"/>
        </w:rPr>
        <w:t>theo</w:t>
      </w:r>
      <w:proofErr w:type="spellEnd"/>
      <w:r w:rsidRPr="002D7F42">
        <w:rPr>
          <w:lang w:val="en-US"/>
        </w:rPr>
        <w:t xml:space="preserve"> </w:t>
      </w:r>
      <w:proofErr w:type="spellStart"/>
      <w:r w:rsidRPr="002D7F42">
        <w:rPr>
          <w:lang w:val="en-US"/>
        </w:rPr>
        <w:t>hệ</w:t>
      </w:r>
      <w:proofErr w:type="spellEnd"/>
      <w:r w:rsidRPr="002D7F42">
        <w:rPr>
          <w:lang w:val="en-US"/>
        </w:rPr>
        <w:t xml:space="preserve"> </w:t>
      </w:r>
      <w:proofErr w:type="spellStart"/>
      <w:r w:rsidRPr="002D7F42">
        <w:rPr>
          <w:lang w:val="en-US"/>
        </w:rPr>
        <w:t>thống</w:t>
      </w:r>
      <w:proofErr w:type="spellEnd"/>
      <w:r w:rsidRPr="002D7F42">
        <w:rPr>
          <w:lang w:val="en-US"/>
        </w:rPr>
        <w:t xml:space="preserve"> </w:t>
      </w:r>
      <w:proofErr w:type="spellStart"/>
      <w:r w:rsidRPr="002D7F42">
        <w:rPr>
          <w:lang w:val="en-US"/>
        </w:rPr>
        <w:t>khuyến</w:t>
      </w:r>
      <w:proofErr w:type="spellEnd"/>
      <w:r w:rsidRPr="002D7F42">
        <w:rPr>
          <w:lang w:val="en-US"/>
        </w:rPr>
        <w:t xml:space="preserve"> </w:t>
      </w:r>
      <w:proofErr w:type="spellStart"/>
      <w:r w:rsidRPr="002D7F42">
        <w:rPr>
          <w:lang w:val="en-US"/>
        </w:rPr>
        <w:t>nghị</w:t>
      </w:r>
      <w:proofErr w:type="spellEnd"/>
      <w:r w:rsidRPr="002D7F42">
        <w:rPr>
          <w:lang w:val="en-US"/>
        </w:rPr>
        <w:t xml:space="preserve"> </w:t>
      </w:r>
      <w:proofErr w:type="spellStart"/>
      <w:r w:rsidRPr="002D7F42">
        <w:rPr>
          <w:lang w:val="en-US"/>
        </w:rPr>
        <w:t>sản</w:t>
      </w:r>
      <w:proofErr w:type="spellEnd"/>
      <w:r w:rsidRPr="002D7F42">
        <w:rPr>
          <w:lang w:val="en-US"/>
        </w:rPr>
        <w:t xml:space="preserve"> phẩm</w:t>
      </w:r>
      <w:bookmarkEnd w:id="257"/>
    </w:p>
    <w:p w14:paraId="05EEA84B" w14:textId="264A992D" w:rsidR="00A92C88" w:rsidRPr="00D5653B" w:rsidRDefault="00A92C88" w:rsidP="00222883">
      <w:pPr>
        <w:pStyle w:val="Caption"/>
        <w:ind w:hanging="2160"/>
        <w:jc w:val="center"/>
        <w:rPr>
          <w:rFonts w:asciiTheme="majorHAnsi" w:hAnsiTheme="majorHAnsi" w:cstheme="majorHAnsi"/>
          <w:lang w:val="en-US"/>
        </w:rPr>
      </w:pPr>
    </w:p>
    <w:tbl>
      <w:tblPr>
        <w:tblW w:w="0" w:type="auto"/>
        <w:tblInd w:w="62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205"/>
        <w:gridCol w:w="7237"/>
      </w:tblGrid>
      <w:tr w:rsidR="009538B0" w:rsidRPr="00D5653B" w14:paraId="64633B3B" w14:textId="77777777" w:rsidTr="005A2790">
        <w:trPr>
          <w:trHeight w:val="544"/>
        </w:trPr>
        <w:tc>
          <w:tcPr>
            <w:tcW w:w="9442" w:type="dxa"/>
            <w:gridSpan w:val="2"/>
            <w:tcBorders>
              <w:right w:val="single" w:sz="6" w:space="0" w:color="000000" w:themeColor="text1"/>
            </w:tcBorders>
            <w:shd w:val="clear" w:color="auto" w:fill="D0CECE"/>
          </w:tcPr>
          <w:p w14:paraId="66B90E37" w14:textId="77777777" w:rsidR="009538B0" w:rsidRPr="00D5653B" w:rsidRDefault="009538B0" w:rsidP="00327B41">
            <w:pPr>
              <w:pStyle w:val="TableParagraph"/>
              <w:ind w:left="144" w:right="144"/>
              <w:jc w:val="left"/>
              <w:rPr>
                <w:rFonts w:asciiTheme="majorHAnsi" w:hAnsiTheme="majorHAnsi" w:cstheme="majorHAnsi"/>
                <w:sz w:val="24"/>
              </w:rPr>
            </w:pPr>
          </w:p>
        </w:tc>
      </w:tr>
      <w:tr w:rsidR="009538B0" w:rsidRPr="00D5653B" w14:paraId="325B4500" w14:textId="77777777" w:rsidTr="001E5708">
        <w:trPr>
          <w:trHeight w:val="568"/>
        </w:trPr>
        <w:tc>
          <w:tcPr>
            <w:tcW w:w="2205" w:type="dxa"/>
          </w:tcPr>
          <w:p w14:paraId="4DE42BD0" w14:textId="77777777" w:rsidR="009538B0" w:rsidRPr="00D5653B" w:rsidRDefault="009538B0" w:rsidP="00327B41">
            <w:pPr>
              <w:pStyle w:val="TableParagraph"/>
              <w:spacing w:before="2"/>
              <w:ind w:left="144" w:right="144"/>
              <w:jc w:val="left"/>
              <w:rPr>
                <w:rFonts w:asciiTheme="majorHAnsi" w:hAnsiTheme="majorHAnsi" w:cstheme="majorHAnsi"/>
                <w:b/>
              </w:rPr>
            </w:pPr>
            <w:r w:rsidRPr="00D5653B">
              <w:rPr>
                <w:rFonts w:asciiTheme="majorHAnsi" w:hAnsiTheme="majorHAnsi" w:cstheme="majorHAnsi"/>
                <w:b/>
              </w:rPr>
              <w:t>Tên</w:t>
            </w:r>
            <w:r w:rsidRPr="00D5653B">
              <w:rPr>
                <w:rFonts w:asciiTheme="majorHAnsi" w:hAnsiTheme="majorHAnsi" w:cstheme="majorHAnsi"/>
                <w:b/>
                <w:spacing w:val="-3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Use</w:t>
            </w:r>
            <w:proofErr w:type="spellEnd"/>
            <w:r w:rsidRPr="00D5653B">
              <w:rPr>
                <w:rFonts w:asciiTheme="majorHAnsi" w:hAnsiTheme="majorHAnsi" w:cstheme="majorHAnsi"/>
                <w:b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Case</w:t>
            </w:r>
            <w:proofErr w:type="spellEnd"/>
          </w:p>
        </w:tc>
        <w:tc>
          <w:tcPr>
            <w:tcW w:w="7237" w:type="dxa"/>
            <w:tcBorders>
              <w:right w:val="single" w:sz="6" w:space="0" w:color="000000" w:themeColor="text1"/>
            </w:tcBorders>
          </w:tcPr>
          <w:p w14:paraId="45719B2F" w14:textId="59294D6E" w:rsidR="009538B0" w:rsidRPr="00D5653B" w:rsidRDefault="009538B0" w:rsidP="001300DC">
            <w:pPr>
              <w:pStyle w:val="TableParagraph"/>
              <w:spacing w:line="326" w:lineRule="exact"/>
              <w:ind w:left="144" w:right="144"/>
              <w:jc w:val="both"/>
              <w:rPr>
                <w:rFonts w:asciiTheme="majorHAnsi" w:hAnsiTheme="majorHAnsi" w:cstheme="majorHAnsi"/>
              </w:rPr>
            </w:pPr>
            <w:proofErr w:type="spellStart"/>
            <w:r w:rsidRPr="00D5653B">
              <w:rPr>
                <w:rFonts w:asciiTheme="majorHAnsi" w:hAnsiTheme="majorHAnsi" w:cstheme="majorHAnsi"/>
                <w:color w:val="000000"/>
                <w:lang w:val="en-US"/>
              </w:rPr>
              <w:t>X</w:t>
            </w:r>
            <w:r w:rsidR="00760580" w:rsidRPr="00D5653B">
              <w:rPr>
                <w:rFonts w:asciiTheme="majorHAnsi" w:hAnsiTheme="majorHAnsi" w:cstheme="majorHAnsi"/>
                <w:color w:val="000000"/>
                <w:lang w:val="en-US"/>
              </w:rPr>
              <w:t>em</w:t>
            </w:r>
            <w:proofErr w:type="spellEnd"/>
            <w:r w:rsidR="00760580" w:rsidRPr="00D5653B">
              <w:rPr>
                <w:rFonts w:asciiTheme="majorHAnsi" w:hAnsiTheme="majorHAnsi" w:cstheme="majorHAnsi"/>
                <w:color w:val="000000"/>
                <w:lang w:val="en-US"/>
              </w:rPr>
              <w:t xml:space="preserve"> </w:t>
            </w:r>
            <w:proofErr w:type="spellStart"/>
            <w:r w:rsidR="00760580" w:rsidRPr="00D5653B">
              <w:rPr>
                <w:rFonts w:asciiTheme="majorHAnsi" w:hAnsiTheme="majorHAnsi" w:cstheme="majorHAnsi"/>
                <w:color w:val="000000"/>
                <w:lang w:val="en-US"/>
              </w:rPr>
              <w:t>sản</w:t>
            </w:r>
            <w:proofErr w:type="spellEnd"/>
            <w:r w:rsidR="00760580" w:rsidRPr="00D5653B">
              <w:rPr>
                <w:rFonts w:asciiTheme="majorHAnsi" w:hAnsiTheme="majorHAnsi" w:cstheme="majorHAnsi"/>
                <w:color w:val="000000"/>
                <w:lang w:val="en-US"/>
              </w:rPr>
              <w:t xml:space="preserve"> phẩm </w:t>
            </w:r>
            <w:proofErr w:type="spellStart"/>
            <w:r w:rsidR="00760580" w:rsidRPr="00D5653B">
              <w:rPr>
                <w:rFonts w:asciiTheme="majorHAnsi" w:hAnsiTheme="majorHAnsi" w:cstheme="majorHAnsi"/>
                <w:color w:val="000000"/>
                <w:lang w:val="en-US"/>
              </w:rPr>
              <w:t>xếp</w:t>
            </w:r>
            <w:proofErr w:type="spellEnd"/>
            <w:r w:rsidR="00760580" w:rsidRPr="00D5653B">
              <w:rPr>
                <w:rFonts w:asciiTheme="majorHAnsi" w:hAnsiTheme="majorHAnsi" w:cstheme="majorHAnsi"/>
                <w:color w:val="000000"/>
                <w:lang w:val="en-US"/>
              </w:rPr>
              <w:t xml:space="preserve"> </w:t>
            </w:r>
            <w:proofErr w:type="spellStart"/>
            <w:r w:rsidR="00760580" w:rsidRPr="00D5653B">
              <w:rPr>
                <w:rFonts w:asciiTheme="majorHAnsi" w:hAnsiTheme="majorHAnsi" w:cstheme="majorHAnsi"/>
                <w:color w:val="000000"/>
                <w:lang w:val="en-US"/>
              </w:rPr>
              <w:t>hạng</w:t>
            </w:r>
            <w:proofErr w:type="spellEnd"/>
            <w:r w:rsidR="00760580" w:rsidRPr="00D5653B">
              <w:rPr>
                <w:rFonts w:asciiTheme="majorHAnsi" w:hAnsiTheme="majorHAnsi" w:cstheme="majorHAnsi"/>
                <w:color w:val="000000"/>
                <w:lang w:val="en-US"/>
              </w:rPr>
              <w:t xml:space="preserve"> </w:t>
            </w:r>
            <w:proofErr w:type="spellStart"/>
            <w:r w:rsidR="00760580" w:rsidRPr="00D5653B">
              <w:rPr>
                <w:rFonts w:asciiTheme="majorHAnsi" w:hAnsiTheme="majorHAnsi" w:cstheme="majorHAnsi"/>
                <w:color w:val="000000"/>
                <w:lang w:val="en-US"/>
              </w:rPr>
              <w:t>theo</w:t>
            </w:r>
            <w:proofErr w:type="spellEnd"/>
            <w:r w:rsidR="00760580" w:rsidRPr="00D5653B">
              <w:rPr>
                <w:rFonts w:asciiTheme="majorHAnsi" w:hAnsiTheme="majorHAnsi" w:cstheme="majorHAnsi"/>
                <w:color w:val="000000"/>
                <w:lang w:val="en-US"/>
              </w:rPr>
              <w:t xml:space="preserve"> </w:t>
            </w:r>
            <w:proofErr w:type="spellStart"/>
            <w:r w:rsidR="00760580" w:rsidRPr="00D5653B">
              <w:rPr>
                <w:rFonts w:asciiTheme="majorHAnsi" w:hAnsiTheme="majorHAnsi" w:cstheme="majorHAnsi"/>
                <w:color w:val="000000"/>
                <w:lang w:val="en-US"/>
              </w:rPr>
              <w:t>lượt</w:t>
            </w:r>
            <w:proofErr w:type="spellEnd"/>
            <w:r w:rsidR="00760580" w:rsidRPr="00D5653B">
              <w:rPr>
                <w:rFonts w:asciiTheme="majorHAnsi" w:hAnsiTheme="majorHAnsi" w:cstheme="majorHAnsi"/>
                <w:color w:val="000000"/>
                <w:lang w:val="en-US"/>
              </w:rPr>
              <w:t xml:space="preserve"> </w:t>
            </w:r>
            <w:proofErr w:type="spellStart"/>
            <w:r w:rsidR="00760580" w:rsidRPr="00D5653B">
              <w:rPr>
                <w:rFonts w:asciiTheme="majorHAnsi" w:hAnsiTheme="majorHAnsi" w:cstheme="majorHAnsi"/>
                <w:color w:val="000000"/>
                <w:lang w:val="en-US"/>
              </w:rPr>
              <w:t>mua</w:t>
            </w:r>
            <w:proofErr w:type="spellEnd"/>
          </w:p>
        </w:tc>
      </w:tr>
      <w:tr w:rsidR="009538B0" w:rsidRPr="00D5653B" w14:paraId="44597D7A" w14:textId="77777777" w:rsidTr="001E5708">
        <w:trPr>
          <w:trHeight w:val="568"/>
        </w:trPr>
        <w:tc>
          <w:tcPr>
            <w:tcW w:w="2205" w:type="dxa"/>
          </w:tcPr>
          <w:p w14:paraId="7272CC31" w14:textId="77777777" w:rsidR="009538B0" w:rsidRPr="00D5653B" w:rsidRDefault="009538B0" w:rsidP="00327B41">
            <w:pPr>
              <w:pStyle w:val="TableParagraph"/>
              <w:spacing w:before="2"/>
              <w:ind w:left="144" w:right="144"/>
              <w:jc w:val="left"/>
              <w:rPr>
                <w:rFonts w:asciiTheme="majorHAnsi" w:hAnsiTheme="majorHAnsi" w:cstheme="majorHAnsi"/>
                <w:b/>
              </w:rPr>
            </w:pPr>
            <w:r w:rsidRPr="00D5653B">
              <w:rPr>
                <w:rFonts w:asciiTheme="majorHAnsi" w:hAnsiTheme="majorHAnsi" w:cstheme="majorHAnsi"/>
                <w:b/>
              </w:rPr>
              <w:t>Mô</w:t>
            </w:r>
            <w:r w:rsidRPr="00D5653B">
              <w:rPr>
                <w:rFonts w:asciiTheme="majorHAnsi" w:hAnsiTheme="majorHAnsi" w:cstheme="majorHAnsi"/>
                <w:b/>
                <w:spacing w:val="-1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tả</w:t>
            </w:r>
            <w:proofErr w:type="spellEnd"/>
          </w:p>
        </w:tc>
        <w:tc>
          <w:tcPr>
            <w:tcW w:w="7237" w:type="dxa"/>
            <w:tcBorders>
              <w:right w:val="single" w:sz="6" w:space="0" w:color="000000" w:themeColor="text1"/>
            </w:tcBorders>
          </w:tcPr>
          <w:p w14:paraId="391060AC" w14:textId="6A090CC6" w:rsidR="009538B0" w:rsidRPr="00D5653B" w:rsidRDefault="00C30ADD" w:rsidP="001300DC">
            <w:pPr>
              <w:pStyle w:val="TableParagraph"/>
              <w:spacing w:line="336" w:lineRule="exact"/>
              <w:ind w:left="144" w:right="144"/>
              <w:jc w:val="both"/>
              <w:rPr>
                <w:rFonts w:asciiTheme="majorHAnsi" w:hAnsiTheme="majorHAnsi" w:cstheme="majorHAnsi"/>
              </w:rPr>
            </w:pP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Chức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năng</w:t>
            </w:r>
            <w:r w:rsidR="00197703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197703" w:rsidRPr="00D5653B">
              <w:rPr>
                <w:rFonts w:asciiTheme="majorHAnsi" w:hAnsiTheme="majorHAnsi" w:cstheme="majorHAnsi"/>
                <w:lang w:val="en-US"/>
              </w:rPr>
              <w:t>này</w:t>
            </w:r>
            <w:proofErr w:type="spellEnd"/>
            <w:r w:rsidR="00197703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197703" w:rsidRPr="00D5653B">
              <w:rPr>
                <w:rFonts w:asciiTheme="majorHAnsi" w:hAnsiTheme="majorHAnsi" w:cstheme="majorHAnsi"/>
                <w:lang w:val="en-US"/>
              </w:rPr>
              <w:t>cho</w:t>
            </w:r>
            <w:proofErr w:type="spellEnd"/>
            <w:r w:rsidR="00197703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197703" w:rsidRPr="00D5653B">
              <w:rPr>
                <w:rFonts w:asciiTheme="majorHAnsi" w:hAnsiTheme="majorHAnsi" w:cstheme="majorHAnsi"/>
                <w:lang w:val="en-US"/>
              </w:rPr>
              <w:t>phép</w:t>
            </w:r>
            <w:proofErr w:type="spellEnd"/>
            <w:r w:rsidR="00197703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197703" w:rsidRPr="00D5653B">
              <w:rPr>
                <w:rFonts w:asciiTheme="majorHAnsi" w:hAnsiTheme="majorHAnsi" w:cstheme="majorHAnsi"/>
                <w:lang w:val="en-US"/>
              </w:rPr>
              <w:t>người</w:t>
            </w:r>
            <w:proofErr w:type="spellEnd"/>
            <w:r w:rsidR="00197703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197703" w:rsidRPr="00D5653B">
              <w:rPr>
                <w:rFonts w:asciiTheme="majorHAnsi" w:hAnsiTheme="majorHAnsi" w:cstheme="majorHAnsi"/>
                <w:lang w:val="en-US"/>
              </w:rPr>
              <w:t>dùng</w:t>
            </w:r>
            <w:proofErr w:type="spellEnd"/>
            <w:r w:rsidR="00197703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197703" w:rsidRPr="00D5653B">
              <w:rPr>
                <w:rFonts w:asciiTheme="majorHAnsi" w:hAnsiTheme="majorHAnsi" w:cstheme="majorHAnsi"/>
                <w:lang w:val="en-US"/>
              </w:rPr>
              <w:t>tiến</w:t>
            </w:r>
            <w:proofErr w:type="spellEnd"/>
            <w:r w:rsidR="00197703" w:rsidRPr="00D5653B">
              <w:rPr>
                <w:rFonts w:asciiTheme="majorHAnsi" w:hAnsiTheme="majorHAnsi" w:cstheme="majorHAnsi"/>
                <w:lang w:val="en-US"/>
              </w:rPr>
              <w:t xml:space="preserve"> hành </w:t>
            </w:r>
            <w:proofErr w:type="spellStart"/>
            <w:r w:rsidR="00197703" w:rsidRPr="00D5653B">
              <w:rPr>
                <w:rFonts w:asciiTheme="majorHAnsi" w:hAnsiTheme="majorHAnsi" w:cstheme="majorHAnsi"/>
                <w:lang w:val="en-US"/>
              </w:rPr>
              <w:t>xem</w:t>
            </w:r>
            <w:proofErr w:type="spellEnd"/>
            <w:r w:rsidR="00197703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197703" w:rsidRPr="00D5653B">
              <w:rPr>
                <w:rFonts w:asciiTheme="majorHAnsi" w:hAnsiTheme="majorHAnsi" w:cstheme="majorHAnsi"/>
                <w:lang w:val="en-US"/>
              </w:rPr>
              <w:t>các</w:t>
            </w:r>
            <w:proofErr w:type="spellEnd"/>
            <w:r w:rsidR="00197703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197703" w:rsidRPr="00D5653B">
              <w:rPr>
                <w:rFonts w:asciiTheme="majorHAnsi" w:hAnsiTheme="majorHAnsi" w:cstheme="majorHAnsi"/>
                <w:lang w:val="en-US"/>
              </w:rPr>
              <w:t>sản</w:t>
            </w:r>
            <w:proofErr w:type="spellEnd"/>
            <w:r w:rsidR="00197703" w:rsidRPr="00D5653B">
              <w:rPr>
                <w:rFonts w:asciiTheme="majorHAnsi" w:hAnsiTheme="majorHAnsi" w:cstheme="majorHAnsi"/>
                <w:lang w:val="en-US"/>
              </w:rPr>
              <w:t xml:space="preserve"> phẩm của </w:t>
            </w:r>
            <w:proofErr w:type="spellStart"/>
            <w:r w:rsidR="00197703" w:rsidRPr="00D5653B">
              <w:rPr>
                <w:rFonts w:asciiTheme="majorHAnsi" w:hAnsiTheme="majorHAnsi" w:cstheme="majorHAnsi"/>
                <w:lang w:val="en-US"/>
              </w:rPr>
              <w:t>một</w:t>
            </w:r>
            <w:proofErr w:type="spellEnd"/>
            <w:r w:rsidR="00197703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197703" w:rsidRPr="00D5653B">
              <w:rPr>
                <w:rFonts w:asciiTheme="majorHAnsi" w:hAnsiTheme="majorHAnsi" w:cstheme="majorHAnsi"/>
                <w:lang w:val="en-US"/>
              </w:rPr>
              <w:t>ngành</w:t>
            </w:r>
            <w:proofErr w:type="spellEnd"/>
            <w:r w:rsidR="00197703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197703" w:rsidRPr="00D5653B">
              <w:rPr>
                <w:rFonts w:asciiTheme="majorHAnsi" w:hAnsiTheme="majorHAnsi" w:cstheme="majorHAnsi"/>
                <w:lang w:val="en-US"/>
              </w:rPr>
              <w:t>hàng</w:t>
            </w:r>
            <w:proofErr w:type="spellEnd"/>
            <w:r w:rsidR="00197703" w:rsidRPr="00D5653B">
              <w:rPr>
                <w:rFonts w:asciiTheme="majorHAnsi" w:hAnsiTheme="majorHAnsi" w:cstheme="majorHAnsi"/>
                <w:lang w:val="en-US"/>
              </w:rPr>
              <w:t xml:space="preserve">, </w:t>
            </w:r>
            <w:proofErr w:type="spellStart"/>
            <w:r w:rsidR="00197703" w:rsidRPr="00D5653B">
              <w:rPr>
                <w:rFonts w:asciiTheme="majorHAnsi" w:hAnsiTheme="majorHAnsi" w:cstheme="majorHAnsi"/>
                <w:lang w:val="en-US"/>
              </w:rPr>
              <w:t>loại</w:t>
            </w:r>
            <w:proofErr w:type="spellEnd"/>
            <w:r w:rsidR="00197703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197703" w:rsidRPr="00D5653B">
              <w:rPr>
                <w:rFonts w:asciiTheme="majorHAnsi" w:hAnsiTheme="majorHAnsi" w:cstheme="majorHAnsi"/>
                <w:lang w:val="en-US"/>
              </w:rPr>
              <w:t>hạng</w:t>
            </w:r>
            <w:proofErr w:type="spellEnd"/>
            <w:r w:rsidR="00197703" w:rsidRPr="00D5653B">
              <w:rPr>
                <w:rFonts w:asciiTheme="majorHAnsi" w:hAnsiTheme="majorHAnsi" w:cstheme="majorHAnsi"/>
                <w:lang w:val="en-US"/>
              </w:rPr>
              <w:t xml:space="preserve">, </w:t>
            </w:r>
            <w:proofErr w:type="spellStart"/>
            <w:r w:rsidR="00197703" w:rsidRPr="00D5653B">
              <w:rPr>
                <w:rFonts w:asciiTheme="majorHAnsi" w:hAnsiTheme="majorHAnsi" w:cstheme="majorHAnsi"/>
                <w:lang w:val="en-US"/>
              </w:rPr>
              <w:t>theo</w:t>
            </w:r>
            <w:proofErr w:type="spellEnd"/>
            <w:r w:rsidR="00197703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2010DC" w:rsidRPr="00D5653B">
              <w:rPr>
                <w:rFonts w:asciiTheme="majorHAnsi" w:hAnsiTheme="majorHAnsi" w:cstheme="majorHAnsi"/>
                <w:lang w:val="en-US"/>
              </w:rPr>
              <w:t>hệ</w:t>
            </w:r>
            <w:proofErr w:type="spellEnd"/>
            <w:r w:rsidR="002010DC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2010DC" w:rsidRPr="00D5653B">
              <w:rPr>
                <w:rFonts w:asciiTheme="majorHAnsi" w:hAnsiTheme="majorHAnsi" w:cstheme="majorHAnsi"/>
                <w:lang w:val="en-US"/>
              </w:rPr>
              <w:t>thống</w:t>
            </w:r>
            <w:proofErr w:type="spellEnd"/>
            <w:r w:rsidR="002010DC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2010DC" w:rsidRPr="00D5653B">
              <w:rPr>
                <w:rFonts w:asciiTheme="majorHAnsi" w:hAnsiTheme="majorHAnsi" w:cstheme="majorHAnsi"/>
                <w:lang w:val="en-US"/>
              </w:rPr>
              <w:t>khuyến</w:t>
            </w:r>
            <w:proofErr w:type="spellEnd"/>
            <w:r w:rsidR="002010DC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2010DC" w:rsidRPr="00D5653B">
              <w:rPr>
                <w:rFonts w:asciiTheme="majorHAnsi" w:hAnsiTheme="majorHAnsi" w:cstheme="majorHAnsi"/>
                <w:lang w:val="en-US"/>
              </w:rPr>
              <w:t>nghị</w:t>
            </w:r>
            <w:proofErr w:type="spellEnd"/>
            <w:r w:rsidR="002010DC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2010DC" w:rsidRPr="00D5653B">
              <w:rPr>
                <w:rFonts w:asciiTheme="majorHAnsi" w:hAnsiTheme="majorHAnsi" w:cstheme="majorHAnsi"/>
                <w:lang w:val="en-US"/>
              </w:rPr>
              <w:t>sản</w:t>
            </w:r>
            <w:proofErr w:type="spellEnd"/>
            <w:r w:rsidR="002010DC" w:rsidRPr="00D5653B">
              <w:rPr>
                <w:rFonts w:asciiTheme="majorHAnsi" w:hAnsiTheme="majorHAnsi" w:cstheme="majorHAnsi"/>
                <w:lang w:val="en-US"/>
              </w:rPr>
              <w:t xml:space="preserve"> phẩm</w:t>
            </w:r>
            <w:r w:rsidR="00197703" w:rsidRPr="00D5653B">
              <w:rPr>
                <w:rFonts w:asciiTheme="majorHAnsi" w:hAnsiTheme="majorHAnsi" w:cstheme="majorHAnsi"/>
                <w:lang w:val="en-US"/>
              </w:rPr>
              <w:t>.</w:t>
            </w:r>
          </w:p>
        </w:tc>
      </w:tr>
      <w:tr w:rsidR="009538B0" w:rsidRPr="00D5653B" w14:paraId="4342AD84" w14:textId="77777777" w:rsidTr="001E5708">
        <w:trPr>
          <w:trHeight w:val="568"/>
        </w:trPr>
        <w:tc>
          <w:tcPr>
            <w:tcW w:w="2205" w:type="dxa"/>
          </w:tcPr>
          <w:p w14:paraId="382F86BD" w14:textId="77777777" w:rsidR="009538B0" w:rsidRPr="00D5653B" w:rsidRDefault="009538B0" w:rsidP="00327B41">
            <w:pPr>
              <w:pStyle w:val="TableParagraph"/>
              <w:spacing w:before="2"/>
              <w:ind w:left="144" w:right="144"/>
              <w:jc w:val="left"/>
              <w:rPr>
                <w:rFonts w:asciiTheme="majorHAnsi" w:hAnsiTheme="majorHAnsi" w:cstheme="majorHAnsi"/>
                <w:b/>
              </w:rPr>
            </w:pPr>
            <w:proofErr w:type="spellStart"/>
            <w:r w:rsidRPr="00D5653B">
              <w:rPr>
                <w:rFonts w:asciiTheme="majorHAnsi" w:hAnsiTheme="majorHAnsi" w:cstheme="majorHAnsi"/>
                <w:b/>
              </w:rPr>
              <w:t>Người</w:t>
            </w:r>
            <w:proofErr w:type="spellEnd"/>
            <w:r w:rsidRPr="00D5653B">
              <w:rPr>
                <w:rFonts w:asciiTheme="majorHAnsi" w:hAnsiTheme="majorHAnsi" w:cstheme="majorHAnsi"/>
                <w:b/>
                <w:spacing w:val="-3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thực</w:t>
            </w:r>
            <w:proofErr w:type="spellEnd"/>
            <w:r w:rsidRPr="00D5653B">
              <w:rPr>
                <w:rFonts w:asciiTheme="majorHAnsi" w:hAnsiTheme="majorHAnsi" w:cstheme="majorHAnsi"/>
                <w:b/>
                <w:spacing w:val="-2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hiện</w:t>
            </w:r>
            <w:proofErr w:type="spellEnd"/>
          </w:p>
        </w:tc>
        <w:tc>
          <w:tcPr>
            <w:tcW w:w="7237" w:type="dxa"/>
            <w:tcBorders>
              <w:right w:val="single" w:sz="6" w:space="0" w:color="000000" w:themeColor="text1"/>
            </w:tcBorders>
          </w:tcPr>
          <w:p w14:paraId="1250DD33" w14:textId="77777777" w:rsidR="009538B0" w:rsidRPr="00D5653B" w:rsidRDefault="009538B0" w:rsidP="001300DC">
            <w:pPr>
              <w:pStyle w:val="TableParagraph"/>
              <w:spacing w:line="294" w:lineRule="exact"/>
              <w:ind w:left="144" w:right="144"/>
              <w:jc w:val="both"/>
              <w:rPr>
                <w:rFonts w:asciiTheme="majorHAnsi" w:hAnsiTheme="majorHAnsi" w:cstheme="majorHAnsi"/>
                <w:lang w:val="en-US"/>
              </w:rPr>
            </w:pP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Khách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hàng</w:t>
            </w:r>
            <w:proofErr w:type="spellEnd"/>
          </w:p>
        </w:tc>
      </w:tr>
      <w:tr w:rsidR="009538B0" w:rsidRPr="00D5653B" w14:paraId="1ADE7A7C" w14:textId="77777777" w:rsidTr="00C35065">
        <w:trPr>
          <w:trHeight w:val="678"/>
        </w:trPr>
        <w:tc>
          <w:tcPr>
            <w:tcW w:w="2205" w:type="dxa"/>
          </w:tcPr>
          <w:p w14:paraId="70077F6F" w14:textId="77777777" w:rsidR="009538B0" w:rsidRPr="00D5653B" w:rsidRDefault="009538B0" w:rsidP="00327B41">
            <w:pPr>
              <w:pStyle w:val="TableParagraph"/>
              <w:spacing w:before="2"/>
              <w:ind w:left="144" w:right="144"/>
              <w:jc w:val="left"/>
              <w:rPr>
                <w:rFonts w:asciiTheme="majorHAnsi" w:hAnsiTheme="majorHAnsi" w:cstheme="majorHAnsi"/>
                <w:b/>
              </w:rPr>
            </w:pPr>
            <w:proofErr w:type="spellStart"/>
            <w:r w:rsidRPr="00D5653B">
              <w:rPr>
                <w:rFonts w:asciiTheme="majorHAnsi" w:hAnsiTheme="majorHAnsi" w:cstheme="majorHAnsi"/>
                <w:b/>
              </w:rPr>
              <w:t>Điều</w:t>
            </w:r>
            <w:proofErr w:type="spellEnd"/>
            <w:r w:rsidRPr="00D5653B">
              <w:rPr>
                <w:rFonts w:asciiTheme="majorHAnsi" w:hAnsiTheme="majorHAnsi" w:cstheme="majorHAnsi"/>
                <w:b/>
                <w:spacing w:val="-3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kiện</w:t>
            </w:r>
            <w:proofErr w:type="spellEnd"/>
            <w:r w:rsidRPr="00D5653B">
              <w:rPr>
                <w:rFonts w:asciiTheme="majorHAnsi" w:hAnsiTheme="majorHAnsi" w:cstheme="majorHAnsi"/>
                <w:b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trước</w:t>
            </w:r>
            <w:proofErr w:type="spellEnd"/>
            <w:r w:rsidRPr="00D5653B">
              <w:rPr>
                <w:rFonts w:asciiTheme="majorHAnsi" w:hAnsiTheme="majorHAnsi" w:cstheme="majorHAnsi"/>
                <w:b/>
                <w:spacing w:val="-2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xử</w:t>
            </w:r>
            <w:proofErr w:type="spellEnd"/>
            <w:r w:rsidRPr="00D5653B">
              <w:rPr>
                <w:rFonts w:asciiTheme="majorHAnsi" w:hAnsiTheme="majorHAnsi" w:cstheme="majorHAnsi"/>
                <w:b/>
                <w:spacing w:val="-1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lí</w:t>
            </w:r>
            <w:proofErr w:type="spellEnd"/>
          </w:p>
        </w:tc>
        <w:tc>
          <w:tcPr>
            <w:tcW w:w="7237" w:type="dxa"/>
            <w:tcBorders>
              <w:right w:val="single" w:sz="6" w:space="0" w:color="000000" w:themeColor="text1"/>
            </w:tcBorders>
          </w:tcPr>
          <w:p w14:paraId="6AB0C766" w14:textId="77777777" w:rsidR="009538B0" w:rsidRPr="00D5653B" w:rsidRDefault="009538B0" w:rsidP="001300DC">
            <w:pPr>
              <w:pStyle w:val="TableParagraph"/>
              <w:spacing w:line="336" w:lineRule="exact"/>
              <w:ind w:left="144" w:right="144"/>
              <w:jc w:val="both"/>
              <w:rPr>
                <w:rFonts w:asciiTheme="majorHAnsi" w:hAnsiTheme="majorHAnsi" w:cstheme="majorHAnsi"/>
                <w:lang w:val="en-US"/>
              </w:rPr>
            </w:pPr>
            <w:r w:rsidRPr="00D5653B">
              <w:rPr>
                <w:rFonts w:asciiTheme="majorHAnsi" w:hAnsiTheme="majorHAnsi" w:cstheme="majorHAnsi"/>
                <w:lang w:val="en-US"/>
              </w:rPr>
              <w:t xml:space="preserve"> None</w:t>
            </w:r>
          </w:p>
        </w:tc>
      </w:tr>
      <w:tr w:rsidR="009538B0" w:rsidRPr="00D5653B" w14:paraId="1C33EB24" w14:textId="77777777" w:rsidTr="001E5708">
        <w:trPr>
          <w:trHeight w:val="841"/>
        </w:trPr>
        <w:tc>
          <w:tcPr>
            <w:tcW w:w="2205" w:type="dxa"/>
          </w:tcPr>
          <w:p w14:paraId="640DA622" w14:textId="77777777" w:rsidR="009538B0" w:rsidRPr="00D5653B" w:rsidRDefault="009538B0" w:rsidP="00327B41">
            <w:pPr>
              <w:pStyle w:val="TableParagraph"/>
              <w:spacing w:before="2"/>
              <w:ind w:left="144" w:right="144"/>
              <w:jc w:val="left"/>
              <w:rPr>
                <w:rFonts w:asciiTheme="majorHAnsi" w:hAnsiTheme="majorHAnsi" w:cstheme="majorHAnsi"/>
                <w:b/>
              </w:rPr>
            </w:pPr>
            <w:r w:rsidRPr="00D5653B">
              <w:rPr>
                <w:rFonts w:asciiTheme="majorHAnsi" w:hAnsiTheme="majorHAnsi" w:cstheme="majorHAnsi"/>
                <w:b/>
              </w:rPr>
              <w:lastRenderedPageBreak/>
              <w:t>Sau</w:t>
            </w:r>
            <w:r w:rsidRPr="00D5653B">
              <w:rPr>
                <w:rFonts w:asciiTheme="majorHAnsi" w:hAnsiTheme="majorHAnsi" w:cstheme="majorHAnsi"/>
                <w:b/>
                <w:spacing w:val="-2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xử</w:t>
            </w:r>
            <w:proofErr w:type="spellEnd"/>
            <w:r w:rsidRPr="00D5653B">
              <w:rPr>
                <w:rFonts w:asciiTheme="majorHAnsi" w:hAnsiTheme="majorHAnsi" w:cstheme="majorHAnsi"/>
                <w:b/>
                <w:spacing w:val="-1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lí</w:t>
            </w:r>
            <w:proofErr w:type="spellEnd"/>
            <w:r w:rsidRPr="00D5653B">
              <w:rPr>
                <w:rFonts w:asciiTheme="majorHAnsi" w:hAnsiTheme="majorHAnsi" w:cstheme="majorHAnsi"/>
                <w:b/>
                <w:spacing w:val="-1"/>
              </w:rPr>
              <w:t xml:space="preserve"> </w:t>
            </w:r>
            <w:r w:rsidRPr="00D5653B">
              <w:rPr>
                <w:rFonts w:asciiTheme="majorHAnsi" w:hAnsiTheme="majorHAnsi" w:cstheme="majorHAnsi"/>
                <w:b/>
              </w:rPr>
              <w:t>(sau</w:t>
            </w:r>
            <w:r w:rsidRPr="00D5653B">
              <w:rPr>
                <w:rFonts w:asciiTheme="majorHAnsi" w:hAnsiTheme="majorHAnsi" w:cstheme="majorHAnsi"/>
                <w:b/>
                <w:spacing w:val="-2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Use-case</w:t>
            </w:r>
            <w:proofErr w:type="spellEnd"/>
            <w:r w:rsidRPr="00D5653B">
              <w:rPr>
                <w:rFonts w:asciiTheme="majorHAnsi" w:hAnsiTheme="majorHAnsi" w:cstheme="majorHAnsi"/>
                <w:b/>
              </w:rPr>
              <w:t>)</w:t>
            </w:r>
          </w:p>
        </w:tc>
        <w:tc>
          <w:tcPr>
            <w:tcW w:w="7237" w:type="dxa"/>
            <w:tcBorders>
              <w:right w:val="single" w:sz="6" w:space="0" w:color="000000" w:themeColor="text1"/>
            </w:tcBorders>
          </w:tcPr>
          <w:p w14:paraId="7AAB644E" w14:textId="58870FEE" w:rsidR="009538B0" w:rsidRPr="00D5653B" w:rsidRDefault="00F129E6" w:rsidP="001300DC">
            <w:pPr>
              <w:pStyle w:val="TableParagraph"/>
              <w:spacing w:line="324" w:lineRule="auto"/>
              <w:ind w:left="144" w:right="144"/>
              <w:jc w:val="both"/>
              <w:rPr>
                <w:rFonts w:asciiTheme="majorHAnsi" w:hAnsiTheme="majorHAnsi" w:cstheme="majorHAnsi"/>
                <w:lang w:val="en-US"/>
              </w:rPr>
            </w:pP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Các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sản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phẩm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được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xếp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thoe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thứ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tự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lượt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mua</w:t>
            </w:r>
            <w:proofErr w:type="spellEnd"/>
          </w:p>
        </w:tc>
      </w:tr>
      <w:tr w:rsidR="009538B0" w:rsidRPr="00D5653B" w14:paraId="5E6CED8E" w14:textId="77777777" w:rsidTr="001E5708">
        <w:trPr>
          <w:trHeight w:val="569"/>
        </w:trPr>
        <w:tc>
          <w:tcPr>
            <w:tcW w:w="2205" w:type="dxa"/>
          </w:tcPr>
          <w:p w14:paraId="0ED07FA6" w14:textId="77777777" w:rsidR="009538B0" w:rsidRPr="00D5653B" w:rsidRDefault="009538B0" w:rsidP="00327B41">
            <w:pPr>
              <w:pStyle w:val="TableParagraph"/>
              <w:spacing w:before="2"/>
              <w:ind w:left="144" w:right="144"/>
              <w:jc w:val="left"/>
              <w:rPr>
                <w:rFonts w:asciiTheme="majorHAnsi" w:hAnsiTheme="majorHAnsi" w:cstheme="majorHAnsi"/>
                <w:b/>
              </w:rPr>
            </w:pPr>
            <w:proofErr w:type="spellStart"/>
            <w:r w:rsidRPr="00D5653B">
              <w:rPr>
                <w:rFonts w:asciiTheme="majorHAnsi" w:hAnsiTheme="majorHAnsi" w:cstheme="majorHAnsi"/>
                <w:b/>
              </w:rPr>
              <w:t>Ngoại</w:t>
            </w:r>
            <w:proofErr w:type="spellEnd"/>
            <w:r w:rsidRPr="00D5653B">
              <w:rPr>
                <w:rFonts w:asciiTheme="majorHAnsi" w:hAnsiTheme="majorHAnsi" w:cstheme="majorHAnsi"/>
                <w:b/>
                <w:spacing w:val="-2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lệ</w:t>
            </w:r>
            <w:proofErr w:type="spellEnd"/>
            <w:r w:rsidRPr="00D5653B">
              <w:rPr>
                <w:rFonts w:asciiTheme="majorHAnsi" w:hAnsiTheme="majorHAnsi" w:cstheme="majorHAnsi"/>
                <w:b/>
                <w:spacing w:val="-2"/>
              </w:rPr>
              <w:t xml:space="preserve"> </w:t>
            </w:r>
            <w:r w:rsidRPr="00D5653B">
              <w:rPr>
                <w:rFonts w:asciiTheme="majorHAnsi" w:hAnsiTheme="majorHAnsi" w:cstheme="majorHAnsi"/>
                <w:b/>
              </w:rPr>
              <w:t>(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Exception</w:t>
            </w:r>
            <w:proofErr w:type="spellEnd"/>
            <w:r w:rsidRPr="00D5653B">
              <w:rPr>
                <w:rFonts w:asciiTheme="majorHAnsi" w:hAnsiTheme="majorHAnsi" w:cstheme="majorHAnsi"/>
                <w:b/>
              </w:rPr>
              <w:t>)</w:t>
            </w:r>
          </w:p>
        </w:tc>
        <w:tc>
          <w:tcPr>
            <w:tcW w:w="7237" w:type="dxa"/>
            <w:tcBorders>
              <w:right w:val="single" w:sz="6" w:space="0" w:color="000000" w:themeColor="text1"/>
            </w:tcBorders>
          </w:tcPr>
          <w:p w14:paraId="6FBDC64A" w14:textId="77777777" w:rsidR="009538B0" w:rsidRPr="00D5653B" w:rsidRDefault="009538B0" w:rsidP="001300DC">
            <w:pPr>
              <w:pStyle w:val="TableParagraph"/>
              <w:spacing w:line="294" w:lineRule="exact"/>
              <w:ind w:left="144" w:right="144"/>
              <w:jc w:val="both"/>
              <w:rPr>
                <w:rFonts w:asciiTheme="majorHAnsi" w:hAnsiTheme="majorHAnsi" w:cstheme="majorHAnsi"/>
              </w:rPr>
            </w:pPr>
            <w:r w:rsidRPr="00D5653B">
              <w:rPr>
                <w:rFonts w:asciiTheme="majorHAnsi" w:hAnsiTheme="majorHAnsi" w:cstheme="majorHAnsi"/>
              </w:rPr>
              <w:t>Không.</w:t>
            </w:r>
          </w:p>
        </w:tc>
      </w:tr>
      <w:tr w:rsidR="009538B0" w:rsidRPr="00D5653B" w14:paraId="34257613" w14:textId="77777777" w:rsidTr="001E5708">
        <w:trPr>
          <w:trHeight w:val="1137"/>
        </w:trPr>
        <w:tc>
          <w:tcPr>
            <w:tcW w:w="2205" w:type="dxa"/>
          </w:tcPr>
          <w:p w14:paraId="13E2575A" w14:textId="77777777" w:rsidR="009538B0" w:rsidRPr="00D5653B" w:rsidRDefault="009538B0" w:rsidP="00327B41">
            <w:pPr>
              <w:pStyle w:val="TableParagraph"/>
              <w:spacing w:before="2"/>
              <w:ind w:left="144" w:right="144"/>
              <w:jc w:val="left"/>
              <w:rPr>
                <w:rFonts w:asciiTheme="majorHAnsi" w:hAnsiTheme="majorHAnsi" w:cstheme="majorHAnsi"/>
                <w:b/>
              </w:rPr>
            </w:pPr>
            <w:proofErr w:type="spellStart"/>
            <w:r w:rsidRPr="00D5653B">
              <w:rPr>
                <w:rFonts w:asciiTheme="majorHAnsi" w:hAnsiTheme="majorHAnsi" w:cstheme="majorHAnsi"/>
                <w:b/>
              </w:rPr>
              <w:t>Dòng</w:t>
            </w:r>
            <w:proofErr w:type="spellEnd"/>
            <w:r w:rsidRPr="00D5653B">
              <w:rPr>
                <w:rFonts w:asciiTheme="majorHAnsi" w:hAnsiTheme="majorHAnsi" w:cstheme="majorHAnsi"/>
                <w:b/>
                <w:spacing w:val="-2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sự</w:t>
            </w:r>
            <w:proofErr w:type="spellEnd"/>
            <w:r w:rsidRPr="00D5653B">
              <w:rPr>
                <w:rFonts w:asciiTheme="majorHAnsi" w:hAnsiTheme="majorHAnsi" w:cstheme="majorHAnsi"/>
                <w:b/>
                <w:spacing w:val="-1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kiện</w:t>
            </w:r>
            <w:proofErr w:type="spellEnd"/>
            <w:r w:rsidRPr="00D5653B">
              <w:rPr>
                <w:rFonts w:asciiTheme="majorHAnsi" w:hAnsiTheme="majorHAnsi" w:cstheme="majorHAnsi"/>
                <w:b/>
                <w:spacing w:val="-1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chính</w:t>
            </w:r>
            <w:proofErr w:type="spellEnd"/>
          </w:p>
        </w:tc>
        <w:tc>
          <w:tcPr>
            <w:tcW w:w="7237" w:type="dxa"/>
            <w:tcBorders>
              <w:right w:val="single" w:sz="6" w:space="0" w:color="000000" w:themeColor="text1"/>
            </w:tcBorders>
          </w:tcPr>
          <w:p w14:paraId="612EFE2B" w14:textId="77777777" w:rsidR="00B501E4" w:rsidRPr="00D5653B" w:rsidRDefault="00B501E4" w:rsidP="001300DC">
            <w:pPr>
              <w:autoSpaceDE/>
              <w:autoSpaceDN/>
              <w:spacing w:line="240" w:lineRule="auto"/>
              <w:ind w:left="144" w:right="144"/>
              <w:jc w:val="both"/>
              <w:rPr>
                <w:rFonts w:asciiTheme="majorHAnsi" w:hAnsiTheme="majorHAnsi" w:cstheme="majorHAnsi"/>
                <w:lang w:val="en-US"/>
              </w:rPr>
            </w:pP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Luồng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sự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kiện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cơ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bản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sẽ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được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mô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tả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bên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dưới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theo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thứ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tự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thực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hiện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>:</w:t>
            </w:r>
          </w:p>
          <w:p w14:paraId="62D999B3" w14:textId="54186114" w:rsidR="00B501E4" w:rsidRPr="00D5653B" w:rsidRDefault="005316E0" w:rsidP="005F7E53">
            <w:pPr>
              <w:numPr>
                <w:ilvl w:val="0"/>
                <w:numId w:val="24"/>
              </w:numPr>
              <w:autoSpaceDE/>
              <w:autoSpaceDN/>
              <w:spacing w:line="240" w:lineRule="auto"/>
              <w:ind w:left="144" w:right="144"/>
              <w:jc w:val="both"/>
              <w:rPr>
                <w:rFonts w:asciiTheme="majorHAnsi" w:hAnsiTheme="majorHAnsi" w:cstheme="majorHAnsi"/>
                <w:lang w:val="en-US"/>
              </w:rPr>
            </w:pPr>
            <w:r>
              <w:rPr>
                <w:rFonts w:asciiTheme="majorHAnsi" w:hAnsiTheme="majorHAnsi" w:cstheme="majorHAnsi"/>
                <w:lang w:val="en-US"/>
              </w:rPr>
              <w:t xml:space="preserve">- </w:t>
            </w:r>
            <w:proofErr w:type="spellStart"/>
            <w:r w:rsidR="00B501E4" w:rsidRPr="00D5653B">
              <w:rPr>
                <w:rFonts w:asciiTheme="majorHAnsi" w:hAnsiTheme="majorHAnsi" w:cstheme="majorHAnsi"/>
                <w:lang w:val="en-US"/>
              </w:rPr>
              <w:t>Khách</w:t>
            </w:r>
            <w:proofErr w:type="spellEnd"/>
            <w:r w:rsidR="00B501E4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B501E4" w:rsidRPr="00D5653B">
              <w:rPr>
                <w:rFonts w:asciiTheme="majorHAnsi" w:hAnsiTheme="majorHAnsi" w:cstheme="majorHAnsi"/>
                <w:lang w:val="en-US"/>
              </w:rPr>
              <w:t>hàng</w:t>
            </w:r>
            <w:proofErr w:type="spellEnd"/>
            <w:r w:rsidR="00B501E4" w:rsidRPr="00D5653B">
              <w:rPr>
                <w:rFonts w:asciiTheme="majorHAnsi" w:hAnsiTheme="majorHAnsi" w:cstheme="majorHAnsi"/>
                <w:lang w:val="en-US"/>
              </w:rPr>
              <w:t xml:space="preserve"> vào </w:t>
            </w:r>
            <w:proofErr w:type="spellStart"/>
            <w:r w:rsidR="00B501E4" w:rsidRPr="00D5653B">
              <w:rPr>
                <w:rFonts w:asciiTheme="majorHAnsi" w:hAnsiTheme="majorHAnsi" w:cstheme="majorHAnsi"/>
                <w:lang w:val="en-US"/>
              </w:rPr>
              <w:t>các</w:t>
            </w:r>
            <w:proofErr w:type="spellEnd"/>
            <w:r w:rsidR="00B501E4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B501E4" w:rsidRPr="00D5653B">
              <w:rPr>
                <w:rFonts w:asciiTheme="majorHAnsi" w:hAnsiTheme="majorHAnsi" w:cstheme="majorHAnsi"/>
                <w:lang w:val="en-US"/>
              </w:rPr>
              <w:t>màn</w:t>
            </w:r>
            <w:proofErr w:type="spellEnd"/>
            <w:r w:rsidR="00B501E4" w:rsidRPr="00D5653B">
              <w:rPr>
                <w:rFonts w:asciiTheme="majorHAnsi" w:hAnsiTheme="majorHAnsi" w:cstheme="majorHAnsi"/>
                <w:lang w:val="en-US"/>
              </w:rPr>
              <w:t xml:space="preserve"> hình </w:t>
            </w:r>
            <w:proofErr w:type="spellStart"/>
            <w:r w:rsidR="00B501E4" w:rsidRPr="00D5653B">
              <w:rPr>
                <w:rFonts w:asciiTheme="majorHAnsi" w:hAnsiTheme="majorHAnsi" w:cstheme="majorHAnsi"/>
                <w:lang w:val="en-US"/>
              </w:rPr>
              <w:t>như</w:t>
            </w:r>
            <w:proofErr w:type="spellEnd"/>
            <w:r w:rsidR="00B501E4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B501E4" w:rsidRPr="00D5653B">
              <w:rPr>
                <w:rFonts w:asciiTheme="majorHAnsi" w:hAnsiTheme="majorHAnsi" w:cstheme="majorHAnsi"/>
                <w:lang w:val="en-US"/>
              </w:rPr>
              <w:t>các</w:t>
            </w:r>
            <w:proofErr w:type="spellEnd"/>
            <w:r w:rsidR="00B501E4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B501E4" w:rsidRPr="00D5653B">
              <w:rPr>
                <w:rFonts w:asciiTheme="majorHAnsi" w:hAnsiTheme="majorHAnsi" w:cstheme="majorHAnsi"/>
                <w:lang w:val="en-US"/>
              </w:rPr>
              <w:t>sản</w:t>
            </w:r>
            <w:proofErr w:type="spellEnd"/>
            <w:r w:rsidR="00B501E4" w:rsidRPr="00D5653B">
              <w:rPr>
                <w:rFonts w:asciiTheme="majorHAnsi" w:hAnsiTheme="majorHAnsi" w:cstheme="majorHAnsi"/>
                <w:lang w:val="en-US"/>
              </w:rPr>
              <w:t xml:space="preserve"> phẩm </w:t>
            </w:r>
            <w:proofErr w:type="spellStart"/>
            <w:r w:rsidR="00B501E4" w:rsidRPr="00D5653B">
              <w:rPr>
                <w:rFonts w:asciiTheme="majorHAnsi" w:hAnsiTheme="majorHAnsi" w:cstheme="majorHAnsi"/>
                <w:lang w:val="en-US"/>
              </w:rPr>
              <w:t>thuộc</w:t>
            </w:r>
            <w:proofErr w:type="spellEnd"/>
            <w:r w:rsidR="00B501E4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B501E4" w:rsidRPr="00D5653B">
              <w:rPr>
                <w:rFonts w:asciiTheme="majorHAnsi" w:hAnsiTheme="majorHAnsi" w:cstheme="majorHAnsi"/>
                <w:lang w:val="en-US"/>
              </w:rPr>
              <w:t>ngành</w:t>
            </w:r>
            <w:proofErr w:type="spellEnd"/>
            <w:r w:rsidR="00B501E4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B501E4" w:rsidRPr="00D5653B">
              <w:rPr>
                <w:rFonts w:asciiTheme="majorHAnsi" w:hAnsiTheme="majorHAnsi" w:cstheme="majorHAnsi"/>
                <w:lang w:val="en-US"/>
              </w:rPr>
              <w:t>hàng</w:t>
            </w:r>
            <w:proofErr w:type="spellEnd"/>
            <w:r w:rsidR="00B501E4" w:rsidRPr="00D5653B">
              <w:rPr>
                <w:rFonts w:asciiTheme="majorHAnsi" w:hAnsiTheme="majorHAnsi" w:cstheme="majorHAnsi"/>
                <w:lang w:val="en-US"/>
              </w:rPr>
              <w:t xml:space="preserve">, </w:t>
            </w:r>
            <w:proofErr w:type="spellStart"/>
            <w:r w:rsidR="00B501E4" w:rsidRPr="00D5653B">
              <w:rPr>
                <w:rFonts w:asciiTheme="majorHAnsi" w:hAnsiTheme="majorHAnsi" w:cstheme="majorHAnsi"/>
                <w:lang w:val="en-US"/>
              </w:rPr>
              <w:t>loại</w:t>
            </w:r>
            <w:proofErr w:type="spellEnd"/>
            <w:r w:rsidR="00B501E4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B501E4" w:rsidRPr="00D5653B">
              <w:rPr>
                <w:rFonts w:asciiTheme="majorHAnsi" w:hAnsiTheme="majorHAnsi" w:cstheme="majorHAnsi"/>
                <w:lang w:val="en-US"/>
              </w:rPr>
              <w:t>hàng</w:t>
            </w:r>
            <w:proofErr w:type="spellEnd"/>
            <w:r w:rsidR="00B501E4" w:rsidRPr="00D5653B">
              <w:rPr>
                <w:rFonts w:asciiTheme="majorHAnsi" w:hAnsiTheme="majorHAnsi" w:cstheme="majorHAnsi"/>
                <w:lang w:val="en-US"/>
              </w:rPr>
              <w:t xml:space="preserve">. </w:t>
            </w:r>
          </w:p>
          <w:p w14:paraId="76158F40" w14:textId="1FD6E2BF" w:rsidR="009538B0" w:rsidRPr="00D5653B" w:rsidRDefault="005316E0" w:rsidP="005F7E53">
            <w:pPr>
              <w:numPr>
                <w:ilvl w:val="0"/>
                <w:numId w:val="24"/>
              </w:numPr>
              <w:autoSpaceDE/>
              <w:autoSpaceDN/>
              <w:spacing w:line="240" w:lineRule="auto"/>
              <w:ind w:left="144" w:right="144"/>
              <w:jc w:val="both"/>
              <w:rPr>
                <w:rFonts w:asciiTheme="majorHAnsi" w:hAnsiTheme="majorHAnsi" w:cstheme="majorHAnsi"/>
                <w:lang w:val="en-US"/>
              </w:rPr>
            </w:pPr>
            <w:r>
              <w:rPr>
                <w:rFonts w:asciiTheme="majorHAnsi" w:hAnsiTheme="majorHAnsi" w:cstheme="majorHAnsi"/>
                <w:lang w:val="en-US"/>
              </w:rPr>
              <w:t xml:space="preserve">- </w:t>
            </w:r>
            <w:proofErr w:type="spellStart"/>
            <w:r w:rsidR="00482120" w:rsidRPr="00D5653B">
              <w:rPr>
                <w:rFonts w:asciiTheme="majorHAnsi" w:hAnsiTheme="majorHAnsi" w:cstheme="majorHAnsi"/>
                <w:lang w:val="en-US"/>
              </w:rPr>
              <w:t>Hệ</w:t>
            </w:r>
            <w:proofErr w:type="spellEnd"/>
            <w:r w:rsidR="00482120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482120" w:rsidRPr="00D5653B">
              <w:rPr>
                <w:rFonts w:asciiTheme="majorHAnsi" w:hAnsiTheme="majorHAnsi" w:cstheme="majorHAnsi"/>
                <w:lang w:val="en-US"/>
              </w:rPr>
              <w:t>thống</w:t>
            </w:r>
            <w:proofErr w:type="spellEnd"/>
            <w:r w:rsidR="00482120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482120" w:rsidRPr="00D5653B">
              <w:rPr>
                <w:rFonts w:asciiTheme="majorHAnsi" w:hAnsiTheme="majorHAnsi" w:cstheme="majorHAnsi"/>
                <w:lang w:val="en-US"/>
              </w:rPr>
              <w:t>hiển</w:t>
            </w:r>
            <w:proofErr w:type="spellEnd"/>
            <w:r w:rsidR="00482120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482120" w:rsidRPr="00D5653B">
              <w:rPr>
                <w:rFonts w:asciiTheme="majorHAnsi" w:hAnsiTheme="majorHAnsi" w:cstheme="majorHAnsi"/>
                <w:lang w:val="en-US"/>
              </w:rPr>
              <w:t>thị</w:t>
            </w:r>
            <w:proofErr w:type="spellEnd"/>
            <w:r w:rsidR="00482120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482120" w:rsidRPr="00D5653B">
              <w:rPr>
                <w:rFonts w:asciiTheme="majorHAnsi" w:hAnsiTheme="majorHAnsi" w:cstheme="majorHAnsi"/>
                <w:lang w:val="en-US"/>
              </w:rPr>
              <w:t>các</w:t>
            </w:r>
            <w:proofErr w:type="spellEnd"/>
            <w:r w:rsidR="00482120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482120" w:rsidRPr="00D5653B">
              <w:rPr>
                <w:rFonts w:asciiTheme="majorHAnsi" w:hAnsiTheme="majorHAnsi" w:cstheme="majorHAnsi"/>
                <w:lang w:val="en-US"/>
              </w:rPr>
              <w:t>sản</w:t>
            </w:r>
            <w:proofErr w:type="spellEnd"/>
            <w:r w:rsidR="00482120" w:rsidRPr="00D5653B">
              <w:rPr>
                <w:rFonts w:asciiTheme="majorHAnsi" w:hAnsiTheme="majorHAnsi" w:cstheme="majorHAnsi"/>
                <w:lang w:val="en-US"/>
              </w:rPr>
              <w:t xml:space="preserve"> phẩm </w:t>
            </w:r>
            <w:proofErr w:type="spellStart"/>
            <w:r w:rsidR="00482120" w:rsidRPr="00D5653B">
              <w:rPr>
                <w:rFonts w:asciiTheme="majorHAnsi" w:hAnsiTheme="majorHAnsi" w:cstheme="majorHAnsi"/>
                <w:lang w:val="en-US"/>
              </w:rPr>
              <w:t>khuyến</w:t>
            </w:r>
            <w:proofErr w:type="spellEnd"/>
            <w:r w:rsidR="00482120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482120" w:rsidRPr="00D5653B">
              <w:rPr>
                <w:rFonts w:asciiTheme="majorHAnsi" w:hAnsiTheme="majorHAnsi" w:cstheme="majorHAnsi"/>
                <w:lang w:val="en-US"/>
              </w:rPr>
              <w:t>nghị</w:t>
            </w:r>
            <w:proofErr w:type="spellEnd"/>
            <w:r w:rsidR="00B501E4" w:rsidRPr="00D5653B">
              <w:rPr>
                <w:rFonts w:asciiTheme="majorHAnsi" w:hAnsiTheme="majorHAnsi" w:cstheme="majorHAnsi"/>
                <w:lang w:val="en-US"/>
              </w:rPr>
              <w:t>.</w:t>
            </w:r>
          </w:p>
        </w:tc>
      </w:tr>
      <w:tr w:rsidR="009538B0" w:rsidRPr="00D5653B" w14:paraId="29E0C29B" w14:textId="77777777" w:rsidTr="00C35065">
        <w:trPr>
          <w:trHeight w:val="692"/>
        </w:trPr>
        <w:tc>
          <w:tcPr>
            <w:tcW w:w="2205" w:type="dxa"/>
          </w:tcPr>
          <w:p w14:paraId="1C2F7911" w14:textId="77777777" w:rsidR="009538B0" w:rsidRPr="00D5653B" w:rsidRDefault="009538B0" w:rsidP="00327B41">
            <w:pPr>
              <w:pStyle w:val="TableParagraph"/>
              <w:spacing w:before="2"/>
              <w:ind w:left="144" w:right="144"/>
              <w:jc w:val="left"/>
              <w:rPr>
                <w:rFonts w:asciiTheme="majorHAnsi" w:hAnsiTheme="majorHAnsi" w:cstheme="majorHAnsi"/>
                <w:b/>
              </w:rPr>
            </w:pPr>
            <w:proofErr w:type="spellStart"/>
            <w:r w:rsidRPr="00D5653B">
              <w:rPr>
                <w:rFonts w:asciiTheme="majorHAnsi" w:hAnsiTheme="majorHAnsi" w:cstheme="majorHAnsi"/>
                <w:b/>
              </w:rPr>
              <w:t>Dòng</w:t>
            </w:r>
            <w:proofErr w:type="spellEnd"/>
            <w:r w:rsidRPr="00D5653B">
              <w:rPr>
                <w:rFonts w:asciiTheme="majorHAnsi" w:hAnsiTheme="majorHAnsi" w:cstheme="majorHAnsi"/>
                <w:b/>
                <w:spacing w:val="-2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sự</w:t>
            </w:r>
            <w:proofErr w:type="spellEnd"/>
            <w:r w:rsidRPr="00D5653B">
              <w:rPr>
                <w:rFonts w:asciiTheme="majorHAnsi" w:hAnsiTheme="majorHAnsi" w:cstheme="majorHAnsi"/>
                <w:b/>
                <w:spacing w:val="-1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kiện</w:t>
            </w:r>
            <w:proofErr w:type="spellEnd"/>
            <w:r w:rsidRPr="00D5653B">
              <w:rPr>
                <w:rFonts w:asciiTheme="majorHAnsi" w:hAnsiTheme="majorHAnsi" w:cstheme="majorHAnsi"/>
                <w:b/>
                <w:spacing w:val="-2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khác</w:t>
            </w:r>
            <w:proofErr w:type="spellEnd"/>
          </w:p>
        </w:tc>
        <w:tc>
          <w:tcPr>
            <w:tcW w:w="7237" w:type="dxa"/>
            <w:tcBorders>
              <w:right w:val="single" w:sz="6" w:space="0" w:color="000000" w:themeColor="text1"/>
            </w:tcBorders>
          </w:tcPr>
          <w:p w14:paraId="6444438F" w14:textId="50DF79A7" w:rsidR="009538B0" w:rsidRPr="00D5653B" w:rsidRDefault="002B1D03" w:rsidP="00EE0ADE">
            <w:pPr>
              <w:pStyle w:val="TableParagraph"/>
              <w:keepNext/>
              <w:spacing w:line="336" w:lineRule="exact"/>
              <w:ind w:left="144" w:right="144"/>
              <w:jc w:val="both"/>
              <w:rPr>
                <w:rFonts w:asciiTheme="majorHAnsi" w:hAnsiTheme="majorHAnsi" w:cstheme="majorHAnsi"/>
                <w:lang w:val="en-US"/>
              </w:rPr>
            </w:pP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Không</w:t>
            </w:r>
            <w:proofErr w:type="spellEnd"/>
          </w:p>
        </w:tc>
      </w:tr>
    </w:tbl>
    <w:p w14:paraId="16556257" w14:textId="02484D10" w:rsidR="00EE0ADE" w:rsidRDefault="00EE0ADE" w:rsidP="00EE0ADE">
      <w:pPr>
        <w:pStyle w:val="Caption"/>
        <w:ind w:left="0"/>
        <w:jc w:val="center"/>
      </w:pPr>
      <w:bookmarkStart w:id="258" w:name="_Toc106816507"/>
      <w:proofErr w:type="spellStart"/>
      <w:r>
        <w:t>Bảng</w:t>
      </w:r>
      <w:proofErr w:type="spellEnd"/>
      <w:r>
        <w:t xml:space="preserve"> </w:t>
      </w:r>
      <w:r w:rsidR="006179BC">
        <w:fldChar w:fldCharType="begin"/>
      </w:r>
      <w:r w:rsidR="006179BC">
        <w:instrText xml:space="preserve"> STYLEREF 1 \s </w:instrText>
      </w:r>
      <w:r w:rsidR="006179BC">
        <w:fldChar w:fldCharType="separate"/>
      </w:r>
      <w:r w:rsidR="006179BC">
        <w:rPr>
          <w:noProof/>
        </w:rPr>
        <w:t>3</w:t>
      </w:r>
      <w:r w:rsidR="006179BC">
        <w:fldChar w:fldCharType="end"/>
      </w:r>
      <w:r w:rsidR="006179BC">
        <w:t>.</w:t>
      </w:r>
      <w:r w:rsidR="006179BC">
        <w:fldChar w:fldCharType="begin"/>
      </w:r>
      <w:r w:rsidR="006179BC">
        <w:instrText xml:space="preserve"> SEQ Bảng \* ARABIC \s 1 </w:instrText>
      </w:r>
      <w:r w:rsidR="006179BC">
        <w:fldChar w:fldCharType="separate"/>
      </w:r>
      <w:r w:rsidR="006179BC">
        <w:rPr>
          <w:noProof/>
        </w:rPr>
        <w:t>16</w:t>
      </w:r>
      <w:r w:rsidR="006179BC">
        <w:fldChar w:fldCharType="end"/>
      </w:r>
      <w:r w:rsidRPr="00D95276">
        <w:t xml:space="preserve"> </w:t>
      </w:r>
      <w:proofErr w:type="spellStart"/>
      <w:r w:rsidRPr="00D95276">
        <w:t>Use</w:t>
      </w:r>
      <w:proofErr w:type="spellEnd"/>
      <w:r w:rsidRPr="00D95276">
        <w:t xml:space="preserve"> </w:t>
      </w:r>
      <w:proofErr w:type="spellStart"/>
      <w:r w:rsidRPr="00D95276">
        <w:t>case</w:t>
      </w:r>
      <w:proofErr w:type="spellEnd"/>
      <w:r w:rsidRPr="00D95276">
        <w:t xml:space="preserve"> </w:t>
      </w:r>
      <w:proofErr w:type="spellStart"/>
      <w:r>
        <w:rPr>
          <w:lang w:val="en-US"/>
        </w:rPr>
        <w:t>Xem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sản</w:t>
      </w:r>
      <w:proofErr w:type="spellEnd"/>
      <w:r>
        <w:rPr>
          <w:lang w:val="en-US"/>
        </w:rPr>
        <w:t xml:space="preserve"> phẩm </w:t>
      </w:r>
      <w:proofErr w:type="spellStart"/>
      <w:r>
        <w:rPr>
          <w:lang w:val="en-US"/>
        </w:rPr>
        <w:t>theo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hệ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thống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khuyến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nghị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sản</w:t>
      </w:r>
      <w:proofErr w:type="spellEnd"/>
      <w:r>
        <w:rPr>
          <w:lang w:val="en-US"/>
        </w:rPr>
        <w:t xml:space="preserve"> phẩm</w:t>
      </w:r>
      <w:bookmarkEnd w:id="258"/>
    </w:p>
    <w:p w14:paraId="397EC3FC" w14:textId="61459760" w:rsidR="009538B0" w:rsidRPr="00D5653B" w:rsidRDefault="009538B0" w:rsidP="0030117C">
      <w:pPr>
        <w:pStyle w:val="Heading4"/>
        <w:rPr>
          <w:rFonts w:cstheme="majorHAnsi"/>
          <w:lang w:val="en-US"/>
        </w:rPr>
      </w:pPr>
      <w:proofErr w:type="spellStart"/>
      <w:r w:rsidRPr="00D5653B">
        <w:rPr>
          <w:rFonts w:cstheme="majorHAnsi"/>
          <w:lang w:val="en-US"/>
        </w:rPr>
        <w:t>Hủy</w:t>
      </w:r>
      <w:proofErr w:type="spellEnd"/>
      <w:r w:rsidRPr="00D5653B">
        <w:rPr>
          <w:rFonts w:cstheme="majorHAnsi"/>
          <w:lang w:val="en-US"/>
        </w:rPr>
        <w:t xml:space="preserve"> </w:t>
      </w:r>
      <w:proofErr w:type="spellStart"/>
      <w:r w:rsidRPr="00D5653B">
        <w:rPr>
          <w:rFonts w:cstheme="majorHAnsi"/>
          <w:lang w:val="en-US"/>
        </w:rPr>
        <w:t>đơn</w:t>
      </w:r>
      <w:proofErr w:type="spellEnd"/>
      <w:r w:rsidR="00BA43D2" w:rsidRPr="00D5653B">
        <w:rPr>
          <w:rFonts w:cstheme="majorHAnsi"/>
          <w:lang w:val="en-US"/>
        </w:rPr>
        <w:t xml:space="preserve"> </w:t>
      </w:r>
    </w:p>
    <w:p w14:paraId="0D2C1478" w14:textId="77777777" w:rsidR="006079B7" w:rsidRDefault="002272F2" w:rsidP="006079B7">
      <w:pPr>
        <w:keepNext/>
        <w:ind w:left="144" w:right="144"/>
        <w:jc w:val="center"/>
      </w:pPr>
      <w:r w:rsidRPr="00D5653B">
        <w:rPr>
          <w:rFonts w:asciiTheme="majorHAnsi" w:hAnsiTheme="majorHAnsi" w:cstheme="majorHAnsi"/>
          <w:noProof/>
          <w:lang w:val="en-US"/>
        </w:rPr>
        <w:drawing>
          <wp:inline distT="0" distB="0" distL="0" distR="0" wp14:anchorId="4A5CD9D9" wp14:editId="1DB6B865">
            <wp:extent cx="5847907" cy="4180265"/>
            <wp:effectExtent l="0" t="0" r="635" b="0"/>
            <wp:docPr id="41" name="Picture 41" descr="F:\Khoa\bt\DoAn1\UseCase\Hủy đơ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F:\Khoa\bt\DoAn1\UseCase\Hủy đơn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7272" cy="4186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031C8C" w14:textId="736CD11B" w:rsidR="00222883" w:rsidRDefault="006079B7" w:rsidP="006079B7">
      <w:pPr>
        <w:pStyle w:val="Caption"/>
        <w:ind w:left="0"/>
        <w:jc w:val="center"/>
      </w:pPr>
      <w:bookmarkStart w:id="259" w:name="_Toc106818841"/>
      <w:proofErr w:type="spellStart"/>
      <w:r>
        <w:t>Hình</w:t>
      </w:r>
      <w:proofErr w:type="spellEnd"/>
      <w:r>
        <w:t xml:space="preserve">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3</w:t>
      </w:r>
      <w:r>
        <w:fldChar w:fldCharType="end"/>
      </w:r>
      <w:r>
        <w:t>.</w:t>
      </w:r>
      <w:r>
        <w:fldChar w:fldCharType="begin"/>
      </w:r>
      <w:r>
        <w:instrText xml:space="preserve"> SEQ Hình \* ARABIC \s 1 </w:instrText>
      </w:r>
      <w:r>
        <w:fldChar w:fldCharType="separate"/>
      </w:r>
      <w:r>
        <w:rPr>
          <w:noProof/>
        </w:rPr>
        <w:t>23</w:t>
      </w:r>
      <w:r>
        <w:fldChar w:fldCharType="end"/>
      </w:r>
      <w:r>
        <w:rPr>
          <w:lang w:val="en-US"/>
        </w:rPr>
        <w:t xml:space="preserve"> </w:t>
      </w:r>
      <w:proofErr w:type="spellStart"/>
      <w:r w:rsidRPr="00FC39C5">
        <w:rPr>
          <w:lang w:val="en-US"/>
        </w:rPr>
        <w:t>Sơ</w:t>
      </w:r>
      <w:proofErr w:type="spellEnd"/>
      <w:r w:rsidRPr="00FC39C5">
        <w:rPr>
          <w:lang w:val="en-US"/>
        </w:rPr>
        <w:t xml:space="preserve"> đồ </w:t>
      </w:r>
      <w:proofErr w:type="spellStart"/>
      <w:r w:rsidRPr="00FC39C5">
        <w:rPr>
          <w:lang w:val="en-US"/>
        </w:rPr>
        <w:t>hoạt</w:t>
      </w:r>
      <w:proofErr w:type="spellEnd"/>
      <w:r w:rsidRPr="00FC39C5">
        <w:rPr>
          <w:lang w:val="en-US"/>
        </w:rPr>
        <w:t xml:space="preserve"> động </w:t>
      </w:r>
      <w:proofErr w:type="spellStart"/>
      <w:r w:rsidRPr="00FC39C5">
        <w:rPr>
          <w:lang w:val="en-US"/>
        </w:rPr>
        <w:t>Hủy</w:t>
      </w:r>
      <w:proofErr w:type="spellEnd"/>
      <w:r w:rsidRPr="00FC39C5">
        <w:rPr>
          <w:lang w:val="en-US"/>
        </w:rPr>
        <w:t xml:space="preserve"> </w:t>
      </w:r>
      <w:proofErr w:type="spellStart"/>
      <w:r w:rsidRPr="00FC39C5">
        <w:rPr>
          <w:lang w:val="en-US"/>
        </w:rPr>
        <w:t>đơn</w:t>
      </w:r>
      <w:bookmarkEnd w:id="259"/>
      <w:proofErr w:type="spellEnd"/>
    </w:p>
    <w:p w14:paraId="58529E75" w14:textId="2DF52CAE" w:rsidR="00B3488C" w:rsidRPr="00D5653B" w:rsidRDefault="00B3488C" w:rsidP="00327B41">
      <w:pPr>
        <w:ind w:left="144" w:right="144"/>
        <w:rPr>
          <w:rFonts w:asciiTheme="majorHAnsi" w:hAnsiTheme="majorHAnsi" w:cstheme="majorHAnsi"/>
          <w:lang w:val="en-US"/>
        </w:rPr>
      </w:pPr>
    </w:p>
    <w:tbl>
      <w:tblPr>
        <w:tblW w:w="0" w:type="auto"/>
        <w:tblInd w:w="62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205"/>
        <w:gridCol w:w="7237"/>
      </w:tblGrid>
      <w:tr w:rsidR="009538B0" w:rsidRPr="00D5653B" w14:paraId="234C34FD" w14:textId="77777777" w:rsidTr="005A2790">
        <w:trPr>
          <w:trHeight w:val="544"/>
        </w:trPr>
        <w:tc>
          <w:tcPr>
            <w:tcW w:w="9442" w:type="dxa"/>
            <w:gridSpan w:val="2"/>
            <w:tcBorders>
              <w:right w:val="single" w:sz="6" w:space="0" w:color="000000" w:themeColor="text1"/>
            </w:tcBorders>
            <w:shd w:val="clear" w:color="auto" w:fill="D0CECE"/>
          </w:tcPr>
          <w:p w14:paraId="486D4711" w14:textId="77777777" w:rsidR="009538B0" w:rsidRPr="00D5653B" w:rsidRDefault="009538B0" w:rsidP="00327B41">
            <w:pPr>
              <w:pStyle w:val="TableParagraph"/>
              <w:ind w:left="144" w:right="144"/>
              <w:jc w:val="left"/>
              <w:rPr>
                <w:rFonts w:asciiTheme="majorHAnsi" w:hAnsiTheme="majorHAnsi" w:cstheme="majorHAnsi"/>
                <w:sz w:val="24"/>
              </w:rPr>
            </w:pPr>
          </w:p>
        </w:tc>
      </w:tr>
      <w:tr w:rsidR="009538B0" w:rsidRPr="00D5653B" w14:paraId="520DEB6D" w14:textId="77777777" w:rsidTr="001E5708">
        <w:trPr>
          <w:trHeight w:val="568"/>
        </w:trPr>
        <w:tc>
          <w:tcPr>
            <w:tcW w:w="2205" w:type="dxa"/>
          </w:tcPr>
          <w:p w14:paraId="3D999145" w14:textId="77777777" w:rsidR="009538B0" w:rsidRPr="00D5653B" w:rsidRDefault="009538B0" w:rsidP="00327B41">
            <w:pPr>
              <w:pStyle w:val="TableParagraph"/>
              <w:spacing w:before="2"/>
              <w:ind w:left="144" w:right="144"/>
              <w:jc w:val="left"/>
              <w:rPr>
                <w:rFonts w:asciiTheme="majorHAnsi" w:hAnsiTheme="majorHAnsi" w:cstheme="majorHAnsi"/>
                <w:b/>
              </w:rPr>
            </w:pPr>
            <w:r w:rsidRPr="00D5653B">
              <w:rPr>
                <w:rFonts w:asciiTheme="majorHAnsi" w:hAnsiTheme="majorHAnsi" w:cstheme="majorHAnsi"/>
                <w:b/>
              </w:rPr>
              <w:t>Tên</w:t>
            </w:r>
            <w:r w:rsidRPr="00D5653B">
              <w:rPr>
                <w:rFonts w:asciiTheme="majorHAnsi" w:hAnsiTheme="majorHAnsi" w:cstheme="majorHAnsi"/>
                <w:b/>
                <w:spacing w:val="-3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Use</w:t>
            </w:r>
            <w:proofErr w:type="spellEnd"/>
            <w:r w:rsidRPr="00D5653B">
              <w:rPr>
                <w:rFonts w:asciiTheme="majorHAnsi" w:hAnsiTheme="majorHAnsi" w:cstheme="majorHAnsi"/>
                <w:b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Case</w:t>
            </w:r>
            <w:proofErr w:type="spellEnd"/>
          </w:p>
        </w:tc>
        <w:tc>
          <w:tcPr>
            <w:tcW w:w="7237" w:type="dxa"/>
            <w:tcBorders>
              <w:right w:val="single" w:sz="6" w:space="0" w:color="000000" w:themeColor="text1"/>
            </w:tcBorders>
          </w:tcPr>
          <w:p w14:paraId="4766E938" w14:textId="5AA81158" w:rsidR="009538B0" w:rsidRPr="00D5653B" w:rsidRDefault="00D1205A" w:rsidP="001300DC">
            <w:pPr>
              <w:pStyle w:val="TableParagraph"/>
              <w:spacing w:line="326" w:lineRule="exact"/>
              <w:ind w:left="144" w:right="144"/>
              <w:jc w:val="both"/>
              <w:rPr>
                <w:rFonts w:asciiTheme="majorHAnsi" w:hAnsiTheme="majorHAnsi" w:cstheme="majorHAnsi"/>
              </w:rPr>
            </w:pPr>
            <w:proofErr w:type="spellStart"/>
            <w:r w:rsidRPr="00D5653B">
              <w:rPr>
                <w:rFonts w:asciiTheme="majorHAnsi" w:hAnsiTheme="majorHAnsi" w:cstheme="majorHAnsi"/>
                <w:color w:val="000000"/>
                <w:lang w:val="en-US"/>
              </w:rPr>
              <w:t>Hủy</w:t>
            </w:r>
            <w:proofErr w:type="spellEnd"/>
            <w:r w:rsidRPr="00D5653B">
              <w:rPr>
                <w:rFonts w:asciiTheme="majorHAnsi" w:hAnsiTheme="majorHAnsi" w:cstheme="majorHAnsi"/>
                <w:color w:val="000000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color w:val="000000"/>
                <w:lang w:val="en-US"/>
              </w:rPr>
              <w:t>đơn</w:t>
            </w:r>
            <w:proofErr w:type="spellEnd"/>
          </w:p>
        </w:tc>
      </w:tr>
      <w:tr w:rsidR="009538B0" w:rsidRPr="00D5653B" w14:paraId="2876D9E6" w14:textId="77777777" w:rsidTr="001E5708">
        <w:trPr>
          <w:trHeight w:val="568"/>
        </w:trPr>
        <w:tc>
          <w:tcPr>
            <w:tcW w:w="2205" w:type="dxa"/>
          </w:tcPr>
          <w:p w14:paraId="7B0D8584" w14:textId="77777777" w:rsidR="009538B0" w:rsidRPr="00D5653B" w:rsidRDefault="009538B0" w:rsidP="00327B41">
            <w:pPr>
              <w:pStyle w:val="TableParagraph"/>
              <w:spacing w:before="2"/>
              <w:ind w:left="144" w:right="144"/>
              <w:jc w:val="left"/>
              <w:rPr>
                <w:rFonts w:asciiTheme="majorHAnsi" w:hAnsiTheme="majorHAnsi" w:cstheme="majorHAnsi"/>
                <w:b/>
              </w:rPr>
            </w:pPr>
            <w:r w:rsidRPr="00D5653B">
              <w:rPr>
                <w:rFonts w:asciiTheme="majorHAnsi" w:hAnsiTheme="majorHAnsi" w:cstheme="majorHAnsi"/>
                <w:b/>
              </w:rPr>
              <w:lastRenderedPageBreak/>
              <w:t>Mô</w:t>
            </w:r>
            <w:r w:rsidRPr="00D5653B">
              <w:rPr>
                <w:rFonts w:asciiTheme="majorHAnsi" w:hAnsiTheme="majorHAnsi" w:cstheme="majorHAnsi"/>
                <w:b/>
                <w:spacing w:val="-1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tả</w:t>
            </w:r>
            <w:proofErr w:type="spellEnd"/>
          </w:p>
        </w:tc>
        <w:tc>
          <w:tcPr>
            <w:tcW w:w="7237" w:type="dxa"/>
            <w:tcBorders>
              <w:right w:val="single" w:sz="6" w:space="0" w:color="000000" w:themeColor="text1"/>
            </w:tcBorders>
          </w:tcPr>
          <w:p w14:paraId="50C81FC0" w14:textId="784525C4" w:rsidR="009538B0" w:rsidRPr="00D5653B" w:rsidRDefault="00C30ADD" w:rsidP="001300DC">
            <w:pPr>
              <w:pStyle w:val="TableParagraph"/>
              <w:spacing w:line="336" w:lineRule="exact"/>
              <w:ind w:left="144" w:right="144"/>
              <w:jc w:val="both"/>
              <w:rPr>
                <w:rFonts w:asciiTheme="majorHAnsi" w:hAnsiTheme="majorHAnsi" w:cstheme="majorHAnsi"/>
              </w:rPr>
            </w:pP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Chức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năng</w:t>
            </w:r>
            <w:r w:rsidR="00E330CE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E330CE" w:rsidRPr="00D5653B">
              <w:rPr>
                <w:rFonts w:asciiTheme="majorHAnsi" w:hAnsiTheme="majorHAnsi" w:cstheme="majorHAnsi"/>
                <w:lang w:val="en-US"/>
              </w:rPr>
              <w:t>hỗ</w:t>
            </w:r>
            <w:proofErr w:type="spellEnd"/>
            <w:r w:rsidR="00E330CE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E330CE" w:rsidRPr="00D5653B">
              <w:rPr>
                <w:rFonts w:asciiTheme="majorHAnsi" w:hAnsiTheme="majorHAnsi" w:cstheme="majorHAnsi"/>
                <w:lang w:val="en-US"/>
              </w:rPr>
              <w:t>trợ</w:t>
            </w:r>
            <w:proofErr w:type="spellEnd"/>
            <w:r w:rsidR="00E330CE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E330CE" w:rsidRPr="00D5653B">
              <w:rPr>
                <w:rFonts w:asciiTheme="majorHAnsi" w:hAnsiTheme="majorHAnsi" w:cstheme="majorHAnsi"/>
                <w:lang w:val="en-US"/>
              </w:rPr>
              <w:t>khách</w:t>
            </w:r>
            <w:proofErr w:type="spellEnd"/>
            <w:r w:rsidR="00E330CE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E330CE" w:rsidRPr="00D5653B">
              <w:rPr>
                <w:rFonts w:asciiTheme="majorHAnsi" w:hAnsiTheme="majorHAnsi" w:cstheme="majorHAnsi"/>
                <w:lang w:val="en-US"/>
              </w:rPr>
              <w:t>hàng</w:t>
            </w:r>
            <w:proofErr w:type="spellEnd"/>
            <w:r w:rsidR="00E330CE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E330CE" w:rsidRPr="00D5653B">
              <w:rPr>
                <w:rFonts w:asciiTheme="majorHAnsi" w:hAnsiTheme="majorHAnsi" w:cstheme="majorHAnsi"/>
                <w:lang w:val="en-US"/>
              </w:rPr>
              <w:t>hủy</w:t>
            </w:r>
            <w:proofErr w:type="spellEnd"/>
            <w:r w:rsidR="00E330CE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E330CE" w:rsidRPr="00D5653B">
              <w:rPr>
                <w:rFonts w:asciiTheme="majorHAnsi" w:hAnsiTheme="majorHAnsi" w:cstheme="majorHAnsi"/>
                <w:lang w:val="en-US"/>
              </w:rPr>
              <w:t>đơn</w:t>
            </w:r>
            <w:proofErr w:type="spellEnd"/>
            <w:r w:rsidR="00E330CE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E330CE" w:rsidRPr="00D5653B">
              <w:rPr>
                <w:rFonts w:asciiTheme="majorHAnsi" w:hAnsiTheme="majorHAnsi" w:cstheme="majorHAnsi"/>
                <w:lang w:val="en-US"/>
              </w:rPr>
              <w:t>khi</w:t>
            </w:r>
            <w:proofErr w:type="spellEnd"/>
            <w:r w:rsidR="00E330CE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E330CE" w:rsidRPr="00D5653B">
              <w:rPr>
                <w:rFonts w:asciiTheme="majorHAnsi" w:hAnsiTheme="majorHAnsi" w:cstheme="majorHAnsi"/>
                <w:lang w:val="en-US"/>
              </w:rPr>
              <w:t>nhận</w:t>
            </w:r>
            <w:proofErr w:type="spellEnd"/>
            <w:r w:rsidR="00E330CE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E330CE" w:rsidRPr="00D5653B">
              <w:rPr>
                <w:rFonts w:asciiTheme="majorHAnsi" w:hAnsiTheme="majorHAnsi" w:cstheme="majorHAnsi"/>
                <w:lang w:val="en-US"/>
              </w:rPr>
              <w:t>ra</w:t>
            </w:r>
            <w:proofErr w:type="spellEnd"/>
            <w:r w:rsidR="00E330CE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E330CE" w:rsidRPr="00D5653B">
              <w:rPr>
                <w:rFonts w:asciiTheme="majorHAnsi" w:hAnsiTheme="majorHAnsi" w:cstheme="majorHAnsi"/>
                <w:lang w:val="en-US"/>
              </w:rPr>
              <w:t>sai</w:t>
            </w:r>
            <w:proofErr w:type="spellEnd"/>
            <w:r w:rsidR="00E330CE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E330CE" w:rsidRPr="00D5653B">
              <w:rPr>
                <w:rFonts w:asciiTheme="majorHAnsi" w:hAnsiTheme="majorHAnsi" w:cstheme="majorHAnsi"/>
                <w:lang w:val="en-US"/>
              </w:rPr>
              <w:t>sót</w:t>
            </w:r>
            <w:proofErr w:type="spellEnd"/>
            <w:r w:rsidR="00E330CE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E330CE" w:rsidRPr="00D5653B">
              <w:rPr>
                <w:rFonts w:asciiTheme="majorHAnsi" w:hAnsiTheme="majorHAnsi" w:cstheme="majorHAnsi"/>
                <w:lang w:val="en-US"/>
              </w:rPr>
              <w:t>trong</w:t>
            </w:r>
            <w:proofErr w:type="spellEnd"/>
            <w:r w:rsidR="00E330CE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E330CE" w:rsidRPr="00D5653B">
              <w:rPr>
                <w:rFonts w:asciiTheme="majorHAnsi" w:hAnsiTheme="majorHAnsi" w:cstheme="majorHAnsi"/>
                <w:lang w:val="en-US"/>
              </w:rPr>
              <w:t>quá</w:t>
            </w:r>
            <w:proofErr w:type="spellEnd"/>
            <w:r w:rsidR="00E330CE" w:rsidRPr="00D5653B">
              <w:rPr>
                <w:rFonts w:asciiTheme="majorHAnsi" w:hAnsiTheme="majorHAnsi" w:cstheme="majorHAnsi"/>
                <w:lang w:val="en-US"/>
              </w:rPr>
              <w:t xml:space="preserve"> trình </w:t>
            </w:r>
            <w:proofErr w:type="spellStart"/>
            <w:r w:rsidR="00E330CE" w:rsidRPr="00D5653B">
              <w:rPr>
                <w:rFonts w:asciiTheme="majorHAnsi" w:hAnsiTheme="majorHAnsi" w:cstheme="majorHAnsi"/>
                <w:lang w:val="en-US"/>
              </w:rPr>
              <w:t>chọn</w:t>
            </w:r>
            <w:proofErr w:type="spellEnd"/>
            <w:r w:rsidR="00E330CE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E330CE" w:rsidRPr="00D5653B">
              <w:rPr>
                <w:rFonts w:asciiTheme="majorHAnsi" w:hAnsiTheme="majorHAnsi" w:cstheme="majorHAnsi"/>
                <w:lang w:val="en-US"/>
              </w:rPr>
              <w:t>sản</w:t>
            </w:r>
            <w:proofErr w:type="spellEnd"/>
            <w:r w:rsidR="00E330CE" w:rsidRPr="00D5653B">
              <w:rPr>
                <w:rFonts w:asciiTheme="majorHAnsi" w:hAnsiTheme="majorHAnsi" w:cstheme="majorHAnsi"/>
                <w:lang w:val="en-US"/>
              </w:rPr>
              <w:t xml:space="preserve"> phẩm </w:t>
            </w:r>
            <w:proofErr w:type="spellStart"/>
            <w:r w:rsidR="00E330CE" w:rsidRPr="00D5653B">
              <w:rPr>
                <w:rFonts w:asciiTheme="majorHAnsi" w:hAnsiTheme="majorHAnsi" w:cstheme="majorHAnsi"/>
                <w:lang w:val="en-US"/>
              </w:rPr>
              <w:t>để</w:t>
            </w:r>
            <w:proofErr w:type="spellEnd"/>
            <w:r w:rsidR="00E330CE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E330CE" w:rsidRPr="00D5653B">
              <w:rPr>
                <w:rFonts w:asciiTheme="majorHAnsi" w:hAnsiTheme="majorHAnsi" w:cstheme="majorHAnsi"/>
                <w:lang w:val="en-US"/>
              </w:rPr>
              <w:t>đặt</w:t>
            </w:r>
            <w:proofErr w:type="spellEnd"/>
            <w:r w:rsidR="00E330CE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E330CE" w:rsidRPr="00D5653B">
              <w:rPr>
                <w:rFonts w:asciiTheme="majorHAnsi" w:hAnsiTheme="majorHAnsi" w:cstheme="majorHAnsi"/>
                <w:lang w:val="en-US"/>
              </w:rPr>
              <w:t>hàng</w:t>
            </w:r>
            <w:proofErr w:type="spellEnd"/>
            <w:r w:rsidR="00E330CE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E330CE" w:rsidRPr="00D5653B">
              <w:rPr>
                <w:rFonts w:asciiTheme="majorHAnsi" w:hAnsiTheme="majorHAnsi" w:cstheme="majorHAnsi"/>
                <w:lang w:val="en-US"/>
              </w:rPr>
              <w:t>hoặc</w:t>
            </w:r>
            <w:proofErr w:type="spellEnd"/>
            <w:r w:rsidR="00E330CE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E330CE" w:rsidRPr="00D5653B">
              <w:rPr>
                <w:rFonts w:asciiTheme="majorHAnsi" w:hAnsiTheme="majorHAnsi" w:cstheme="majorHAnsi"/>
                <w:lang w:val="en-US"/>
              </w:rPr>
              <w:t>có</w:t>
            </w:r>
            <w:proofErr w:type="spellEnd"/>
            <w:r w:rsidR="00E330CE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E330CE" w:rsidRPr="00D5653B">
              <w:rPr>
                <w:rFonts w:asciiTheme="majorHAnsi" w:hAnsiTheme="majorHAnsi" w:cstheme="majorHAnsi"/>
                <w:lang w:val="en-US"/>
              </w:rPr>
              <w:t>sai</w:t>
            </w:r>
            <w:proofErr w:type="spellEnd"/>
            <w:r w:rsidR="00E330CE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E330CE" w:rsidRPr="00D5653B">
              <w:rPr>
                <w:rFonts w:asciiTheme="majorHAnsi" w:hAnsiTheme="majorHAnsi" w:cstheme="majorHAnsi"/>
                <w:lang w:val="en-US"/>
              </w:rPr>
              <w:t>sót</w:t>
            </w:r>
            <w:proofErr w:type="spellEnd"/>
            <w:r w:rsidR="00E330CE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E330CE" w:rsidRPr="00D5653B">
              <w:rPr>
                <w:rFonts w:asciiTheme="majorHAnsi" w:hAnsiTheme="majorHAnsi" w:cstheme="majorHAnsi"/>
                <w:lang w:val="en-US"/>
              </w:rPr>
              <w:t>trong</w:t>
            </w:r>
            <w:proofErr w:type="spellEnd"/>
            <w:r w:rsidR="00E330CE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E330CE" w:rsidRPr="00D5653B">
              <w:rPr>
                <w:rFonts w:asciiTheme="majorHAnsi" w:hAnsiTheme="majorHAnsi" w:cstheme="majorHAnsi"/>
                <w:lang w:val="en-US"/>
              </w:rPr>
              <w:t>địa</w:t>
            </w:r>
            <w:proofErr w:type="spellEnd"/>
            <w:r w:rsidR="00E330CE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E330CE" w:rsidRPr="00D5653B">
              <w:rPr>
                <w:rFonts w:asciiTheme="majorHAnsi" w:hAnsiTheme="majorHAnsi" w:cstheme="majorHAnsi"/>
                <w:lang w:val="en-US"/>
              </w:rPr>
              <w:t>chỉ</w:t>
            </w:r>
            <w:proofErr w:type="spellEnd"/>
            <w:r w:rsidR="00E330CE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E330CE" w:rsidRPr="00D5653B">
              <w:rPr>
                <w:rFonts w:asciiTheme="majorHAnsi" w:hAnsiTheme="majorHAnsi" w:cstheme="majorHAnsi"/>
                <w:lang w:val="en-US"/>
              </w:rPr>
              <w:t>giao</w:t>
            </w:r>
            <w:proofErr w:type="spellEnd"/>
            <w:r w:rsidR="00E330CE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E330CE" w:rsidRPr="00D5653B">
              <w:rPr>
                <w:rFonts w:asciiTheme="majorHAnsi" w:hAnsiTheme="majorHAnsi" w:cstheme="majorHAnsi"/>
                <w:lang w:val="en-US"/>
              </w:rPr>
              <w:t>hàng</w:t>
            </w:r>
            <w:proofErr w:type="spellEnd"/>
            <w:r w:rsidR="00E330CE" w:rsidRPr="00D5653B">
              <w:rPr>
                <w:rFonts w:asciiTheme="majorHAnsi" w:hAnsiTheme="majorHAnsi" w:cstheme="majorHAnsi"/>
                <w:lang w:val="en-US"/>
              </w:rPr>
              <w:t xml:space="preserve">. </w:t>
            </w:r>
            <w:proofErr w:type="spellStart"/>
            <w:r w:rsidR="00E330CE" w:rsidRPr="00D5653B">
              <w:rPr>
                <w:rFonts w:asciiTheme="majorHAnsi" w:hAnsiTheme="majorHAnsi" w:cstheme="majorHAnsi"/>
                <w:lang w:val="en-US"/>
              </w:rPr>
              <w:t>Chức</w:t>
            </w:r>
            <w:proofErr w:type="spellEnd"/>
            <w:r w:rsidR="00E330CE" w:rsidRPr="00D5653B">
              <w:rPr>
                <w:rFonts w:asciiTheme="majorHAnsi" w:hAnsiTheme="majorHAnsi" w:cstheme="majorHAnsi"/>
                <w:lang w:val="en-US"/>
              </w:rPr>
              <w:t xml:space="preserve"> năng </w:t>
            </w:r>
            <w:proofErr w:type="spellStart"/>
            <w:r w:rsidR="00E330CE" w:rsidRPr="00D5653B">
              <w:rPr>
                <w:rFonts w:asciiTheme="majorHAnsi" w:hAnsiTheme="majorHAnsi" w:cstheme="majorHAnsi"/>
                <w:lang w:val="en-US"/>
              </w:rPr>
              <w:t>này</w:t>
            </w:r>
            <w:proofErr w:type="spellEnd"/>
            <w:r w:rsidR="00E330CE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E330CE" w:rsidRPr="00D5653B">
              <w:rPr>
                <w:rFonts w:asciiTheme="majorHAnsi" w:hAnsiTheme="majorHAnsi" w:cstheme="majorHAnsi"/>
                <w:lang w:val="en-US"/>
              </w:rPr>
              <w:t>hỗ</w:t>
            </w:r>
            <w:proofErr w:type="spellEnd"/>
            <w:r w:rsidR="00E330CE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E330CE" w:rsidRPr="00D5653B">
              <w:rPr>
                <w:rFonts w:asciiTheme="majorHAnsi" w:hAnsiTheme="majorHAnsi" w:cstheme="majorHAnsi"/>
                <w:lang w:val="en-US"/>
              </w:rPr>
              <w:t>trợ</w:t>
            </w:r>
            <w:proofErr w:type="spellEnd"/>
            <w:r w:rsidR="00E330CE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E330CE" w:rsidRPr="00D5653B">
              <w:rPr>
                <w:rFonts w:asciiTheme="majorHAnsi" w:hAnsiTheme="majorHAnsi" w:cstheme="majorHAnsi"/>
                <w:lang w:val="en-US"/>
              </w:rPr>
              <w:t>cho</w:t>
            </w:r>
            <w:proofErr w:type="spellEnd"/>
            <w:r w:rsidR="00E330CE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E330CE" w:rsidRPr="00D5653B">
              <w:rPr>
                <w:rFonts w:asciiTheme="majorHAnsi" w:hAnsiTheme="majorHAnsi" w:cstheme="majorHAnsi"/>
                <w:lang w:val="en-US"/>
              </w:rPr>
              <w:t>khách</w:t>
            </w:r>
            <w:proofErr w:type="spellEnd"/>
            <w:r w:rsidR="00E330CE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E330CE" w:rsidRPr="00D5653B">
              <w:rPr>
                <w:rFonts w:asciiTheme="majorHAnsi" w:hAnsiTheme="majorHAnsi" w:cstheme="majorHAnsi"/>
                <w:lang w:val="en-US"/>
              </w:rPr>
              <w:t>hàng</w:t>
            </w:r>
            <w:proofErr w:type="spellEnd"/>
            <w:r w:rsidR="00E330CE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E330CE" w:rsidRPr="00D5653B">
              <w:rPr>
                <w:rFonts w:asciiTheme="majorHAnsi" w:hAnsiTheme="majorHAnsi" w:cstheme="majorHAnsi"/>
                <w:lang w:val="en-US"/>
              </w:rPr>
              <w:t>lẫn</w:t>
            </w:r>
            <w:proofErr w:type="spellEnd"/>
            <w:r w:rsidR="00E330CE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E330CE" w:rsidRPr="00D5653B">
              <w:rPr>
                <w:rFonts w:asciiTheme="majorHAnsi" w:hAnsiTheme="majorHAnsi" w:cstheme="majorHAnsi"/>
                <w:lang w:val="en-US"/>
              </w:rPr>
              <w:t>chủ</w:t>
            </w:r>
            <w:proofErr w:type="spellEnd"/>
            <w:r w:rsidR="00E330CE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E330CE" w:rsidRPr="00D5653B">
              <w:rPr>
                <w:rFonts w:asciiTheme="majorHAnsi" w:hAnsiTheme="majorHAnsi" w:cstheme="majorHAnsi"/>
                <w:lang w:val="en-US"/>
              </w:rPr>
              <w:t>cửa</w:t>
            </w:r>
            <w:proofErr w:type="spellEnd"/>
            <w:r w:rsidR="00E330CE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E330CE" w:rsidRPr="00D5653B">
              <w:rPr>
                <w:rFonts w:asciiTheme="majorHAnsi" w:hAnsiTheme="majorHAnsi" w:cstheme="majorHAnsi"/>
                <w:lang w:val="en-US"/>
              </w:rPr>
              <w:t>hàng</w:t>
            </w:r>
            <w:proofErr w:type="spellEnd"/>
            <w:r w:rsidR="00E330CE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E330CE" w:rsidRPr="00D5653B">
              <w:rPr>
                <w:rFonts w:asciiTheme="majorHAnsi" w:hAnsiTheme="majorHAnsi" w:cstheme="majorHAnsi"/>
                <w:lang w:val="en-US"/>
              </w:rPr>
              <w:t>khi</w:t>
            </w:r>
            <w:proofErr w:type="spellEnd"/>
            <w:r w:rsidR="00E330CE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E330CE" w:rsidRPr="00D5653B">
              <w:rPr>
                <w:rFonts w:asciiTheme="majorHAnsi" w:hAnsiTheme="majorHAnsi" w:cstheme="majorHAnsi"/>
                <w:lang w:val="en-US"/>
              </w:rPr>
              <w:t>có</w:t>
            </w:r>
            <w:proofErr w:type="spellEnd"/>
            <w:r w:rsidR="00E330CE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E330CE" w:rsidRPr="00D5653B">
              <w:rPr>
                <w:rFonts w:asciiTheme="majorHAnsi" w:hAnsiTheme="majorHAnsi" w:cstheme="majorHAnsi"/>
                <w:lang w:val="en-US"/>
              </w:rPr>
              <w:t>thể</w:t>
            </w:r>
            <w:proofErr w:type="spellEnd"/>
            <w:r w:rsidR="00E330CE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E330CE" w:rsidRPr="00D5653B">
              <w:rPr>
                <w:rFonts w:asciiTheme="majorHAnsi" w:hAnsiTheme="majorHAnsi" w:cstheme="majorHAnsi"/>
                <w:lang w:val="en-US"/>
              </w:rPr>
              <w:t>giảm</w:t>
            </w:r>
            <w:proofErr w:type="spellEnd"/>
            <w:r w:rsidR="00E330CE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E330CE" w:rsidRPr="00D5653B">
              <w:rPr>
                <w:rFonts w:asciiTheme="majorHAnsi" w:hAnsiTheme="majorHAnsi" w:cstheme="majorHAnsi"/>
                <w:lang w:val="en-US"/>
              </w:rPr>
              <w:t>thiểu</w:t>
            </w:r>
            <w:proofErr w:type="spellEnd"/>
            <w:r w:rsidR="00E330CE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E330CE" w:rsidRPr="00D5653B">
              <w:rPr>
                <w:rFonts w:asciiTheme="majorHAnsi" w:hAnsiTheme="majorHAnsi" w:cstheme="majorHAnsi"/>
                <w:lang w:val="en-US"/>
              </w:rPr>
              <w:t>rủi</w:t>
            </w:r>
            <w:proofErr w:type="spellEnd"/>
            <w:r w:rsidR="00E330CE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E330CE" w:rsidRPr="00D5653B">
              <w:rPr>
                <w:rFonts w:asciiTheme="majorHAnsi" w:hAnsiTheme="majorHAnsi" w:cstheme="majorHAnsi"/>
                <w:lang w:val="en-US"/>
              </w:rPr>
              <w:t>ro</w:t>
            </w:r>
            <w:proofErr w:type="spellEnd"/>
            <w:r w:rsidR="00E330CE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E330CE" w:rsidRPr="00D5653B">
              <w:rPr>
                <w:rFonts w:asciiTheme="majorHAnsi" w:hAnsiTheme="majorHAnsi" w:cstheme="majorHAnsi"/>
                <w:lang w:val="en-US"/>
              </w:rPr>
              <w:t>khách</w:t>
            </w:r>
            <w:proofErr w:type="spellEnd"/>
            <w:r w:rsidR="00E330CE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E330CE" w:rsidRPr="00D5653B">
              <w:rPr>
                <w:rFonts w:asciiTheme="majorHAnsi" w:hAnsiTheme="majorHAnsi" w:cstheme="majorHAnsi"/>
                <w:lang w:val="en-US"/>
              </w:rPr>
              <w:t>hàng</w:t>
            </w:r>
            <w:proofErr w:type="spellEnd"/>
            <w:r w:rsidR="00E330CE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E330CE" w:rsidRPr="00D5653B">
              <w:rPr>
                <w:rFonts w:asciiTheme="majorHAnsi" w:hAnsiTheme="majorHAnsi" w:cstheme="majorHAnsi"/>
                <w:lang w:val="en-US"/>
              </w:rPr>
              <w:t>không</w:t>
            </w:r>
            <w:proofErr w:type="spellEnd"/>
            <w:r w:rsidR="00E330CE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E330CE" w:rsidRPr="00D5653B">
              <w:rPr>
                <w:rFonts w:asciiTheme="majorHAnsi" w:hAnsiTheme="majorHAnsi" w:cstheme="majorHAnsi"/>
                <w:lang w:val="en-US"/>
              </w:rPr>
              <w:t>nhận</w:t>
            </w:r>
            <w:proofErr w:type="spellEnd"/>
            <w:r w:rsidR="00E330CE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E330CE" w:rsidRPr="00D5653B">
              <w:rPr>
                <w:rFonts w:asciiTheme="majorHAnsi" w:hAnsiTheme="majorHAnsi" w:cstheme="majorHAnsi"/>
                <w:lang w:val="en-US"/>
              </w:rPr>
              <w:t>hàng</w:t>
            </w:r>
            <w:proofErr w:type="spellEnd"/>
            <w:r w:rsidR="00E330CE" w:rsidRPr="00D5653B">
              <w:rPr>
                <w:rFonts w:asciiTheme="majorHAnsi" w:hAnsiTheme="majorHAnsi" w:cstheme="majorHAnsi"/>
                <w:lang w:val="en-US"/>
              </w:rPr>
              <w:t xml:space="preserve">, </w:t>
            </w:r>
            <w:proofErr w:type="spellStart"/>
            <w:r w:rsidR="00E330CE" w:rsidRPr="00D5653B">
              <w:rPr>
                <w:rFonts w:asciiTheme="majorHAnsi" w:hAnsiTheme="majorHAnsi" w:cstheme="majorHAnsi"/>
                <w:lang w:val="en-US"/>
              </w:rPr>
              <w:t>phải</w:t>
            </w:r>
            <w:proofErr w:type="spellEnd"/>
            <w:r w:rsidR="00E330CE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E330CE" w:rsidRPr="00D5653B">
              <w:rPr>
                <w:rFonts w:asciiTheme="majorHAnsi" w:hAnsiTheme="majorHAnsi" w:cstheme="majorHAnsi"/>
                <w:lang w:val="en-US"/>
              </w:rPr>
              <w:t>hoàn</w:t>
            </w:r>
            <w:proofErr w:type="spellEnd"/>
            <w:r w:rsidR="00E330CE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E330CE" w:rsidRPr="00D5653B">
              <w:rPr>
                <w:rFonts w:asciiTheme="majorHAnsi" w:hAnsiTheme="majorHAnsi" w:cstheme="majorHAnsi"/>
                <w:lang w:val="en-US"/>
              </w:rPr>
              <w:t>hàng</w:t>
            </w:r>
            <w:proofErr w:type="spellEnd"/>
            <w:r w:rsidR="00E330CE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E330CE" w:rsidRPr="00D5653B">
              <w:rPr>
                <w:rFonts w:asciiTheme="majorHAnsi" w:hAnsiTheme="majorHAnsi" w:cstheme="majorHAnsi"/>
                <w:lang w:val="en-US"/>
              </w:rPr>
              <w:t>tốn</w:t>
            </w:r>
            <w:proofErr w:type="spellEnd"/>
            <w:r w:rsidR="00E330CE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E330CE" w:rsidRPr="00D5653B">
              <w:rPr>
                <w:rFonts w:asciiTheme="majorHAnsi" w:hAnsiTheme="majorHAnsi" w:cstheme="majorHAnsi"/>
                <w:lang w:val="en-US"/>
              </w:rPr>
              <w:t>kém</w:t>
            </w:r>
            <w:proofErr w:type="spellEnd"/>
            <w:r w:rsidR="00E330CE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E330CE" w:rsidRPr="00D5653B">
              <w:rPr>
                <w:rFonts w:asciiTheme="majorHAnsi" w:hAnsiTheme="majorHAnsi" w:cstheme="majorHAnsi"/>
                <w:lang w:val="en-US"/>
              </w:rPr>
              <w:t>cả</w:t>
            </w:r>
            <w:proofErr w:type="spellEnd"/>
            <w:r w:rsidR="00E330CE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E330CE" w:rsidRPr="00D5653B">
              <w:rPr>
                <w:rFonts w:asciiTheme="majorHAnsi" w:hAnsiTheme="majorHAnsi" w:cstheme="majorHAnsi"/>
                <w:lang w:val="en-US"/>
              </w:rPr>
              <w:t>thời</w:t>
            </w:r>
            <w:proofErr w:type="spellEnd"/>
            <w:r w:rsidR="00E330CE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E330CE" w:rsidRPr="00D5653B">
              <w:rPr>
                <w:rFonts w:asciiTheme="majorHAnsi" w:hAnsiTheme="majorHAnsi" w:cstheme="majorHAnsi"/>
                <w:lang w:val="en-US"/>
              </w:rPr>
              <w:t>gian</w:t>
            </w:r>
            <w:proofErr w:type="spellEnd"/>
            <w:r w:rsidR="00E330CE" w:rsidRPr="00D5653B">
              <w:rPr>
                <w:rFonts w:asciiTheme="majorHAnsi" w:hAnsiTheme="majorHAnsi" w:cstheme="majorHAnsi"/>
                <w:lang w:val="en-US"/>
              </w:rPr>
              <w:t xml:space="preserve"> và </w:t>
            </w:r>
            <w:proofErr w:type="spellStart"/>
            <w:r w:rsidR="00E330CE" w:rsidRPr="00D5653B">
              <w:rPr>
                <w:rFonts w:asciiTheme="majorHAnsi" w:hAnsiTheme="majorHAnsi" w:cstheme="majorHAnsi"/>
                <w:lang w:val="en-US"/>
              </w:rPr>
              <w:t>tiền</w:t>
            </w:r>
            <w:proofErr w:type="spellEnd"/>
            <w:r w:rsidR="00E330CE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E330CE" w:rsidRPr="00D5653B">
              <w:rPr>
                <w:rFonts w:asciiTheme="majorHAnsi" w:hAnsiTheme="majorHAnsi" w:cstheme="majorHAnsi"/>
                <w:lang w:val="en-US"/>
              </w:rPr>
              <w:t>bạc</w:t>
            </w:r>
            <w:proofErr w:type="spellEnd"/>
            <w:r w:rsidR="00E330CE" w:rsidRPr="00D5653B">
              <w:rPr>
                <w:rFonts w:asciiTheme="majorHAnsi" w:hAnsiTheme="majorHAnsi" w:cstheme="majorHAnsi"/>
                <w:lang w:val="en-US"/>
              </w:rPr>
              <w:t>.</w:t>
            </w:r>
          </w:p>
        </w:tc>
      </w:tr>
      <w:tr w:rsidR="009538B0" w:rsidRPr="00D5653B" w14:paraId="5966491A" w14:textId="77777777" w:rsidTr="001E5708">
        <w:trPr>
          <w:trHeight w:val="568"/>
        </w:trPr>
        <w:tc>
          <w:tcPr>
            <w:tcW w:w="2205" w:type="dxa"/>
          </w:tcPr>
          <w:p w14:paraId="72921B87" w14:textId="77777777" w:rsidR="009538B0" w:rsidRPr="00D5653B" w:rsidRDefault="009538B0" w:rsidP="00327B41">
            <w:pPr>
              <w:pStyle w:val="TableParagraph"/>
              <w:spacing w:before="2"/>
              <w:ind w:left="144" w:right="144"/>
              <w:jc w:val="left"/>
              <w:rPr>
                <w:rFonts w:asciiTheme="majorHAnsi" w:hAnsiTheme="majorHAnsi" w:cstheme="majorHAnsi"/>
                <w:b/>
              </w:rPr>
            </w:pPr>
            <w:proofErr w:type="spellStart"/>
            <w:r w:rsidRPr="00D5653B">
              <w:rPr>
                <w:rFonts w:asciiTheme="majorHAnsi" w:hAnsiTheme="majorHAnsi" w:cstheme="majorHAnsi"/>
                <w:b/>
              </w:rPr>
              <w:t>Người</w:t>
            </w:r>
            <w:proofErr w:type="spellEnd"/>
            <w:r w:rsidRPr="00D5653B">
              <w:rPr>
                <w:rFonts w:asciiTheme="majorHAnsi" w:hAnsiTheme="majorHAnsi" w:cstheme="majorHAnsi"/>
                <w:b/>
                <w:spacing w:val="-3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thực</w:t>
            </w:r>
            <w:proofErr w:type="spellEnd"/>
            <w:r w:rsidRPr="00D5653B">
              <w:rPr>
                <w:rFonts w:asciiTheme="majorHAnsi" w:hAnsiTheme="majorHAnsi" w:cstheme="majorHAnsi"/>
                <w:b/>
                <w:spacing w:val="-2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hiện</w:t>
            </w:r>
            <w:proofErr w:type="spellEnd"/>
          </w:p>
        </w:tc>
        <w:tc>
          <w:tcPr>
            <w:tcW w:w="7237" w:type="dxa"/>
            <w:tcBorders>
              <w:right w:val="single" w:sz="6" w:space="0" w:color="000000" w:themeColor="text1"/>
            </w:tcBorders>
          </w:tcPr>
          <w:p w14:paraId="6A36F51D" w14:textId="77777777" w:rsidR="009538B0" w:rsidRPr="00D5653B" w:rsidRDefault="009538B0" w:rsidP="001300DC">
            <w:pPr>
              <w:pStyle w:val="TableParagraph"/>
              <w:spacing w:line="294" w:lineRule="exact"/>
              <w:ind w:left="144" w:right="144"/>
              <w:jc w:val="both"/>
              <w:rPr>
                <w:rFonts w:asciiTheme="majorHAnsi" w:hAnsiTheme="majorHAnsi" w:cstheme="majorHAnsi"/>
                <w:lang w:val="en-US"/>
              </w:rPr>
            </w:pP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Khách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hàng</w:t>
            </w:r>
            <w:proofErr w:type="spellEnd"/>
          </w:p>
        </w:tc>
      </w:tr>
      <w:tr w:rsidR="009538B0" w:rsidRPr="00D5653B" w14:paraId="01E21748" w14:textId="77777777" w:rsidTr="001E5708">
        <w:trPr>
          <w:trHeight w:val="568"/>
        </w:trPr>
        <w:tc>
          <w:tcPr>
            <w:tcW w:w="2205" w:type="dxa"/>
          </w:tcPr>
          <w:p w14:paraId="440F560B" w14:textId="77777777" w:rsidR="009538B0" w:rsidRPr="00D5653B" w:rsidRDefault="009538B0" w:rsidP="00327B41">
            <w:pPr>
              <w:pStyle w:val="TableParagraph"/>
              <w:spacing w:before="2"/>
              <w:ind w:left="144" w:right="144"/>
              <w:jc w:val="left"/>
              <w:rPr>
                <w:rFonts w:asciiTheme="majorHAnsi" w:hAnsiTheme="majorHAnsi" w:cstheme="majorHAnsi"/>
                <w:b/>
              </w:rPr>
            </w:pPr>
            <w:proofErr w:type="spellStart"/>
            <w:r w:rsidRPr="00D5653B">
              <w:rPr>
                <w:rFonts w:asciiTheme="majorHAnsi" w:hAnsiTheme="majorHAnsi" w:cstheme="majorHAnsi"/>
                <w:b/>
              </w:rPr>
              <w:t>Điều</w:t>
            </w:r>
            <w:proofErr w:type="spellEnd"/>
            <w:r w:rsidRPr="00D5653B">
              <w:rPr>
                <w:rFonts w:asciiTheme="majorHAnsi" w:hAnsiTheme="majorHAnsi" w:cstheme="majorHAnsi"/>
                <w:b/>
                <w:spacing w:val="-3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kiện</w:t>
            </w:r>
            <w:proofErr w:type="spellEnd"/>
            <w:r w:rsidRPr="00D5653B">
              <w:rPr>
                <w:rFonts w:asciiTheme="majorHAnsi" w:hAnsiTheme="majorHAnsi" w:cstheme="majorHAnsi"/>
                <w:b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trước</w:t>
            </w:r>
            <w:proofErr w:type="spellEnd"/>
            <w:r w:rsidRPr="00D5653B">
              <w:rPr>
                <w:rFonts w:asciiTheme="majorHAnsi" w:hAnsiTheme="majorHAnsi" w:cstheme="majorHAnsi"/>
                <w:b/>
                <w:spacing w:val="-2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xử</w:t>
            </w:r>
            <w:proofErr w:type="spellEnd"/>
            <w:r w:rsidRPr="00D5653B">
              <w:rPr>
                <w:rFonts w:asciiTheme="majorHAnsi" w:hAnsiTheme="majorHAnsi" w:cstheme="majorHAnsi"/>
                <w:b/>
                <w:spacing w:val="-1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lí</w:t>
            </w:r>
            <w:proofErr w:type="spellEnd"/>
          </w:p>
        </w:tc>
        <w:tc>
          <w:tcPr>
            <w:tcW w:w="7237" w:type="dxa"/>
            <w:tcBorders>
              <w:right w:val="single" w:sz="6" w:space="0" w:color="000000" w:themeColor="text1"/>
            </w:tcBorders>
          </w:tcPr>
          <w:p w14:paraId="7D5AF06B" w14:textId="082F3ED3" w:rsidR="007D078F" w:rsidRPr="00D5653B" w:rsidRDefault="00C119EB" w:rsidP="001300DC">
            <w:pPr>
              <w:pStyle w:val="TableParagraph"/>
              <w:spacing w:line="336" w:lineRule="exact"/>
              <w:ind w:left="144" w:right="144"/>
              <w:jc w:val="both"/>
              <w:rPr>
                <w:rFonts w:asciiTheme="majorHAnsi" w:hAnsiTheme="majorHAnsi" w:cstheme="majorHAnsi"/>
                <w:lang w:val="en-US"/>
              </w:rPr>
            </w:pPr>
            <w:r w:rsidRPr="00D5653B">
              <w:rPr>
                <w:rFonts w:asciiTheme="majorHAnsi" w:hAnsiTheme="majorHAnsi" w:cstheme="majorHAnsi"/>
                <w:lang w:val="en-US"/>
              </w:rPr>
              <w:t xml:space="preserve">Customer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đăng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nhập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vào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hệ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thống</w:t>
            </w:r>
            <w:proofErr w:type="spellEnd"/>
            <w:r w:rsidR="007D078F" w:rsidRPr="00D5653B">
              <w:rPr>
                <w:rFonts w:asciiTheme="majorHAnsi" w:hAnsiTheme="majorHAnsi" w:cstheme="majorHAnsi"/>
                <w:lang w:val="en-US"/>
              </w:rPr>
              <w:t>.</w:t>
            </w:r>
          </w:p>
          <w:p w14:paraId="1B64B78B" w14:textId="18557574" w:rsidR="009538B0" w:rsidRPr="00D5653B" w:rsidRDefault="007D078F" w:rsidP="001300DC">
            <w:pPr>
              <w:pStyle w:val="TableParagraph"/>
              <w:spacing w:line="336" w:lineRule="exact"/>
              <w:ind w:left="144" w:right="144"/>
              <w:jc w:val="both"/>
              <w:rPr>
                <w:rFonts w:asciiTheme="majorHAnsi" w:hAnsiTheme="majorHAnsi" w:cstheme="majorHAnsi"/>
                <w:lang w:val="en-US"/>
              </w:rPr>
            </w:pP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Điều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kiện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để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có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thể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hủy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đơn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hàng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là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đơn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hàng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vẫn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chưa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chuyển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sang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trạng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thái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“</w:t>
            </w:r>
            <w:proofErr w:type="spellStart"/>
            <w:r w:rsidR="00C119EB" w:rsidRPr="00D5653B">
              <w:rPr>
                <w:rFonts w:asciiTheme="majorHAnsi" w:hAnsiTheme="majorHAnsi" w:cstheme="majorHAnsi"/>
                <w:lang w:val="en-US"/>
              </w:rPr>
              <w:t>Đang</w:t>
            </w:r>
            <w:proofErr w:type="spellEnd"/>
            <w:r w:rsidR="00C119EB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C119EB" w:rsidRPr="00D5653B">
              <w:rPr>
                <w:rFonts w:asciiTheme="majorHAnsi" w:hAnsiTheme="majorHAnsi" w:cstheme="majorHAnsi"/>
                <w:lang w:val="en-US"/>
              </w:rPr>
              <w:t>giao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”.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Nếu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đã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ở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trạng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thái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“</w:t>
            </w:r>
            <w:proofErr w:type="spellStart"/>
            <w:r w:rsidR="00C119EB" w:rsidRPr="00D5653B">
              <w:rPr>
                <w:rFonts w:asciiTheme="majorHAnsi" w:hAnsiTheme="majorHAnsi" w:cstheme="majorHAnsi"/>
                <w:lang w:val="en-US"/>
              </w:rPr>
              <w:t>Đang</w:t>
            </w:r>
            <w:proofErr w:type="spellEnd"/>
            <w:r w:rsidR="00C119EB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C119EB" w:rsidRPr="00D5653B">
              <w:rPr>
                <w:rFonts w:asciiTheme="majorHAnsi" w:hAnsiTheme="majorHAnsi" w:cstheme="majorHAnsi"/>
                <w:lang w:val="en-US"/>
              </w:rPr>
              <w:t>giao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”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trở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về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sau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sẽ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không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có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nút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hủy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hàng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>.</w:t>
            </w:r>
          </w:p>
        </w:tc>
      </w:tr>
      <w:tr w:rsidR="009538B0" w:rsidRPr="00D5653B" w14:paraId="0EEDD06B" w14:textId="77777777" w:rsidTr="00C35065">
        <w:trPr>
          <w:trHeight w:val="835"/>
        </w:trPr>
        <w:tc>
          <w:tcPr>
            <w:tcW w:w="2205" w:type="dxa"/>
          </w:tcPr>
          <w:p w14:paraId="59A3D915" w14:textId="77777777" w:rsidR="009538B0" w:rsidRPr="00D5653B" w:rsidRDefault="009538B0" w:rsidP="00327B41">
            <w:pPr>
              <w:pStyle w:val="TableParagraph"/>
              <w:spacing w:before="2"/>
              <w:ind w:left="144" w:right="144"/>
              <w:jc w:val="left"/>
              <w:rPr>
                <w:rFonts w:asciiTheme="majorHAnsi" w:hAnsiTheme="majorHAnsi" w:cstheme="majorHAnsi"/>
                <w:b/>
              </w:rPr>
            </w:pPr>
            <w:r w:rsidRPr="00D5653B">
              <w:rPr>
                <w:rFonts w:asciiTheme="majorHAnsi" w:hAnsiTheme="majorHAnsi" w:cstheme="majorHAnsi"/>
                <w:b/>
              </w:rPr>
              <w:t>Sau</w:t>
            </w:r>
            <w:r w:rsidRPr="00D5653B">
              <w:rPr>
                <w:rFonts w:asciiTheme="majorHAnsi" w:hAnsiTheme="majorHAnsi" w:cstheme="majorHAnsi"/>
                <w:b/>
                <w:spacing w:val="-2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xử</w:t>
            </w:r>
            <w:proofErr w:type="spellEnd"/>
            <w:r w:rsidRPr="00D5653B">
              <w:rPr>
                <w:rFonts w:asciiTheme="majorHAnsi" w:hAnsiTheme="majorHAnsi" w:cstheme="majorHAnsi"/>
                <w:b/>
                <w:spacing w:val="-1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lí</w:t>
            </w:r>
            <w:proofErr w:type="spellEnd"/>
            <w:r w:rsidRPr="00D5653B">
              <w:rPr>
                <w:rFonts w:asciiTheme="majorHAnsi" w:hAnsiTheme="majorHAnsi" w:cstheme="majorHAnsi"/>
                <w:b/>
                <w:spacing w:val="-1"/>
              </w:rPr>
              <w:t xml:space="preserve"> </w:t>
            </w:r>
            <w:r w:rsidRPr="00D5653B">
              <w:rPr>
                <w:rFonts w:asciiTheme="majorHAnsi" w:hAnsiTheme="majorHAnsi" w:cstheme="majorHAnsi"/>
                <w:b/>
              </w:rPr>
              <w:t>(sau</w:t>
            </w:r>
            <w:r w:rsidRPr="00D5653B">
              <w:rPr>
                <w:rFonts w:asciiTheme="majorHAnsi" w:hAnsiTheme="majorHAnsi" w:cstheme="majorHAnsi"/>
                <w:b/>
                <w:spacing w:val="-2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Use-case</w:t>
            </w:r>
            <w:proofErr w:type="spellEnd"/>
            <w:r w:rsidRPr="00D5653B">
              <w:rPr>
                <w:rFonts w:asciiTheme="majorHAnsi" w:hAnsiTheme="majorHAnsi" w:cstheme="majorHAnsi"/>
                <w:b/>
              </w:rPr>
              <w:t>)</w:t>
            </w:r>
          </w:p>
        </w:tc>
        <w:tc>
          <w:tcPr>
            <w:tcW w:w="7237" w:type="dxa"/>
            <w:tcBorders>
              <w:right w:val="single" w:sz="6" w:space="0" w:color="000000" w:themeColor="text1"/>
            </w:tcBorders>
          </w:tcPr>
          <w:p w14:paraId="7DCBCFBF" w14:textId="07314D82" w:rsidR="009538B0" w:rsidRPr="00D5653B" w:rsidRDefault="003C7F70" w:rsidP="001300DC">
            <w:pPr>
              <w:pStyle w:val="TableParagraph"/>
              <w:spacing w:line="324" w:lineRule="auto"/>
              <w:ind w:left="144" w:right="144"/>
              <w:jc w:val="both"/>
              <w:rPr>
                <w:rFonts w:asciiTheme="majorHAnsi" w:hAnsiTheme="majorHAnsi" w:cstheme="majorHAnsi"/>
                <w:lang w:val="en-US"/>
              </w:rPr>
            </w:pPr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Cập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nhật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đúng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theo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thao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tác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của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người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dùng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>.</w:t>
            </w:r>
          </w:p>
        </w:tc>
      </w:tr>
      <w:tr w:rsidR="009538B0" w:rsidRPr="00D5653B" w14:paraId="10B50E74" w14:textId="77777777" w:rsidTr="001E5708">
        <w:trPr>
          <w:trHeight w:val="569"/>
        </w:trPr>
        <w:tc>
          <w:tcPr>
            <w:tcW w:w="2205" w:type="dxa"/>
          </w:tcPr>
          <w:p w14:paraId="5461606D" w14:textId="77777777" w:rsidR="009538B0" w:rsidRPr="00D5653B" w:rsidRDefault="009538B0" w:rsidP="00327B41">
            <w:pPr>
              <w:pStyle w:val="TableParagraph"/>
              <w:spacing w:before="2"/>
              <w:ind w:left="144" w:right="144"/>
              <w:jc w:val="left"/>
              <w:rPr>
                <w:rFonts w:asciiTheme="majorHAnsi" w:hAnsiTheme="majorHAnsi" w:cstheme="majorHAnsi"/>
                <w:b/>
              </w:rPr>
            </w:pPr>
            <w:proofErr w:type="spellStart"/>
            <w:r w:rsidRPr="00D5653B">
              <w:rPr>
                <w:rFonts w:asciiTheme="majorHAnsi" w:hAnsiTheme="majorHAnsi" w:cstheme="majorHAnsi"/>
                <w:b/>
              </w:rPr>
              <w:t>Ngoại</w:t>
            </w:r>
            <w:proofErr w:type="spellEnd"/>
            <w:r w:rsidRPr="00D5653B">
              <w:rPr>
                <w:rFonts w:asciiTheme="majorHAnsi" w:hAnsiTheme="majorHAnsi" w:cstheme="majorHAnsi"/>
                <w:b/>
                <w:spacing w:val="-2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lệ</w:t>
            </w:r>
            <w:proofErr w:type="spellEnd"/>
            <w:r w:rsidRPr="00D5653B">
              <w:rPr>
                <w:rFonts w:asciiTheme="majorHAnsi" w:hAnsiTheme="majorHAnsi" w:cstheme="majorHAnsi"/>
                <w:b/>
                <w:spacing w:val="-2"/>
              </w:rPr>
              <w:t xml:space="preserve"> </w:t>
            </w:r>
            <w:r w:rsidRPr="00D5653B">
              <w:rPr>
                <w:rFonts w:asciiTheme="majorHAnsi" w:hAnsiTheme="majorHAnsi" w:cstheme="majorHAnsi"/>
                <w:b/>
              </w:rPr>
              <w:t>(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Exception</w:t>
            </w:r>
            <w:proofErr w:type="spellEnd"/>
            <w:r w:rsidRPr="00D5653B">
              <w:rPr>
                <w:rFonts w:asciiTheme="majorHAnsi" w:hAnsiTheme="majorHAnsi" w:cstheme="majorHAnsi"/>
                <w:b/>
              </w:rPr>
              <w:t>)</w:t>
            </w:r>
          </w:p>
        </w:tc>
        <w:tc>
          <w:tcPr>
            <w:tcW w:w="7237" w:type="dxa"/>
            <w:tcBorders>
              <w:right w:val="single" w:sz="6" w:space="0" w:color="000000" w:themeColor="text1"/>
            </w:tcBorders>
          </w:tcPr>
          <w:p w14:paraId="36BD2158" w14:textId="77777777" w:rsidR="009538B0" w:rsidRPr="00D5653B" w:rsidRDefault="009538B0" w:rsidP="001300DC">
            <w:pPr>
              <w:pStyle w:val="TableParagraph"/>
              <w:spacing w:line="294" w:lineRule="exact"/>
              <w:ind w:left="144" w:right="144"/>
              <w:jc w:val="both"/>
              <w:rPr>
                <w:rFonts w:asciiTheme="majorHAnsi" w:hAnsiTheme="majorHAnsi" w:cstheme="majorHAnsi"/>
              </w:rPr>
            </w:pPr>
            <w:r w:rsidRPr="00D5653B">
              <w:rPr>
                <w:rFonts w:asciiTheme="majorHAnsi" w:hAnsiTheme="majorHAnsi" w:cstheme="majorHAnsi"/>
              </w:rPr>
              <w:t>Không.</w:t>
            </w:r>
          </w:p>
        </w:tc>
      </w:tr>
      <w:tr w:rsidR="009538B0" w:rsidRPr="00D5653B" w14:paraId="6751F654" w14:textId="77777777" w:rsidTr="001E5708">
        <w:trPr>
          <w:trHeight w:val="1137"/>
        </w:trPr>
        <w:tc>
          <w:tcPr>
            <w:tcW w:w="2205" w:type="dxa"/>
          </w:tcPr>
          <w:p w14:paraId="0CF837AF" w14:textId="77777777" w:rsidR="009538B0" w:rsidRPr="00D5653B" w:rsidRDefault="009538B0" w:rsidP="00327B41">
            <w:pPr>
              <w:pStyle w:val="TableParagraph"/>
              <w:spacing w:before="2"/>
              <w:ind w:left="144" w:right="144"/>
              <w:jc w:val="left"/>
              <w:rPr>
                <w:rFonts w:asciiTheme="majorHAnsi" w:hAnsiTheme="majorHAnsi" w:cstheme="majorHAnsi"/>
                <w:b/>
              </w:rPr>
            </w:pPr>
            <w:proofErr w:type="spellStart"/>
            <w:r w:rsidRPr="00D5653B">
              <w:rPr>
                <w:rFonts w:asciiTheme="majorHAnsi" w:hAnsiTheme="majorHAnsi" w:cstheme="majorHAnsi"/>
                <w:b/>
              </w:rPr>
              <w:t>Dòng</w:t>
            </w:r>
            <w:proofErr w:type="spellEnd"/>
            <w:r w:rsidRPr="00D5653B">
              <w:rPr>
                <w:rFonts w:asciiTheme="majorHAnsi" w:hAnsiTheme="majorHAnsi" w:cstheme="majorHAnsi"/>
                <w:b/>
                <w:spacing w:val="-2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sự</w:t>
            </w:r>
            <w:proofErr w:type="spellEnd"/>
            <w:r w:rsidRPr="00D5653B">
              <w:rPr>
                <w:rFonts w:asciiTheme="majorHAnsi" w:hAnsiTheme="majorHAnsi" w:cstheme="majorHAnsi"/>
                <w:b/>
                <w:spacing w:val="-1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kiện</w:t>
            </w:r>
            <w:proofErr w:type="spellEnd"/>
            <w:r w:rsidRPr="00D5653B">
              <w:rPr>
                <w:rFonts w:asciiTheme="majorHAnsi" w:hAnsiTheme="majorHAnsi" w:cstheme="majorHAnsi"/>
                <w:b/>
                <w:spacing w:val="-1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chính</w:t>
            </w:r>
            <w:proofErr w:type="spellEnd"/>
          </w:p>
        </w:tc>
        <w:tc>
          <w:tcPr>
            <w:tcW w:w="7237" w:type="dxa"/>
            <w:tcBorders>
              <w:right w:val="single" w:sz="6" w:space="0" w:color="000000" w:themeColor="text1"/>
            </w:tcBorders>
          </w:tcPr>
          <w:p w14:paraId="6DABFF72" w14:textId="77777777" w:rsidR="00AE1675" w:rsidRPr="00D5653B" w:rsidRDefault="00AE1675" w:rsidP="001300DC">
            <w:pPr>
              <w:ind w:left="144" w:right="144"/>
              <w:jc w:val="both"/>
              <w:rPr>
                <w:rFonts w:asciiTheme="majorHAnsi" w:hAnsiTheme="majorHAnsi" w:cstheme="majorHAnsi"/>
                <w:lang w:val="en-US"/>
              </w:rPr>
            </w:pP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Luồng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sự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kiện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cơ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bản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sẽ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được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mô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tả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bên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dưới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theo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thứ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tự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thực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hiện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>:</w:t>
            </w:r>
          </w:p>
          <w:p w14:paraId="7A73AF2C" w14:textId="63AA34D4" w:rsidR="00AE1675" w:rsidRPr="00D5653B" w:rsidRDefault="005316E0" w:rsidP="005F7E53">
            <w:pPr>
              <w:numPr>
                <w:ilvl w:val="0"/>
                <w:numId w:val="45"/>
              </w:numPr>
              <w:autoSpaceDE/>
              <w:autoSpaceDN/>
              <w:spacing w:line="240" w:lineRule="auto"/>
              <w:ind w:left="144" w:right="144"/>
              <w:jc w:val="both"/>
              <w:rPr>
                <w:rFonts w:asciiTheme="majorHAnsi" w:hAnsiTheme="majorHAnsi" w:cstheme="majorHAnsi"/>
                <w:lang w:val="en-US"/>
              </w:rPr>
            </w:pPr>
            <w:r>
              <w:rPr>
                <w:rFonts w:asciiTheme="majorHAnsi" w:hAnsiTheme="majorHAnsi" w:cstheme="majorHAnsi"/>
                <w:lang w:val="en-US"/>
              </w:rPr>
              <w:t xml:space="preserve">- </w:t>
            </w:r>
            <w:proofErr w:type="spellStart"/>
            <w:r w:rsidR="00AE1675" w:rsidRPr="00D5653B">
              <w:rPr>
                <w:rFonts w:asciiTheme="majorHAnsi" w:hAnsiTheme="majorHAnsi" w:cstheme="majorHAnsi"/>
                <w:lang w:val="en-US"/>
              </w:rPr>
              <w:t>Khách</w:t>
            </w:r>
            <w:proofErr w:type="spellEnd"/>
            <w:r w:rsidR="00AE1675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AE1675" w:rsidRPr="00D5653B">
              <w:rPr>
                <w:rFonts w:asciiTheme="majorHAnsi" w:hAnsiTheme="majorHAnsi" w:cstheme="majorHAnsi"/>
                <w:lang w:val="en-US"/>
              </w:rPr>
              <w:t>hàng</w:t>
            </w:r>
            <w:proofErr w:type="spellEnd"/>
            <w:r w:rsidR="00AE1675" w:rsidRPr="00D5653B">
              <w:rPr>
                <w:rFonts w:asciiTheme="majorHAnsi" w:hAnsiTheme="majorHAnsi" w:cstheme="majorHAnsi"/>
                <w:lang w:val="en-US"/>
              </w:rPr>
              <w:t xml:space="preserve"> vào phần </w:t>
            </w:r>
            <w:proofErr w:type="spellStart"/>
            <w:r w:rsidR="00C119EB" w:rsidRPr="00D5653B">
              <w:rPr>
                <w:rFonts w:asciiTheme="majorHAnsi" w:hAnsiTheme="majorHAnsi" w:cstheme="majorHAnsi"/>
                <w:lang w:val="en-US"/>
              </w:rPr>
              <w:t>Đơn</w:t>
            </w:r>
            <w:proofErr w:type="spellEnd"/>
            <w:r w:rsidR="00C119EB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C119EB" w:rsidRPr="00D5653B">
              <w:rPr>
                <w:rFonts w:asciiTheme="majorHAnsi" w:hAnsiTheme="majorHAnsi" w:cstheme="majorHAnsi"/>
                <w:lang w:val="en-US"/>
              </w:rPr>
              <w:t>hàng</w:t>
            </w:r>
            <w:proofErr w:type="spellEnd"/>
            <w:r w:rsidR="00AE1675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AE1675" w:rsidRPr="00D5653B">
              <w:rPr>
                <w:rFonts w:asciiTheme="majorHAnsi" w:hAnsiTheme="majorHAnsi" w:cstheme="majorHAnsi"/>
                <w:lang w:val="en-US"/>
              </w:rPr>
              <w:t>bên</w:t>
            </w:r>
            <w:proofErr w:type="spellEnd"/>
            <w:r w:rsidR="00AE1675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AE1675" w:rsidRPr="00D5653B">
              <w:rPr>
                <w:rFonts w:asciiTheme="majorHAnsi" w:hAnsiTheme="majorHAnsi" w:cstheme="majorHAnsi"/>
                <w:lang w:val="en-US"/>
              </w:rPr>
              <w:t>dưới</w:t>
            </w:r>
            <w:proofErr w:type="spellEnd"/>
            <w:r w:rsidR="00AE1675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AE1675" w:rsidRPr="00D5653B">
              <w:rPr>
                <w:rFonts w:asciiTheme="majorHAnsi" w:hAnsiTheme="majorHAnsi" w:cstheme="majorHAnsi"/>
                <w:lang w:val="en-US"/>
              </w:rPr>
              <w:t>thanh</w:t>
            </w:r>
            <w:proofErr w:type="spellEnd"/>
            <w:r w:rsidR="00AE1675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AE1675" w:rsidRPr="00D5653B">
              <w:rPr>
                <w:rFonts w:asciiTheme="majorHAnsi" w:hAnsiTheme="majorHAnsi" w:cstheme="majorHAnsi"/>
                <w:lang w:val="en-US"/>
              </w:rPr>
              <w:t>dịch</w:t>
            </w:r>
            <w:proofErr w:type="spellEnd"/>
            <w:r w:rsidR="00AE1675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AE1675" w:rsidRPr="00D5653B">
              <w:rPr>
                <w:rFonts w:asciiTheme="majorHAnsi" w:hAnsiTheme="majorHAnsi" w:cstheme="majorHAnsi"/>
                <w:lang w:val="en-US"/>
              </w:rPr>
              <w:t>chuyển</w:t>
            </w:r>
            <w:proofErr w:type="spellEnd"/>
            <w:r w:rsidR="00AE1675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AE1675" w:rsidRPr="00D5653B">
              <w:rPr>
                <w:rFonts w:asciiTheme="majorHAnsi" w:hAnsiTheme="majorHAnsi" w:cstheme="majorHAnsi"/>
                <w:lang w:val="en-US"/>
              </w:rPr>
              <w:t>đáy</w:t>
            </w:r>
            <w:proofErr w:type="spellEnd"/>
            <w:r w:rsidR="00AE1675" w:rsidRPr="00D5653B">
              <w:rPr>
                <w:rFonts w:asciiTheme="majorHAnsi" w:hAnsiTheme="majorHAnsi" w:cstheme="majorHAnsi"/>
                <w:lang w:val="en-US"/>
              </w:rPr>
              <w:t xml:space="preserve"> của </w:t>
            </w:r>
            <w:proofErr w:type="spellStart"/>
            <w:r w:rsidR="00AE1675" w:rsidRPr="00D5653B">
              <w:rPr>
                <w:rFonts w:asciiTheme="majorHAnsi" w:hAnsiTheme="majorHAnsi" w:cstheme="majorHAnsi"/>
                <w:lang w:val="en-US"/>
              </w:rPr>
              <w:t>ứng</w:t>
            </w:r>
            <w:proofErr w:type="spellEnd"/>
            <w:r w:rsidR="00AE1675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AE1675" w:rsidRPr="00D5653B">
              <w:rPr>
                <w:rFonts w:asciiTheme="majorHAnsi" w:hAnsiTheme="majorHAnsi" w:cstheme="majorHAnsi"/>
                <w:lang w:val="en-US"/>
              </w:rPr>
              <w:t>dụng</w:t>
            </w:r>
            <w:proofErr w:type="spellEnd"/>
            <w:r w:rsidR="00AE1675" w:rsidRPr="00D5653B">
              <w:rPr>
                <w:rFonts w:asciiTheme="majorHAnsi" w:hAnsiTheme="majorHAnsi" w:cstheme="majorHAnsi"/>
                <w:lang w:val="en-US"/>
              </w:rPr>
              <w:t>.</w:t>
            </w:r>
          </w:p>
          <w:p w14:paraId="7739E8A6" w14:textId="48FACB58" w:rsidR="00AE1675" w:rsidRPr="00D5653B" w:rsidRDefault="005316E0" w:rsidP="005F7E53">
            <w:pPr>
              <w:numPr>
                <w:ilvl w:val="0"/>
                <w:numId w:val="45"/>
              </w:numPr>
              <w:autoSpaceDE/>
              <w:autoSpaceDN/>
              <w:spacing w:line="240" w:lineRule="auto"/>
              <w:ind w:left="144" w:right="144"/>
              <w:jc w:val="both"/>
              <w:rPr>
                <w:rFonts w:asciiTheme="majorHAnsi" w:hAnsiTheme="majorHAnsi" w:cstheme="majorHAnsi"/>
                <w:lang w:val="en-US"/>
              </w:rPr>
            </w:pPr>
            <w:r>
              <w:rPr>
                <w:rFonts w:asciiTheme="majorHAnsi" w:hAnsiTheme="majorHAnsi" w:cstheme="majorHAnsi"/>
                <w:lang w:val="en-US"/>
              </w:rPr>
              <w:t xml:space="preserve">- </w:t>
            </w:r>
            <w:proofErr w:type="spellStart"/>
            <w:r w:rsidR="00AE1675" w:rsidRPr="00D5653B">
              <w:rPr>
                <w:rFonts w:asciiTheme="majorHAnsi" w:hAnsiTheme="majorHAnsi" w:cstheme="majorHAnsi"/>
                <w:lang w:val="en-US"/>
              </w:rPr>
              <w:t>Khách</w:t>
            </w:r>
            <w:proofErr w:type="spellEnd"/>
            <w:r w:rsidR="00AE1675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AE1675" w:rsidRPr="00D5653B">
              <w:rPr>
                <w:rFonts w:asciiTheme="majorHAnsi" w:hAnsiTheme="majorHAnsi" w:cstheme="majorHAnsi"/>
                <w:lang w:val="en-US"/>
              </w:rPr>
              <w:t>hàng</w:t>
            </w:r>
            <w:proofErr w:type="spellEnd"/>
            <w:r w:rsidR="00AE1675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AE1675" w:rsidRPr="00D5653B">
              <w:rPr>
                <w:rFonts w:asciiTheme="majorHAnsi" w:hAnsiTheme="majorHAnsi" w:cstheme="majorHAnsi"/>
                <w:lang w:val="en-US"/>
              </w:rPr>
              <w:t>ấn</w:t>
            </w:r>
            <w:proofErr w:type="spellEnd"/>
            <w:r w:rsidR="00AE1675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AE1675" w:rsidRPr="00D5653B">
              <w:rPr>
                <w:rFonts w:asciiTheme="majorHAnsi" w:hAnsiTheme="majorHAnsi" w:cstheme="majorHAnsi"/>
                <w:lang w:val="en-US"/>
              </w:rPr>
              <w:t>chọn</w:t>
            </w:r>
            <w:proofErr w:type="spellEnd"/>
            <w:r w:rsidR="00AE1675" w:rsidRPr="00D5653B">
              <w:rPr>
                <w:rFonts w:asciiTheme="majorHAnsi" w:hAnsiTheme="majorHAnsi" w:cstheme="majorHAnsi"/>
                <w:lang w:val="en-US"/>
              </w:rPr>
              <w:t xml:space="preserve"> vào </w:t>
            </w:r>
            <w:proofErr w:type="spellStart"/>
            <w:r w:rsidR="00482120" w:rsidRPr="00D5653B">
              <w:rPr>
                <w:rFonts w:asciiTheme="majorHAnsi" w:hAnsiTheme="majorHAnsi" w:cstheme="majorHAnsi"/>
                <w:lang w:val="en-US"/>
              </w:rPr>
              <w:t>Đơn</w:t>
            </w:r>
            <w:proofErr w:type="spellEnd"/>
            <w:r w:rsidR="00482120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482120" w:rsidRPr="00D5653B">
              <w:rPr>
                <w:rFonts w:asciiTheme="majorHAnsi" w:hAnsiTheme="majorHAnsi" w:cstheme="majorHAnsi"/>
                <w:lang w:val="en-US"/>
              </w:rPr>
              <w:t>hàng</w:t>
            </w:r>
            <w:proofErr w:type="spellEnd"/>
            <w:r w:rsidR="00AE1675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AE1675" w:rsidRPr="00D5653B">
              <w:rPr>
                <w:rFonts w:asciiTheme="majorHAnsi" w:hAnsiTheme="majorHAnsi" w:cstheme="majorHAnsi"/>
                <w:lang w:val="en-US"/>
              </w:rPr>
              <w:t>sẽ</w:t>
            </w:r>
            <w:proofErr w:type="spellEnd"/>
            <w:r w:rsidR="00AE1675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AE1675" w:rsidRPr="00D5653B">
              <w:rPr>
                <w:rFonts w:asciiTheme="majorHAnsi" w:hAnsiTheme="majorHAnsi" w:cstheme="majorHAnsi"/>
                <w:lang w:val="en-US"/>
              </w:rPr>
              <w:t>hủy</w:t>
            </w:r>
            <w:proofErr w:type="spellEnd"/>
            <w:r w:rsidR="00AE1675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AE1675" w:rsidRPr="00D5653B">
              <w:rPr>
                <w:rFonts w:asciiTheme="majorHAnsi" w:hAnsiTheme="majorHAnsi" w:cstheme="majorHAnsi"/>
                <w:lang w:val="en-US"/>
              </w:rPr>
              <w:t>để</w:t>
            </w:r>
            <w:proofErr w:type="spellEnd"/>
            <w:r w:rsidR="00AE1675" w:rsidRPr="00D5653B">
              <w:rPr>
                <w:rFonts w:asciiTheme="majorHAnsi" w:hAnsiTheme="majorHAnsi" w:cstheme="majorHAnsi"/>
                <w:lang w:val="en-US"/>
              </w:rPr>
              <w:t xml:space="preserve"> vào mục chi </w:t>
            </w:r>
            <w:proofErr w:type="spellStart"/>
            <w:r w:rsidR="00AE1675" w:rsidRPr="00D5653B">
              <w:rPr>
                <w:rFonts w:asciiTheme="majorHAnsi" w:hAnsiTheme="majorHAnsi" w:cstheme="majorHAnsi"/>
                <w:lang w:val="en-US"/>
              </w:rPr>
              <w:t>tiết</w:t>
            </w:r>
            <w:proofErr w:type="spellEnd"/>
            <w:r w:rsidR="00AE1675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AE1675" w:rsidRPr="00D5653B">
              <w:rPr>
                <w:rFonts w:asciiTheme="majorHAnsi" w:hAnsiTheme="majorHAnsi" w:cstheme="majorHAnsi"/>
                <w:lang w:val="en-US"/>
              </w:rPr>
              <w:t>đơn</w:t>
            </w:r>
            <w:proofErr w:type="spellEnd"/>
            <w:r w:rsidR="00AE1675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AE1675" w:rsidRPr="00D5653B">
              <w:rPr>
                <w:rFonts w:asciiTheme="majorHAnsi" w:hAnsiTheme="majorHAnsi" w:cstheme="majorHAnsi"/>
                <w:lang w:val="en-US"/>
              </w:rPr>
              <w:t>hàng</w:t>
            </w:r>
            <w:proofErr w:type="spellEnd"/>
            <w:r w:rsidR="00AE1675" w:rsidRPr="00D5653B">
              <w:rPr>
                <w:rFonts w:asciiTheme="majorHAnsi" w:hAnsiTheme="majorHAnsi" w:cstheme="majorHAnsi"/>
                <w:lang w:val="en-US"/>
              </w:rPr>
              <w:t>.</w:t>
            </w:r>
          </w:p>
          <w:p w14:paraId="039F16E7" w14:textId="18F01C26" w:rsidR="00AE1675" w:rsidRPr="00D5653B" w:rsidRDefault="00363694" w:rsidP="005F7E53">
            <w:pPr>
              <w:numPr>
                <w:ilvl w:val="0"/>
                <w:numId w:val="45"/>
              </w:numPr>
              <w:autoSpaceDE/>
              <w:autoSpaceDN/>
              <w:spacing w:line="240" w:lineRule="auto"/>
              <w:ind w:left="144" w:right="144"/>
              <w:jc w:val="both"/>
              <w:rPr>
                <w:rFonts w:asciiTheme="majorHAnsi" w:hAnsiTheme="majorHAnsi" w:cstheme="majorHAnsi"/>
                <w:lang w:val="en-US"/>
              </w:rPr>
            </w:pPr>
            <w:r>
              <w:rPr>
                <w:rFonts w:asciiTheme="majorHAnsi" w:hAnsiTheme="majorHAnsi" w:cstheme="majorHAnsi"/>
                <w:lang w:val="en-US"/>
              </w:rPr>
              <w:t xml:space="preserve">- </w:t>
            </w:r>
            <w:proofErr w:type="spellStart"/>
            <w:r w:rsidR="00AE1675" w:rsidRPr="00D5653B">
              <w:rPr>
                <w:rFonts w:asciiTheme="majorHAnsi" w:hAnsiTheme="majorHAnsi" w:cstheme="majorHAnsi"/>
                <w:lang w:val="en-US"/>
              </w:rPr>
              <w:t>Khách</w:t>
            </w:r>
            <w:proofErr w:type="spellEnd"/>
            <w:r w:rsidR="00AE1675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AE1675" w:rsidRPr="00D5653B">
              <w:rPr>
                <w:rFonts w:asciiTheme="majorHAnsi" w:hAnsiTheme="majorHAnsi" w:cstheme="majorHAnsi"/>
                <w:lang w:val="en-US"/>
              </w:rPr>
              <w:t>hàng</w:t>
            </w:r>
            <w:proofErr w:type="spellEnd"/>
            <w:r w:rsidR="00AE1675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AE1675" w:rsidRPr="00D5653B">
              <w:rPr>
                <w:rFonts w:asciiTheme="majorHAnsi" w:hAnsiTheme="majorHAnsi" w:cstheme="majorHAnsi"/>
                <w:lang w:val="en-US"/>
              </w:rPr>
              <w:t>ấn</w:t>
            </w:r>
            <w:proofErr w:type="spellEnd"/>
            <w:r w:rsidR="00AE1675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AE1675" w:rsidRPr="00D5653B">
              <w:rPr>
                <w:rFonts w:asciiTheme="majorHAnsi" w:hAnsiTheme="majorHAnsi" w:cstheme="majorHAnsi"/>
                <w:lang w:val="en-US"/>
              </w:rPr>
              <w:t>chọn</w:t>
            </w:r>
            <w:proofErr w:type="spellEnd"/>
            <w:r w:rsidR="00AE1675" w:rsidRPr="00D5653B">
              <w:rPr>
                <w:rFonts w:asciiTheme="majorHAnsi" w:hAnsiTheme="majorHAnsi" w:cstheme="majorHAnsi"/>
                <w:lang w:val="en-US"/>
              </w:rPr>
              <w:t xml:space="preserve"> “</w:t>
            </w:r>
            <w:proofErr w:type="spellStart"/>
            <w:r w:rsidR="00482120" w:rsidRPr="00D5653B">
              <w:rPr>
                <w:rFonts w:asciiTheme="majorHAnsi" w:hAnsiTheme="majorHAnsi" w:cstheme="majorHAnsi"/>
                <w:lang w:val="en-US"/>
              </w:rPr>
              <w:t>Hủy</w:t>
            </w:r>
            <w:proofErr w:type="spellEnd"/>
            <w:r w:rsidR="00AE1675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482120" w:rsidRPr="00D5653B">
              <w:rPr>
                <w:rFonts w:asciiTheme="majorHAnsi" w:hAnsiTheme="majorHAnsi" w:cstheme="majorHAnsi"/>
                <w:lang w:val="en-US"/>
              </w:rPr>
              <w:t>Đơn</w:t>
            </w:r>
            <w:proofErr w:type="spellEnd"/>
            <w:r w:rsidR="00482120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482120" w:rsidRPr="00D5653B">
              <w:rPr>
                <w:rFonts w:asciiTheme="majorHAnsi" w:hAnsiTheme="majorHAnsi" w:cstheme="majorHAnsi"/>
                <w:lang w:val="en-US"/>
              </w:rPr>
              <w:t>hàng</w:t>
            </w:r>
            <w:proofErr w:type="spellEnd"/>
            <w:r w:rsidR="00AE1675" w:rsidRPr="00D5653B">
              <w:rPr>
                <w:rFonts w:asciiTheme="majorHAnsi" w:hAnsiTheme="majorHAnsi" w:cstheme="majorHAnsi"/>
                <w:lang w:val="en-US"/>
              </w:rPr>
              <w:t xml:space="preserve">” </w:t>
            </w:r>
            <w:proofErr w:type="spellStart"/>
            <w:r w:rsidR="00AE1675" w:rsidRPr="00D5653B">
              <w:rPr>
                <w:rFonts w:asciiTheme="majorHAnsi" w:hAnsiTheme="majorHAnsi" w:cstheme="majorHAnsi"/>
                <w:lang w:val="en-US"/>
              </w:rPr>
              <w:t>để</w:t>
            </w:r>
            <w:proofErr w:type="spellEnd"/>
            <w:r w:rsidR="00AE1675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AE1675" w:rsidRPr="00D5653B">
              <w:rPr>
                <w:rFonts w:asciiTheme="majorHAnsi" w:hAnsiTheme="majorHAnsi" w:cstheme="majorHAnsi"/>
                <w:lang w:val="en-US"/>
              </w:rPr>
              <w:t>tiến</w:t>
            </w:r>
            <w:proofErr w:type="spellEnd"/>
            <w:r w:rsidR="00AE1675" w:rsidRPr="00D5653B">
              <w:rPr>
                <w:rFonts w:asciiTheme="majorHAnsi" w:hAnsiTheme="majorHAnsi" w:cstheme="majorHAnsi"/>
                <w:lang w:val="en-US"/>
              </w:rPr>
              <w:t xml:space="preserve"> hành </w:t>
            </w:r>
            <w:proofErr w:type="spellStart"/>
            <w:r w:rsidR="00AE1675" w:rsidRPr="00D5653B">
              <w:rPr>
                <w:rFonts w:asciiTheme="majorHAnsi" w:hAnsiTheme="majorHAnsi" w:cstheme="majorHAnsi"/>
                <w:lang w:val="en-US"/>
              </w:rPr>
              <w:t>hủy</w:t>
            </w:r>
            <w:proofErr w:type="spellEnd"/>
            <w:r w:rsidR="00AE1675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AE1675" w:rsidRPr="00D5653B">
              <w:rPr>
                <w:rFonts w:asciiTheme="majorHAnsi" w:hAnsiTheme="majorHAnsi" w:cstheme="majorHAnsi"/>
                <w:lang w:val="en-US"/>
              </w:rPr>
              <w:t>đơn</w:t>
            </w:r>
            <w:proofErr w:type="spellEnd"/>
            <w:r w:rsidR="00AE1675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AE1675" w:rsidRPr="00D5653B">
              <w:rPr>
                <w:rFonts w:asciiTheme="majorHAnsi" w:hAnsiTheme="majorHAnsi" w:cstheme="majorHAnsi"/>
                <w:lang w:val="en-US"/>
              </w:rPr>
              <w:t>hàng</w:t>
            </w:r>
            <w:proofErr w:type="spellEnd"/>
            <w:r w:rsidR="00AE1675" w:rsidRPr="00D5653B">
              <w:rPr>
                <w:rFonts w:asciiTheme="majorHAnsi" w:hAnsiTheme="majorHAnsi" w:cstheme="majorHAnsi"/>
                <w:lang w:val="en-US"/>
              </w:rPr>
              <w:t>.</w:t>
            </w:r>
          </w:p>
          <w:p w14:paraId="4EDC953D" w14:textId="5C09B5A3" w:rsidR="00382F89" w:rsidRPr="00D5653B" w:rsidRDefault="00363694" w:rsidP="005F7E53">
            <w:pPr>
              <w:numPr>
                <w:ilvl w:val="0"/>
                <w:numId w:val="45"/>
              </w:numPr>
              <w:autoSpaceDE/>
              <w:autoSpaceDN/>
              <w:spacing w:line="240" w:lineRule="auto"/>
              <w:ind w:left="144" w:right="144"/>
              <w:jc w:val="both"/>
              <w:rPr>
                <w:rFonts w:asciiTheme="majorHAnsi" w:hAnsiTheme="majorHAnsi" w:cstheme="majorHAnsi"/>
                <w:lang w:val="en-US"/>
              </w:rPr>
            </w:pPr>
            <w:r>
              <w:rPr>
                <w:rFonts w:asciiTheme="majorHAnsi" w:hAnsiTheme="majorHAnsi" w:cstheme="majorHAnsi"/>
                <w:lang w:val="en-US"/>
              </w:rPr>
              <w:t xml:space="preserve">- </w:t>
            </w:r>
            <w:proofErr w:type="spellStart"/>
            <w:r w:rsidR="00AE1675" w:rsidRPr="00D5653B">
              <w:rPr>
                <w:rFonts w:asciiTheme="majorHAnsi" w:hAnsiTheme="majorHAnsi" w:cstheme="majorHAnsi"/>
                <w:lang w:val="en-US"/>
              </w:rPr>
              <w:t>Khách</w:t>
            </w:r>
            <w:proofErr w:type="spellEnd"/>
            <w:r w:rsidR="00AE1675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AE1675" w:rsidRPr="00D5653B">
              <w:rPr>
                <w:rFonts w:asciiTheme="majorHAnsi" w:hAnsiTheme="majorHAnsi" w:cstheme="majorHAnsi"/>
                <w:lang w:val="en-US"/>
              </w:rPr>
              <w:t>hàng</w:t>
            </w:r>
            <w:proofErr w:type="spellEnd"/>
            <w:r w:rsidR="00AE1675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AE1675" w:rsidRPr="00D5653B">
              <w:rPr>
                <w:rFonts w:asciiTheme="majorHAnsi" w:hAnsiTheme="majorHAnsi" w:cstheme="majorHAnsi"/>
                <w:lang w:val="en-US"/>
              </w:rPr>
              <w:t>tiến</w:t>
            </w:r>
            <w:proofErr w:type="spellEnd"/>
            <w:r w:rsidR="00AE1675" w:rsidRPr="00D5653B">
              <w:rPr>
                <w:rFonts w:asciiTheme="majorHAnsi" w:hAnsiTheme="majorHAnsi" w:cstheme="majorHAnsi"/>
                <w:lang w:val="en-US"/>
              </w:rPr>
              <w:t xml:space="preserve"> hành </w:t>
            </w:r>
            <w:proofErr w:type="spellStart"/>
            <w:r w:rsidR="00AE1675" w:rsidRPr="00D5653B">
              <w:rPr>
                <w:rFonts w:asciiTheme="majorHAnsi" w:hAnsiTheme="majorHAnsi" w:cstheme="majorHAnsi"/>
                <w:lang w:val="en-US"/>
              </w:rPr>
              <w:t>nhập</w:t>
            </w:r>
            <w:proofErr w:type="spellEnd"/>
            <w:r w:rsidR="00AE1675" w:rsidRPr="00D5653B">
              <w:rPr>
                <w:rFonts w:asciiTheme="majorHAnsi" w:hAnsiTheme="majorHAnsi" w:cstheme="majorHAnsi"/>
                <w:lang w:val="en-US"/>
              </w:rPr>
              <w:t xml:space="preserve"> lý do </w:t>
            </w:r>
            <w:proofErr w:type="spellStart"/>
            <w:r w:rsidR="00AE1675" w:rsidRPr="00D5653B">
              <w:rPr>
                <w:rFonts w:asciiTheme="majorHAnsi" w:hAnsiTheme="majorHAnsi" w:cstheme="majorHAnsi"/>
                <w:lang w:val="en-US"/>
              </w:rPr>
              <w:t>hủy</w:t>
            </w:r>
            <w:proofErr w:type="spellEnd"/>
            <w:r w:rsidR="00AE1675" w:rsidRPr="00D5653B">
              <w:rPr>
                <w:rFonts w:asciiTheme="majorHAnsi" w:hAnsiTheme="majorHAnsi" w:cstheme="majorHAnsi"/>
                <w:lang w:val="en-US"/>
              </w:rPr>
              <w:t xml:space="preserve"> vào ô </w:t>
            </w:r>
            <w:proofErr w:type="spellStart"/>
            <w:r w:rsidR="00AE1675" w:rsidRPr="00D5653B">
              <w:rPr>
                <w:rFonts w:asciiTheme="majorHAnsi" w:hAnsiTheme="majorHAnsi" w:cstheme="majorHAnsi"/>
                <w:lang w:val="en-US"/>
              </w:rPr>
              <w:t>soạn</w:t>
            </w:r>
            <w:proofErr w:type="spellEnd"/>
            <w:r w:rsidR="00AE1675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AE1675" w:rsidRPr="00D5653B">
              <w:rPr>
                <w:rFonts w:asciiTheme="majorHAnsi" w:hAnsiTheme="majorHAnsi" w:cstheme="majorHAnsi"/>
                <w:lang w:val="en-US"/>
              </w:rPr>
              <w:t>thảo</w:t>
            </w:r>
            <w:proofErr w:type="spellEnd"/>
            <w:r w:rsidR="00AE1675" w:rsidRPr="00D5653B">
              <w:rPr>
                <w:rFonts w:asciiTheme="majorHAnsi" w:hAnsiTheme="majorHAnsi" w:cstheme="majorHAnsi"/>
                <w:lang w:val="en-US"/>
              </w:rPr>
              <w:t>.</w:t>
            </w:r>
          </w:p>
          <w:p w14:paraId="380D0A53" w14:textId="58023C50" w:rsidR="009538B0" w:rsidRPr="00D5653B" w:rsidRDefault="00363694" w:rsidP="005F7E53">
            <w:pPr>
              <w:numPr>
                <w:ilvl w:val="0"/>
                <w:numId w:val="45"/>
              </w:numPr>
              <w:autoSpaceDE/>
              <w:autoSpaceDN/>
              <w:spacing w:line="240" w:lineRule="auto"/>
              <w:ind w:left="144" w:right="144"/>
              <w:jc w:val="both"/>
              <w:rPr>
                <w:rFonts w:asciiTheme="majorHAnsi" w:hAnsiTheme="majorHAnsi" w:cstheme="majorHAnsi"/>
                <w:lang w:val="en-US"/>
              </w:rPr>
            </w:pPr>
            <w:r>
              <w:rPr>
                <w:rFonts w:asciiTheme="majorHAnsi" w:hAnsiTheme="majorHAnsi" w:cstheme="majorHAnsi"/>
                <w:lang w:val="en-US"/>
              </w:rPr>
              <w:t xml:space="preserve">- </w:t>
            </w:r>
            <w:proofErr w:type="spellStart"/>
            <w:r w:rsidR="00AE1675" w:rsidRPr="00D5653B">
              <w:rPr>
                <w:rFonts w:asciiTheme="majorHAnsi" w:hAnsiTheme="majorHAnsi" w:cstheme="majorHAnsi"/>
                <w:lang w:val="en-US"/>
              </w:rPr>
              <w:t>Khách</w:t>
            </w:r>
            <w:proofErr w:type="spellEnd"/>
            <w:r w:rsidR="00AE1675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AE1675" w:rsidRPr="00D5653B">
              <w:rPr>
                <w:rFonts w:asciiTheme="majorHAnsi" w:hAnsiTheme="majorHAnsi" w:cstheme="majorHAnsi"/>
                <w:lang w:val="en-US"/>
              </w:rPr>
              <w:t>hàng</w:t>
            </w:r>
            <w:proofErr w:type="spellEnd"/>
            <w:r w:rsidR="00AE1675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AE1675" w:rsidRPr="00D5653B">
              <w:rPr>
                <w:rFonts w:asciiTheme="majorHAnsi" w:hAnsiTheme="majorHAnsi" w:cstheme="majorHAnsi"/>
                <w:lang w:val="en-US"/>
              </w:rPr>
              <w:t>ấn</w:t>
            </w:r>
            <w:proofErr w:type="spellEnd"/>
            <w:r w:rsidR="00AE1675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AE1675" w:rsidRPr="00D5653B">
              <w:rPr>
                <w:rFonts w:asciiTheme="majorHAnsi" w:hAnsiTheme="majorHAnsi" w:cstheme="majorHAnsi"/>
                <w:lang w:val="en-US"/>
              </w:rPr>
              <w:t>chọn</w:t>
            </w:r>
            <w:proofErr w:type="spellEnd"/>
            <w:r w:rsidR="00AE1675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AE1675" w:rsidRPr="00D5653B">
              <w:rPr>
                <w:rFonts w:asciiTheme="majorHAnsi" w:hAnsiTheme="majorHAnsi" w:cstheme="majorHAnsi"/>
                <w:lang w:val="en-US"/>
              </w:rPr>
              <w:t>nút</w:t>
            </w:r>
            <w:proofErr w:type="spellEnd"/>
            <w:r w:rsidR="00AE1675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AE1675" w:rsidRPr="00D5653B">
              <w:rPr>
                <w:rFonts w:asciiTheme="majorHAnsi" w:hAnsiTheme="majorHAnsi" w:cstheme="majorHAnsi"/>
                <w:lang w:val="en-US"/>
              </w:rPr>
              <w:t>có</w:t>
            </w:r>
            <w:proofErr w:type="spellEnd"/>
            <w:r w:rsidR="00AE1675" w:rsidRPr="00D5653B">
              <w:rPr>
                <w:rFonts w:asciiTheme="majorHAnsi" w:hAnsiTheme="majorHAnsi" w:cstheme="majorHAnsi"/>
                <w:lang w:val="en-US"/>
              </w:rPr>
              <w:t xml:space="preserve"> hình </w:t>
            </w:r>
            <w:proofErr w:type="spellStart"/>
            <w:r w:rsidR="00AE1675" w:rsidRPr="00D5653B">
              <w:rPr>
                <w:rFonts w:asciiTheme="majorHAnsi" w:hAnsiTheme="majorHAnsi" w:cstheme="majorHAnsi"/>
                <w:lang w:val="en-US"/>
              </w:rPr>
              <w:t>mũi</w:t>
            </w:r>
            <w:proofErr w:type="spellEnd"/>
            <w:r w:rsidR="00AE1675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AE1675" w:rsidRPr="00D5653B">
              <w:rPr>
                <w:rFonts w:asciiTheme="majorHAnsi" w:hAnsiTheme="majorHAnsi" w:cstheme="majorHAnsi"/>
                <w:lang w:val="en-US"/>
              </w:rPr>
              <w:t>tên</w:t>
            </w:r>
            <w:proofErr w:type="spellEnd"/>
            <w:r w:rsidR="00AE1675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AE1675" w:rsidRPr="00D5653B">
              <w:rPr>
                <w:rFonts w:asciiTheme="majorHAnsi" w:hAnsiTheme="majorHAnsi" w:cstheme="majorHAnsi"/>
                <w:lang w:val="en-US"/>
              </w:rPr>
              <w:t>để</w:t>
            </w:r>
            <w:proofErr w:type="spellEnd"/>
            <w:r w:rsidR="00AE1675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AE1675" w:rsidRPr="00D5653B">
              <w:rPr>
                <w:rFonts w:asciiTheme="majorHAnsi" w:hAnsiTheme="majorHAnsi" w:cstheme="majorHAnsi"/>
                <w:lang w:val="en-US"/>
              </w:rPr>
              <w:t>tiến</w:t>
            </w:r>
            <w:proofErr w:type="spellEnd"/>
            <w:r w:rsidR="00AE1675" w:rsidRPr="00D5653B">
              <w:rPr>
                <w:rFonts w:asciiTheme="majorHAnsi" w:hAnsiTheme="majorHAnsi" w:cstheme="majorHAnsi"/>
                <w:lang w:val="en-US"/>
              </w:rPr>
              <w:t xml:space="preserve"> hành </w:t>
            </w:r>
            <w:proofErr w:type="spellStart"/>
            <w:r w:rsidR="00AE1675" w:rsidRPr="00D5653B">
              <w:rPr>
                <w:rFonts w:asciiTheme="majorHAnsi" w:hAnsiTheme="majorHAnsi" w:cstheme="majorHAnsi"/>
                <w:lang w:val="en-US"/>
              </w:rPr>
              <w:t>gửi</w:t>
            </w:r>
            <w:proofErr w:type="spellEnd"/>
            <w:r w:rsidR="00AE1675" w:rsidRPr="00D5653B">
              <w:rPr>
                <w:rFonts w:asciiTheme="majorHAnsi" w:hAnsiTheme="majorHAnsi" w:cstheme="majorHAnsi"/>
                <w:lang w:val="en-US"/>
              </w:rPr>
              <w:t xml:space="preserve"> và </w:t>
            </w:r>
            <w:proofErr w:type="spellStart"/>
            <w:r w:rsidR="00AE1675" w:rsidRPr="00D5653B">
              <w:rPr>
                <w:rFonts w:asciiTheme="majorHAnsi" w:hAnsiTheme="majorHAnsi" w:cstheme="majorHAnsi"/>
                <w:lang w:val="en-US"/>
              </w:rPr>
              <w:t>hoàn</w:t>
            </w:r>
            <w:proofErr w:type="spellEnd"/>
            <w:r w:rsidR="00AE1675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AE1675" w:rsidRPr="00D5653B">
              <w:rPr>
                <w:rFonts w:asciiTheme="majorHAnsi" w:hAnsiTheme="majorHAnsi" w:cstheme="majorHAnsi"/>
                <w:lang w:val="en-US"/>
              </w:rPr>
              <w:t>thành</w:t>
            </w:r>
            <w:proofErr w:type="spellEnd"/>
            <w:r w:rsidR="00AE1675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AE1675" w:rsidRPr="00D5653B">
              <w:rPr>
                <w:rFonts w:asciiTheme="majorHAnsi" w:hAnsiTheme="majorHAnsi" w:cstheme="majorHAnsi"/>
                <w:lang w:val="en-US"/>
              </w:rPr>
              <w:t>việc</w:t>
            </w:r>
            <w:proofErr w:type="spellEnd"/>
            <w:r w:rsidR="00AE1675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AE1675" w:rsidRPr="00D5653B">
              <w:rPr>
                <w:rFonts w:asciiTheme="majorHAnsi" w:hAnsiTheme="majorHAnsi" w:cstheme="majorHAnsi"/>
                <w:lang w:val="en-US"/>
              </w:rPr>
              <w:t>hủy</w:t>
            </w:r>
            <w:proofErr w:type="spellEnd"/>
            <w:r w:rsidR="00AE1675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AE1675" w:rsidRPr="00D5653B">
              <w:rPr>
                <w:rFonts w:asciiTheme="majorHAnsi" w:hAnsiTheme="majorHAnsi" w:cstheme="majorHAnsi"/>
                <w:lang w:val="en-US"/>
              </w:rPr>
              <w:t>đơn</w:t>
            </w:r>
            <w:proofErr w:type="spellEnd"/>
            <w:r w:rsidR="00AE1675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AE1675" w:rsidRPr="00D5653B">
              <w:rPr>
                <w:rFonts w:asciiTheme="majorHAnsi" w:hAnsiTheme="majorHAnsi" w:cstheme="majorHAnsi"/>
                <w:lang w:val="en-US"/>
              </w:rPr>
              <w:t>hàng</w:t>
            </w:r>
            <w:proofErr w:type="spellEnd"/>
            <w:r w:rsidR="00AE1675" w:rsidRPr="00D5653B">
              <w:rPr>
                <w:rFonts w:asciiTheme="majorHAnsi" w:hAnsiTheme="majorHAnsi" w:cstheme="majorHAnsi"/>
                <w:lang w:val="en-US"/>
              </w:rPr>
              <w:t>.</w:t>
            </w:r>
          </w:p>
        </w:tc>
      </w:tr>
      <w:tr w:rsidR="009538B0" w:rsidRPr="00D5653B" w14:paraId="0CA2838C" w14:textId="77777777" w:rsidTr="001E5708">
        <w:trPr>
          <w:trHeight w:val="661"/>
        </w:trPr>
        <w:tc>
          <w:tcPr>
            <w:tcW w:w="2205" w:type="dxa"/>
          </w:tcPr>
          <w:p w14:paraId="4E63EF19" w14:textId="77777777" w:rsidR="009538B0" w:rsidRPr="00D5653B" w:rsidRDefault="009538B0" w:rsidP="00327B41">
            <w:pPr>
              <w:pStyle w:val="TableParagraph"/>
              <w:spacing w:before="2"/>
              <w:ind w:left="144" w:right="144"/>
              <w:jc w:val="left"/>
              <w:rPr>
                <w:rFonts w:asciiTheme="majorHAnsi" w:hAnsiTheme="majorHAnsi" w:cstheme="majorHAnsi"/>
                <w:b/>
              </w:rPr>
            </w:pPr>
            <w:proofErr w:type="spellStart"/>
            <w:r w:rsidRPr="00D5653B">
              <w:rPr>
                <w:rFonts w:asciiTheme="majorHAnsi" w:hAnsiTheme="majorHAnsi" w:cstheme="majorHAnsi"/>
                <w:b/>
              </w:rPr>
              <w:t>Dòng</w:t>
            </w:r>
            <w:proofErr w:type="spellEnd"/>
            <w:r w:rsidRPr="00D5653B">
              <w:rPr>
                <w:rFonts w:asciiTheme="majorHAnsi" w:hAnsiTheme="majorHAnsi" w:cstheme="majorHAnsi"/>
                <w:b/>
                <w:spacing w:val="-2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sự</w:t>
            </w:r>
            <w:proofErr w:type="spellEnd"/>
            <w:r w:rsidRPr="00D5653B">
              <w:rPr>
                <w:rFonts w:asciiTheme="majorHAnsi" w:hAnsiTheme="majorHAnsi" w:cstheme="majorHAnsi"/>
                <w:b/>
                <w:spacing w:val="-1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kiện</w:t>
            </w:r>
            <w:proofErr w:type="spellEnd"/>
            <w:r w:rsidRPr="00D5653B">
              <w:rPr>
                <w:rFonts w:asciiTheme="majorHAnsi" w:hAnsiTheme="majorHAnsi" w:cstheme="majorHAnsi"/>
                <w:b/>
                <w:spacing w:val="-2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khác</w:t>
            </w:r>
            <w:proofErr w:type="spellEnd"/>
          </w:p>
        </w:tc>
        <w:tc>
          <w:tcPr>
            <w:tcW w:w="7237" w:type="dxa"/>
            <w:tcBorders>
              <w:right w:val="single" w:sz="6" w:space="0" w:color="000000" w:themeColor="text1"/>
            </w:tcBorders>
          </w:tcPr>
          <w:p w14:paraId="1C468E8D" w14:textId="25D6DA1D" w:rsidR="00EF08AD" w:rsidRPr="00D5653B" w:rsidRDefault="00EF08AD" w:rsidP="001300DC">
            <w:pPr>
              <w:pStyle w:val="TableParagraph"/>
              <w:keepNext/>
              <w:spacing w:line="336" w:lineRule="exact"/>
              <w:ind w:left="144" w:right="144"/>
              <w:jc w:val="both"/>
              <w:rPr>
                <w:rFonts w:asciiTheme="majorHAnsi" w:hAnsiTheme="majorHAnsi" w:cstheme="majorHAnsi"/>
                <w:lang w:val="en-US"/>
              </w:rPr>
            </w:pP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Nếu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ở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bước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r w:rsidR="00C119EB" w:rsidRPr="00D5653B">
              <w:rPr>
                <w:rFonts w:asciiTheme="majorHAnsi" w:hAnsiTheme="majorHAnsi" w:cstheme="majorHAnsi"/>
                <w:lang w:val="en-US"/>
              </w:rPr>
              <w:t>4</w:t>
            </w:r>
            <w:r w:rsidRPr="00D5653B">
              <w:rPr>
                <w:rFonts w:asciiTheme="majorHAnsi" w:hAnsiTheme="majorHAnsi" w:cstheme="majorHAnsi"/>
                <w:lang w:val="en-US"/>
              </w:rPr>
              <w:t xml:space="preserve"> (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luồng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cơ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bản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)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người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dùng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không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nhập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lý do hay ô lý do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rỗng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thì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nút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gửi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sẽ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không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thể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ấn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chọn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được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>.</w:t>
            </w:r>
          </w:p>
          <w:p w14:paraId="6AD87236" w14:textId="7402BB3D" w:rsidR="009538B0" w:rsidRPr="00D5653B" w:rsidRDefault="00EF08AD" w:rsidP="00BA5A2E">
            <w:pPr>
              <w:pStyle w:val="TableParagraph"/>
              <w:keepNext/>
              <w:spacing w:line="336" w:lineRule="exact"/>
              <w:ind w:left="144" w:right="144"/>
              <w:jc w:val="both"/>
              <w:rPr>
                <w:rFonts w:asciiTheme="majorHAnsi" w:hAnsiTheme="majorHAnsi" w:cstheme="majorHAnsi"/>
                <w:lang w:val="en-US"/>
              </w:rPr>
            </w:pP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Nếu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ở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bước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r w:rsidR="00C119EB" w:rsidRPr="00D5653B">
              <w:rPr>
                <w:rFonts w:asciiTheme="majorHAnsi" w:hAnsiTheme="majorHAnsi" w:cstheme="majorHAnsi"/>
                <w:lang w:val="en-US"/>
              </w:rPr>
              <w:t>4</w:t>
            </w:r>
            <w:r w:rsidRPr="00D5653B">
              <w:rPr>
                <w:rFonts w:asciiTheme="majorHAnsi" w:hAnsiTheme="majorHAnsi" w:cstheme="majorHAnsi"/>
                <w:lang w:val="en-US"/>
              </w:rPr>
              <w:t xml:space="preserve"> (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luồng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cơ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bản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)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người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dùng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nhập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lý do hay ko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nhập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lý do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mà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ấn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chọn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nút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482120" w:rsidRPr="00D5653B">
              <w:rPr>
                <w:rFonts w:asciiTheme="majorHAnsi" w:hAnsiTheme="majorHAnsi" w:cstheme="majorHAnsi"/>
                <w:lang w:val="en-US"/>
              </w:rPr>
              <w:t>lui</w:t>
            </w:r>
            <w:proofErr w:type="spellEnd"/>
            <w:r w:rsidR="00482120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thì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đơn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hàng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sẽ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không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bị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xóa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mà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sẽ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được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quay lại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trang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chi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tiết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đơn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hàng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>.</w:t>
            </w:r>
          </w:p>
        </w:tc>
      </w:tr>
    </w:tbl>
    <w:p w14:paraId="6CF6DEEF" w14:textId="0864010E" w:rsidR="00A85CB5" w:rsidRDefault="00BA5A2E" w:rsidP="00BA5A2E">
      <w:pPr>
        <w:pStyle w:val="Caption"/>
        <w:ind w:left="0"/>
        <w:jc w:val="center"/>
      </w:pPr>
      <w:bookmarkStart w:id="260" w:name="_Toc106816508"/>
      <w:proofErr w:type="spellStart"/>
      <w:r>
        <w:t>Bảng</w:t>
      </w:r>
      <w:proofErr w:type="spellEnd"/>
      <w:r>
        <w:t xml:space="preserve"> </w:t>
      </w:r>
      <w:r w:rsidR="006179BC">
        <w:fldChar w:fldCharType="begin"/>
      </w:r>
      <w:r w:rsidR="006179BC">
        <w:instrText xml:space="preserve"> STYLEREF 1 \s </w:instrText>
      </w:r>
      <w:r w:rsidR="006179BC">
        <w:fldChar w:fldCharType="separate"/>
      </w:r>
      <w:r w:rsidR="006179BC">
        <w:rPr>
          <w:noProof/>
        </w:rPr>
        <w:t>3</w:t>
      </w:r>
      <w:r w:rsidR="006179BC">
        <w:fldChar w:fldCharType="end"/>
      </w:r>
      <w:r w:rsidR="006179BC">
        <w:t>.</w:t>
      </w:r>
      <w:r w:rsidR="006179BC">
        <w:fldChar w:fldCharType="begin"/>
      </w:r>
      <w:r w:rsidR="006179BC">
        <w:instrText xml:space="preserve"> SEQ Bảng \* ARABIC \s 1 </w:instrText>
      </w:r>
      <w:r w:rsidR="006179BC">
        <w:fldChar w:fldCharType="separate"/>
      </w:r>
      <w:r w:rsidR="006179BC">
        <w:rPr>
          <w:noProof/>
        </w:rPr>
        <w:t>17</w:t>
      </w:r>
      <w:r w:rsidR="006179BC">
        <w:fldChar w:fldCharType="end"/>
      </w:r>
      <w:r w:rsidRPr="00974EC7">
        <w:t xml:space="preserve"> </w:t>
      </w:r>
      <w:proofErr w:type="spellStart"/>
      <w:r w:rsidRPr="00974EC7">
        <w:t>Use</w:t>
      </w:r>
      <w:proofErr w:type="spellEnd"/>
      <w:r w:rsidRPr="00974EC7">
        <w:t xml:space="preserve"> </w:t>
      </w:r>
      <w:proofErr w:type="spellStart"/>
      <w:r w:rsidRPr="00974EC7">
        <w:t>case</w:t>
      </w:r>
      <w:proofErr w:type="spellEnd"/>
      <w:r w:rsidRPr="00974EC7">
        <w:t xml:space="preserve"> </w:t>
      </w:r>
      <w:proofErr w:type="spellStart"/>
      <w:r>
        <w:rPr>
          <w:lang w:val="en-US"/>
        </w:rPr>
        <w:t>Hủy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đơn</w:t>
      </w:r>
      <w:bookmarkEnd w:id="260"/>
      <w:proofErr w:type="spellEnd"/>
    </w:p>
    <w:p w14:paraId="06A9EA1D" w14:textId="1C24E2C4" w:rsidR="009538B0" w:rsidRPr="00D5653B" w:rsidRDefault="009538B0" w:rsidP="0030117C">
      <w:pPr>
        <w:pStyle w:val="Heading4"/>
        <w:rPr>
          <w:rFonts w:cstheme="majorHAnsi"/>
          <w:lang w:val="en-US"/>
        </w:rPr>
      </w:pPr>
      <w:r w:rsidRPr="00D5653B">
        <w:rPr>
          <w:rFonts w:cstheme="majorHAnsi"/>
          <w:lang w:val="en-US"/>
        </w:rPr>
        <w:lastRenderedPageBreak/>
        <w:t xml:space="preserve">Quản lý </w:t>
      </w:r>
      <w:proofErr w:type="spellStart"/>
      <w:r w:rsidRPr="00D5653B">
        <w:rPr>
          <w:rFonts w:cstheme="majorHAnsi"/>
          <w:lang w:val="en-US"/>
        </w:rPr>
        <w:t>sản</w:t>
      </w:r>
      <w:proofErr w:type="spellEnd"/>
      <w:r w:rsidRPr="00D5653B">
        <w:rPr>
          <w:rFonts w:cstheme="majorHAnsi"/>
          <w:lang w:val="en-US"/>
        </w:rPr>
        <w:t xml:space="preserve"> phẩm</w:t>
      </w:r>
    </w:p>
    <w:p w14:paraId="4284EFFA" w14:textId="77777777" w:rsidR="006079B7" w:rsidRDefault="00AB7D5D" w:rsidP="006079B7">
      <w:pPr>
        <w:keepNext/>
        <w:ind w:left="144" w:right="144"/>
        <w:jc w:val="center"/>
      </w:pPr>
      <w:r w:rsidRPr="00D5653B">
        <w:rPr>
          <w:rFonts w:asciiTheme="majorHAnsi" w:hAnsiTheme="majorHAnsi" w:cstheme="majorHAnsi"/>
          <w:noProof/>
          <w:lang w:val="en-US"/>
        </w:rPr>
        <w:drawing>
          <wp:inline distT="0" distB="0" distL="0" distR="0" wp14:anchorId="2419F887" wp14:editId="4DB3D652">
            <wp:extent cx="6028660" cy="4309473"/>
            <wp:effectExtent l="0" t="0" r="0" b="0"/>
            <wp:docPr id="46" name="Picture 46" descr="F:\Khoa\bt\DoAn1\UseCase\Sửa sản phẩ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F:\Khoa\bt\DoAn1\UseCase\Sửa sản phẩm.pn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1229" cy="4311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9B7D08" w14:textId="529FA490" w:rsidR="00222883" w:rsidRDefault="006079B7" w:rsidP="006079B7">
      <w:pPr>
        <w:pStyle w:val="Caption"/>
        <w:ind w:left="0"/>
        <w:jc w:val="center"/>
      </w:pPr>
      <w:bookmarkStart w:id="261" w:name="_Toc106818842"/>
      <w:proofErr w:type="spellStart"/>
      <w:r>
        <w:t>Hình</w:t>
      </w:r>
      <w:proofErr w:type="spellEnd"/>
      <w:r>
        <w:t xml:space="preserve">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3</w:t>
      </w:r>
      <w:r>
        <w:fldChar w:fldCharType="end"/>
      </w:r>
      <w:r>
        <w:t>.</w:t>
      </w:r>
      <w:r>
        <w:fldChar w:fldCharType="begin"/>
      </w:r>
      <w:r>
        <w:instrText xml:space="preserve"> SEQ Hình \* ARABIC \s 1 </w:instrText>
      </w:r>
      <w:r>
        <w:fldChar w:fldCharType="separate"/>
      </w:r>
      <w:r>
        <w:rPr>
          <w:noProof/>
        </w:rPr>
        <w:t>24</w:t>
      </w:r>
      <w:r>
        <w:fldChar w:fldCharType="end"/>
      </w:r>
      <w:r>
        <w:rPr>
          <w:lang w:val="en-US"/>
        </w:rPr>
        <w:t xml:space="preserve"> </w:t>
      </w:r>
      <w:proofErr w:type="spellStart"/>
      <w:r w:rsidRPr="009B7C60">
        <w:rPr>
          <w:lang w:val="en-US"/>
        </w:rPr>
        <w:t>Sơ</w:t>
      </w:r>
      <w:proofErr w:type="spellEnd"/>
      <w:r w:rsidRPr="009B7C60">
        <w:rPr>
          <w:lang w:val="en-US"/>
        </w:rPr>
        <w:t xml:space="preserve"> đồ </w:t>
      </w:r>
      <w:proofErr w:type="spellStart"/>
      <w:r w:rsidRPr="009B7C60">
        <w:rPr>
          <w:lang w:val="en-US"/>
        </w:rPr>
        <w:t>hoạt</w:t>
      </w:r>
      <w:proofErr w:type="spellEnd"/>
      <w:r w:rsidRPr="009B7C60">
        <w:rPr>
          <w:lang w:val="en-US"/>
        </w:rPr>
        <w:t xml:space="preserve"> động </w:t>
      </w:r>
      <w:proofErr w:type="spellStart"/>
      <w:r w:rsidRPr="009B7C60">
        <w:rPr>
          <w:lang w:val="en-US"/>
        </w:rPr>
        <w:t>Sửa</w:t>
      </w:r>
      <w:proofErr w:type="spellEnd"/>
      <w:r w:rsidRPr="009B7C60">
        <w:rPr>
          <w:lang w:val="en-US"/>
        </w:rPr>
        <w:t xml:space="preserve"> </w:t>
      </w:r>
      <w:proofErr w:type="spellStart"/>
      <w:r w:rsidRPr="009B7C60">
        <w:rPr>
          <w:lang w:val="en-US"/>
        </w:rPr>
        <w:t>sản</w:t>
      </w:r>
      <w:proofErr w:type="spellEnd"/>
      <w:r w:rsidRPr="009B7C60">
        <w:rPr>
          <w:lang w:val="en-US"/>
        </w:rPr>
        <w:t xml:space="preserve"> phẩm</w:t>
      </w:r>
      <w:bookmarkEnd w:id="261"/>
    </w:p>
    <w:p w14:paraId="78EAC462" w14:textId="5C7736D1" w:rsidR="00B3488C" w:rsidRPr="00D5653B" w:rsidRDefault="00B3488C" w:rsidP="00327B41">
      <w:pPr>
        <w:ind w:left="144" w:right="144"/>
        <w:rPr>
          <w:rFonts w:asciiTheme="majorHAnsi" w:hAnsiTheme="majorHAnsi" w:cstheme="majorHAnsi"/>
          <w:lang w:val="en-US"/>
        </w:rPr>
      </w:pPr>
    </w:p>
    <w:p w14:paraId="4D6E48D2" w14:textId="77777777" w:rsidR="006079B7" w:rsidRDefault="00AB7D5D" w:rsidP="006079B7">
      <w:pPr>
        <w:keepNext/>
        <w:ind w:left="144" w:right="144"/>
        <w:jc w:val="center"/>
      </w:pPr>
      <w:r w:rsidRPr="00D5653B">
        <w:rPr>
          <w:rFonts w:asciiTheme="majorHAnsi" w:hAnsiTheme="majorHAnsi" w:cstheme="majorHAnsi"/>
          <w:noProof/>
          <w:lang w:val="en-US"/>
        </w:rPr>
        <w:lastRenderedPageBreak/>
        <w:drawing>
          <wp:inline distT="0" distB="0" distL="0" distR="0" wp14:anchorId="2A3F50D6" wp14:editId="5CA549AF">
            <wp:extent cx="5979440" cy="4274289"/>
            <wp:effectExtent l="0" t="0" r="2540" b="0"/>
            <wp:docPr id="50" name="Picture 50" descr="F:\Khoa\bt\DoAn1\UseCase\Xóa sản phẩ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F:\Khoa\bt\DoAn1\UseCase\Xóa sản phẩm.pn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1633" cy="4283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8A2A4C" w14:textId="13211955" w:rsidR="00222883" w:rsidRDefault="006079B7" w:rsidP="006079B7">
      <w:pPr>
        <w:pStyle w:val="Caption"/>
        <w:ind w:left="0"/>
        <w:jc w:val="center"/>
      </w:pPr>
      <w:bookmarkStart w:id="262" w:name="_Toc106818843"/>
      <w:proofErr w:type="spellStart"/>
      <w:r>
        <w:t>Hình</w:t>
      </w:r>
      <w:proofErr w:type="spellEnd"/>
      <w:r>
        <w:t xml:space="preserve">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3</w:t>
      </w:r>
      <w:r>
        <w:fldChar w:fldCharType="end"/>
      </w:r>
      <w:r>
        <w:t>.</w:t>
      </w:r>
      <w:r>
        <w:fldChar w:fldCharType="begin"/>
      </w:r>
      <w:r>
        <w:instrText xml:space="preserve"> SEQ Hình \* ARABIC \s 1 </w:instrText>
      </w:r>
      <w:r>
        <w:fldChar w:fldCharType="separate"/>
      </w:r>
      <w:r>
        <w:rPr>
          <w:noProof/>
        </w:rPr>
        <w:t>25</w:t>
      </w:r>
      <w:r>
        <w:fldChar w:fldCharType="end"/>
      </w:r>
      <w:r>
        <w:rPr>
          <w:lang w:val="en-US"/>
        </w:rPr>
        <w:t xml:space="preserve"> </w:t>
      </w:r>
      <w:proofErr w:type="spellStart"/>
      <w:r w:rsidRPr="00173FCA">
        <w:rPr>
          <w:lang w:val="en-US"/>
        </w:rPr>
        <w:t>Sơ</w:t>
      </w:r>
      <w:proofErr w:type="spellEnd"/>
      <w:r w:rsidRPr="00173FCA">
        <w:rPr>
          <w:lang w:val="en-US"/>
        </w:rPr>
        <w:t xml:space="preserve"> đồ </w:t>
      </w:r>
      <w:proofErr w:type="spellStart"/>
      <w:r w:rsidRPr="00173FCA">
        <w:rPr>
          <w:lang w:val="en-US"/>
        </w:rPr>
        <w:t>hoạt</w:t>
      </w:r>
      <w:proofErr w:type="spellEnd"/>
      <w:r w:rsidRPr="00173FCA">
        <w:rPr>
          <w:lang w:val="en-US"/>
        </w:rPr>
        <w:t xml:space="preserve"> động </w:t>
      </w:r>
      <w:proofErr w:type="spellStart"/>
      <w:r w:rsidRPr="00173FCA">
        <w:rPr>
          <w:lang w:val="en-US"/>
        </w:rPr>
        <w:t>Xóa</w:t>
      </w:r>
      <w:proofErr w:type="spellEnd"/>
      <w:r w:rsidRPr="00173FCA">
        <w:rPr>
          <w:lang w:val="en-US"/>
        </w:rPr>
        <w:t xml:space="preserve"> </w:t>
      </w:r>
      <w:proofErr w:type="spellStart"/>
      <w:r w:rsidRPr="00173FCA">
        <w:rPr>
          <w:lang w:val="en-US"/>
        </w:rPr>
        <w:t>sản</w:t>
      </w:r>
      <w:proofErr w:type="spellEnd"/>
      <w:r w:rsidRPr="00173FCA">
        <w:rPr>
          <w:lang w:val="en-US"/>
        </w:rPr>
        <w:t xml:space="preserve"> phẩm</w:t>
      </w:r>
      <w:bookmarkEnd w:id="262"/>
    </w:p>
    <w:p w14:paraId="5B43D529" w14:textId="1035A5D6" w:rsidR="00984186" w:rsidRPr="00D5653B" w:rsidRDefault="00984186" w:rsidP="00327B41">
      <w:pPr>
        <w:ind w:left="144" w:right="144"/>
        <w:rPr>
          <w:rFonts w:asciiTheme="majorHAnsi" w:hAnsiTheme="majorHAnsi" w:cstheme="majorHAnsi"/>
          <w:lang w:val="en-US"/>
        </w:rPr>
      </w:pPr>
    </w:p>
    <w:tbl>
      <w:tblPr>
        <w:tblW w:w="0" w:type="auto"/>
        <w:tblInd w:w="62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205"/>
        <w:gridCol w:w="7237"/>
      </w:tblGrid>
      <w:tr w:rsidR="009538B0" w:rsidRPr="00D5653B" w14:paraId="2E9B286B" w14:textId="77777777" w:rsidTr="005A2790">
        <w:trPr>
          <w:trHeight w:val="544"/>
        </w:trPr>
        <w:tc>
          <w:tcPr>
            <w:tcW w:w="9442" w:type="dxa"/>
            <w:gridSpan w:val="2"/>
            <w:tcBorders>
              <w:right w:val="single" w:sz="6" w:space="0" w:color="000000"/>
            </w:tcBorders>
            <w:shd w:val="clear" w:color="auto" w:fill="D0CECE"/>
          </w:tcPr>
          <w:p w14:paraId="15F68D65" w14:textId="77777777" w:rsidR="009538B0" w:rsidRPr="00D5653B" w:rsidRDefault="009538B0" w:rsidP="00327B41">
            <w:pPr>
              <w:pStyle w:val="TableParagraph"/>
              <w:ind w:left="144" w:right="144"/>
              <w:jc w:val="left"/>
              <w:rPr>
                <w:rFonts w:asciiTheme="majorHAnsi" w:hAnsiTheme="majorHAnsi" w:cstheme="majorHAnsi"/>
                <w:sz w:val="24"/>
              </w:rPr>
            </w:pPr>
          </w:p>
        </w:tc>
      </w:tr>
      <w:tr w:rsidR="009538B0" w:rsidRPr="00D5653B" w14:paraId="3EF4B3C6" w14:textId="77777777" w:rsidTr="00826A67">
        <w:trPr>
          <w:trHeight w:val="568"/>
        </w:trPr>
        <w:tc>
          <w:tcPr>
            <w:tcW w:w="2205" w:type="dxa"/>
          </w:tcPr>
          <w:p w14:paraId="116A6AB7" w14:textId="77777777" w:rsidR="009538B0" w:rsidRPr="00D5653B" w:rsidRDefault="009538B0" w:rsidP="00327B41">
            <w:pPr>
              <w:pStyle w:val="TableParagraph"/>
              <w:spacing w:before="2"/>
              <w:ind w:left="144" w:right="144"/>
              <w:jc w:val="left"/>
              <w:rPr>
                <w:rFonts w:asciiTheme="majorHAnsi" w:hAnsiTheme="majorHAnsi" w:cstheme="majorHAnsi"/>
                <w:b/>
              </w:rPr>
            </w:pPr>
            <w:r w:rsidRPr="00D5653B">
              <w:rPr>
                <w:rFonts w:asciiTheme="majorHAnsi" w:hAnsiTheme="majorHAnsi" w:cstheme="majorHAnsi"/>
                <w:b/>
              </w:rPr>
              <w:t>Tên</w:t>
            </w:r>
            <w:r w:rsidRPr="00D5653B">
              <w:rPr>
                <w:rFonts w:asciiTheme="majorHAnsi" w:hAnsiTheme="majorHAnsi" w:cstheme="majorHAnsi"/>
                <w:b/>
                <w:spacing w:val="-3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Use</w:t>
            </w:r>
            <w:proofErr w:type="spellEnd"/>
            <w:r w:rsidRPr="00D5653B">
              <w:rPr>
                <w:rFonts w:asciiTheme="majorHAnsi" w:hAnsiTheme="majorHAnsi" w:cstheme="majorHAnsi"/>
                <w:b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Case</w:t>
            </w:r>
            <w:proofErr w:type="spellEnd"/>
          </w:p>
        </w:tc>
        <w:tc>
          <w:tcPr>
            <w:tcW w:w="7237" w:type="dxa"/>
            <w:tcBorders>
              <w:right w:val="single" w:sz="6" w:space="0" w:color="000000"/>
            </w:tcBorders>
          </w:tcPr>
          <w:p w14:paraId="3A8C99CA" w14:textId="77777777" w:rsidR="009538B0" w:rsidRPr="00D5653B" w:rsidRDefault="009538B0" w:rsidP="001300DC">
            <w:pPr>
              <w:pStyle w:val="TableParagraph"/>
              <w:spacing w:line="326" w:lineRule="exact"/>
              <w:ind w:left="144" w:right="144"/>
              <w:jc w:val="both"/>
              <w:rPr>
                <w:rFonts w:asciiTheme="majorHAnsi" w:hAnsiTheme="majorHAnsi" w:cstheme="majorHAnsi"/>
              </w:rPr>
            </w:pPr>
            <w:proofErr w:type="spellStart"/>
            <w:r w:rsidRPr="00D5653B">
              <w:rPr>
                <w:rFonts w:asciiTheme="majorHAnsi" w:hAnsiTheme="majorHAnsi" w:cstheme="majorHAnsi"/>
                <w:color w:val="000000"/>
                <w:lang w:val="en-US"/>
              </w:rPr>
              <w:t>Xem</w:t>
            </w:r>
            <w:proofErr w:type="spellEnd"/>
            <w:r w:rsidRPr="00D5653B">
              <w:rPr>
                <w:rFonts w:asciiTheme="majorHAnsi" w:hAnsiTheme="majorHAnsi" w:cstheme="majorHAnsi"/>
                <w:color w:val="000000"/>
                <w:lang w:val="en-US"/>
              </w:rPr>
              <w:t xml:space="preserve"> Sản phẩm</w:t>
            </w:r>
          </w:p>
        </w:tc>
      </w:tr>
      <w:tr w:rsidR="009538B0" w:rsidRPr="00D5653B" w14:paraId="60F2677F" w14:textId="77777777" w:rsidTr="00826A67">
        <w:trPr>
          <w:trHeight w:val="568"/>
        </w:trPr>
        <w:tc>
          <w:tcPr>
            <w:tcW w:w="2205" w:type="dxa"/>
          </w:tcPr>
          <w:p w14:paraId="4CA18128" w14:textId="77777777" w:rsidR="009538B0" w:rsidRPr="00D5653B" w:rsidRDefault="009538B0" w:rsidP="00327B41">
            <w:pPr>
              <w:pStyle w:val="TableParagraph"/>
              <w:spacing w:before="2"/>
              <w:ind w:left="144" w:right="144"/>
              <w:jc w:val="left"/>
              <w:rPr>
                <w:rFonts w:asciiTheme="majorHAnsi" w:hAnsiTheme="majorHAnsi" w:cstheme="majorHAnsi"/>
                <w:b/>
              </w:rPr>
            </w:pPr>
            <w:r w:rsidRPr="00D5653B">
              <w:rPr>
                <w:rFonts w:asciiTheme="majorHAnsi" w:hAnsiTheme="majorHAnsi" w:cstheme="majorHAnsi"/>
                <w:b/>
              </w:rPr>
              <w:t>Mô</w:t>
            </w:r>
            <w:r w:rsidRPr="00D5653B">
              <w:rPr>
                <w:rFonts w:asciiTheme="majorHAnsi" w:hAnsiTheme="majorHAnsi" w:cstheme="majorHAnsi"/>
                <w:b/>
                <w:spacing w:val="-1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tả</w:t>
            </w:r>
            <w:proofErr w:type="spellEnd"/>
          </w:p>
        </w:tc>
        <w:tc>
          <w:tcPr>
            <w:tcW w:w="7237" w:type="dxa"/>
            <w:tcBorders>
              <w:right w:val="single" w:sz="6" w:space="0" w:color="000000"/>
            </w:tcBorders>
          </w:tcPr>
          <w:p w14:paraId="6AE4A748" w14:textId="3258D81F" w:rsidR="009538B0" w:rsidRPr="00D5653B" w:rsidRDefault="00AE4AEC" w:rsidP="00C35065">
            <w:pPr>
              <w:pStyle w:val="TableParagraph"/>
              <w:spacing w:line="336" w:lineRule="exact"/>
              <w:ind w:left="144" w:right="144"/>
              <w:jc w:val="both"/>
              <w:rPr>
                <w:rFonts w:asciiTheme="majorHAnsi" w:hAnsiTheme="majorHAnsi" w:cstheme="majorHAnsi"/>
              </w:rPr>
            </w:pP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Chức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năng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cho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phép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người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bán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có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thể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thực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hiện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các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thao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tác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lên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sản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phẩ</w:t>
            </w:r>
            <w:r w:rsidR="00482120" w:rsidRPr="00D5653B">
              <w:rPr>
                <w:rFonts w:asciiTheme="majorHAnsi" w:hAnsiTheme="majorHAnsi" w:cstheme="majorHAnsi"/>
                <w:lang w:val="en-US"/>
              </w:rPr>
              <w:t>m</w:t>
            </w:r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để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có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thể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đưa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sản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ph</w:t>
            </w:r>
            <w:proofErr w:type="spellEnd"/>
            <w:r w:rsidR="00C35065">
              <w:rPr>
                <w:rFonts w:asciiTheme="majorHAnsi" w:hAnsiTheme="majorHAnsi" w:cstheme="majorHAnsi"/>
                <w:lang w:val="vi-VN"/>
              </w:rPr>
              <w:t>ẩ</w:t>
            </w:r>
            <w:r w:rsidRPr="00D5653B">
              <w:rPr>
                <w:rFonts w:asciiTheme="majorHAnsi" w:hAnsiTheme="majorHAnsi" w:cstheme="majorHAnsi"/>
                <w:lang w:val="en-US"/>
              </w:rPr>
              <w:t xml:space="preserve">m của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mình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lên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nền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tảng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số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với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các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thông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tin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cơ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bản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về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sản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phẩm.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Đây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là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một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trong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những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chức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năng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cốt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yếu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của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ứng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dụng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,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cung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cấp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nơi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để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đưa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sản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phẩm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thực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tế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lên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cơ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sở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dữ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liệu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và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amng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cho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nhiều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khách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hàng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hơn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có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thể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tiếp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cận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>.</w:t>
            </w:r>
          </w:p>
        </w:tc>
      </w:tr>
      <w:tr w:rsidR="009538B0" w:rsidRPr="00D5653B" w14:paraId="2BD444AB" w14:textId="77777777" w:rsidTr="00826A67">
        <w:trPr>
          <w:trHeight w:val="568"/>
        </w:trPr>
        <w:tc>
          <w:tcPr>
            <w:tcW w:w="2205" w:type="dxa"/>
          </w:tcPr>
          <w:p w14:paraId="4E79542B" w14:textId="77777777" w:rsidR="009538B0" w:rsidRPr="00D5653B" w:rsidRDefault="009538B0" w:rsidP="00327B41">
            <w:pPr>
              <w:pStyle w:val="TableParagraph"/>
              <w:spacing w:before="2"/>
              <w:ind w:left="144" w:right="144"/>
              <w:jc w:val="left"/>
              <w:rPr>
                <w:rFonts w:asciiTheme="majorHAnsi" w:hAnsiTheme="majorHAnsi" w:cstheme="majorHAnsi"/>
                <w:b/>
              </w:rPr>
            </w:pPr>
            <w:proofErr w:type="spellStart"/>
            <w:r w:rsidRPr="00D5653B">
              <w:rPr>
                <w:rFonts w:asciiTheme="majorHAnsi" w:hAnsiTheme="majorHAnsi" w:cstheme="majorHAnsi"/>
                <w:b/>
              </w:rPr>
              <w:t>Người</w:t>
            </w:r>
            <w:proofErr w:type="spellEnd"/>
            <w:r w:rsidRPr="00D5653B">
              <w:rPr>
                <w:rFonts w:asciiTheme="majorHAnsi" w:hAnsiTheme="majorHAnsi" w:cstheme="majorHAnsi"/>
                <w:b/>
                <w:spacing w:val="-3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thực</w:t>
            </w:r>
            <w:proofErr w:type="spellEnd"/>
            <w:r w:rsidRPr="00D5653B">
              <w:rPr>
                <w:rFonts w:asciiTheme="majorHAnsi" w:hAnsiTheme="majorHAnsi" w:cstheme="majorHAnsi"/>
                <w:b/>
                <w:spacing w:val="-2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hiện</w:t>
            </w:r>
            <w:proofErr w:type="spellEnd"/>
          </w:p>
        </w:tc>
        <w:tc>
          <w:tcPr>
            <w:tcW w:w="7237" w:type="dxa"/>
            <w:tcBorders>
              <w:right w:val="single" w:sz="6" w:space="0" w:color="000000"/>
            </w:tcBorders>
          </w:tcPr>
          <w:p w14:paraId="1F9ED814" w14:textId="35A0B6ED" w:rsidR="009538B0" w:rsidRPr="00D5653B" w:rsidRDefault="00AE4AEC" w:rsidP="001300DC">
            <w:pPr>
              <w:pStyle w:val="TableParagraph"/>
              <w:spacing w:line="294" w:lineRule="exact"/>
              <w:ind w:left="144" w:right="144"/>
              <w:jc w:val="both"/>
              <w:rPr>
                <w:rFonts w:asciiTheme="majorHAnsi" w:hAnsiTheme="majorHAnsi" w:cstheme="majorHAnsi"/>
                <w:lang w:val="en-US"/>
              </w:rPr>
            </w:pPr>
            <w:r w:rsidRPr="00D5653B">
              <w:rPr>
                <w:rFonts w:asciiTheme="majorHAnsi" w:hAnsiTheme="majorHAnsi" w:cstheme="majorHAnsi"/>
                <w:lang w:val="en-US"/>
              </w:rPr>
              <w:t>Admin</w:t>
            </w:r>
          </w:p>
        </w:tc>
      </w:tr>
      <w:tr w:rsidR="009538B0" w:rsidRPr="00D5653B" w14:paraId="0A74E779" w14:textId="77777777" w:rsidTr="00826A67">
        <w:trPr>
          <w:trHeight w:val="568"/>
        </w:trPr>
        <w:tc>
          <w:tcPr>
            <w:tcW w:w="2205" w:type="dxa"/>
          </w:tcPr>
          <w:p w14:paraId="095B1FF4" w14:textId="77777777" w:rsidR="009538B0" w:rsidRPr="00D5653B" w:rsidRDefault="009538B0" w:rsidP="00327B41">
            <w:pPr>
              <w:pStyle w:val="TableParagraph"/>
              <w:spacing w:before="2"/>
              <w:ind w:left="144" w:right="144"/>
              <w:jc w:val="left"/>
              <w:rPr>
                <w:rFonts w:asciiTheme="majorHAnsi" w:hAnsiTheme="majorHAnsi" w:cstheme="majorHAnsi"/>
                <w:b/>
              </w:rPr>
            </w:pPr>
            <w:proofErr w:type="spellStart"/>
            <w:r w:rsidRPr="00D5653B">
              <w:rPr>
                <w:rFonts w:asciiTheme="majorHAnsi" w:hAnsiTheme="majorHAnsi" w:cstheme="majorHAnsi"/>
                <w:b/>
              </w:rPr>
              <w:t>Điều</w:t>
            </w:r>
            <w:proofErr w:type="spellEnd"/>
            <w:r w:rsidRPr="00D5653B">
              <w:rPr>
                <w:rFonts w:asciiTheme="majorHAnsi" w:hAnsiTheme="majorHAnsi" w:cstheme="majorHAnsi"/>
                <w:b/>
                <w:spacing w:val="-3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kiện</w:t>
            </w:r>
            <w:proofErr w:type="spellEnd"/>
            <w:r w:rsidRPr="00D5653B">
              <w:rPr>
                <w:rFonts w:asciiTheme="majorHAnsi" w:hAnsiTheme="majorHAnsi" w:cstheme="majorHAnsi"/>
                <w:b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trước</w:t>
            </w:r>
            <w:proofErr w:type="spellEnd"/>
            <w:r w:rsidRPr="00D5653B">
              <w:rPr>
                <w:rFonts w:asciiTheme="majorHAnsi" w:hAnsiTheme="majorHAnsi" w:cstheme="majorHAnsi"/>
                <w:b/>
                <w:spacing w:val="-2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xử</w:t>
            </w:r>
            <w:proofErr w:type="spellEnd"/>
            <w:r w:rsidRPr="00D5653B">
              <w:rPr>
                <w:rFonts w:asciiTheme="majorHAnsi" w:hAnsiTheme="majorHAnsi" w:cstheme="majorHAnsi"/>
                <w:b/>
                <w:spacing w:val="-1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lí</w:t>
            </w:r>
            <w:proofErr w:type="spellEnd"/>
          </w:p>
        </w:tc>
        <w:tc>
          <w:tcPr>
            <w:tcW w:w="7237" w:type="dxa"/>
            <w:tcBorders>
              <w:right w:val="single" w:sz="6" w:space="0" w:color="000000"/>
            </w:tcBorders>
          </w:tcPr>
          <w:p w14:paraId="07E5803A" w14:textId="0162D1BA" w:rsidR="009538B0" w:rsidRPr="00D5653B" w:rsidRDefault="009538B0" w:rsidP="001300DC">
            <w:pPr>
              <w:pStyle w:val="TableParagraph"/>
              <w:spacing w:line="336" w:lineRule="exact"/>
              <w:ind w:left="144" w:right="144"/>
              <w:jc w:val="both"/>
              <w:rPr>
                <w:rFonts w:asciiTheme="majorHAnsi" w:hAnsiTheme="majorHAnsi" w:cstheme="majorHAnsi"/>
                <w:lang w:val="en-US"/>
              </w:rPr>
            </w:pPr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r w:rsidR="00D409B6" w:rsidRPr="00D5653B">
              <w:rPr>
                <w:rFonts w:asciiTheme="majorHAnsi" w:hAnsiTheme="majorHAnsi" w:cstheme="majorHAnsi"/>
                <w:lang w:val="en-US"/>
              </w:rPr>
              <w:t xml:space="preserve">Admin </w:t>
            </w:r>
            <w:proofErr w:type="spellStart"/>
            <w:r w:rsidR="00D409B6" w:rsidRPr="00D5653B">
              <w:rPr>
                <w:rFonts w:asciiTheme="majorHAnsi" w:hAnsiTheme="majorHAnsi" w:cstheme="majorHAnsi"/>
                <w:lang w:val="en-US"/>
              </w:rPr>
              <w:t>đăng</w:t>
            </w:r>
            <w:proofErr w:type="spellEnd"/>
            <w:r w:rsidR="00D409B6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D409B6" w:rsidRPr="00D5653B">
              <w:rPr>
                <w:rFonts w:asciiTheme="majorHAnsi" w:hAnsiTheme="majorHAnsi" w:cstheme="majorHAnsi"/>
                <w:lang w:val="en-US"/>
              </w:rPr>
              <w:t>nhập</w:t>
            </w:r>
            <w:proofErr w:type="spellEnd"/>
            <w:r w:rsidR="00D409B6" w:rsidRPr="00D5653B">
              <w:rPr>
                <w:rFonts w:asciiTheme="majorHAnsi" w:hAnsiTheme="majorHAnsi" w:cstheme="majorHAnsi"/>
                <w:lang w:val="en-US"/>
              </w:rPr>
              <w:t xml:space="preserve"> vào </w:t>
            </w:r>
            <w:proofErr w:type="spellStart"/>
            <w:r w:rsidR="00D409B6" w:rsidRPr="00D5653B">
              <w:rPr>
                <w:rFonts w:asciiTheme="majorHAnsi" w:hAnsiTheme="majorHAnsi" w:cstheme="majorHAnsi"/>
                <w:lang w:val="en-US"/>
              </w:rPr>
              <w:t>hệ</w:t>
            </w:r>
            <w:proofErr w:type="spellEnd"/>
            <w:r w:rsidR="00D409B6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D409B6" w:rsidRPr="00D5653B">
              <w:rPr>
                <w:rFonts w:asciiTheme="majorHAnsi" w:hAnsiTheme="majorHAnsi" w:cstheme="majorHAnsi"/>
                <w:lang w:val="en-US"/>
              </w:rPr>
              <w:t>thống</w:t>
            </w:r>
            <w:proofErr w:type="spellEnd"/>
            <w:r w:rsidR="00E80F45" w:rsidRPr="00D5653B">
              <w:rPr>
                <w:rFonts w:asciiTheme="majorHAnsi" w:hAnsiTheme="majorHAnsi" w:cstheme="majorHAnsi"/>
                <w:lang w:val="en-US"/>
              </w:rPr>
              <w:t>.</w:t>
            </w:r>
          </w:p>
        </w:tc>
      </w:tr>
      <w:tr w:rsidR="009538B0" w:rsidRPr="00D5653B" w14:paraId="4D074A3E" w14:textId="77777777" w:rsidTr="00826A67">
        <w:trPr>
          <w:trHeight w:val="841"/>
        </w:trPr>
        <w:tc>
          <w:tcPr>
            <w:tcW w:w="2205" w:type="dxa"/>
          </w:tcPr>
          <w:p w14:paraId="41E0BB7D" w14:textId="77777777" w:rsidR="009538B0" w:rsidRPr="00D5653B" w:rsidRDefault="009538B0" w:rsidP="00327B41">
            <w:pPr>
              <w:pStyle w:val="TableParagraph"/>
              <w:spacing w:before="2"/>
              <w:ind w:left="144" w:right="144"/>
              <w:jc w:val="left"/>
              <w:rPr>
                <w:rFonts w:asciiTheme="majorHAnsi" w:hAnsiTheme="majorHAnsi" w:cstheme="majorHAnsi"/>
                <w:b/>
              </w:rPr>
            </w:pPr>
            <w:r w:rsidRPr="00D5653B">
              <w:rPr>
                <w:rFonts w:asciiTheme="majorHAnsi" w:hAnsiTheme="majorHAnsi" w:cstheme="majorHAnsi"/>
                <w:b/>
              </w:rPr>
              <w:t>Sau</w:t>
            </w:r>
            <w:r w:rsidRPr="00D5653B">
              <w:rPr>
                <w:rFonts w:asciiTheme="majorHAnsi" w:hAnsiTheme="majorHAnsi" w:cstheme="majorHAnsi"/>
                <w:b/>
                <w:spacing w:val="-2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xử</w:t>
            </w:r>
            <w:proofErr w:type="spellEnd"/>
            <w:r w:rsidRPr="00D5653B">
              <w:rPr>
                <w:rFonts w:asciiTheme="majorHAnsi" w:hAnsiTheme="majorHAnsi" w:cstheme="majorHAnsi"/>
                <w:b/>
                <w:spacing w:val="-1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lí</w:t>
            </w:r>
            <w:proofErr w:type="spellEnd"/>
            <w:r w:rsidRPr="00D5653B">
              <w:rPr>
                <w:rFonts w:asciiTheme="majorHAnsi" w:hAnsiTheme="majorHAnsi" w:cstheme="majorHAnsi"/>
                <w:b/>
                <w:spacing w:val="-1"/>
              </w:rPr>
              <w:t xml:space="preserve"> </w:t>
            </w:r>
            <w:r w:rsidRPr="00D5653B">
              <w:rPr>
                <w:rFonts w:asciiTheme="majorHAnsi" w:hAnsiTheme="majorHAnsi" w:cstheme="majorHAnsi"/>
                <w:b/>
              </w:rPr>
              <w:t>(sau</w:t>
            </w:r>
            <w:r w:rsidRPr="00D5653B">
              <w:rPr>
                <w:rFonts w:asciiTheme="majorHAnsi" w:hAnsiTheme="majorHAnsi" w:cstheme="majorHAnsi"/>
                <w:b/>
                <w:spacing w:val="-2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Use-case</w:t>
            </w:r>
            <w:proofErr w:type="spellEnd"/>
            <w:r w:rsidRPr="00D5653B">
              <w:rPr>
                <w:rFonts w:asciiTheme="majorHAnsi" w:hAnsiTheme="majorHAnsi" w:cstheme="majorHAnsi"/>
                <w:b/>
              </w:rPr>
              <w:t>)</w:t>
            </w:r>
          </w:p>
        </w:tc>
        <w:tc>
          <w:tcPr>
            <w:tcW w:w="7237" w:type="dxa"/>
            <w:tcBorders>
              <w:right w:val="single" w:sz="6" w:space="0" w:color="000000"/>
            </w:tcBorders>
          </w:tcPr>
          <w:p w14:paraId="65857C88" w14:textId="2E2C6A25" w:rsidR="009538B0" w:rsidRPr="00D5653B" w:rsidRDefault="00E94370" w:rsidP="001300DC">
            <w:pPr>
              <w:pStyle w:val="TableParagraph"/>
              <w:spacing w:line="324" w:lineRule="auto"/>
              <w:ind w:left="144" w:right="144"/>
              <w:jc w:val="both"/>
              <w:rPr>
                <w:rFonts w:asciiTheme="majorHAnsi" w:hAnsiTheme="majorHAnsi" w:cstheme="majorHAnsi"/>
                <w:lang w:val="en-US"/>
              </w:rPr>
            </w:pPr>
            <w:r w:rsidRPr="00D5653B">
              <w:rPr>
                <w:rFonts w:asciiTheme="majorHAnsi" w:hAnsiTheme="majorHAnsi" w:cstheme="majorHAnsi"/>
                <w:lang w:val="en-US"/>
              </w:rPr>
              <w:t xml:space="preserve">Sản phẩm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sẽ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thay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đổi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theo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chỉnh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sửa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của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người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bán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>.</w:t>
            </w:r>
          </w:p>
        </w:tc>
      </w:tr>
      <w:tr w:rsidR="009538B0" w:rsidRPr="00D5653B" w14:paraId="37D45FF1" w14:textId="77777777" w:rsidTr="00826A67">
        <w:trPr>
          <w:trHeight w:val="569"/>
        </w:trPr>
        <w:tc>
          <w:tcPr>
            <w:tcW w:w="2205" w:type="dxa"/>
          </w:tcPr>
          <w:p w14:paraId="2BB80863" w14:textId="77777777" w:rsidR="009538B0" w:rsidRPr="00D5653B" w:rsidRDefault="009538B0" w:rsidP="00327B41">
            <w:pPr>
              <w:pStyle w:val="TableParagraph"/>
              <w:spacing w:before="2"/>
              <w:ind w:left="144" w:right="144"/>
              <w:jc w:val="left"/>
              <w:rPr>
                <w:rFonts w:asciiTheme="majorHAnsi" w:hAnsiTheme="majorHAnsi" w:cstheme="majorHAnsi"/>
                <w:b/>
              </w:rPr>
            </w:pPr>
            <w:proofErr w:type="spellStart"/>
            <w:r w:rsidRPr="00D5653B">
              <w:rPr>
                <w:rFonts w:asciiTheme="majorHAnsi" w:hAnsiTheme="majorHAnsi" w:cstheme="majorHAnsi"/>
                <w:b/>
              </w:rPr>
              <w:lastRenderedPageBreak/>
              <w:t>Ngoại</w:t>
            </w:r>
            <w:proofErr w:type="spellEnd"/>
            <w:r w:rsidRPr="00D5653B">
              <w:rPr>
                <w:rFonts w:asciiTheme="majorHAnsi" w:hAnsiTheme="majorHAnsi" w:cstheme="majorHAnsi"/>
                <w:b/>
                <w:spacing w:val="-2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lệ</w:t>
            </w:r>
            <w:proofErr w:type="spellEnd"/>
            <w:r w:rsidRPr="00D5653B">
              <w:rPr>
                <w:rFonts w:asciiTheme="majorHAnsi" w:hAnsiTheme="majorHAnsi" w:cstheme="majorHAnsi"/>
                <w:b/>
                <w:spacing w:val="-2"/>
              </w:rPr>
              <w:t xml:space="preserve"> </w:t>
            </w:r>
            <w:r w:rsidRPr="00D5653B">
              <w:rPr>
                <w:rFonts w:asciiTheme="majorHAnsi" w:hAnsiTheme="majorHAnsi" w:cstheme="majorHAnsi"/>
                <w:b/>
              </w:rPr>
              <w:t>(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Exception</w:t>
            </w:r>
            <w:proofErr w:type="spellEnd"/>
            <w:r w:rsidRPr="00D5653B">
              <w:rPr>
                <w:rFonts w:asciiTheme="majorHAnsi" w:hAnsiTheme="majorHAnsi" w:cstheme="majorHAnsi"/>
                <w:b/>
              </w:rPr>
              <w:t>)</w:t>
            </w:r>
          </w:p>
        </w:tc>
        <w:tc>
          <w:tcPr>
            <w:tcW w:w="7237" w:type="dxa"/>
            <w:tcBorders>
              <w:right w:val="single" w:sz="6" w:space="0" w:color="000000"/>
            </w:tcBorders>
          </w:tcPr>
          <w:p w14:paraId="4E268BF7" w14:textId="77777777" w:rsidR="009538B0" w:rsidRPr="00D5653B" w:rsidRDefault="009538B0" w:rsidP="001300DC">
            <w:pPr>
              <w:pStyle w:val="TableParagraph"/>
              <w:spacing w:line="294" w:lineRule="exact"/>
              <w:ind w:left="144" w:right="144"/>
              <w:jc w:val="both"/>
              <w:rPr>
                <w:rFonts w:asciiTheme="majorHAnsi" w:hAnsiTheme="majorHAnsi" w:cstheme="majorHAnsi"/>
              </w:rPr>
            </w:pPr>
            <w:r w:rsidRPr="00D5653B">
              <w:rPr>
                <w:rFonts w:asciiTheme="majorHAnsi" w:hAnsiTheme="majorHAnsi" w:cstheme="majorHAnsi"/>
              </w:rPr>
              <w:t>Không.</w:t>
            </w:r>
          </w:p>
        </w:tc>
      </w:tr>
      <w:tr w:rsidR="009538B0" w:rsidRPr="00D5653B" w14:paraId="5B787B7F" w14:textId="77777777" w:rsidTr="00826A67">
        <w:trPr>
          <w:trHeight w:val="1137"/>
        </w:trPr>
        <w:tc>
          <w:tcPr>
            <w:tcW w:w="2205" w:type="dxa"/>
          </w:tcPr>
          <w:p w14:paraId="697178E4" w14:textId="77777777" w:rsidR="009538B0" w:rsidRPr="00D5653B" w:rsidRDefault="009538B0" w:rsidP="00327B41">
            <w:pPr>
              <w:pStyle w:val="TableParagraph"/>
              <w:spacing w:before="2"/>
              <w:ind w:left="144" w:right="144"/>
              <w:jc w:val="left"/>
              <w:rPr>
                <w:rFonts w:asciiTheme="majorHAnsi" w:hAnsiTheme="majorHAnsi" w:cstheme="majorHAnsi"/>
                <w:b/>
              </w:rPr>
            </w:pPr>
            <w:proofErr w:type="spellStart"/>
            <w:r w:rsidRPr="00D5653B">
              <w:rPr>
                <w:rFonts w:asciiTheme="majorHAnsi" w:hAnsiTheme="majorHAnsi" w:cstheme="majorHAnsi"/>
                <w:b/>
              </w:rPr>
              <w:t>Dòng</w:t>
            </w:r>
            <w:proofErr w:type="spellEnd"/>
            <w:r w:rsidRPr="00D5653B">
              <w:rPr>
                <w:rFonts w:asciiTheme="majorHAnsi" w:hAnsiTheme="majorHAnsi" w:cstheme="majorHAnsi"/>
                <w:b/>
                <w:spacing w:val="-2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sự</w:t>
            </w:r>
            <w:proofErr w:type="spellEnd"/>
            <w:r w:rsidRPr="00D5653B">
              <w:rPr>
                <w:rFonts w:asciiTheme="majorHAnsi" w:hAnsiTheme="majorHAnsi" w:cstheme="majorHAnsi"/>
                <w:b/>
                <w:spacing w:val="-1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kiện</w:t>
            </w:r>
            <w:proofErr w:type="spellEnd"/>
            <w:r w:rsidRPr="00D5653B">
              <w:rPr>
                <w:rFonts w:asciiTheme="majorHAnsi" w:hAnsiTheme="majorHAnsi" w:cstheme="majorHAnsi"/>
                <w:b/>
                <w:spacing w:val="-1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chính</w:t>
            </w:r>
            <w:proofErr w:type="spellEnd"/>
          </w:p>
        </w:tc>
        <w:tc>
          <w:tcPr>
            <w:tcW w:w="7237" w:type="dxa"/>
            <w:tcBorders>
              <w:right w:val="single" w:sz="6" w:space="0" w:color="000000"/>
            </w:tcBorders>
          </w:tcPr>
          <w:p w14:paraId="2B55B590" w14:textId="45299AF7" w:rsidR="006A6B93" w:rsidRPr="00D5653B" w:rsidRDefault="006A6B93" w:rsidP="001300DC">
            <w:pPr>
              <w:ind w:left="144" w:right="144"/>
              <w:jc w:val="both"/>
              <w:rPr>
                <w:rFonts w:asciiTheme="majorHAnsi" w:hAnsiTheme="majorHAnsi" w:cstheme="majorHAnsi"/>
                <w:lang w:val="en-US"/>
              </w:rPr>
            </w:pPr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Luồng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sự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kiện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cơ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bản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sẽ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được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mô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tả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bên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dưới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theo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thứ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tự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thực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hiện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>:</w:t>
            </w:r>
          </w:p>
          <w:p w14:paraId="122315AE" w14:textId="1F37C309" w:rsidR="006A6B93" w:rsidRPr="00D5653B" w:rsidRDefault="00363694" w:rsidP="005F7E53">
            <w:pPr>
              <w:numPr>
                <w:ilvl w:val="0"/>
                <w:numId w:val="25"/>
              </w:numPr>
              <w:autoSpaceDE/>
              <w:autoSpaceDN/>
              <w:spacing w:line="240" w:lineRule="auto"/>
              <w:ind w:left="144" w:right="144"/>
              <w:jc w:val="both"/>
              <w:rPr>
                <w:rFonts w:asciiTheme="majorHAnsi" w:hAnsiTheme="majorHAnsi" w:cstheme="majorHAnsi"/>
                <w:lang w:val="en-US"/>
              </w:rPr>
            </w:pPr>
            <w:r>
              <w:rPr>
                <w:rFonts w:asciiTheme="majorHAnsi" w:hAnsiTheme="majorHAnsi" w:cstheme="majorHAnsi"/>
                <w:lang w:val="en-US"/>
              </w:rPr>
              <w:t xml:space="preserve">- </w:t>
            </w:r>
            <w:proofErr w:type="spellStart"/>
            <w:r w:rsidR="006A6B93" w:rsidRPr="00D5653B">
              <w:rPr>
                <w:rFonts w:asciiTheme="majorHAnsi" w:hAnsiTheme="majorHAnsi" w:cstheme="majorHAnsi"/>
                <w:lang w:val="en-US"/>
              </w:rPr>
              <w:t>Người</w:t>
            </w:r>
            <w:proofErr w:type="spellEnd"/>
            <w:r w:rsidR="006A6B93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6A6B93" w:rsidRPr="00D5653B">
              <w:rPr>
                <w:rFonts w:asciiTheme="majorHAnsi" w:hAnsiTheme="majorHAnsi" w:cstheme="majorHAnsi"/>
                <w:lang w:val="en-US"/>
              </w:rPr>
              <w:t>bán</w:t>
            </w:r>
            <w:proofErr w:type="spellEnd"/>
            <w:r w:rsidR="006A6B93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6A6B93" w:rsidRPr="00D5653B">
              <w:rPr>
                <w:rFonts w:asciiTheme="majorHAnsi" w:hAnsiTheme="majorHAnsi" w:cstheme="majorHAnsi"/>
                <w:lang w:val="en-US"/>
              </w:rPr>
              <w:t>thực</w:t>
            </w:r>
            <w:proofErr w:type="spellEnd"/>
            <w:r w:rsidR="006A6B93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6A6B93" w:rsidRPr="00D5653B">
              <w:rPr>
                <w:rFonts w:asciiTheme="majorHAnsi" w:hAnsiTheme="majorHAnsi" w:cstheme="majorHAnsi"/>
                <w:lang w:val="en-US"/>
              </w:rPr>
              <w:t>hiện</w:t>
            </w:r>
            <w:proofErr w:type="spellEnd"/>
            <w:r w:rsidR="006A6B93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6A6B93" w:rsidRPr="00D5653B">
              <w:rPr>
                <w:rFonts w:asciiTheme="majorHAnsi" w:hAnsiTheme="majorHAnsi" w:cstheme="majorHAnsi"/>
                <w:lang w:val="en-US"/>
              </w:rPr>
              <w:t>ấn</w:t>
            </w:r>
            <w:proofErr w:type="spellEnd"/>
            <w:r w:rsidR="006A6B93" w:rsidRPr="00D5653B">
              <w:rPr>
                <w:rFonts w:asciiTheme="majorHAnsi" w:hAnsiTheme="majorHAnsi" w:cstheme="majorHAnsi"/>
                <w:lang w:val="en-US"/>
              </w:rPr>
              <w:t xml:space="preserve"> vào </w:t>
            </w:r>
            <w:proofErr w:type="spellStart"/>
            <w:r w:rsidR="006A6B93" w:rsidRPr="00D5653B">
              <w:rPr>
                <w:rFonts w:asciiTheme="majorHAnsi" w:hAnsiTheme="majorHAnsi" w:cstheme="majorHAnsi"/>
                <w:lang w:val="en-US"/>
              </w:rPr>
              <w:t>biểu</w:t>
            </w:r>
            <w:proofErr w:type="spellEnd"/>
            <w:r w:rsidR="006A6B93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6A6B93" w:rsidRPr="00D5653B">
              <w:rPr>
                <w:rFonts w:asciiTheme="majorHAnsi" w:hAnsiTheme="majorHAnsi" w:cstheme="majorHAnsi"/>
                <w:lang w:val="en-US"/>
              </w:rPr>
              <w:t>tượng</w:t>
            </w:r>
            <w:proofErr w:type="spellEnd"/>
            <w:r w:rsidR="006A6B93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6A6B93" w:rsidRPr="00D5653B">
              <w:rPr>
                <w:rFonts w:asciiTheme="majorHAnsi" w:hAnsiTheme="majorHAnsi" w:cstheme="majorHAnsi"/>
                <w:lang w:val="en-US"/>
              </w:rPr>
              <w:t>quản</w:t>
            </w:r>
            <w:proofErr w:type="spellEnd"/>
            <w:r w:rsidR="006A6B93" w:rsidRPr="00D5653B">
              <w:rPr>
                <w:rFonts w:asciiTheme="majorHAnsi" w:hAnsiTheme="majorHAnsi" w:cstheme="majorHAnsi"/>
                <w:lang w:val="en-US"/>
              </w:rPr>
              <w:t xml:space="preserve"> lý </w:t>
            </w:r>
            <w:proofErr w:type="spellStart"/>
            <w:r w:rsidR="006A6B93" w:rsidRPr="00D5653B">
              <w:rPr>
                <w:rFonts w:asciiTheme="majorHAnsi" w:hAnsiTheme="majorHAnsi" w:cstheme="majorHAnsi"/>
                <w:lang w:val="en-US"/>
              </w:rPr>
              <w:t>sản</w:t>
            </w:r>
            <w:proofErr w:type="spellEnd"/>
            <w:r w:rsidR="006A6B93" w:rsidRPr="00D5653B">
              <w:rPr>
                <w:rFonts w:asciiTheme="majorHAnsi" w:hAnsiTheme="majorHAnsi" w:cstheme="majorHAnsi"/>
                <w:lang w:val="en-US"/>
              </w:rPr>
              <w:t xml:space="preserve"> phẩm ở </w:t>
            </w:r>
            <w:proofErr w:type="spellStart"/>
            <w:r w:rsidR="006A6B93" w:rsidRPr="00D5653B">
              <w:rPr>
                <w:rFonts w:asciiTheme="majorHAnsi" w:hAnsiTheme="majorHAnsi" w:cstheme="majorHAnsi"/>
                <w:lang w:val="en-US"/>
              </w:rPr>
              <w:t>thanh</w:t>
            </w:r>
            <w:proofErr w:type="spellEnd"/>
            <w:r w:rsidR="006A6B93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C119EB" w:rsidRPr="00D5653B">
              <w:rPr>
                <w:rFonts w:asciiTheme="majorHAnsi" w:hAnsiTheme="majorHAnsi" w:cstheme="majorHAnsi"/>
                <w:lang w:val="en-US"/>
              </w:rPr>
              <w:t>điều</w:t>
            </w:r>
            <w:proofErr w:type="spellEnd"/>
            <w:r w:rsidR="00C119EB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C119EB" w:rsidRPr="00D5653B">
              <w:rPr>
                <w:rFonts w:asciiTheme="majorHAnsi" w:hAnsiTheme="majorHAnsi" w:cstheme="majorHAnsi"/>
                <w:lang w:val="en-US"/>
              </w:rPr>
              <w:t>hướng</w:t>
            </w:r>
            <w:proofErr w:type="spellEnd"/>
            <w:r w:rsidR="00C119EB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C119EB" w:rsidRPr="00D5653B">
              <w:rPr>
                <w:rFonts w:asciiTheme="majorHAnsi" w:hAnsiTheme="majorHAnsi" w:cstheme="majorHAnsi"/>
                <w:lang w:val="en-US"/>
              </w:rPr>
              <w:t>trong</w:t>
            </w:r>
            <w:proofErr w:type="spellEnd"/>
            <w:r w:rsidR="00C119EB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C119EB" w:rsidRPr="00D5653B">
              <w:rPr>
                <w:rFonts w:asciiTheme="majorHAnsi" w:hAnsiTheme="majorHAnsi" w:cstheme="majorHAnsi"/>
                <w:lang w:val="en-US"/>
              </w:rPr>
              <w:t>màn</w:t>
            </w:r>
            <w:proofErr w:type="spellEnd"/>
            <w:r w:rsidR="00C119EB" w:rsidRPr="00D5653B">
              <w:rPr>
                <w:rFonts w:asciiTheme="majorHAnsi" w:hAnsiTheme="majorHAnsi" w:cstheme="majorHAnsi"/>
                <w:lang w:val="en-US"/>
              </w:rPr>
              <w:t xml:space="preserve"> hình Admin</w:t>
            </w:r>
          </w:p>
          <w:p w14:paraId="670368CF" w14:textId="72D8DFBD" w:rsidR="006A6B93" w:rsidRPr="00D5653B" w:rsidRDefault="00363694" w:rsidP="005F7E53">
            <w:pPr>
              <w:numPr>
                <w:ilvl w:val="0"/>
                <w:numId w:val="25"/>
              </w:numPr>
              <w:autoSpaceDE/>
              <w:autoSpaceDN/>
              <w:spacing w:line="240" w:lineRule="auto"/>
              <w:ind w:left="144" w:right="144"/>
              <w:jc w:val="both"/>
              <w:rPr>
                <w:rFonts w:asciiTheme="majorHAnsi" w:hAnsiTheme="majorHAnsi" w:cstheme="majorHAnsi"/>
                <w:lang w:val="en-US"/>
              </w:rPr>
            </w:pPr>
            <w:r>
              <w:rPr>
                <w:rFonts w:asciiTheme="majorHAnsi" w:hAnsiTheme="majorHAnsi" w:cstheme="majorHAnsi"/>
                <w:lang w:val="en-US"/>
              </w:rPr>
              <w:t xml:space="preserve">- </w:t>
            </w:r>
            <w:r w:rsidR="006A6B93" w:rsidRPr="00D5653B">
              <w:rPr>
                <w:rFonts w:asciiTheme="majorHAnsi" w:hAnsiTheme="majorHAnsi" w:cstheme="majorHAnsi"/>
                <w:lang w:val="en-US"/>
              </w:rPr>
              <w:t xml:space="preserve">Ở </w:t>
            </w:r>
            <w:proofErr w:type="spellStart"/>
            <w:r w:rsidR="006A6B93" w:rsidRPr="00D5653B">
              <w:rPr>
                <w:rFonts w:asciiTheme="majorHAnsi" w:hAnsiTheme="majorHAnsi" w:cstheme="majorHAnsi"/>
                <w:lang w:val="en-US"/>
              </w:rPr>
              <w:t>trang</w:t>
            </w:r>
            <w:proofErr w:type="spellEnd"/>
            <w:r w:rsidR="006A6B93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6A6B93" w:rsidRPr="00D5653B">
              <w:rPr>
                <w:rFonts w:asciiTheme="majorHAnsi" w:hAnsiTheme="majorHAnsi" w:cstheme="majorHAnsi"/>
                <w:lang w:val="en-US"/>
              </w:rPr>
              <w:t>quản</w:t>
            </w:r>
            <w:proofErr w:type="spellEnd"/>
            <w:r w:rsidR="006A6B93" w:rsidRPr="00D5653B">
              <w:rPr>
                <w:rFonts w:asciiTheme="majorHAnsi" w:hAnsiTheme="majorHAnsi" w:cstheme="majorHAnsi"/>
                <w:lang w:val="en-US"/>
              </w:rPr>
              <w:t xml:space="preserve"> lý </w:t>
            </w:r>
            <w:proofErr w:type="spellStart"/>
            <w:r w:rsidR="006A6B93" w:rsidRPr="00D5653B">
              <w:rPr>
                <w:rFonts w:asciiTheme="majorHAnsi" w:hAnsiTheme="majorHAnsi" w:cstheme="majorHAnsi"/>
                <w:lang w:val="en-US"/>
              </w:rPr>
              <w:t>sản</w:t>
            </w:r>
            <w:proofErr w:type="spellEnd"/>
            <w:r w:rsidR="006A6B93" w:rsidRPr="00D5653B">
              <w:rPr>
                <w:rFonts w:asciiTheme="majorHAnsi" w:hAnsiTheme="majorHAnsi" w:cstheme="majorHAnsi"/>
                <w:lang w:val="en-US"/>
              </w:rPr>
              <w:t xml:space="preserve"> phẩm </w:t>
            </w:r>
            <w:proofErr w:type="spellStart"/>
            <w:r w:rsidR="006A6B93" w:rsidRPr="00D5653B">
              <w:rPr>
                <w:rFonts w:asciiTheme="majorHAnsi" w:hAnsiTheme="majorHAnsi" w:cstheme="majorHAnsi"/>
                <w:lang w:val="en-US"/>
              </w:rPr>
              <w:t>hiển</w:t>
            </w:r>
            <w:proofErr w:type="spellEnd"/>
            <w:r w:rsidR="006A6B93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6A6B93" w:rsidRPr="00D5653B">
              <w:rPr>
                <w:rFonts w:asciiTheme="majorHAnsi" w:hAnsiTheme="majorHAnsi" w:cstheme="majorHAnsi"/>
                <w:lang w:val="en-US"/>
              </w:rPr>
              <w:t>thị</w:t>
            </w:r>
            <w:proofErr w:type="spellEnd"/>
            <w:r w:rsidR="006A6B93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6A6B93" w:rsidRPr="00D5653B">
              <w:rPr>
                <w:rFonts w:asciiTheme="majorHAnsi" w:hAnsiTheme="majorHAnsi" w:cstheme="majorHAnsi"/>
                <w:lang w:val="en-US"/>
              </w:rPr>
              <w:t>tất</w:t>
            </w:r>
            <w:proofErr w:type="spellEnd"/>
            <w:r w:rsidR="006A6B93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6A6B93" w:rsidRPr="00D5653B">
              <w:rPr>
                <w:rFonts w:asciiTheme="majorHAnsi" w:hAnsiTheme="majorHAnsi" w:cstheme="majorHAnsi"/>
                <w:lang w:val="en-US"/>
              </w:rPr>
              <w:t>cả</w:t>
            </w:r>
            <w:proofErr w:type="spellEnd"/>
            <w:r w:rsidR="006A6B93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6A6B93" w:rsidRPr="00D5653B">
              <w:rPr>
                <w:rFonts w:asciiTheme="majorHAnsi" w:hAnsiTheme="majorHAnsi" w:cstheme="majorHAnsi"/>
                <w:lang w:val="en-US"/>
              </w:rPr>
              <w:t>các</w:t>
            </w:r>
            <w:proofErr w:type="spellEnd"/>
            <w:r w:rsidR="006A6B93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6A6B93" w:rsidRPr="00D5653B">
              <w:rPr>
                <w:rFonts w:asciiTheme="majorHAnsi" w:hAnsiTheme="majorHAnsi" w:cstheme="majorHAnsi"/>
                <w:lang w:val="en-US"/>
              </w:rPr>
              <w:t>sản</w:t>
            </w:r>
            <w:proofErr w:type="spellEnd"/>
            <w:r w:rsidR="006A6B93" w:rsidRPr="00D5653B">
              <w:rPr>
                <w:rFonts w:asciiTheme="majorHAnsi" w:hAnsiTheme="majorHAnsi" w:cstheme="majorHAnsi"/>
                <w:lang w:val="en-US"/>
              </w:rPr>
              <w:t xml:space="preserve"> phẩm c</w:t>
            </w:r>
            <w:r w:rsidR="00C119EB" w:rsidRPr="00D5653B">
              <w:rPr>
                <w:rFonts w:asciiTheme="majorHAnsi" w:hAnsiTheme="majorHAnsi" w:cstheme="majorHAnsi"/>
                <w:lang w:val="en-US"/>
              </w:rPr>
              <w:t>ủa</w:t>
            </w:r>
            <w:r w:rsidR="006A6B93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6A6B93" w:rsidRPr="00D5653B">
              <w:rPr>
                <w:rFonts w:asciiTheme="majorHAnsi" w:hAnsiTheme="majorHAnsi" w:cstheme="majorHAnsi"/>
                <w:lang w:val="en-US"/>
              </w:rPr>
              <w:t>người</w:t>
            </w:r>
            <w:proofErr w:type="spellEnd"/>
            <w:r w:rsidR="006A6B93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6A6B93" w:rsidRPr="00D5653B">
              <w:rPr>
                <w:rFonts w:asciiTheme="majorHAnsi" w:hAnsiTheme="majorHAnsi" w:cstheme="majorHAnsi"/>
                <w:lang w:val="en-US"/>
              </w:rPr>
              <w:t>bán</w:t>
            </w:r>
            <w:proofErr w:type="spellEnd"/>
            <w:r w:rsidR="006A6B93" w:rsidRPr="00D5653B">
              <w:rPr>
                <w:rFonts w:asciiTheme="majorHAnsi" w:hAnsiTheme="majorHAnsi" w:cstheme="majorHAnsi"/>
                <w:lang w:val="en-US"/>
              </w:rPr>
              <w:t xml:space="preserve">. </w:t>
            </w:r>
          </w:p>
          <w:p w14:paraId="08D8BAAC" w14:textId="4BA17AE7" w:rsidR="006A6B93" w:rsidRPr="00D5653B" w:rsidRDefault="00363694" w:rsidP="005F7E53">
            <w:pPr>
              <w:numPr>
                <w:ilvl w:val="0"/>
                <w:numId w:val="25"/>
              </w:numPr>
              <w:autoSpaceDE/>
              <w:autoSpaceDN/>
              <w:spacing w:line="240" w:lineRule="auto"/>
              <w:ind w:left="144" w:right="144"/>
              <w:jc w:val="both"/>
              <w:rPr>
                <w:rFonts w:asciiTheme="majorHAnsi" w:hAnsiTheme="majorHAnsi" w:cstheme="majorHAnsi"/>
                <w:lang w:val="en-US"/>
              </w:rPr>
            </w:pPr>
            <w:r>
              <w:rPr>
                <w:rFonts w:asciiTheme="majorHAnsi" w:hAnsiTheme="majorHAnsi" w:cstheme="majorHAnsi"/>
                <w:lang w:val="en-US"/>
              </w:rPr>
              <w:t xml:space="preserve">- </w:t>
            </w:r>
            <w:proofErr w:type="spellStart"/>
            <w:r w:rsidR="006A6B93" w:rsidRPr="00D5653B">
              <w:rPr>
                <w:rFonts w:asciiTheme="majorHAnsi" w:hAnsiTheme="majorHAnsi" w:cstheme="majorHAnsi"/>
                <w:lang w:val="en-US"/>
              </w:rPr>
              <w:t>Người</w:t>
            </w:r>
            <w:proofErr w:type="spellEnd"/>
            <w:r w:rsidR="006A6B93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6A6B93" w:rsidRPr="00D5653B">
              <w:rPr>
                <w:rFonts w:asciiTheme="majorHAnsi" w:hAnsiTheme="majorHAnsi" w:cstheme="majorHAnsi"/>
                <w:lang w:val="en-US"/>
              </w:rPr>
              <w:t>bán</w:t>
            </w:r>
            <w:proofErr w:type="spellEnd"/>
            <w:r w:rsidR="006A6B93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6A6B93" w:rsidRPr="00D5653B">
              <w:rPr>
                <w:rFonts w:asciiTheme="majorHAnsi" w:hAnsiTheme="majorHAnsi" w:cstheme="majorHAnsi"/>
                <w:lang w:val="en-US"/>
              </w:rPr>
              <w:t>chọn</w:t>
            </w:r>
            <w:proofErr w:type="spellEnd"/>
            <w:r w:rsidR="006A6B93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6A6B93" w:rsidRPr="00D5653B">
              <w:rPr>
                <w:rFonts w:asciiTheme="majorHAnsi" w:hAnsiTheme="majorHAnsi" w:cstheme="majorHAnsi"/>
                <w:lang w:val="en-US"/>
              </w:rPr>
              <w:t>một</w:t>
            </w:r>
            <w:proofErr w:type="spellEnd"/>
            <w:r w:rsidR="006A6B93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6A6B93" w:rsidRPr="00D5653B">
              <w:rPr>
                <w:rFonts w:asciiTheme="majorHAnsi" w:hAnsiTheme="majorHAnsi" w:cstheme="majorHAnsi"/>
                <w:lang w:val="en-US"/>
              </w:rPr>
              <w:t>sản</w:t>
            </w:r>
            <w:proofErr w:type="spellEnd"/>
            <w:r w:rsidR="006A6B93" w:rsidRPr="00D5653B">
              <w:rPr>
                <w:rFonts w:asciiTheme="majorHAnsi" w:hAnsiTheme="majorHAnsi" w:cstheme="majorHAnsi"/>
                <w:lang w:val="en-US"/>
              </w:rPr>
              <w:t xml:space="preserve"> phẩm </w:t>
            </w:r>
            <w:proofErr w:type="spellStart"/>
            <w:r w:rsidR="006A6B93" w:rsidRPr="00D5653B">
              <w:rPr>
                <w:rFonts w:asciiTheme="majorHAnsi" w:hAnsiTheme="majorHAnsi" w:cstheme="majorHAnsi"/>
                <w:lang w:val="en-US"/>
              </w:rPr>
              <w:t>có</w:t>
            </w:r>
            <w:proofErr w:type="spellEnd"/>
            <w:r w:rsidR="006A6B93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6A6B93" w:rsidRPr="00D5653B">
              <w:rPr>
                <w:rFonts w:asciiTheme="majorHAnsi" w:hAnsiTheme="majorHAnsi" w:cstheme="majorHAnsi"/>
                <w:lang w:val="en-US"/>
              </w:rPr>
              <w:t>sẵn</w:t>
            </w:r>
            <w:proofErr w:type="spellEnd"/>
            <w:r w:rsidR="006A6B93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6A6B93" w:rsidRPr="00D5653B">
              <w:rPr>
                <w:rFonts w:asciiTheme="majorHAnsi" w:hAnsiTheme="majorHAnsi" w:cstheme="majorHAnsi"/>
                <w:lang w:val="en-US"/>
              </w:rPr>
              <w:t>để</w:t>
            </w:r>
            <w:proofErr w:type="spellEnd"/>
            <w:r w:rsidR="006A6B93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6A6B93" w:rsidRPr="00D5653B">
              <w:rPr>
                <w:rFonts w:asciiTheme="majorHAnsi" w:hAnsiTheme="majorHAnsi" w:cstheme="majorHAnsi"/>
                <w:lang w:val="en-US"/>
              </w:rPr>
              <w:t>tiến</w:t>
            </w:r>
            <w:proofErr w:type="spellEnd"/>
            <w:r w:rsidR="006A6B93" w:rsidRPr="00D5653B">
              <w:rPr>
                <w:rFonts w:asciiTheme="majorHAnsi" w:hAnsiTheme="majorHAnsi" w:cstheme="majorHAnsi"/>
                <w:lang w:val="en-US"/>
              </w:rPr>
              <w:t xml:space="preserve"> hành </w:t>
            </w:r>
            <w:proofErr w:type="spellStart"/>
            <w:r w:rsidR="006A6B93" w:rsidRPr="00D5653B">
              <w:rPr>
                <w:rFonts w:asciiTheme="majorHAnsi" w:hAnsiTheme="majorHAnsi" w:cstheme="majorHAnsi"/>
                <w:lang w:val="en-US"/>
              </w:rPr>
              <w:t>cập</w:t>
            </w:r>
            <w:proofErr w:type="spellEnd"/>
            <w:r w:rsidR="006A6B93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6A6B93" w:rsidRPr="00D5653B">
              <w:rPr>
                <w:rFonts w:asciiTheme="majorHAnsi" w:hAnsiTheme="majorHAnsi" w:cstheme="majorHAnsi"/>
                <w:lang w:val="en-US"/>
              </w:rPr>
              <w:t>nhật</w:t>
            </w:r>
            <w:proofErr w:type="spellEnd"/>
            <w:r w:rsidR="006A6B93" w:rsidRPr="00D5653B">
              <w:rPr>
                <w:rFonts w:asciiTheme="majorHAnsi" w:hAnsiTheme="majorHAnsi" w:cstheme="majorHAnsi"/>
                <w:lang w:val="en-US"/>
              </w:rPr>
              <w:t xml:space="preserve"> mới </w:t>
            </w:r>
            <w:proofErr w:type="spellStart"/>
            <w:r w:rsidR="006A6B93" w:rsidRPr="00D5653B">
              <w:rPr>
                <w:rFonts w:asciiTheme="majorHAnsi" w:hAnsiTheme="majorHAnsi" w:cstheme="majorHAnsi"/>
                <w:lang w:val="en-US"/>
              </w:rPr>
              <w:t>sản</w:t>
            </w:r>
            <w:proofErr w:type="spellEnd"/>
            <w:r w:rsidR="006A6B93" w:rsidRPr="00D5653B">
              <w:rPr>
                <w:rFonts w:asciiTheme="majorHAnsi" w:hAnsiTheme="majorHAnsi" w:cstheme="majorHAnsi"/>
                <w:lang w:val="en-US"/>
              </w:rPr>
              <w:t xml:space="preserve"> phẩm.</w:t>
            </w:r>
          </w:p>
          <w:p w14:paraId="7D7E1A6B" w14:textId="0D8FAE1A" w:rsidR="006A6B93" w:rsidRPr="00D5653B" w:rsidRDefault="00363694" w:rsidP="005F7E53">
            <w:pPr>
              <w:numPr>
                <w:ilvl w:val="0"/>
                <w:numId w:val="25"/>
              </w:numPr>
              <w:autoSpaceDE/>
              <w:autoSpaceDN/>
              <w:spacing w:line="240" w:lineRule="auto"/>
              <w:ind w:left="144" w:right="144"/>
              <w:jc w:val="both"/>
              <w:rPr>
                <w:rFonts w:asciiTheme="majorHAnsi" w:hAnsiTheme="majorHAnsi" w:cstheme="majorHAnsi"/>
                <w:lang w:val="en-US"/>
              </w:rPr>
            </w:pPr>
            <w:r>
              <w:rPr>
                <w:rFonts w:asciiTheme="majorHAnsi" w:hAnsiTheme="majorHAnsi" w:cstheme="majorHAnsi"/>
                <w:lang w:val="en-US"/>
              </w:rPr>
              <w:t xml:space="preserve">- </w:t>
            </w:r>
            <w:proofErr w:type="spellStart"/>
            <w:r w:rsidR="006A6B93" w:rsidRPr="00D5653B">
              <w:rPr>
                <w:rFonts w:asciiTheme="majorHAnsi" w:hAnsiTheme="majorHAnsi" w:cstheme="majorHAnsi"/>
                <w:lang w:val="en-US"/>
              </w:rPr>
              <w:t>Ấn</w:t>
            </w:r>
            <w:proofErr w:type="spellEnd"/>
            <w:r w:rsidR="006A6B93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6A6B93" w:rsidRPr="00D5653B">
              <w:rPr>
                <w:rFonts w:asciiTheme="majorHAnsi" w:hAnsiTheme="majorHAnsi" w:cstheme="majorHAnsi"/>
                <w:lang w:val="en-US"/>
              </w:rPr>
              <w:t>chọn</w:t>
            </w:r>
            <w:proofErr w:type="spellEnd"/>
            <w:r w:rsidR="006A6B93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6A6B93" w:rsidRPr="00D5653B">
              <w:rPr>
                <w:rFonts w:asciiTheme="majorHAnsi" w:hAnsiTheme="majorHAnsi" w:cstheme="majorHAnsi"/>
                <w:lang w:val="en-US"/>
              </w:rPr>
              <w:t>chỉnh</w:t>
            </w:r>
            <w:proofErr w:type="spellEnd"/>
            <w:r w:rsidR="006A6B93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6A6B93" w:rsidRPr="00D5653B">
              <w:rPr>
                <w:rFonts w:asciiTheme="majorHAnsi" w:hAnsiTheme="majorHAnsi" w:cstheme="majorHAnsi"/>
                <w:lang w:val="en-US"/>
              </w:rPr>
              <w:t>sửa</w:t>
            </w:r>
            <w:proofErr w:type="spellEnd"/>
            <w:r w:rsidR="006A6B93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6A6B93" w:rsidRPr="00D5653B">
              <w:rPr>
                <w:rFonts w:asciiTheme="majorHAnsi" w:hAnsiTheme="majorHAnsi" w:cstheme="majorHAnsi"/>
                <w:lang w:val="en-US"/>
              </w:rPr>
              <w:t>bên</w:t>
            </w:r>
            <w:proofErr w:type="spellEnd"/>
            <w:r w:rsidR="006A6B93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6A6B93" w:rsidRPr="00D5653B">
              <w:rPr>
                <w:rFonts w:asciiTheme="majorHAnsi" w:hAnsiTheme="majorHAnsi" w:cstheme="majorHAnsi"/>
                <w:lang w:val="en-US"/>
              </w:rPr>
              <w:t>trong</w:t>
            </w:r>
            <w:proofErr w:type="spellEnd"/>
            <w:r w:rsidR="006A6B93" w:rsidRPr="00D5653B">
              <w:rPr>
                <w:rFonts w:asciiTheme="majorHAnsi" w:hAnsiTheme="majorHAnsi" w:cstheme="majorHAnsi"/>
                <w:lang w:val="en-US"/>
              </w:rPr>
              <w:t xml:space="preserve"> chi </w:t>
            </w:r>
            <w:proofErr w:type="spellStart"/>
            <w:r w:rsidR="006A6B93" w:rsidRPr="00D5653B">
              <w:rPr>
                <w:rFonts w:asciiTheme="majorHAnsi" w:hAnsiTheme="majorHAnsi" w:cstheme="majorHAnsi"/>
                <w:lang w:val="en-US"/>
              </w:rPr>
              <w:t>tiết</w:t>
            </w:r>
            <w:proofErr w:type="spellEnd"/>
            <w:r w:rsidR="006A6B93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6A6B93" w:rsidRPr="00D5653B">
              <w:rPr>
                <w:rFonts w:asciiTheme="majorHAnsi" w:hAnsiTheme="majorHAnsi" w:cstheme="majorHAnsi"/>
                <w:lang w:val="en-US"/>
              </w:rPr>
              <w:t>sản</w:t>
            </w:r>
            <w:proofErr w:type="spellEnd"/>
            <w:r w:rsidR="006A6B93" w:rsidRPr="00D5653B">
              <w:rPr>
                <w:rFonts w:asciiTheme="majorHAnsi" w:hAnsiTheme="majorHAnsi" w:cstheme="majorHAnsi"/>
                <w:lang w:val="en-US"/>
              </w:rPr>
              <w:t xml:space="preserve"> phẩm.</w:t>
            </w:r>
          </w:p>
          <w:p w14:paraId="69C87514" w14:textId="2626BE76" w:rsidR="006A6B93" w:rsidRPr="00D5653B" w:rsidRDefault="00363694" w:rsidP="005F7E53">
            <w:pPr>
              <w:numPr>
                <w:ilvl w:val="0"/>
                <w:numId w:val="25"/>
              </w:numPr>
              <w:autoSpaceDE/>
              <w:autoSpaceDN/>
              <w:spacing w:line="240" w:lineRule="auto"/>
              <w:ind w:left="144" w:right="144"/>
              <w:jc w:val="both"/>
              <w:rPr>
                <w:rFonts w:asciiTheme="majorHAnsi" w:hAnsiTheme="majorHAnsi" w:cstheme="majorHAnsi"/>
                <w:lang w:val="en-US"/>
              </w:rPr>
            </w:pPr>
            <w:r>
              <w:rPr>
                <w:rFonts w:asciiTheme="majorHAnsi" w:hAnsiTheme="majorHAnsi" w:cstheme="majorHAnsi"/>
                <w:lang w:val="en-US"/>
              </w:rPr>
              <w:t xml:space="preserve">- </w:t>
            </w:r>
            <w:proofErr w:type="spellStart"/>
            <w:r w:rsidR="006A6B93" w:rsidRPr="00D5653B">
              <w:rPr>
                <w:rFonts w:asciiTheme="majorHAnsi" w:hAnsiTheme="majorHAnsi" w:cstheme="majorHAnsi"/>
                <w:lang w:val="en-US"/>
              </w:rPr>
              <w:t>Nhập</w:t>
            </w:r>
            <w:proofErr w:type="spellEnd"/>
            <w:r w:rsidR="006A6B93" w:rsidRPr="00D5653B">
              <w:rPr>
                <w:rFonts w:asciiTheme="majorHAnsi" w:hAnsiTheme="majorHAnsi" w:cstheme="majorHAnsi"/>
                <w:lang w:val="en-US"/>
              </w:rPr>
              <w:t xml:space="preserve"> vào </w:t>
            </w:r>
            <w:proofErr w:type="spellStart"/>
            <w:r w:rsidR="006A6B93" w:rsidRPr="00D5653B">
              <w:rPr>
                <w:rFonts w:asciiTheme="majorHAnsi" w:hAnsiTheme="majorHAnsi" w:cstheme="majorHAnsi"/>
                <w:lang w:val="en-US"/>
              </w:rPr>
              <w:t>các</w:t>
            </w:r>
            <w:proofErr w:type="spellEnd"/>
            <w:r w:rsidR="006A6B93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6A6B93" w:rsidRPr="00D5653B">
              <w:rPr>
                <w:rFonts w:asciiTheme="majorHAnsi" w:hAnsiTheme="majorHAnsi" w:cstheme="majorHAnsi"/>
                <w:lang w:val="en-US"/>
              </w:rPr>
              <w:t>thông</w:t>
            </w:r>
            <w:proofErr w:type="spellEnd"/>
            <w:r w:rsidR="006A6B93" w:rsidRPr="00D5653B">
              <w:rPr>
                <w:rFonts w:asciiTheme="majorHAnsi" w:hAnsiTheme="majorHAnsi" w:cstheme="majorHAnsi"/>
                <w:lang w:val="en-US"/>
              </w:rPr>
              <w:t xml:space="preserve"> tin </w:t>
            </w:r>
            <w:proofErr w:type="spellStart"/>
            <w:r w:rsidR="006A6B93" w:rsidRPr="00D5653B">
              <w:rPr>
                <w:rFonts w:asciiTheme="majorHAnsi" w:hAnsiTheme="majorHAnsi" w:cstheme="majorHAnsi"/>
                <w:lang w:val="en-US"/>
              </w:rPr>
              <w:t>thay</w:t>
            </w:r>
            <w:proofErr w:type="spellEnd"/>
            <w:r w:rsidR="006A6B93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6A6B93" w:rsidRPr="00D5653B">
              <w:rPr>
                <w:rFonts w:asciiTheme="majorHAnsi" w:hAnsiTheme="majorHAnsi" w:cstheme="majorHAnsi"/>
                <w:lang w:val="en-US"/>
              </w:rPr>
              <w:t>đổi</w:t>
            </w:r>
            <w:proofErr w:type="spellEnd"/>
            <w:r w:rsidR="006A6B93" w:rsidRPr="00D5653B">
              <w:rPr>
                <w:rFonts w:asciiTheme="majorHAnsi" w:hAnsiTheme="majorHAnsi" w:cstheme="majorHAnsi"/>
                <w:lang w:val="en-US"/>
              </w:rPr>
              <w:t>.</w:t>
            </w:r>
          </w:p>
          <w:p w14:paraId="0E653394" w14:textId="14E6BC86" w:rsidR="009538B0" w:rsidRPr="00D5653B" w:rsidRDefault="00363694" w:rsidP="005F7E53">
            <w:pPr>
              <w:numPr>
                <w:ilvl w:val="0"/>
                <w:numId w:val="25"/>
              </w:numPr>
              <w:autoSpaceDE/>
              <w:autoSpaceDN/>
              <w:spacing w:line="240" w:lineRule="auto"/>
              <w:ind w:left="144" w:right="144"/>
              <w:jc w:val="both"/>
              <w:rPr>
                <w:rFonts w:asciiTheme="majorHAnsi" w:hAnsiTheme="majorHAnsi" w:cstheme="majorHAnsi"/>
                <w:lang w:val="en-US"/>
              </w:rPr>
            </w:pPr>
            <w:r>
              <w:rPr>
                <w:rFonts w:asciiTheme="majorHAnsi" w:hAnsiTheme="majorHAnsi" w:cstheme="majorHAnsi"/>
                <w:lang w:val="en-US"/>
              </w:rPr>
              <w:t xml:space="preserve">- </w:t>
            </w:r>
            <w:proofErr w:type="spellStart"/>
            <w:r w:rsidR="006A6B93" w:rsidRPr="00D5653B">
              <w:rPr>
                <w:rFonts w:asciiTheme="majorHAnsi" w:hAnsiTheme="majorHAnsi" w:cstheme="majorHAnsi"/>
                <w:lang w:val="en-US"/>
              </w:rPr>
              <w:t>Ấn</w:t>
            </w:r>
            <w:proofErr w:type="spellEnd"/>
            <w:r w:rsidR="006A6B93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6A6B93" w:rsidRPr="00D5653B">
              <w:rPr>
                <w:rFonts w:asciiTheme="majorHAnsi" w:hAnsiTheme="majorHAnsi" w:cstheme="majorHAnsi"/>
                <w:lang w:val="en-US"/>
              </w:rPr>
              <w:t>chọn</w:t>
            </w:r>
            <w:proofErr w:type="spellEnd"/>
            <w:r w:rsidR="006A6B93" w:rsidRPr="00D5653B">
              <w:rPr>
                <w:rFonts w:asciiTheme="majorHAnsi" w:hAnsiTheme="majorHAnsi" w:cstheme="majorHAnsi"/>
                <w:lang w:val="en-US"/>
              </w:rPr>
              <w:t xml:space="preserve"> save </w:t>
            </w:r>
            <w:proofErr w:type="spellStart"/>
            <w:r w:rsidR="006A6B93" w:rsidRPr="00D5653B">
              <w:rPr>
                <w:rFonts w:asciiTheme="majorHAnsi" w:hAnsiTheme="majorHAnsi" w:cstheme="majorHAnsi"/>
                <w:lang w:val="en-US"/>
              </w:rPr>
              <w:t>để</w:t>
            </w:r>
            <w:proofErr w:type="spellEnd"/>
            <w:r w:rsidR="006A6B93" w:rsidRPr="00D5653B">
              <w:rPr>
                <w:rFonts w:asciiTheme="majorHAnsi" w:hAnsiTheme="majorHAnsi" w:cstheme="majorHAnsi"/>
                <w:lang w:val="en-US"/>
              </w:rPr>
              <w:t xml:space="preserve"> kết </w:t>
            </w:r>
            <w:proofErr w:type="spellStart"/>
            <w:r w:rsidR="006A6B93" w:rsidRPr="00D5653B">
              <w:rPr>
                <w:rFonts w:asciiTheme="majorHAnsi" w:hAnsiTheme="majorHAnsi" w:cstheme="majorHAnsi"/>
                <w:lang w:val="en-US"/>
              </w:rPr>
              <w:t>thúc</w:t>
            </w:r>
            <w:proofErr w:type="spellEnd"/>
            <w:r w:rsidR="006A6B93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6A6B93" w:rsidRPr="00D5653B">
              <w:rPr>
                <w:rFonts w:asciiTheme="majorHAnsi" w:hAnsiTheme="majorHAnsi" w:cstheme="majorHAnsi"/>
                <w:lang w:val="en-US"/>
              </w:rPr>
              <w:t>quy</w:t>
            </w:r>
            <w:proofErr w:type="spellEnd"/>
            <w:r w:rsidR="006A6B93" w:rsidRPr="00D5653B">
              <w:rPr>
                <w:rFonts w:asciiTheme="majorHAnsi" w:hAnsiTheme="majorHAnsi" w:cstheme="majorHAnsi"/>
                <w:lang w:val="en-US"/>
              </w:rPr>
              <w:t xml:space="preserve"> trình </w:t>
            </w:r>
            <w:proofErr w:type="spellStart"/>
            <w:r w:rsidR="006A6B93" w:rsidRPr="00D5653B">
              <w:rPr>
                <w:rFonts w:asciiTheme="majorHAnsi" w:hAnsiTheme="majorHAnsi" w:cstheme="majorHAnsi"/>
                <w:lang w:val="en-US"/>
              </w:rPr>
              <w:t>chỉnh</w:t>
            </w:r>
            <w:proofErr w:type="spellEnd"/>
            <w:r w:rsidR="006A6B93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6A6B93" w:rsidRPr="00D5653B">
              <w:rPr>
                <w:rFonts w:asciiTheme="majorHAnsi" w:hAnsiTheme="majorHAnsi" w:cstheme="majorHAnsi"/>
                <w:lang w:val="en-US"/>
              </w:rPr>
              <w:t>sửa</w:t>
            </w:r>
            <w:proofErr w:type="spellEnd"/>
            <w:r w:rsidR="006A6B93" w:rsidRPr="00D5653B">
              <w:rPr>
                <w:rFonts w:asciiTheme="majorHAnsi" w:hAnsiTheme="majorHAnsi" w:cstheme="majorHAnsi"/>
                <w:lang w:val="en-US"/>
              </w:rPr>
              <w:t>.</w:t>
            </w:r>
          </w:p>
        </w:tc>
      </w:tr>
      <w:tr w:rsidR="009538B0" w:rsidRPr="00D5653B" w14:paraId="53AE38EC" w14:textId="77777777" w:rsidTr="00826A67">
        <w:trPr>
          <w:trHeight w:val="661"/>
        </w:trPr>
        <w:tc>
          <w:tcPr>
            <w:tcW w:w="2205" w:type="dxa"/>
          </w:tcPr>
          <w:p w14:paraId="3826A2F6" w14:textId="77777777" w:rsidR="009538B0" w:rsidRPr="00D5653B" w:rsidRDefault="009538B0" w:rsidP="00327B41">
            <w:pPr>
              <w:pStyle w:val="TableParagraph"/>
              <w:spacing w:before="2"/>
              <w:ind w:left="144" w:right="144"/>
              <w:jc w:val="left"/>
              <w:rPr>
                <w:rFonts w:asciiTheme="majorHAnsi" w:hAnsiTheme="majorHAnsi" w:cstheme="majorHAnsi"/>
                <w:b/>
              </w:rPr>
            </w:pPr>
            <w:proofErr w:type="spellStart"/>
            <w:r w:rsidRPr="00D5653B">
              <w:rPr>
                <w:rFonts w:asciiTheme="majorHAnsi" w:hAnsiTheme="majorHAnsi" w:cstheme="majorHAnsi"/>
                <w:b/>
              </w:rPr>
              <w:t>Dòng</w:t>
            </w:r>
            <w:proofErr w:type="spellEnd"/>
            <w:r w:rsidRPr="00D5653B">
              <w:rPr>
                <w:rFonts w:asciiTheme="majorHAnsi" w:hAnsiTheme="majorHAnsi" w:cstheme="majorHAnsi"/>
                <w:b/>
                <w:spacing w:val="-2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sự</w:t>
            </w:r>
            <w:proofErr w:type="spellEnd"/>
            <w:r w:rsidRPr="00D5653B">
              <w:rPr>
                <w:rFonts w:asciiTheme="majorHAnsi" w:hAnsiTheme="majorHAnsi" w:cstheme="majorHAnsi"/>
                <w:b/>
                <w:spacing w:val="-1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kiện</w:t>
            </w:r>
            <w:proofErr w:type="spellEnd"/>
            <w:r w:rsidRPr="00D5653B">
              <w:rPr>
                <w:rFonts w:asciiTheme="majorHAnsi" w:hAnsiTheme="majorHAnsi" w:cstheme="majorHAnsi"/>
                <w:b/>
                <w:spacing w:val="-2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khác</w:t>
            </w:r>
            <w:proofErr w:type="spellEnd"/>
          </w:p>
        </w:tc>
        <w:tc>
          <w:tcPr>
            <w:tcW w:w="7237" w:type="dxa"/>
            <w:tcBorders>
              <w:right w:val="single" w:sz="6" w:space="0" w:color="000000"/>
            </w:tcBorders>
          </w:tcPr>
          <w:p w14:paraId="5A5BD266" w14:textId="77777777" w:rsidR="008A517D" w:rsidRPr="00D5653B" w:rsidRDefault="008A517D" w:rsidP="001300DC">
            <w:pPr>
              <w:pStyle w:val="TableParagraph"/>
              <w:keepNext/>
              <w:spacing w:line="336" w:lineRule="exact"/>
              <w:ind w:left="144" w:right="144"/>
              <w:jc w:val="both"/>
              <w:rPr>
                <w:rFonts w:asciiTheme="majorHAnsi" w:hAnsiTheme="majorHAnsi" w:cstheme="majorHAnsi"/>
                <w:lang w:val="en-US"/>
              </w:rPr>
            </w:pP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Ngoài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luồng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chính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ra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còn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có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luồng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để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xóa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đi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sản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phẩm: </w:t>
            </w:r>
          </w:p>
          <w:p w14:paraId="0FA3742A" w14:textId="7DF2012E" w:rsidR="008A517D" w:rsidRPr="00D5653B" w:rsidRDefault="00363694" w:rsidP="001300DC">
            <w:pPr>
              <w:pStyle w:val="TableParagraph"/>
              <w:keepNext/>
              <w:spacing w:line="336" w:lineRule="exact"/>
              <w:ind w:left="144" w:right="144"/>
              <w:jc w:val="both"/>
              <w:rPr>
                <w:rFonts w:asciiTheme="majorHAnsi" w:hAnsiTheme="majorHAnsi" w:cstheme="majorHAnsi"/>
                <w:lang w:val="en-US"/>
              </w:rPr>
            </w:pPr>
            <w:r>
              <w:rPr>
                <w:rFonts w:asciiTheme="majorHAnsi" w:hAnsiTheme="majorHAnsi" w:cstheme="majorHAnsi"/>
                <w:lang w:val="en-US"/>
              </w:rPr>
              <w:t xml:space="preserve">- </w:t>
            </w:r>
            <w:proofErr w:type="spellStart"/>
            <w:r w:rsidR="008A517D" w:rsidRPr="00D5653B">
              <w:rPr>
                <w:rFonts w:asciiTheme="majorHAnsi" w:hAnsiTheme="majorHAnsi" w:cstheme="majorHAnsi"/>
                <w:lang w:val="en-US"/>
              </w:rPr>
              <w:t>Người</w:t>
            </w:r>
            <w:proofErr w:type="spellEnd"/>
            <w:r w:rsidR="008A517D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8A517D" w:rsidRPr="00D5653B">
              <w:rPr>
                <w:rFonts w:asciiTheme="majorHAnsi" w:hAnsiTheme="majorHAnsi" w:cstheme="majorHAnsi"/>
                <w:lang w:val="en-US"/>
              </w:rPr>
              <w:t>bán</w:t>
            </w:r>
            <w:proofErr w:type="spellEnd"/>
            <w:r w:rsidR="008A517D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8A517D" w:rsidRPr="00D5653B">
              <w:rPr>
                <w:rFonts w:asciiTheme="majorHAnsi" w:hAnsiTheme="majorHAnsi" w:cstheme="majorHAnsi"/>
                <w:lang w:val="en-US"/>
              </w:rPr>
              <w:t>thực</w:t>
            </w:r>
            <w:proofErr w:type="spellEnd"/>
            <w:r w:rsidR="008A517D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8A517D" w:rsidRPr="00D5653B">
              <w:rPr>
                <w:rFonts w:asciiTheme="majorHAnsi" w:hAnsiTheme="majorHAnsi" w:cstheme="majorHAnsi"/>
                <w:lang w:val="en-US"/>
              </w:rPr>
              <w:t>hiện</w:t>
            </w:r>
            <w:proofErr w:type="spellEnd"/>
            <w:r w:rsidR="008A517D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8A517D" w:rsidRPr="00D5653B">
              <w:rPr>
                <w:rFonts w:asciiTheme="majorHAnsi" w:hAnsiTheme="majorHAnsi" w:cstheme="majorHAnsi"/>
                <w:lang w:val="en-US"/>
              </w:rPr>
              <w:t>ấn</w:t>
            </w:r>
            <w:proofErr w:type="spellEnd"/>
            <w:r w:rsidR="008A517D" w:rsidRPr="00D5653B">
              <w:rPr>
                <w:rFonts w:asciiTheme="majorHAnsi" w:hAnsiTheme="majorHAnsi" w:cstheme="majorHAnsi"/>
                <w:lang w:val="en-US"/>
              </w:rPr>
              <w:t xml:space="preserve"> vào </w:t>
            </w:r>
            <w:proofErr w:type="spellStart"/>
            <w:r w:rsidR="008A517D" w:rsidRPr="00D5653B">
              <w:rPr>
                <w:rFonts w:asciiTheme="majorHAnsi" w:hAnsiTheme="majorHAnsi" w:cstheme="majorHAnsi"/>
                <w:lang w:val="en-US"/>
              </w:rPr>
              <w:t>biểu</w:t>
            </w:r>
            <w:proofErr w:type="spellEnd"/>
            <w:r w:rsidR="008A517D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8A517D" w:rsidRPr="00D5653B">
              <w:rPr>
                <w:rFonts w:asciiTheme="majorHAnsi" w:hAnsiTheme="majorHAnsi" w:cstheme="majorHAnsi"/>
                <w:lang w:val="en-US"/>
              </w:rPr>
              <w:t>tượng</w:t>
            </w:r>
            <w:proofErr w:type="spellEnd"/>
            <w:r w:rsidR="008A517D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8A517D" w:rsidRPr="00D5653B">
              <w:rPr>
                <w:rFonts w:asciiTheme="majorHAnsi" w:hAnsiTheme="majorHAnsi" w:cstheme="majorHAnsi"/>
                <w:lang w:val="en-US"/>
              </w:rPr>
              <w:t>quản</w:t>
            </w:r>
            <w:proofErr w:type="spellEnd"/>
            <w:r w:rsidR="008A517D" w:rsidRPr="00D5653B">
              <w:rPr>
                <w:rFonts w:asciiTheme="majorHAnsi" w:hAnsiTheme="majorHAnsi" w:cstheme="majorHAnsi"/>
                <w:lang w:val="en-US"/>
              </w:rPr>
              <w:t xml:space="preserve"> lý </w:t>
            </w:r>
            <w:proofErr w:type="spellStart"/>
            <w:r w:rsidR="008A517D" w:rsidRPr="00D5653B">
              <w:rPr>
                <w:rFonts w:asciiTheme="majorHAnsi" w:hAnsiTheme="majorHAnsi" w:cstheme="majorHAnsi"/>
                <w:lang w:val="en-US"/>
              </w:rPr>
              <w:t>sản</w:t>
            </w:r>
            <w:proofErr w:type="spellEnd"/>
            <w:r w:rsidR="008A517D" w:rsidRPr="00D5653B">
              <w:rPr>
                <w:rFonts w:asciiTheme="majorHAnsi" w:hAnsiTheme="majorHAnsi" w:cstheme="majorHAnsi"/>
                <w:lang w:val="en-US"/>
              </w:rPr>
              <w:t xml:space="preserve"> phẩm </w:t>
            </w:r>
            <w:proofErr w:type="spellStart"/>
            <w:r w:rsidR="00C119EB" w:rsidRPr="00D5653B">
              <w:rPr>
                <w:rFonts w:asciiTheme="majorHAnsi" w:hAnsiTheme="majorHAnsi" w:cstheme="majorHAnsi"/>
                <w:lang w:val="en-US"/>
              </w:rPr>
              <w:t>thanh</w:t>
            </w:r>
            <w:proofErr w:type="spellEnd"/>
            <w:r w:rsidR="00C119EB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C119EB" w:rsidRPr="00D5653B">
              <w:rPr>
                <w:rFonts w:asciiTheme="majorHAnsi" w:hAnsiTheme="majorHAnsi" w:cstheme="majorHAnsi"/>
                <w:lang w:val="en-US"/>
              </w:rPr>
              <w:t>điều</w:t>
            </w:r>
            <w:proofErr w:type="spellEnd"/>
            <w:r w:rsidR="00C119EB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C119EB" w:rsidRPr="00D5653B">
              <w:rPr>
                <w:rFonts w:asciiTheme="majorHAnsi" w:hAnsiTheme="majorHAnsi" w:cstheme="majorHAnsi"/>
                <w:lang w:val="en-US"/>
              </w:rPr>
              <w:t>hướng</w:t>
            </w:r>
            <w:proofErr w:type="spellEnd"/>
            <w:r w:rsidR="00C119EB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C119EB" w:rsidRPr="00D5653B">
              <w:rPr>
                <w:rFonts w:asciiTheme="majorHAnsi" w:hAnsiTheme="majorHAnsi" w:cstheme="majorHAnsi"/>
                <w:lang w:val="en-US"/>
              </w:rPr>
              <w:t>trong</w:t>
            </w:r>
            <w:proofErr w:type="spellEnd"/>
            <w:r w:rsidR="00C119EB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C119EB" w:rsidRPr="00D5653B">
              <w:rPr>
                <w:rFonts w:asciiTheme="majorHAnsi" w:hAnsiTheme="majorHAnsi" w:cstheme="majorHAnsi"/>
                <w:lang w:val="en-US"/>
              </w:rPr>
              <w:t>màn</w:t>
            </w:r>
            <w:proofErr w:type="spellEnd"/>
            <w:r w:rsidR="00C119EB" w:rsidRPr="00D5653B">
              <w:rPr>
                <w:rFonts w:asciiTheme="majorHAnsi" w:hAnsiTheme="majorHAnsi" w:cstheme="majorHAnsi"/>
                <w:lang w:val="en-US"/>
              </w:rPr>
              <w:t xml:space="preserve"> hình Admin</w:t>
            </w:r>
            <w:r w:rsidR="008A517D" w:rsidRPr="00D5653B">
              <w:rPr>
                <w:rFonts w:asciiTheme="majorHAnsi" w:hAnsiTheme="majorHAnsi" w:cstheme="majorHAnsi"/>
                <w:lang w:val="en-US"/>
              </w:rPr>
              <w:t>.</w:t>
            </w:r>
          </w:p>
          <w:p w14:paraId="0CAC3252" w14:textId="1C554200" w:rsidR="008A517D" w:rsidRPr="00D5653B" w:rsidRDefault="00363694" w:rsidP="001300DC">
            <w:pPr>
              <w:pStyle w:val="TableParagraph"/>
              <w:keepNext/>
              <w:spacing w:line="336" w:lineRule="exact"/>
              <w:ind w:left="144" w:right="144"/>
              <w:jc w:val="both"/>
              <w:rPr>
                <w:rFonts w:asciiTheme="majorHAnsi" w:hAnsiTheme="majorHAnsi" w:cstheme="majorHAnsi"/>
                <w:lang w:val="en-US"/>
              </w:rPr>
            </w:pPr>
            <w:r>
              <w:rPr>
                <w:rFonts w:asciiTheme="majorHAnsi" w:hAnsiTheme="majorHAnsi" w:cstheme="majorHAnsi"/>
                <w:lang w:val="en-US"/>
              </w:rPr>
              <w:t xml:space="preserve">- </w:t>
            </w:r>
            <w:r w:rsidR="008A517D" w:rsidRPr="00D5653B">
              <w:rPr>
                <w:rFonts w:asciiTheme="majorHAnsi" w:hAnsiTheme="majorHAnsi" w:cstheme="majorHAnsi"/>
                <w:lang w:val="en-US"/>
              </w:rPr>
              <w:t xml:space="preserve">Ở </w:t>
            </w:r>
            <w:proofErr w:type="spellStart"/>
            <w:r w:rsidR="008A517D" w:rsidRPr="00D5653B">
              <w:rPr>
                <w:rFonts w:asciiTheme="majorHAnsi" w:hAnsiTheme="majorHAnsi" w:cstheme="majorHAnsi"/>
                <w:lang w:val="en-US"/>
              </w:rPr>
              <w:t>trang</w:t>
            </w:r>
            <w:proofErr w:type="spellEnd"/>
            <w:r w:rsidR="008A517D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8A517D" w:rsidRPr="00D5653B">
              <w:rPr>
                <w:rFonts w:asciiTheme="majorHAnsi" w:hAnsiTheme="majorHAnsi" w:cstheme="majorHAnsi"/>
                <w:lang w:val="en-US"/>
              </w:rPr>
              <w:t>quản</w:t>
            </w:r>
            <w:proofErr w:type="spellEnd"/>
            <w:r w:rsidR="008A517D" w:rsidRPr="00D5653B">
              <w:rPr>
                <w:rFonts w:asciiTheme="majorHAnsi" w:hAnsiTheme="majorHAnsi" w:cstheme="majorHAnsi"/>
                <w:lang w:val="en-US"/>
              </w:rPr>
              <w:t xml:space="preserve"> lý </w:t>
            </w:r>
            <w:proofErr w:type="spellStart"/>
            <w:r w:rsidR="008A517D" w:rsidRPr="00D5653B">
              <w:rPr>
                <w:rFonts w:asciiTheme="majorHAnsi" w:hAnsiTheme="majorHAnsi" w:cstheme="majorHAnsi"/>
                <w:lang w:val="en-US"/>
              </w:rPr>
              <w:t>sản</w:t>
            </w:r>
            <w:proofErr w:type="spellEnd"/>
            <w:r w:rsidR="008A517D" w:rsidRPr="00D5653B">
              <w:rPr>
                <w:rFonts w:asciiTheme="majorHAnsi" w:hAnsiTheme="majorHAnsi" w:cstheme="majorHAnsi"/>
                <w:lang w:val="en-US"/>
              </w:rPr>
              <w:t xml:space="preserve"> phẩm </w:t>
            </w:r>
            <w:proofErr w:type="spellStart"/>
            <w:r w:rsidR="008A517D" w:rsidRPr="00D5653B">
              <w:rPr>
                <w:rFonts w:asciiTheme="majorHAnsi" w:hAnsiTheme="majorHAnsi" w:cstheme="majorHAnsi"/>
                <w:lang w:val="en-US"/>
              </w:rPr>
              <w:t>hiển</w:t>
            </w:r>
            <w:proofErr w:type="spellEnd"/>
            <w:r w:rsidR="008A517D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8A517D" w:rsidRPr="00D5653B">
              <w:rPr>
                <w:rFonts w:asciiTheme="majorHAnsi" w:hAnsiTheme="majorHAnsi" w:cstheme="majorHAnsi"/>
                <w:lang w:val="en-US"/>
              </w:rPr>
              <w:t>thị</w:t>
            </w:r>
            <w:proofErr w:type="spellEnd"/>
            <w:r w:rsidR="008A517D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8A517D" w:rsidRPr="00D5653B">
              <w:rPr>
                <w:rFonts w:asciiTheme="majorHAnsi" w:hAnsiTheme="majorHAnsi" w:cstheme="majorHAnsi"/>
                <w:lang w:val="en-US"/>
              </w:rPr>
              <w:t>tất</w:t>
            </w:r>
            <w:proofErr w:type="spellEnd"/>
            <w:r w:rsidR="008A517D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8A517D" w:rsidRPr="00D5653B">
              <w:rPr>
                <w:rFonts w:asciiTheme="majorHAnsi" w:hAnsiTheme="majorHAnsi" w:cstheme="majorHAnsi"/>
                <w:lang w:val="en-US"/>
              </w:rPr>
              <w:t>cả</w:t>
            </w:r>
            <w:proofErr w:type="spellEnd"/>
            <w:r w:rsidR="008A517D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8A517D" w:rsidRPr="00D5653B">
              <w:rPr>
                <w:rFonts w:asciiTheme="majorHAnsi" w:hAnsiTheme="majorHAnsi" w:cstheme="majorHAnsi"/>
                <w:lang w:val="en-US"/>
              </w:rPr>
              <w:t>các</w:t>
            </w:r>
            <w:proofErr w:type="spellEnd"/>
            <w:r w:rsidR="008A517D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8A517D" w:rsidRPr="00D5653B">
              <w:rPr>
                <w:rFonts w:asciiTheme="majorHAnsi" w:hAnsiTheme="majorHAnsi" w:cstheme="majorHAnsi"/>
                <w:lang w:val="en-US"/>
              </w:rPr>
              <w:t>sản</w:t>
            </w:r>
            <w:proofErr w:type="spellEnd"/>
            <w:r w:rsidR="008A517D" w:rsidRPr="00D5653B">
              <w:rPr>
                <w:rFonts w:asciiTheme="majorHAnsi" w:hAnsiTheme="majorHAnsi" w:cstheme="majorHAnsi"/>
                <w:lang w:val="en-US"/>
              </w:rPr>
              <w:t xml:space="preserve"> phẩm c</w:t>
            </w:r>
            <w:r w:rsidR="00AB7D5D" w:rsidRPr="00D5653B">
              <w:rPr>
                <w:rFonts w:asciiTheme="majorHAnsi" w:hAnsiTheme="majorHAnsi" w:cstheme="majorHAnsi"/>
                <w:lang w:val="en-US"/>
              </w:rPr>
              <w:t>ủa</w:t>
            </w:r>
            <w:r w:rsidR="008A517D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8A517D" w:rsidRPr="00D5653B">
              <w:rPr>
                <w:rFonts w:asciiTheme="majorHAnsi" w:hAnsiTheme="majorHAnsi" w:cstheme="majorHAnsi"/>
                <w:lang w:val="en-US"/>
              </w:rPr>
              <w:t>người</w:t>
            </w:r>
            <w:proofErr w:type="spellEnd"/>
            <w:r w:rsidR="008A517D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8A517D" w:rsidRPr="00D5653B">
              <w:rPr>
                <w:rFonts w:asciiTheme="majorHAnsi" w:hAnsiTheme="majorHAnsi" w:cstheme="majorHAnsi"/>
                <w:lang w:val="en-US"/>
              </w:rPr>
              <w:t>bán</w:t>
            </w:r>
            <w:proofErr w:type="spellEnd"/>
            <w:r w:rsidR="008A517D" w:rsidRPr="00D5653B">
              <w:rPr>
                <w:rFonts w:asciiTheme="majorHAnsi" w:hAnsiTheme="majorHAnsi" w:cstheme="majorHAnsi"/>
                <w:lang w:val="en-US"/>
              </w:rPr>
              <w:t xml:space="preserve">. </w:t>
            </w:r>
          </w:p>
          <w:p w14:paraId="45133D12" w14:textId="20E3F720" w:rsidR="008A517D" w:rsidRPr="00D5653B" w:rsidRDefault="00363694" w:rsidP="001300DC">
            <w:pPr>
              <w:pStyle w:val="TableParagraph"/>
              <w:keepNext/>
              <w:spacing w:line="336" w:lineRule="exact"/>
              <w:ind w:left="144" w:right="144"/>
              <w:jc w:val="both"/>
              <w:rPr>
                <w:rFonts w:asciiTheme="majorHAnsi" w:hAnsiTheme="majorHAnsi" w:cstheme="majorHAnsi"/>
                <w:lang w:val="en-US"/>
              </w:rPr>
            </w:pPr>
            <w:r>
              <w:rPr>
                <w:rFonts w:asciiTheme="majorHAnsi" w:hAnsiTheme="majorHAnsi" w:cstheme="majorHAnsi"/>
                <w:lang w:val="en-US"/>
              </w:rPr>
              <w:t xml:space="preserve">- </w:t>
            </w:r>
            <w:proofErr w:type="spellStart"/>
            <w:r w:rsidR="008A517D" w:rsidRPr="00D5653B">
              <w:rPr>
                <w:rFonts w:asciiTheme="majorHAnsi" w:hAnsiTheme="majorHAnsi" w:cstheme="majorHAnsi"/>
                <w:lang w:val="en-US"/>
              </w:rPr>
              <w:t>Người</w:t>
            </w:r>
            <w:proofErr w:type="spellEnd"/>
            <w:r w:rsidR="008A517D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8A517D" w:rsidRPr="00D5653B">
              <w:rPr>
                <w:rFonts w:asciiTheme="majorHAnsi" w:hAnsiTheme="majorHAnsi" w:cstheme="majorHAnsi"/>
                <w:lang w:val="en-US"/>
              </w:rPr>
              <w:t>bán</w:t>
            </w:r>
            <w:proofErr w:type="spellEnd"/>
            <w:r w:rsidR="008A517D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8A517D" w:rsidRPr="00D5653B">
              <w:rPr>
                <w:rFonts w:asciiTheme="majorHAnsi" w:hAnsiTheme="majorHAnsi" w:cstheme="majorHAnsi"/>
                <w:lang w:val="en-US"/>
              </w:rPr>
              <w:t>chọn</w:t>
            </w:r>
            <w:proofErr w:type="spellEnd"/>
            <w:r w:rsidR="008A517D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8A517D" w:rsidRPr="00D5653B">
              <w:rPr>
                <w:rFonts w:asciiTheme="majorHAnsi" w:hAnsiTheme="majorHAnsi" w:cstheme="majorHAnsi"/>
                <w:lang w:val="en-US"/>
              </w:rPr>
              <w:t>một</w:t>
            </w:r>
            <w:proofErr w:type="spellEnd"/>
            <w:r w:rsidR="008A517D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8A517D" w:rsidRPr="00D5653B">
              <w:rPr>
                <w:rFonts w:asciiTheme="majorHAnsi" w:hAnsiTheme="majorHAnsi" w:cstheme="majorHAnsi"/>
                <w:lang w:val="en-US"/>
              </w:rPr>
              <w:t>sản</w:t>
            </w:r>
            <w:proofErr w:type="spellEnd"/>
            <w:r w:rsidR="008A517D" w:rsidRPr="00D5653B">
              <w:rPr>
                <w:rFonts w:asciiTheme="majorHAnsi" w:hAnsiTheme="majorHAnsi" w:cstheme="majorHAnsi"/>
                <w:lang w:val="en-US"/>
              </w:rPr>
              <w:t xml:space="preserve"> phẩm </w:t>
            </w:r>
            <w:proofErr w:type="spellStart"/>
            <w:r w:rsidR="008A517D" w:rsidRPr="00D5653B">
              <w:rPr>
                <w:rFonts w:asciiTheme="majorHAnsi" w:hAnsiTheme="majorHAnsi" w:cstheme="majorHAnsi"/>
                <w:lang w:val="en-US"/>
              </w:rPr>
              <w:t>có</w:t>
            </w:r>
            <w:proofErr w:type="spellEnd"/>
            <w:r w:rsidR="008A517D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8A517D" w:rsidRPr="00D5653B">
              <w:rPr>
                <w:rFonts w:asciiTheme="majorHAnsi" w:hAnsiTheme="majorHAnsi" w:cstheme="majorHAnsi"/>
                <w:lang w:val="en-US"/>
              </w:rPr>
              <w:t>sẵn</w:t>
            </w:r>
            <w:proofErr w:type="spellEnd"/>
            <w:r w:rsidR="008A517D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8A517D" w:rsidRPr="00D5653B">
              <w:rPr>
                <w:rFonts w:asciiTheme="majorHAnsi" w:hAnsiTheme="majorHAnsi" w:cstheme="majorHAnsi"/>
                <w:lang w:val="en-US"/>
              </w:rPr>
              <w:t>để</w:t>
            </w:r>
            <w:proofErr w:type="spellEnd"/>
            <w:r w:rsidR="008A517D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8A517D" w:rsidRPr="00D5653B">
              <w:rPr>
                <w:rFonts w:asciiTheme="majorHAnsi" w:hAnsiTheme="majorHAnsi" w:cstheme="majorHAnsi"/>
                <w:lang w:val="en-US"/>
              </w:rPr>
              <w:t>tiến</w:t>
            </w:r>
            <w:proofErr w:type="spellEnd"/>
            <w:r w:rsidR="008A517D" w:rsidRPr="00D5653B">
              <w:rPr>
                <w:rFonts w:asciiTheme="majorHAnsi" w:hAnsiTheme="majorHAnsi" w:cstheme="majorHAnsi"/>
                <w:lang w:val="en-US"/>
              </w:rPr>
              <w:t xml:space="preserve"> hành </w:t>
            </w:r>
            <w:proofErr w:type="spellStart"/>
            <w:r w:rsidR="008A517D" w:rsidRPr="00D5653B">
              <w:rPr>
                <w:rFonts w:asciiTheme="majorHAnsi" w:hAnsiTheme="majorHAnsi" w:cstheme="majorHAnsi"/>
                <w:lang w:val="en-US"/>
              </w:rPr>
              <w:t>cập</w:t>
            </w:r>
            <w:proofErr w:type="spellEnd"/>
            <w:r w:rsidR="008A517D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8A517D" w:rsidRPr="00D5653B">
              <w:rPr>
                <w:rFonts w:asciiTheme="majorHAnsi" w:hAnsiTheme="majorHAnsi" w:cstheme="majorHAnsi"/>
                <w:lang w:val="en-US"/>
              </w:rPr>
              <w:t>nhật</w:t>
            </w:r>
            <w:proofErr w:type="spellEnd"/>
            <w:r w:rsidR="008A517D" w:rsidRPr="00D5653B">
              <w:rPr>
                <w:rFonts w:asciiTheme="majorHAnsi" w:hAnsiTheme="majorHAnsi" w:cstheme="majorHAnsi"/>
                <w:lang w:val="en-US"/>
              </w:rPr>
              <w:t xml:space="preserve"> mới </w:t>
            </w:r>
            <w:proofErr w:type="spellStart"/>
            <w:r w:rsidR="008A517D" w:rsidRPr="00D5653B">
              <w:rPr>
                <w:rFonts w:asciiTheme="majorHAnsi" w:hAnsiTheme="majorHAnsi" w:cstheme="majorHAnsi"/>
                <w:lang w:val="en-US"/>
              </w:rPr>
              <w:t>sản</w:t>
            </w:r>
            <w:proofErr w:type="spellEnd"/>
            <w:r w:rsidR="008A517D" w:rsidRPr="00D5653B">
              <w:rPr>
                <w:rFonts w:asciiTheme="majorHAnsi" w:hAnsiTheme="majorHAnsi" w:cstheme="majorHAnsi"/>
                <w:lang w:val="en-US"/>
              </w:rPr>
              <w:t xml:space="preserve"> phẩm.</w:t>
            </w:r>
          </w:p>
          <w:p w14:paraId="0E1AA7BF" w14:textId="3EAD87AE" w:rsidR="008A517D" w:rsidRPr="00D5653B" w:rsidRDefault="00363694" w:rsidP="001300DC">
            <w:pPr>
              <w:pStyle w:val="TableParagraph"/>
              <w:keepNext/>
              <w:spacing w:line="336" w:lineRule="exact"/>
              <w:ind w:left="144" w:right="144"/>
              <w:jc w:val="both"/>
              <w:rPr>
                <w:rFonts w:asciiTheme="majorHAnsi" w:hAnsiTheme="majorHAnsi" w:cstheme="majorHAnsi"/>
                <w:lang w:val="en-US"/>
              </w:rPr>
            </w:pPr>
            <w:r>
              <w:rPr>
                <w:rFonts w:asciiTheme="majorHAnsi" w:hAnsiTheme="majorHAnsi" w:cstheme="majorHAnsi"/>
                <w:lang w:val="en-US"/>
              </w:rPr>
              <w:t xml:space="preserve">- </w:t>
            </w:r>
            <w:proofErr w:type="spellStart"/>
            <w:r w:rsidR="008A517D" w:rsidRPr="00D5653B">
              <w:rPr>
                <w:rFonts w:asciiTheme="majorHAnsi" w:hAnsiTheme="majorHAnsi" w:cstheme="majorHAnsi"/>
                <w:lang w:val="en-US"/>
              </w:rPr>
              <w:t>Ấn</w:t>
            </w:r>
            <w:proofErr w:type="spellEnd"/>
            <w:r w:rsidR="008A517D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8A517D" w:rsidRPr="00D5653B">
              <w:rPr>
                <w:rFonts w:asciiTheme="majorHAnsi" w:hAnsiTheme="majorHAnsi" w:cstheme="majorHAnsi"/>
                <w:lang w:val="en-US"/>
              </w:rPr>
              <w:t>chọn</w:t>
            </w:r>
            <w:proofErr w:type="spellEnd"/>
            <w:r w:rsidR="008A517D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8A517D" w:rsidRPr="00D5653B">
              <w:rPr>
                <w:rFonts w:asciiTheme="majorHAnsi" w:hAnsiTheme="majorHAnsi" w:cstheme="majorHAnsi"/>
                <w:lang w:val="en-US"/>
              </w:rPr>
              <w:t>nút</w:t>
            </w:r>
            <w:proofErr w:type="spellEnd"/>
            <w:r w:rsidR="008A517D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8A517D" w:rsidRPr="00D5653B">
              <w:rPr>
                <w:rFonts w:asciiTheme="majorHAnsi" w:hAnsiTheme="majorHAnsi" w:cstheme="majorHAnsi"/>
                <w:lang w:val="en-US"/>
              </w:rPr>
              <w:t>xóa</w:t>
            </w:r>
            <w:proofErr w:type="spellEnd"/>
            <w:r w:rsidR="008A517D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8A517D" w:rsidRPr="00D5653B">
              <w:rPr>
                <w:rFonts w:asciiTheme="majorHAnsi" w:hAnsiTheme="majorHAnsi" w:cstheme="majorHAnsi"/>
                <w:lang w:val="en-US"/>
              </w:rPr>
              <w:t>sản</w:t>
            </w:r>
            <w:proofErr w:type="spellEnd"/>
            <w:r w:rsidR="008A517D" w:rsidRPr="00D5653B">
              <w:rPr>
                <w:rFonts w:asciiTheme="majorHAnsi" w:hAnsiTheme="majorHAnsi" w:cstheme="majorHAnsi"/>
                <w:lang w:val="en-US"/>
              </w:rPr>
              <w:t xml:space="preserve"> phẩm </w:t>
            </w:r>
            <w:proofErr w:type="spellStart"/>
            <w:r w:rsidR="008A517D" w:rsidRPr="00D5653B">
              <w:rPr>
                <w:rFonts w:asciiTheme="majorHAnsi" w:hAnsiTheme="majorHAnsi" w:cstheme="majorHAnsi"/>
                <w:lang w:val="en-US"/>
              </w:rPr>
              <w:t>bên</w:t>
            </w:r>
            <w:proofErr w:type="spellEnd"/>
            <w:r w:rsidR="008A517D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8A517D" w:rsidRPr="00D5653B">
              <w:rPr>
                <w:rFonts w:asciiTheme="majorHAnsi" w:hAnsiTheme="majorHAnsi" w:cstheme="majorHAnsi"/>
                <w:lang w:val="en-US"/>
              </w:rPr>
              <w:t>trong</w:t>
            </w:r>
            <w:proofErr w:type="spellEnd"/>
            <w:r w:rsidR="008A517D" w:rsidRPr="00D5653B">
              <w:rPr>
                <w:rFonts w:asciiTheme="majorHAnsi" w:hAnsiTheme="majorHAnsi" w:cstheme="majorHAnsi"/>
                <w:lang w:val="en-US"/>
              </w:rPr>
              <w:t xml:space="preserve"> chi </w:t>
            </w:r>
            <w:proofErr w:type="spellStart"/>
            <w:r w:rsidR="008A517D" w:rsidRPr="00D5653B">
              <w:rPr>
                <w:rFonts w:asciiTheme="majorHAnsi" w:hAnsiTheme="majorHAnsi" w:cstheme="majorHAnsi"/>
                <w:lang w:val="en-US"/>
              </w:rPr>
              <w:t>tiết</w:t>
            </w:r>
            <w:proofErr w:type="spellEnd"/>
            <w:r w:rsidR="008A517D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8A517D" w:rsidRPr="00D5653B">
              <w:rPr>
                <w:rFonts w:asciiTheme="majorHAnsi" w:hAnsiTheme="majorHAnsi" w:cstheme="majorHAnsi"/>
                <w:lang w:val="en-US"/>
              </w:rPr>
              <w:t>sản</w:t>
            </w:r>
            <w:proofErr w:type="spellEnd"/>
            <w:r w:rsidR="008A517D" w:rsidRPr="00D5653B">
              <w:rPr>
                <w:rFonts w:asciiTheme="majorHAnsi" w:hAnsiTheme="majorHAnsi" w:cstheme="majorHAnsi"/>
                <w:lang w:val="en-US"/>
              </w:rPr>
              <w:t xml:space="preserve"> phẩm.</w:t>
            </w:r>
          </w:p>
          <w:p w14:paraId="2FA1F373" w14:textId="0E01EA45" w:rsidR="008A517D" w:rsidRPr="00D5653B" w:rsidRDefault="00363694" w:rsidP="001300DC">
            <w:pPr>
              <w:pStyle w:val="TableParagraph"/>
              <w:keepNext/>
              <w:spacing w:line="336" w:lineRule="exact"/>
              <w:ind w:left="144" w:right="144"/>
              <w:jc w:val="both"/>
              <w:rPr>
                <w:rFonts w:asciiTheme="majorHAnsi" w:hAnsiTheme="majorHAnsi" w:cstheme="majorHAnsi"/>
                <w:lang w:val="en-US"/>
              </w:rPr>
            </w:pPr>
            <w:r>
              <w:rPr>
                <w:rFonts w:asciiTheme="majorHAnsi" w:hAnsiTheme="majorHAnsi" w:cstheme="majorHAnsi"/>
                <w:lang w:val="en-US"/>
              </w:rPr>
              <w:t xml:space="preserve">- </w:t>
            </w:r>
            <w:proofErr w:type="spellStart"/>
            <w:r w:rsidR="008A517D" w:rsidRPr="00D5653B">
              <w:rPr>
                <w:rFonts w:asciiTheme="majorHAnsi" w:hAnsiTheme="majorHAnsi" w:cstheme="majorHAnsi"/>
                <w:lang w:val="en-US"/>
              </w:rPr>
              <w:t>Ấn</w:t>
            </w:r>
            <w:proofErr w:type="spellEnd"/>
            <w:r w:rsidR="008A517D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8A517D" w:rsidRPr="00D5653B">
              <w:rPr>
                <w:rFonts w:asciiTheme="majorHAnsi" w:hAnsiTheme="majorHAnsi" w:cstheme="majorHAnsi"/>
                <w:lang w:val="en-US"/>
              </w:rPr>
              <w:t>chọn</w:t>
            </w:r>
            <w:proofErr w:type="spellEnd"/>
            <w:r w:rsidR="008A517D" w:rsidRPr="00D5653B">
              <w:rPr>
                <w:rFonts w:asciiTheme="majorHAnsi" w:hAnsiTheme="majorHAnsi" w:cstheme="majorHAnsi"/>
                <w:lang w:val="en-US"/>
              </w:rPr>
              <w:t xml:space="preserve"> “</w:t>
            </w:r>
            <w:proofErr w:type="spellStart"/>
            <w:r w:rsidR="00C119EB" w:rsidRPr="00D5653B">
              <w:rPr>
                <w:rFonts w:asciiTheme="majorHAnsi" w:hAnsiTheme="majorHAnsi" w:cstheme="majorHAnsi"/>
                <w:lang w:val="en-US"/>
              </w:rPr>
              <w:t>Xác</w:t>
            </w:r>
            <w:proofErr w:type="spellEnd"/>
            <w:r w:rsidR="00C119EB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C119EB" w:rsidRPr="00D5653B">
              <w:rPr>
                <w:rFonts w:asciiTheme="majorHAnsi" w:hAnsiTheme="majorHAnsi" w:cstheme="majorHAnsi"/>
                <w:lang w:val="en-US"/>
              </w:rPr>
              <w:t>nhận</w:t>
            </w:r>
            <w:proofErr w:type="spellEnd"/>
            <w:r w:rsidR="008A517D" w:rsidRPr="00D5653B">
              <w:rPr>
                <w:rFonts w:asciiTheme="majorHAnsi" w:hAnsiTheme="majorHAnsi" w:cstheme="majorHAnsi"/>
                <w:lang w:val="en-US"/>
              </w:rPr>
              <w:t xml:space="preserve">” </w:t>
            </w:r>
            <w:proofErr w:type="spellStart"/>
            <w:r w:rsidR="008A517D" w:rsidRPr="00D5653B">
              <w:rPr>
                <w:rFonts w:asciiTheme="majorHAnsi" w:hAnsiTheme="majorHAnsi" w:cstheme="majorHAnsi"/>
                <w:lang w:val="en-US"/>
              </w:rPr>
              <w:t>để</w:t>
            </w:r>
            <w:proofErr w:type="spellEnd"/>
            <w:r w:rsidR="008A517D" w:rsidRPr="00D5653B">
              <w:rPr>
                <w:rFonts w:asciiTheme="majorHAnsi" w:hAnsiTheme="majorHAnsi" w:cstheme="majorHAnsi"/>
                <w:lang w:val="en-US"/>
              </w:rPr>
              <w:t xml:space="preserve"> kết </w:t>
            </w:r>
            <w:proofErr w:type="spellStart"/>
            <w:r w:rsidR="008A517D" w:rsidRPr="00D5653B">
              <w:rPr>
                <w:rFonts w:asciiTheme="majorHAnsi" w:hAnsiTheme="majorHAnsi" w:cstheme="majorHAnsi"/>
                <w:lang w:val="en-US"/>
              </w:rPr>
              <w:t>thúc</w:t>
            </w:r>
            <w:proofErr w:type="spellEnd"/>
            <w:r w:rsidR="008A517D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8A517D" w:rsidRPr="00D5653B">
              <w:rPr>
                <w:rFonts w:asciiTheme="majorHAnsi" w:hAnsiTheme="majorHAnsi" w:cstheme="majorHAnsi"/>
                <w:lang w:val="en-US"/>
              </w:rPr>
              <w:t>quy</w:t>
            </w:r>
            <w:proofErr w:type="spellEnd"/>
            <w:r w:rsidR="008A517D" w:rsidRPr="00D5653B">
              <w:rPr>
                <w:rFonts w:asciiTheme="majorHAnsi" w:hAnsiTheme="majorHAnsi" w:cstheme="majorHAnsi"/>
                <w:lang w:val="en-US"/>
              </w:rPr>
              <w:t xml:space="preserve"> trình </w:t>
            </w:r>
            <w:proofErr w:type="spellStart"/>
            <w:r w:rsidR="008A517D" w:rsidRPr="00D5653B">
              <w:rPr>
                <w:rFonts w:asciiTheme="majorHAnsi" w:hAnsiTheme="majorHAnsi" w:cstheme="majorHAnsi"/>
                <w:lang w:val="en-US"/>
              </w:rPr>
              <w:t>xóa</w:t>
            </w:r>
            <w:proofErr w:type="spellEnd"/>
            <w:r w:rsidR="008A517D" w:rsidRPr="00D5653B">
              <w:rPr>
                <w:rFonts w:asciiTheme="majorHAnsi" w:hAnsiTheme="majorHAnsi" w:cstheme="majorHAnsi"/>
                <w:lang w:val="en-US"/>
              </w:rPr>
              <w:t>.</w:t>
            </w:r>
          </w:p>
          <w:p w14:paraId="73054AEE" w14:textId="041FB52C" w:rsidR="008A517D" w:rsidRPr="00D5653B" w:rsidRDefault="008A517D" w:rsidP="001300DC">
            <w:pPr>
              <w:pStyle w:val="TableParagraph"/>
              <w:keepNext/>
              <w:spacing w:line="336" w:lineRule="exact"/>
              <w:ind w:left="144" w:right="144"/>
              <w:jc w:val="both"/>
              <w:rPr>
                <w:rFonts w:asciiTheme="majorHAnsi" w:hAnsiTheme="majorHAnsi" w:cstheme="majorHAnsi"/>
                <w:lang w:val="en-US"/>
              </w:rPr>
            </w:pP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Nếu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người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bán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khi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đã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đến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bước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r w:rsidR="00C119EB" w:rsidRPr="00D5653B">
              <w:rPr>
                <w:rFonts w:asciiTheme="majorHAnsi" w:hAnsiTheme="majorHAnsi" w:cstheme="majorHAnsi"/>
                <w:lang w:val="en-US"/>
              </w:rPr>
              <w:t>4</w:t>
            </w:r>
            <w:r w:rsidRPr="00D5653B">
              <w:rPr>
                <w:rFonts w:asciiTheme="majorHAnsi" w:hAnsiTheme="majorHAnsi" w:cstheme="majorHAnsi"/>
                <w:lang w:val="en-US"/>
              </w:rPr>
              <w:t xml:space="preserve"> (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luồng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xóa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),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hoặc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bước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r w:rsidR="00C119EB" w:rsidRPr="00D5653B">
              <w:rPr>
                <w:rFonts w:asciiTheme="majorHAnsi" w:hAnsiTheme="majorHAnsi" w:cstheme="majorHAnsi"/>
                <w:lang w:val="en-US"/>
              </w:rPr>
              <w:t>5</w:t>
            </w:r>
            <w:r w:rsidRPr="00D5653B">
              <w:rPr>
                <w:rFonts w:asciiTheme="majorHAnsi" w:hAnsiTheme="majorHAnsi" w:cstheme="majorHAnsi"/>
                <w:lang w:val="en-US"/>
              </w:rPr>
              <w:t xml:space="preserve"> (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luồng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cơ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bản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)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nhưng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không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bấm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confirm/Save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mà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thoát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ra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thì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sẽ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không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có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bất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kỳ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thay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đổi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nào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trên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sản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phẩm.</w:t>
            </w:r>
          </w:p>
          <w:p w14:paraId="2D188998" w14:textId="77777777" w:rsidR="008A517D" w:rsidRPr="00D5653B" w:rsidRDefault="008A517D" w:rsidP="001300DC">
            <w:pPr>
              <w:pStyle w:val="TableParagraph"/>
              <w:keepNext/>
              <w:spacing w:line="336" w:lineRule="exact"/>
              <w:ind w:left="144" w:right="144"/>
              <w:jc w:val="both"/>
              <w:rPr>
                <w:rFonts w:asciiTheme="majorHAnsi" w:hAnsiTheme="majorHAnsi" w:cstheme="majorHAnsi"/>
                <w:lang w:val="en-US"/>
              </w:rPr>
            </w:pPr>
            <w:r w:rsidRPr="00D5653B">
              <w:rPr>
                <w:rFonts w:asciiTheme="majorHAnsi" w:hAnsiTheme="majorHAnsi" w:cstheme="majorHAnsi"/>
                <w:lang w:val="en-US"/>
              </w:rPr>
              <w:t xml:space="preserve">Ở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Luồng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cơ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bản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nếu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đã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quay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ra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màn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hình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khác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thì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khi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muốn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thay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đổi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lần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nữa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sẽ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phải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nhập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thại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những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thông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tin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muốn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thay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đổi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>.</w:t>
            </w:r>
          </w:p>
          <w:p w14:paraId="3D467974" w14:textId="21634CE2" w:rsidR="009538B0" w:rsidRPr="00D5653B" w:rsidRDefault="008A517D" w:rsidP="00BA5A2E">
            <w:pPr>
              <w:pStyle w:val="TableParagraph"/>
              <w:keepNext/>
              <w:spacing w:line="336" w:lineRule="exact"/>
              <w:ind w:left="144" w:right="144"/>
              <w:jc w:val="both"/>
              <w:rPr>
                <w:rFonts w:asciiTheme="majorHAnsi" w:hAnsiTheme="majorHAnsi" w:cstheme="majorHAnsi"/>
                <w:lang w:val="en-US"/>
              </w:rPr>
            </w:pPr>
            <w:r w:rsidRPr="00D5653B">
              <w:rPr>
                <w:rFonts w:asciiTheme="majorHAnsi" w:hAnsiTheme="majorHAnsi" w:cstheme="majorHAnsi"/>
                <w:lang w:val="en-US"/>
              </w:rPr>
              <w:t xml:space="preserve">Ở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luồng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cơ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bản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nếu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người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dùng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bỏ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trống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bất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kỳ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thông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tin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nào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thì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sẽ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có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thông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báo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“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Không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thể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có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bỏ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trông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thông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tin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này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”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tô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đỏ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ở ô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đó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và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không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thể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ấn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chọn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“Save”.</w:t>
            </w:r>
          </w:p>
        </w:tc>
      </w:tr>
    </w:tbl>
    <w:p w14:paraId="38F6F7E3" w14:textId="63300126" w:rsidR="00BA5A2E" w:rsidRDefault="00BA5A2E" w:rsidP="00BA5A2E">
      <w:pPr>
        <w:pStyle w:val="Caption"/>
        <w:ind w:left="0"/>
        <w:jc w:val="center"/>
      </w:pPr>
      <w:bookmarkStart w:id="263" w:name="_Toc106816509"/>
      <w:proofErr w:type="spellStart"/>
      <w:r>
        <w:t>Bảng</w:t>
      </w:r>
      <w:proofErr w:type="spellEnd"/>
      <w:r>
        <w:t xml:space="preserve"> </w:t>
      </w:r>
      <w:r w:rsidR="006179BC">
        <w:fldChar w:fldCharType="begin"/>
      </w:r>
      <w:r w:rsidR="006179BC">
        <w:instrText xml:space="preserve"> STYLEREF 1 \s </w:instrText>
      </w:r>
      <w:r w:rsidR="006179BC">
        <w:fldChar w:fldCharType="separate"/>
      </w:r>
      <w:r w:rsidR="006179BC">
        <w:rPr>
          <w:noProof/>
        </w:rPr>
        <w:t>3</w:t>
      </w:r>
      <w:r w:rsidR="006179BC">
        <w:fldChar w:fldCharType="end"/>
      </w:r>
      <w:r w:rsidR="006179BC">
        <w:t>.</w:t>
      </w:r>
      <w:r w:rsidR="006179BC">
        <w:fldChar w:fldCharType="begin"/>
      </w:r>
      <w:r w:rsidR="006179BC">
        <w:instrText xml:space="preserve"> SEQ Bảng \* ARABIC \s 1 </w:instrText>
      </w:r>
      <w:r w:rsidR="006179BC">
        <w:fldChar w:fldCharType="separate"/>
      </w:r>
      <w:r w:rsidR="006179BC">
        <w:rPr>
          <w:noProof/>
        </w:rPr>
        <w:t>18</w:t>
      </w:r>
      <w:r w:rsidR="006179BC">
        <w:fldChar w:fldCharType="end"/>
      </w:r>
      <w:r w:rsidRPr="00153084">
        <w:t xml:space="preserve"> </w:t>
      </w:r>
      <w:proofErr w:type="spellStart"/>
      <w:r w:rsidRPr="00153084">
        <w:t>Use</w:t>
      </w:r>
      <w:proofErr w:type="spellEnd"/>
      <w:r w:rsidRPr="00153084">
        <w:t xml:space="preserve"> </w:t>
      </w:r>
      <w:proofErr w:type="spellStart"/>
      <w:r w:rsidRPr="00153084">
        <w:t>case</w:t>
      </w:r>
      <w:proofErr w:type="spellEnd"/>
      <w:r w:rsidRPr="00153084">
        <w:t xml:space="preserve"> </w:t>
      </w:r>
      <w:r>
        <w:rPr>
          <w:lang w:val="en-US"/>
        </w:rPr>
        <w:t xml:space="preserve">Quản lý </w:t>
      </w:r>
      <w:proofErr w:type="spellStart"/>
      <w:r>
        <w:rPr>
          <w:lang w:val="en-US"/>
        </w:rPr>
        <w:t>sản</w:t>
      </w:r>
      <w:proofErr w:type="spellEnd"/>
      <w:r>
        <w:rPr>
          <w:lang w:val="en-US"/>
        </w:rPr>
        <w:t xml:space="preserve"> phẩm</w:t>
      </w:r>
      <w:bookmarkEnd w:id="263"/>
    </w:p>
    <w:p w14:paraId="2AA84F4A" w14:textId="65CA2F28" w:rsidR="009538B0" w:rsidRPr="00BA5A2E" w:rsidRDefault="009538B0" w:rsidP="00B75EA1">
      <w:pPr>
        <w:pStyle w:val="Caption"/>
        <w:ind w:left="0"/>
        <w:jc w:val="center"/>
        <w:rPr>
          <w:rFonts w:asciiTheme="majorHAnsi" w:hAnsiTheme="majorHAnsi" w:cstheme="majorHAnsi"/>
          <w:lang w:val="en-US"/>
        </w:rPr>
      </w:pPr>
    </w:p>
    <w:p w14:paraId="54D99911" w14:textId="5D9BB1A7" w:rsidR="009538B0" w:rsidRPr="00D5653B" w:rsidRDefault="009538B0" w:rsidP="0030117C">
      <w:pPr>
        <w:pStyle w:val="Heading4"/>
        <w:rPr>
          <w:rFonts w:cstheme="majorHAnsi"/>
          <w:lang w:val="en-US"/>
        </w:rPr>
      </w:pPr>
      <w:r w:rsidRPr="00D5653B">
        <w:rPr>
          <w:rFonts w:cstheme="majorHAnsi"/>
          <w:lang w:val="en-US"/>
        </w:rPr>
        <w:lastRenderedPageBreak/>
        <w:t xml:space="preserve">Quản lý </w:t>
      </w:r>
      <w:proofErr w:type="spellStart"/>
      <w:r w:rsidRPr="00D5653B">
        <w:rPr>
          <w:rFonts w:cstheme="majorHAnsi"/>
          <w:lang w:val="en-US"/>
        </w:rPr>
        <w:t>đơn</w:t>
      </w:r>
      <w:proofErr w:type="spellEnd"/>
      <w:r w:rsidRPr="00D5653B">
        <w:rPr>
          <w:rFonts w:cstheme="majorHAnsi"/>
          <w:lang w:val="en-US"/>
        </w:rPr>
        <w:t xml:space="preserve"> </w:t>
      </w:r>
      <w:proofErr w:type="spellStart"/>
      <w:r w:rsidRPr="00D5653B">
        <w:rPr>
          <w:rFonts w:cstheme="majorHAnsi"/>
          <w:lang w:val="en-US"/>
        </w:rPr>
        <w:t>đặt</w:t>
      </w:r>
      <w:proofErr w:type="spellEnd"/>
      <w:r w:rsidRPr="00D5653B">
        <w:rPr>
          <w:rFonts w:cstheme="majorHAnsi"/>
          <w:lang w:val="en-US"/>
        </w:rPr>
        <w:t xml:space="preserve"> </w:t>
      </w:r>
      <w:proofErr w:type="spellStart"/>
      <w:r w:rsidRPr="00D5653B">
        <w:rPr>
          <w:rFonts w:cstheme="majorHAnsi"/>
          <w:lang w:val="en-US"/>
        </w:rPr>
        <w:t>hàng</w:t>
      </w:r>
      <w:proofErr w:type="spellEnd"/>
    </w:p>
    <w:p w14:paraId="3571EE63" w14:textId="77777777" w:rsidR="006079B7" w:rsidRDefault="00A760FC" w:rsidP="006079B7">
      <w:pPr>
        <w:keepNext/>
        <w:ind w:left="144" w:right="144"/>
        <w:jc w:val="center"/>
      </w:pPr>
      <w:r w:rsidRPr="00D5653B">
        <w:rPr>
          <w:rFonts w:asciiTheme="majorHAnsi" w:hAnsiTheme="majorHAnsi" w:cstheme="majorHAnsi"/>
          <w:noProof/>
          <w:lang w:val="en-US"/>
        </w:rPr>
        <w:drawing>
          <wp:inline distT="0" distB="0" distL="0" distR="0" wp14:anchorId="603D5B60" wp14:editId="754F71EA">
            <wp:extent cx="5964865" cy="3063200"/>
            <wp:effectExtent l="0" t="0" r="0" b="4445"/>
            <wp:docPr id="57" name="Picture 57" descr="F:\Khoa\bt\DoAn1\UseCase\Quản lý đơn đặt hà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F:\Khoa\bt\DoAn1\UseCase\Quản lý đơn đặt hàng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5497" cy="3068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C9E8E3" w14:textId="237F7ACB" w:rsidR="00684636" w:rsidRDefault="006079B7" w:rsidP="006079B7">
      <w:pPr>
        <w:pStyle w:val="Caption"/>
        <w:ind w:left="0"/>
        <w:jc w:val="center"/>
      </w:pPr>
      <w:bookmarkStart w:id="264" w:name="_Toc106818844"/>
      <w:proofErr w:type="spellStart"/>
      <w:r>
        <w:t>Hình</w:t>
      </w:r>
      <w:proofErr w:type="spellEnd"/>
      <w:r>
        <w:t xml:space="preserve">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3</w:t>
      </w:r>
      <w:r>
        <w:fldChar w:fldCharType="end"/>
      </w:r>
      <w:r>
        <w:t>.</w:t>
      </w:r>
      <w:r>
        <w:fldChar w:fldCharType="begin"/>
      </w:r>
      <w:r>
        <w:instrText xml:space="preserve"> SEQ Hình \* ARABIC \s 1 </w:instrText>
      </w:r>
      <w:r>
        <w:fldChar w:fldCharType="separate"/>
      </w:r>
      <w:r>
        <w:rPr>
          <w:noProof/>
        </w:rPr>
        <w:t>26</w:t>
      </w:r>
      <w:r>
        <w:fldChar w:fldCharType="end"/>
      </w:r>
      <w:r>
        <w:rPr>
          <w:lang w:val="en-US"/>
        </w:rPr>
        <w:t xml:space="preserve"> </w:t>
      </w:r>
      <w:proofErr w:type="spellStart"/>
      <w:r w:rsidRPr="008567FB">
        <w:rPr>
          <w:lang w:val="en-US"/>
        </w:rPr>
        <w:t>Sơ</w:t>
      </w:r>
      <w:proofErr w:type="spellEnd"/>
      <w:r w:rsidRPr="008567FB">
        <w:rPr>
          <w:lang w:val="en-US"/>
        </w:rPr>
        <w:t xml:space="preserve"> đồ </w:t>
      </w:r>
      <w:proofErr w:type="spellStart"/>
      <w:r w:rsidRPr="008567FB">
        <w:rPr>
          <w:lang w:val="en-US"/>
        </w:rPr>
        <w:t>hoạt</w:t>
      </w:r>
      <w:proofErr w:type="spellEnd"/>
      <w:r w:rsidRPr="008567FB">
        <w:rPr>
          <w:lang w:val="en-US"/>
        </w:rPr>
        <w:t xml:space="preserve"> động </w:t>
      </w:r>
      <w:proofErr w:type="spellStart"/>
      <w:r w:rsidRPr="008567FB">
        <w:rPr>
          <w:lang w:val="en-US"/>
        </w:rPr>
        <w:t>Xem</w:t>
      </w:r>
      <w:proofErr w:type="spellEnd"/>
      <w:r w:rsidRPr="008567FB">
        <w:rPr>
          <w:lang w:val="en-US"/>
        </w:rPr>
        <w:t xml:space="preserve"> chi </w:t>
      </w:r>
      <w:proofErr w:type="spellStart"/>
      <w:r w:rsidRPr="008567FB">
        <w:rPr>
          <w:lang w:val="en-US"/>
        </w:rPr>
        <w:t>tiết</w:t>
      </w:r>
      <w:proofErr w:type="spellEnd"/>
      <w:r w:rsidRPr="008567FB">
        <w:rPr>
          <w:lang w:val="en-US"/>
        </w:rPr>
        <w:t xml:space="preserve"> </w:t>
      </w:r>
      <w:proofErr w:type="spellStart"/>
      <w:r w:rsidRPr="008567FB">
        <w:rPr>
          <w:lang w:val="en-US"/>
        </w:rPr>
        <w:t>đơn</w:t>
      </w:r>
      <w:proofErr w:type="spellEnd"/>
      <w:r w:rsidRPr="008567FB">
        <w:rPr>
          <w:lang w:val="en-US"/>
        </w:rPr>
        <w:t xml:space="preserve"> </w:t>
      </w:r>
      <w:proofErr w:type="spellStart"/>
      <w:r w:rsidRPr="008567FB">
        <w:rPr>
          <w:lang w:val="en-US"/>
        </w:rPr>
        <w:t>đặt</w:t>
      </w:r>
      <w:proofErr w:type="spellEnd"/>
      <w:r w:rsidRPr="008567FB">
        <w:rPr>
          <w:lang w:val="en-US"/>
        </w:rPr>
        <w:t xml:space="preserve"> </w:t>
      </w:r>
      <w:proofErr w:type="spellStart"/>
      <w:r w:rsidRPr="008567FB">
        <w:rPr>
          <w:lang w:val="en-US"/>
        </w:rPr>
        <w:t>hàng</w:t>
      </w:r>
      <w:bookmarkEnd w:id="264"/>
      <w:proofErr w:type="spellEnd"/>
    </w:p>
    <w:p w14:paraId="08AF1F0B" w14:textId="77777777" w:rsidR="00A760FC" w:rsidRPr="00D5653B" w:rsidRDefault="00A760FC" w:rsidP="00327B41">
      <w:pPr>
        <w:ind w:left="144" w:right="144"/>
        <w:rPr>
          <w:rFonts w:asciiTheme="majorHAnsi" w:hAnsiTheme="majorHAnsi" w:cstheme="majorHAnsi"/>
          <w:lang w:val="en-US"/>
        </w:rPr>
      </w:pPr>
    </w:p>
    <w:tbl>
      <w:tblPr>
        <w:tblW w:w="0" w:type="auto"/>
        <w:tblInd w:w="62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205"/>
        <w:gridCol w:w="7237"/>
      </w:tblGrid>
      <w:tr w:rsidR="009538B0" w:rsidRPr="00D5653B" w14:paraId="0E979532" w14:textId="77777777" w:rsidTr="005A2790">
        <w:trPr>
          <w:trHeight w:val="544"/>
        </w:trPr>
        <w:tc>
          <w:tcPr>
            <w:tcW w:w="9442" w:type="dxa"/>
            <w:gridSpan w:val="2"/>
            <w:tcBorders>
              <w:right w:val="single" w:sz="6" w:space="0" w:color="000000" w:themeColor="text1"/>
            </w:tcBorders>
            <w:shd w:val="clear" w:color="auto" w:fill="D0CECE"/>
          </w:tcPr>
          <w:p w14:paraId="6D130AF0" w14:textId="77777777" w:rsidR="009538B0" w:rsidRPr="00D5653B" w:rsidRDefault="009538B0" w:rsidP="00327B41">
            <w:pPr>
              <w:pStyle w:val="TableParagraph"/>
              <w:ind w:left="144" w:right="144"/>
              <w:jc w:val="left"/>
              <w:rPr>
                <w:rFonts w:asciiTheme="majorHAnsi" w:hAnsiTheme="majorHAnsi" w:cstheme="majorHAnsi"/>
                <w:sz w:val="24"/>
              </w:rPr>
            </w:pPr>
          </w:p>
        </w:tc>
      </w:tr>
      <w:tr w:rsidR="009538B0" w:rsidRPr="00D5653B" w14:paraId="61FA3916" w14:textId="77777777" w:rsidTr="002F3A32">
        <w:trPr>
          <w:trHeight w:val="568"/>
        </w:trPr>
        <w:tc>
          <w:tcPr>
            <w:tcW w:w="2205" w:type="dxa"/>
          </w:tcPr>
          <w:p w14:paraId="68436A51" w14:textId="77777777" w:rsidR="009538B0" w:rsidRPr="00D5653B" w:rsidRDefault="009538B0" w:rsidP="00327B41">
            <w:pPr>
              <w:pStyle w:val="TableParagraph"/>
              <w:spacing w:before="2"/>
              <w:ind w:left="144" w:right="144"/>
              <w:jc w:val="left"/>
              <w:rPr>
                <w:rFonts w:asciiTheme="majorHAnsi" w:hAnsiTheme="majorHAnsi" w:cstheme="majorHAnsi"/>
                <w:b/>
              </w:rPr>
            </w:pPr>
            <w:r w:rsidRPr="00D5653B">
              <w:rPr>
                <w:rFonts w:asciiTheme="majorHAnsi" w:hAnsiTheme="majorHAnsi" w:cstheme="majorHAnsi"/>
                <w:b/>
              </w:rPr>
              <w:t>Tên</w:t>
            </w:r>
            <w:r w:rsidRPr="00D5653B">
              <w:rPr>
                <w:rFonts w:asciiTheme="majorHAnsi" w:hAnsiTheme="majorHAnsi" w:cstheme="majorHAnsi"/>
                <w:b/>
                <w:spacing w:val="-3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Use</w:t>
            </w:r>
            <w:proofErr w:type="spellEnd"/>
            <w:r w:rsidRPr="00D5653B">
              <w:rPr>
                <w:rFonts w:asciiTheme="majorHAnsi" w:hAnsiTheme="majorHAnsi" w:cstheme="majorHAnsi"/>
                <w:b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Case</w:t>
            </w:r>
            <w:proofErr w:type="spellEnd"/>
          </w:p>
        </w:tc>
        <w:tc>
          <w:tcPr>
            <w:tcW w:w="7237" w:type="dxa"/>
            <w:tcBorders>
              <w:right w:val="single" w:sz="6" w:space="0" w:color="000000" w:themeColor="text1"/>
            </w:tcBorders>
          </w:tcPr>
          <w:p w14:paraId="7D528661" w14:textId="76298078" w:rsidR="009538B0" w:rsidRPr="00D5653B" w:rsidRDefault="00E94370" w:rsidP="00327B41">
            <w:pPr>
              <w:pStyle w:val="TableParagraph"/>
              <w:spacing w:line="326" w:lineRule="exact"/>
              <w:ind w:left="144" w:right="144"/>
              <w:jc w:val="left"/>
              <w:rPr>
                <w:rFonts w:asciiTheme="majorHAnsi" w:hAnsiTheme="majorHAnsi" w:cstheme="majorHAnsi"/>
              </w:rPr>
            </w:pPr>
            <w:r w:rsidRPr="00D5653B">
              <w:rPr>
                <w:rFonts w:asciiTheme="majorHAnsi" w:hAnsiTheme="majorHAnsi" w:cstheme="majorHAnsi"/>
                <w:color w:val="000000"/>
                <w:lang w:val="en-US"/>
              </w:rPr>
              <w:t xml:space="preserve">Quản lý </w:t>
            </w:r>
            <w:proofErr w:type="spellStart"/>
            <w:r w:rsidRPr="00D5653B">
              <w:rPr>
                <w:rFonts w:asciiTheme="majorHAnsi" w:hAnsiTheme="majorHAnsi" w:cstheme="majorHAnsi"/>
                <w:color w:val="000000"/>
                <w:lang w:val="en-US"/>
              </w:rPr>
              <w:t>đơn</w:t>
            </w:r>
            <w:proofErr w:type="spellEnd"/>
            <w:r w:rsidRPr="00D5653B">
              <w:rPr>
                <w:rFonts w:asciiTheme="majorHAnsi" w:hAnsiTheme="majorHAnsi" w:cstheme="majorHAnsi"/>
                <w:color w:val="000000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color w:val="000000"/>
                <w:lang w:val="en-US"/>
              </w:rPr>
              <w:t>đặt</w:t>
            </w:r>
            <w:proofErr w:type="spellEnd"/>
            <w:r w:rsidRPr="00D5653B">
              <w:rPr>
                <w:rFonts w:asciiTheme="majorHAnsi" w:hAnsiTheme="majorHAnsi" w:cstheme="majorHAnsi"/>
                <w:color w:val="000000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color w:val="000000"/>
                <w:lang w:val="en-US"/>
              </w:rPr>
              <w:t>hàng</w:t>
            </w:r>
            <w:proofErr w:type="spellEnd"/>
          </w:p>
        </w:tc>
      </w:tr>
      <w:tr w:rsidR="009538B0" w:rsidRPr="00D5653B" w14:paraId="7058E728" w14:textId="77777777" w:rsidTr="002F3A32">
        <w:trPr>
          <w:trHeight w:val="568"/>
        </w:trPr>
        <w:tc>
          <w:tcPr>
            <w:tcW w:w="2205" w:type="dxa"/>
          </w:tcPr>
          <w:p w14:paraId="576CF8F4" w14:textId="77777777" w:rsidR="009538B0" w:rsidRPr="00D5653B" w:rsidRDefault="009538B0" w:rsidP="00327B41">
            <w:pPr>
              <w:pStyle w:val="TableParagraph"/>
              <w:spacing w:before="2"/>
              <w:ind w:left="144" w:right="144"/>
              <w:jc w:val="left"/>
              <w:rPr>
                <w:rFonts w:asciiTheme="majorHAnsi" w:hAnsiTheme="majorHAnsi" w:cstheme="majorHAnsi"/>
                <w:b/>
              </w:rPr>
            </w:pPr>
            <w:r w:rsidRPr="00D5653B">
              <w:rPr>
                <w:rFonts w:asciiTheme="majorHAnsi" w:hAnsiTheme="majorHAnsi" w:cstheme="majorHAnsi"/>
                <w:b/>
              </w:rPr>
              <w:t>Mô</w:t>
            </w:r>
            <w:r w:rsidRPr="00D5653B">
              <w:rPr>
                <w:rFonts w:asciiTheme="majorHAnsi" w:hAnsiTheme="majorHAnsi" w:cstheme="majorHAnsi"/>
                <w:b/>
                <w:spacing w:val="-1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tả</w:t>
            </w:r>
            <w:proofErr w:type="spellEnd"/>
          </w:p>
        </w:tc>
        <w:tc>
          <w:tcPr>
            <w:tcW w:w="7237" w:type="dxa"/>
            <w:tcBorders>
              <w:right w:val="single" w:sz="6" w:space="0" w:color="000000" w:themeColor="text1"/>
            </w:tcBorders>
          </w:tcPr>
          <w:p w14:paraId="0A977B11" w14:textId="2C24189A" w:rsidR="009538B0" w:rsidRPr="00D5653B" w:rsidRDefault="00C30ADD" w:rsidP="00482C07">
            <w:pPr>
              <w:pStyle w:val="TableParagraph"/>
              <w:spacing w:line="336" w:lineRule="exact"/>
              <w:ind w:left="144" w:right="144"/>
              <w:jc w:val="both"/>
              <w:rPr>
                <w:rFonts w:asciiTheme="majorHAnsi" w:hAnsiTheme="majorHAnsi" w:cstheme="majorHAnsi"/>
              </w:rPr>
            </w:pP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Chức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năng</w:t>
            </w:r>
            <w:r w:rsidR="00A1777C" w:rsidRPr="00D5653B">
              <w:rPr>
                <w:rFonts w:asciiTheme="majorHAnsi" w:hAnsiTheme="majorHAnsi" w:cstheme="majorHAnsi"/>
                <w:lang w:val="en-US"/>
              </w:rPr>
              <w:t xml:space="preserve"> Cho </w:t>
            </w:r>
            <w:proofErr w:type="spellStart"/>
            <w:r w:rsidR="00A1777C" w:rsidRPr="00D5653B">
              <w:rPr>
                <w:rFonts w:asciiTheme="majorHAnsi" w:hAnsiTheme="majorHAnsi" w:cstheme="majorHAnsi"/>
                <w:lang w:val="en-US"/>
              </w:rPr>
              <w:t>phép</w:t>
            </w:r>
            <w:proofErr w:type="spellEnd"/>
            <w:r w:rsidR="00A1777C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A1777C" w:rsidRPr="00D5653B">
              <w:rPr>
                <w:rFonts w:asciiTheme="majorHAnsi" w:hAnsiTheme="majorHAnsi" w:cstheme="majorHAnsi"/>
                <w:lang w:val="en-US"/>
              </w:rPr>
              <w:t>người</w:t>
            </w:r>
            <w:proofErr w:type="spellEnd"/>
            <w:r w:rsidR="00A1777C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A1777C" w:rsidRPr="00D5653B">
              <w:rPr>
                <w:rFonts w:asciiTheme="majorHAnsi" w:hAnsiTheme="majorHAnsi" w:cstheme="majorHAnsi"/>
                <w:lang w:val="en-US"/>
              </w:rPr>
              <w:t>bán</w:t>
            </w:r>
            <w:proofErr w:type="spellEnd"/>
            <w:r w:rsidR="00A1777C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A1777C" w:rsidRPr="00D5653B">
              <w:rPr>
                <w:rFonts w:asciiTheme="majorHAnsi" w:hAnsiTheme="majorHAnsi" w:cstheme="majorHAnsi"/>
                <w:lang w:val="en-US"/>
              </w:rPr>
              <w:t>xem</w:t>
            </w:r>
            <w:proofErr w:type="spellEnd"/>
            <w:r w:rsidR="00A1777C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A1777C" w:rsidRPr="00D5653B">
              <w:rPr>
                <w:rFonts w:asciiTheme="majorHAnsi" w:hAnsiTheme="majorHAnsi" w:cstheme="majorHAnsi"/>
                <w:lang w:val="en-US"/>
              </w:rPr>
              <w:t>tất</w:t>
            </w:r>
            <w:proofErr w:type="spellEnd"/>
            <w:r w:rsidR="00A1777C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A1777C" w:rsidRPr="00D5653B">
              <w:rPr>
                <w:rFonts w:asciiTheme="majorHAnsi" w:hAnsiTheme="majorHAnsi" w:cstheme="majorHAnsi"/>
                <w:lang w:val="en-US"/>
              </w:rPr>
              <w:t>cả</w:t>
            </w:r>
            <w:proofErr w:type="spellEnd"/>
            <w:r w:rsidR="00A1777C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A1777C" w:rsidRPr="00D5653B">
              <w:rPr>
                <w:rFonts w:asciiTheme="majorHAnsi" w:hAnsiTheme="majorHAnsi" w:cstheme="majorHAnsi"/>
                <w:lang w:val="en-US"/>
              </w:rPr>
              <w:t>các</w:t>
            </w:r>
            <w:proofErr w:type="spellEnd"/>
            <w:r w:rsidR="00A1777C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A1777C" w:rsidRPr="00D5653B">
              <w:rPr>
                <w:rFonts w:asciiTheme="majorHAnsi" w:hAnsiTheme="majorHAnsi" w:cstheme="majorHAnsi"/>
                <w:lang w:val="en-US"/>
              </w:rPr>
              <w:t>đơn</w:t>
            </w:r>
            <w:proofErr w:type="spellEnd"/>
            <w:r w:rsidR="00A1777C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A1777C" w:rsidRPr="00D5653B">
              <w:rPr>
                <w:rFonts w:asciiTheme="majorHAnsi" w:hAnsiTheme="majorHAnsi" w:cstheme="majorHAnsi"/>
                <w:lang w:val="en-US"/>
              </w:rPr>
              <w:t>mà</w:t>
            </w:r>
            <w:proofErr w:type="spellEnd"/>
            <w:r w:rsidR="00A1777C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A1777C" w:rsidRPr="00D5653B">
              <w:rPr>
                <w:rFonts w:asciiTheme="majorHAnsi" w:hAnsiTheme="majorHAnsi" w:cstheme="majorHAnsi"/>
                <w:lang w:val="en-US"/>
              </w:rPr>
              <w:t>bản</w:t>
            </w:r>
            <w:proofErr w:type="spellEnd"/>
            <w:r w:rsidR="00A1777C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A1777C" w:rsidRPr="00D5653B">
              <w:rPr>
                <w:rFonts w:asciiTheme="majorHAnsi" w:hAnsiTheme="majorHAnsi" w:cstheme="majorHAnsi"/>
                <w:lang w:val="en-US"/>
              </w:rPr>
              <w:t>thân</w:t>
            </w:r>
            <w:proofErr w:type="spellEnd"/>
            <w:r w:rsidR="00A1777C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A1777C" w:rsidRPr="00D5653B">
              <w:rPr>
                <w:rFonts w:asciiTheme="majorHAnsi" w:hAnsiTheme="majorHAnsi" w:cstheme="majorHAnsi"/>
                <w:lang w:val="en-US"/>
              </w:rPr>
              <w:t>nhận</w:t>
            </w:r>
            <w:proofErr w:type="spellEnd"/>
            <w:r w:rsidR="00A1777C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A1777C" w:rsidRPr="00D5653B">
              <w:rPr>
                <w:rFonts w:asciiTheme="majorHAnsi" w:hAnsiTheme="majorHAnsi" w:cstheme="majorHAnsi"/>
                <w:lang w:val="en-US"/>
              </w:rPr>
              <w:t>đượng</w:t>
            </w:r>
            <w:proofErr w:type="spellEnd"/>
            <w:r w:rsidR="00A1777C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A1777C" w:rsidRPr="00D5653B">
              <w:rPr>
                <w:rFonts w:asciiTheme="majorHAnsi" w:hAnsiTheme="majorHAnsi" w:cstheme="majorHAnsi"/>
                <w:lang w:val="en-US"/>
              </w:rPr>
              <w:t>từ</w:t>
            </w:r>
            <w:proofErr w:type="spellEnd"/>
            <w:r w:rsidR="00A1777C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A1777C" w:rsidRPr="00D5653B">
              <w:rPr>
                <w:rFonts w:asciiTheme="majorHAnsi" w:hAnsiTheme="majorHAnsi" w:cstheme="majorHAnsi"/>
                <w:lang w:val="en-US"/>
              </w:rPr>
              <w:t>ng</w:t>
            </w:r>
            <w:r w:rsidR="00140270" w:rsidRPr="00D5653B">
              <w:rPr>
                <w:rFonts w:asciiTheme="majorHAnsi" w:hAnsiTheme="majorHAnsi" w:cstheme="majorHAnsi"/>
                <w:lang w:val="en-US"/>
              </w:rPr>
              <w:t>ười</w:t>
            </w:r>
            <w:proofErr w:type="spellEnd"/>
            <w:r w:rsidR="00140270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140270" w:rsidRPr="00D5653B">
              <w:rPr>
                <w:rFonts w:asciiTheme="majorHAnsi" w:hAnsiTheme="majorHAnsi" w:cstheme="majorHAnsi"/>
                <w:lang w:val="en-US"/>
              </w:rPr>
              <w:t>mua</w:t>
            </w:r>
            <w:proofErr w:type="spellEnd"/>
            <w:r w:rsidR="00140270" w:rsidRPr="00D5653B">
              <w:rPr>
                <w:rFonts w:asciiTheme="majorHAnsi" w:hAnsiTheme="majorHAnsi" w:cstheme="majorHAnsi"/>
                <w:lang w:val="en-US"/>
              </w:rPr>
              <w:t xml:space="preserve"> và</w:t>
            </w:r>
            <w:r w:rsidR="00A1777C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A1777C" w:rsidRPr="00D5653B">
              <w:rPr>
                <w:rFonts w:asciiTheme="majorHAnsi" w:hAnsiTheme="majorHAnsi" w:cstheme="majorHAnsi"/>
                <w:lang w:val="en-US"/>
              </w:rPr>
              <w:t>cũng</w:t>
            </w:r>
            <w:proofErr w:type="spellEnd"/>
            <w:r w:rsidR="00A1777C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A1777C" w:rsidRPr="00D5653B">
              <w:rPr>
                <w:rFonts w:asciiTheme="majorHAnsi" w:hAnsiTheme="majorHAnsi" w:cstheme="majorHAnsi"/>
                <w:lang w:val="en-US"/>
              </w:rPr>
              <w:t>sẽ</w:t>
            </w:r>
            <w:proofErr w:type="spellEnd"/>
            <w:r w:rsidR="00A1777C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A1777C" w:rsidRPr="00D5653B">
              <w:rPr>
                <w:rFonts w:asciiTheme="majorHAnsi" w:hAnsiTheme="majorHAnsi" w:cstheme="majorHAnsi"/>
                <w:lang w:val="en-US"/>
              </w:rPr>
              <w:t>là</w:t>
            </w:r>
            <w:proofErr w:type="spellEnd"/>
            <w:r w:rsidR="00A1777C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A1777C" w:rsidRPr="00D5653B">
              <w:rPr>
                <w:rFonts w:asciiTheme="majorHAnsi" w:hAnsiTheme="majorHAnsi" w:cstheme="majorHAnsi"/>
                <w:lang w:val="en-US"/>
              </w:rPr>
              <w:t>nơi</w:t>
            </w:r>
            <w:proofErr w:type="spellEnd"/>
            <w:r w:rsidR="00A1777C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A1777C" w:rsidRPr="00D5653B">
              <w:rPr>
                <w:rFonts w:asciiTheme="majorHAnsi" w:hAnsiTheme="majorHAnsi" w:cstheme="majorHAnsi"/>
                <w:lang w:val="en-US"/>
              </w:rPr>
              <w:t>cập</w:t>
            </w:r>
            <w:proofErr w:type="spellEnd"/>
            <w:r w:rsidR="00A1777C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A1777C" w:rsidRPr="00D5653B">
              <w:rPr>
                <w:rFonts w:asciiTheme="majorHAnsi" w:hAnsiTheme="majorHAnsi" w:cstheme="majorHAnsi"/>
                <w:lang w:val="en-US"/>
              </w:rPr>
              <w:t>nhật</w:t>
            </w:r>
            <w:proofErr w:type="spellEnd"/>
            <w:r w:rsidR="00A1777C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A1777C" w:rsidRPr="00D5653B">
              <w:rPr>
                <w:rFonts w:asciiTheme="majorHAnsi" w:hAnsiTheme="majorHAnsi" w:cstheme="majorHAnsi"/>
                <w:lang w:val="en-US"/>
              </w:rPr>
              <w:t>liên</w:t>
            </w:r>
            <w:proofErr w:type="spellEnd"/>
            <w:r w:rsidR="00A1777C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A1777C" w:rsidRPr="00D5653B">
              <w:rPr>
                <w:rFonts w:asciiTheme="majorHAnsi" w:hAnsiTheme="majorHAnsi" w:cstheme="majorHAnsi"/>
                <w:lang w:val="en-US"/>
              </w:rPr>
              <w:t>tục</w:t>
            </w:r>
            <w:proofErr w:type="spellEnd"/>
            <w:r w:rsidR="00A1777C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A1777C" w:rsidRPr="00D5653B">
              <w:rPr>
                <w:rFonts w:asciiTheme="majorHAnsi" w:hAnsiTheme="majorHAnsi" w:cstheme="majorHAnsi"/>
                <w:lang w:val="en-US"/>
              </w:rPr>
              <w:t>các</w:t>
            </w:r>
            <w:proofErr w:type="spellEnd"/>
            <w:r w:rsidR="00A1777C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A1777C" w:rsidRPr="00D5653B">
              <w:rPr>
                <w:rFonts w:asciiTheme="majorHAnsi" w:hAnsiTheme="majorHAnsi" w:cstheme="majorHAnsi"/>
                <w:lang w:val="en-US"/>
              </w:rPr>
              <w:t>đơn</w:t>
            </w:r>
            <w:proofErr w:type="spellEnd"/>
            <w:r w:rsidR="00A1777C" w:rsidRPr="00D5653B">
              <w:rPr>
                <w:rFonts w:asciiTheme="majorHAnsi" w:hAnsiTheme="majorHAnsi" w:cstheme="majorHAnsi"/>
                <w:lang w:val="en-US"/>
              </w:rPr>
              <w:t xml:space="preserve"> mới </w:t>
            </w:r>
            <w:proofErr w:type="spellStart"/>
            <w:r w:rsidR="00A1777C" w:rsidRPr="00D5653B">
              <w:rPr>
                <w:rFonts w:asciiTheme="majorHAnsi" w:hAnsiTheme="majorHAnsi" w:cstheme="majorHAnsi"/>
                <w:lang w:val="en-US"/>
              </w:rPr>
              <w:t>cho</w:t>
            </w:r>
            <w:proofErr w:type="spellEnd"/>
            <w:r w:rsidR="00A1777C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A1777C" w:rsidRPr="00D5653B">
              <w:rPr>
                <w:rFonts w:asciiTheme="majorHAnsi" w:hAnsiTheme="majorHAnsi" w:cstheme="majorHAnsi"/>
                <w:lang w:val="en-US"/>
              </w:rPr>
              <w:t>người</w:t>
            </w:r>
            <w:proofErr w:type="spellEnd"/>
            <w:r w:rsidR="00A1777C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A1777C" w:rsidRPr="00D5653B">
              <w:rPr>
                <w:rFonts w:asciiTheme="majorHAnsi" w:hAnsiTheme="majorHAnsi" w:cstheme="majorHAnsi"/>
                <w:lang w:val="en-US"/>
              </w:rPr>
              <w:t>bán</w:t>
            </w:r>
            <w:proofErr w:type="spellEnd"/>
            <w:r w:rsidR="00A1777C" w:rsidRPr="00D5653B">
              <w:rPr>
                <w:rFonts w:asciiTheme="majorHAnsi" w:hAnsiTheme="majorHAnsi" w:cstheme="majorHAnsi"/>
                <w:lang w:val="en-US"/>
              </w:rPr>
              <w:t xml:space="preserve">. </w:t>
            </w:r>
            <w:proofErr w:type="spellStart"/>
            <w:r w:rsidR="00A1777C" w:rsidRPr="00D5653B">
              <w:rPr>
                <w:rFonts w:asciiTheme="majorHAnsi" w:hAnsiTheme="majorHAnsi" w:cstheme="majorHAnsi"/>
                <w:lang w:val="en-US"/>
              </w:rPr>
              <w:t>Đây</w:t>
            </w:r>
            <w:proofErr w:type="spellEnd"/>
            <w:r w:rsidR="00A1777C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A1777C" w:rsidRPr="00D5653B">
              <w:rPr>
                <w:rFonts w:asciiTheme="majorHAnsi" w:hAnsiTheme="majorHAnsi" w:cstheme="majorHAnsi"/>
                <w:lang w:val="en-US"/>
              </w:rPr>
              <w:t>là</w:t>
            </w:r>
            <w:proofErr w:type="spellEnd"/>
            <w:r w:rsidR="00A1777C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A1777C" w:rsidRPr="00D5653B">
              <w:rPr>
                <w:rFonts w:asciiTheme="majorHAnsi" w:hAnsiTheme="majorHAnsi" w:cstheme="majorHAnsi"/>
                <w:lang w:val="en-US"/>
              </w:rPr>
              <w:t>chức</w:t>
            </w:r>
            <w:proofErr w:type="spellEnd"/>
            <w:r w:rsidR="00A1777C" w:rsidRPr="00D5653B">
              <w:rPr>
                <w:rFonts w:asciiTheme="majorHAnsi" w:hAnsiTheme="majorHAnsi" w:cstheme="majorHAnsi"/>
                <w:lang w:val="en-US"/>
              </w:rPr>
              <w:t xml:space="preserve"> năng </w:t>
            </w:r>
            <w:proofErr w:type="spellStart"/>
            <w:r w:rsidR="00A1777C" w:rsidRPr="00D5653B">
              <w:rPr>
                <w:rFonts w:asciiTheme="majorHAnsi" w:hAnsiTheme="majorHAnsi" w:cstheme="majorHAnsi"/>
                <w:lang w:val="en-US"/>
              </w:rPr>
              <w:t>phải</w:t>
            </w:r>
            <w:proofErr w:type="spellEnd"/>
            <w:r w:rsidR="00A1777C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A1777C" w:rsidRPr="00D5653B">
              <w:rPr>
                <w:rFonts w:asciiTheme="majorHAnsi" w:hAnsiTheme="majorHAnsi" w:cstheme="majorHAnsi"/>
                <w:lang w:val="en-US"/>
              </w:rPr>
              <w:t>có</w:t>
            </w:r>
            <w:proofErr w:type="spellEnd"/>
            <w:r w:rsidR="00A1777C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A1777C" w:rsidRPr="00D5653B">
              <w:rPr>
                <w:rFonts w:asciiTheme="majorHAnsi" w:hAnsiTheme="majorHAnsi" w:cstheme="majorHAnsi"/>
                <w:lang w:val="en-US"/>
              </w:rPr>
              <w:t>trong</w:t>
            </w:r>
            <w:proofErr w:type="spellEnd"/>
            <w:r w:rsidR="00A1777C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A1777C" w:rsidRPr="00D5653B">
              <w:rPr>
                <w:rFonts w:asciiTheme="majorHAnsi" w:hAnsiTheme="majorHAnsi" w:cstheme="majorHAnsi"/>
                <w:lang w:val="en-US"/>
              </w:rPr>
              <w:t>mọi</w:t>
            </w:r>
            <w:proofErr w:type="spellEnd"/>
            <w:r w:rsidR="00A1777C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A1777C" w:rsidRPr="00D5653B">
              <w:rPr>
                <w:rFonts w:asciiTheme="majorHAnsi" w:hAnsiTheme="majorHAnsi" w:cstheme="majorHAnsi"/>
                <w:lang w:val="en-US"/>
              </w:rPr>
              <w:t>ứng</w:t>
            </w:r>
            <w:proofErr w:type="spellEnd"/>
            <w:r w:rsidR="00A1777C" w:rsidRPr="00D5653B">
              <w:rPr>
                <w:rFonts w:asciiTheme="majorHAnsi" w:hAnsiTheme="majorHAnsi" w:cstheme="majorHAnsi"/>
                <w:lang w:val="en-US"/>
              </w:rPr>
              <w:t xml:space="preserve"> dung </w:t>
            </w:r>
            <w:proofErr w:type="spellStart"/>
            <w:r w:rsidR="00A1777C" w:rsidRPr="00D5653B">
              <w:rPr>
                <w:rFonts w:asciiTheme="majorHAnsi" w:hAnsiTheme="majorHAnsi" w:cstheme="majorHAnsi"/>
                <w:lang w:val="en-US"/>
              </w:rPr>
              <w:t>mua</w:t>
            </w:r>
            <w:proofErr w:type="spellEnd"/>
            <w:r w:rsidR="00A1777C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A1777C" w:rsidRPr="00D5653B">
              <w:rPr>
                <w:rFonts w:asciiTheme="majorHAnsi" w:hAnsiTheme="majorHAnsi" w:cstheme="majorHAnsi"/>
                <w:lang w:val="en-US"/>
              </w:rPr>
              <w:t>bán</w:t>
            </w:r>
            <w:proofErr w:type="spellEnd"/>
            <w:r w:rsidR="00A1777C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A1777C" w:rsidRPr="00D5653B">
              <w:rPr>
                <w:rFonts w:asciiTheme="majorHAnsi" w:hAnsiTheme="majorHAnsi" w:cstheme="majorHAnsi"/>
                <w:lang w:val="en-US"/>
              </w:rPr>
              <w:t>bên</w:t>
            </w:r>
            <w:proofErr w:type="spellEnd"/>
            <w:r w:rsidR="00A1777C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A1777C" w:rsidRPr="00D5653B">
              <w:rPr>
                <w:rFonts w:asciiTheme="majorHAnsi" w:hAnsiTheme="majorHAnsi" w:cstheme="majorHAnsi"/>
                <w:lang w:val="en-US"/>
              </w:rPr>
              <w:t>phía</w:t>
            </w:r>
            <w:proofErr w:type="spellEnd"/>
            <w:r w:rsidR="00A1777C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A1777C" w:rsidRPr="00D5653B">
              <w:rPr>
                <w:rFonts w:asciiTheme="majorHAnsi" w:hAnsiTheme="majorHAnsi" w:cstheme="majorHAnsi"/>
                <w:lang w:val="en-US"/>
              </w:rPr>
              <w:t>người</w:t>
            </w:r>
            <w:proofErr w:type="spellEnd"/>
            <w:r w:rsidR="00A1777C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A1777C" w:rsidRPr="00D5653B">
              <w:rPr>
                <w:rFonts w:asciiTheme="majorHAnsi" w:hAnsiTheme="majorHAnsi" w:cstheme="majorHAnsi"/>
                <w:lang w:val="en-US"/>
              </w:rPr>
              <w:t>bán</w:t>
            </w:r>
            <w:proofErr w:type="spellEnd"/>
            <w:r w:rsidR="00A1777C" w:rsidRPr="00D5653B">
              <w:rPr>
                <w:rFonts w:asciiTheme="majorHAnsi" w:hAnsiTheme="majorHAnsi" w:cstheme="majorHAnsi"/>
                <w:lang w:val="en-US"/>
              </w:rPr>
              <w:t xml:space="preserve">, </w:t>
            </w:r>
            <w:proofErr w:type="spellStart"/>
            <w:r w:rsidR="00A1777C" w:rsidRPr="00D5653B">
              <w:rPr>
                <w:rFonts w:asciiTheme="majorHAnsi" w:hAnsiTheme="majorHAnsi" w:cstheme="majorHAnsi"/>
                <w:lang w:val="en-US"/>
              </w:rPr>
              <w:t>vì</w:t>
            </w:r>
            <w:proofErr w:type="spellEnd"/>
            <w:r w:rsidR="00A1777C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A1777C" w:rsidRPr="00D5653B">
              <w:rPr>
                <w:rFonts w:asciiTheme="majorHAnsi" w:hAnsiTheme="majorHAnsi" w:cstheme="majorHAnsi"/>
                <w:lang w:val="en-US"/>
              </w:rPr>
              <w:t>nó</w:t>
            </w:r>
            <w:proofErr w:type="spellEnd"/>
            <w:r w:rsidR="00A1777C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A1777C" w:rsidRPr="00D5653B">
              <w:rPr>
                <w:rFonts w:asciiTheme="majorHAnsi" w:hAnsiTheme="majorHAnsi" w:cstheme="majorHAnsi"/>
                <w:lang w:val="en-US"/>
              </w:rPr>
              <w:t>cung</w:t>
            </w:r>
            <w:proofErr w:type="spellEnd"/>
            <w:r w:rsidR="00A1777C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A1777C" w:rsidRPr="00D5653B">
              <w:rPr>
                <w:rFonts w:asciiTheme="majorHAnsi" w:hAnsiTheme="majorHAnsi" w:cstheme="majorHAnsi"/>
                <w:lang w:val="en-US"/>
              </w:rPr>
              <w:t>cấp</w:t>
            </w:r>
            <w:proofErr w:type="spellEnd"/>
            <w:r w:rsidR="00A1777C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A1777C" w:rsidRPr="00D5653B">
              <w:rPr>
                <w:rFonts w:asciiTheme="majorHAnsi" w:hAnsiTheme="majorHAnsi" w:cstheme="majorHAnsi"/>
                <w:lang w:val="en-US"/>
              </w:rPr>
              <w:t>thông</w:t>
            </w:r>
            <w:proofErr w:type="spellEnd"/>
            <w:r w:rsidR="00A1777C" w:rsidRPr="00D5653B">
              <w:rPr>
                <w:rFonts w:asciiTheme="majorHAnsi" w:hAnsiTheme="majorHAnsi" w:cstheme="majorHAnsi"/>
                <w:lang w:val="en-US"/>
              </w:rPr>
              <w:t xml:space="preserve"> tin </w:t>
            </w:r>
            <w:proofErr w:type="spellStart"/>
            <w:r w:rsidR="00A1777C" w:rsidRPr="00D5653B">
              <w:rPr>
                <w:rFonts w:asciiTheme="majorHAnsi" w:hAnsiTheme="majorHAnsi" w:cstheme="majorHAnsi"/>
                <w:lang w:val="en-US"/>
              </w:rPr>
              <w:t>đơn</w:t>
            </w:r>
            <w:proofErr w:type="spellEnd"/>
            <w:r w:rsidR="00A1777C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A1777C" w:rsidRPr="00D5653B">
              <w:rPr>
                <w:rFonts w:asciiTheme="majorHAnsi" w:hAnsiTheme="majorHAnsi" w:cstheme="majorHAnsi"/>
                <w:lang w:val="en-US"/>
              </w:rPr>
              <w:t>hàng</w:t>
            </w:r>
            <w:proofErr w:type="spellEnd"/>
            <w:r w:rsidR="00A1777C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A1777C" w:rsidRPr="00D5653B">
              <w:rPr>
                <w:rFonts w:asciiTheme="majorHAnsi" w:hAnsiTheme="majorHAnsi" w:cstheme="majorHAnsi"/>
                <w:lang w:val="en-US"/>
              </w:rPr>
              <w:t>từ</w:t>
            </w:r>
            <w:proofErr w:type="spellEnd"/>
            <w:r w:rsidR="00A1777C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A1777C" w:rsidRPr="00D5653B">
              <w:rPr>
                <w:rFonts w:asciiTheme="majorHAnsi" w:hAnsiTheme="majorHAnsi" w:cstheme="majorHAnsi"/>
                <w:lang w:val="en-US"/>
              </w:rPr>
              <w:t>người</w:t>
            </w:r>
            <w:proofErr w:type="spellEnd"/>
            <w:r w:rsidR="00A1777C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A1777C" w:rsidRPr="00D5653B">
              <w:rPr>
                <w:rFonts w:asciiTheme="majorHAnsi" w:hAnsiTheme="majorHAnsi" w:cstheme="majorHAnsi"/>
                <w:lang w:val="en-US"/>
              </w:rPr>
              <w:t>mua</w:t>
            </w:r>
            <w:proofErr w:type="spellEnd"/>
            <w:r w:rsidR="00A1777C" w:rsidRPr="00D5653B">
              <w:rPr>
                <w:rFonts w:asciiTheme="majorHAnsi" w:hAnsiTheme="majorHAnsi" w:cstheme="majorHAnsi"/>
                <w:lang w:val="en-US"/>
              </w:rPr>
              <w:t xml:space="preserve">, </w:t>
            </w:r>
            <w:proofErr w:type="spellStart"/>
            <w:r w:rsidR="00A1777C" w:rsidRPr="00D5653B">
              <w:rPr>
                <w:rFonts w:asciiTheme="majorHAnsi" w:hAnsiTheme="majorHAnsi" w:cstheme="majorHAnsi"/>
                <w:lang w:val="en-US"/>
              </w:rPr>
              <w:t>cho</w:t>
            </w:r>
            <w:proofErr w:type="spellEnd"/>
            <w:r w:rsidR="00A1777C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A1777C" w:rsidRPr="00D5653B">
              <w:rPr>
                <w:rFonts w:asciiTheme="majorHAnsi" w:hAnsiTheme="majorHAnsi" w:cstheme="majorHAnsi"/>
                <w:lang w:val="en-US"/>
              </w:rPr>
              <w:t>người</w:t>
            </w:r>
            <w:proofErr w:type="spellEnd"/>
            <w:r w:rsidR="00A1777C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A1777C" w:rsidRPr="00D5653B">
              <w:rPr>
                <w:rFonts w:asciiTheme="majorHAnsi" w:hAnsiTheme="majorHAnsi" w:cstheme="majorHAnsi"/>
                <w:lang w:val="en-US"/>
              </w:rPr>
              <w:t>bán</w:t>
            </w:r>
            <w:proofErr w:type="spellEnd"/>
            <w:r w:rsidR="00A1777C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A1777C" w:rsidRPr="00D5653B">
              <w:rPr>
                <w:rFonts w:asciiTheme="majorHAnsi" w:hAnsiTheme="majorHAnsi" w:cstheme="majorHAnsi"/>
                <w:lang w:val="en-US"/>
              </w:rPr>
              <w:t>sử</w:t>
            </w:r>
            <w:proofErr w:type="spellEnd"/>
            <w:r w:rsidR="00A1777C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A1777C" w:rsidRPr="00D5653B">
              <w:rPr>
                <w:rFonts w:asciiTheme="majorHAnsi" w:hAnsiTheme="majorHAnsi" w:cstheme="majorHAnsi"/>
                <w:lang w:val="en-US"/>
              </w:rPr>
              <w:t>dụng</w:t>
            </w:r>
            <w:proofErr w:type="spellEnd"/>
            <w:r w:rsidR="00A1777C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A1777C" w:rsidRPr="00D5653B">
              <w:rPr>
                <w:rFonts w:asciiTheme="majorHAnsi" w:hAnsiTheme="majorHAnsi" w:cstheme="majorHAnsi"/>
                <w:lang w:val="en-US"/>
              </w:rPr>
              <w:t>để</w:t>
            </w:r>
            <w:proofErr w:type="spellEnd"/>
            <w:r w:rsidR="00A1777C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A1777C" w:rsidRPr="00D5653B">
              <w:rPr>
                <w:rFonts w:asciiTheme="majorHAnsi" w:hAnsiTheme="majorHAnsi" w:cstheme="majorHAnsi"/>
                <w:lang w:val="en-US"/>
              </w:rPr>
              <w:t>có</w:t>
            </w:r>
            <w:proofErr w:type="spellEnd"/>
            <w:r w:rsidR="00A1777C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A1777C" w:rsidRPr="00D5653B">
              <w:rPr>
                <w:rFonts w:asciiTheme="majorHAnsi" w:hAnsiTheme="majorHAnsi" w:cstheme="majorHAnsi"/>
                <w:lang w:val="en-US"/>
              </w:rPr>
              <w:t>thể</w:t>
            </w:r>
            <w:proofErr w:type="spellEnd"/>
            <w:r w:rsidR="00A1777C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A1777C" w:rsidRPr="00D5653B">
              <w:rPr>
                <w:rFonts w:asciiTheme="majorHAnsi" w:hAnsiTheme="majorHAnsi" w:cstheme="majorHAnsi"/>
                <w:lang w:val="en-US"/>
              </w:rPr>
              <w:t>đóng</w:t>
            </w:r>
            <w:proofErr w:type="spellEnd"/>
            <w:r w:rsidR="00A1777C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A1777C" w:rsidRPr="00D5653B">
              <w:rPr>
                <w:rFonts w:asciiTheme="majorHAnsi" w:hAnsiTheme="majorHAnsi" w:cstheme="majorHAnsi"/>
                <w:lang w:val="en-US"/>
              </w:rPr>
              <w:t>gói</w:t>
            </w:r>
            <w:proofErr w:type="spellEnd"/>
            <w:r w:rsidR="00A1777C" w:rsidRPr="00D5653B">
              <w:rPr>
                <w:rFonts w:asciiTheme="majorHAnsi" w:hAnsiTheme="majorHAnsi" w:cstheme="majorHAnsi"/>
                <w:lang w:val="en-US"/>
              </w:rPr>
              <w:t xml:space="preserve"> và </w:t>
            </w:r>
            <w:proofErr w:type="spellStart"/>
            <w:r w:rsidR="00A1777C" w:rsidRPr="00D5653B">
              <w:rPr>
                <w:rFonts w:asciiTheme="majorHAnsi" w:hAnsiTheme="majorHAnsi" w:cstheme="majorHAnsi"/>
                <w:lang w:val="en-US"/>
              </w:rPr>
              <w:t>vận</w:t>
            </w:r>
            <w:proofErr w:type="spellEnd"/>
            <w:r w:rsidR="00A1777C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A1777C" w:rsidRPr="00D5653B">
              <w:rPr>
                <w:rFonts w:asciiTheme="majorHAnsi" w:hAnsiTheme="majorHAnsi" w:cstheme="majorHAnsi"/>
                <w:lang w:val="en-US"/>
              </w:rPr>
              <w:t>chuyển</w:t>
            </w:r>
            <w:proofErr w:type="spellEnd"/>
            <w:r w:rsidR="00A1777C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A1777C" w:rsidRPr="00D5653B">
              <w:rPr>
                <w:rFonts w:asciiTheme="majorHAnsi" w:hAnsiTheme="majorHAnsi" w:cstheme="majorHAnsi"/>
                <w:lang w:val="en-US"/>
              </w:rPr>
              <w:t>đơn</w:t>
            </w:r>
            <w:proofErr w:type="spellEnd"/>
            <w:r w:rsidR="00A1777C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A1777C" w:rsidRPr="00D5653B">
              <w:rPr>
                <w:rFonts w:asciiTheme="majorHAnsi" w:hAnsiTheme="majorHAnsi" w:cstheme="majorHAnsi"/>
                <w:lang w:val="en-US"/>
              </w:rPr>
              <w:t>hàng</w:t>
            </w:r>
            <w:proofErr w:type="spellEnd"/>
            <w:r w:rsidR="00A1777C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A1777C" w:rsidRPr="00D5653B">
              <w:rPr>
                <w:rFonts w:asciiTheme="majorHAnsi" w:hAnsiTheme="majorHAnsi" w:cstheme="majorHAnsi"/>
                <w:lang w:val="en-US"/>
              </w:rPr>
              <w:t>về</w:t>
            </w:r>
            <w:proofErr w:type="spellEnd"/>
            <w:r w:rsidR="00A1777C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A1777C" w:rsidRPr="00D5653B">
              <w:rPr>
                <w:rFonts w:asciiTheme="majorHAnsi" w:hAnsiTheme="majorHAnsi" w:cstheme="majorHAnsi"/>
                <w:lang w:val="en-US"/>
              </w:rPr>
              <w:t>đúng</w:t>
            </w:r>
            <w:proofErr w:type="spellEnd"/>
            <w:r w:rsidR="00A1777C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A1777C" w:rsidRPr="00D5653B">
              <w:rPr>
                <w:rFonts w:asciiTheme="majorHAnsi" w:hAnsiTheme="majorHAnsi" w:cstheme="majorHAnsi"/>
                <w:lang w:val="en-US"/>
              </w:rPr>
              <w:t>địa</w:t>
            </w:r>
            <w:proofErr w:type="spellEnd"/>
            <w:r w:rsidR="00A1777C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A1777C" w:rsidRPr="00D5653B">
              <w:rPr>
                <w:rFonts w:asciiTheme="majorHAnsi" w:hAnsiTheme="majorHAnsi" w:cstheme="majorHAnsi"/>
                <w:lang w:val="en-US"/>
              </w:rPr>
              <w:t>chỉ</w:t>
            </w:r>
            <w:proofErr w:type="spellEnd"/>
            <w:r w:rsidR="00A1777C" w:rsidRPr="00D5653B">
              <w:rPr>
                <w:rFonts w:asciiTheme="majorHAnsi" w:hAnsiTheme="majorHAnsi" w:cstheme="majorHAnsi"/>
                <w:lang w:val="en-US"/>
              </w:rPr>
              <w:t xml:space="preserve"> và </w:t>
            </w:r>
            <w:proofErr w:type="spellStart"/>
            <w:r w:rsidR="00A1777C" w:rsidRPr="00D5653B">
              <w:rPr>
                <w:rFonts w:asciiTheme="majorHAnsi" w:hAnsiTheme="majorHAnsi" w:cstheme="majorHAnsi"/>
                <w:lang w:val="en-US"/>
              </w:rPr>
              <w:t>gồm</w:t>
            </w:r>
            <w:proofErr w:type="spellEnd"/>
            <w:r w:rsidR="00A1777C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A1777C" w:rsidRPr="00D5653B">
              <w:rPr>
                <w:rFonts w:asciiTheme="majorHAnsi" w:hAnsiTheme="majorHAnsi" w:cstheme="majorHAnsi"/>
                <w:lang w:val="en-US"/>
              </w:rPr>
              <w:t>đúng</w:t>
            </w:r>
            <w:proofErr w:type="spellEnd"/>
            <w:r w:rsidR="00A1777C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A1777C" w:rsidRPr="00D5653B">
              <w:rPr>
                <w:rFonts w:asciiTheme="majorHAnsi" w:hAnsiTheme="majorHAnsi" w:cstheme="majorHAnsi"/>
                <w:lang w:val="en-US"/>
              </w:rPr>
              <w:t>sản</w:t>
            </w:r>
            <w:proofErr w:type="spellEnd"/>
            <w:r w:rsidR="00A1777C" w:rsidRPr="00D5653B">
              <w:rPr>
                <w:rFonts w:asciiTheme="majorHAnsi" w:hAnsiTheme="majorHAnsi" w:cstheme="majorHAnsi"/>
                <w:lang w:val="en-US"/>
              </w:rPr>
              <w:t xml:space="preserve"> phẩm.</w:t>
            </w:r>
          </w:p>
        </w:tc>
      </w:tr>
      <w:tr w:rsidR="009538B0" w:rsidRPr="00D5653B" w14:paraId="4037C854" w14:textId="77777777" w:rsidTr="002F3A32">
        <w:trPr>
          <w:trHeight w:val="568"/>
        </w:trPr>
        <w:tc>
          <w:tcPr>
            <w:tcW w:w="2205" w:type="dxa"/>
          </w:tcPr>
          <w:p w14:paraId="1DA8DB46" w14:textId="77777777" w:rsidR="009538B0" w:rsidRPr="00D5653B" w:rsidRDefault="009538B0" w:rsidP="00327B41">
            <w:pPr>
              <w:pStyle w:val="TableParagraph"/>
              <w:spacing w:before="2"/>
              <w:ind w:left="144" w:right="144"/>
              <w:jc w:val="left"/>
              <w:rPr>
                <w:rFonts w:asciiTheme="majorHAnsi" w:hAnsiTheme="majorHAnsi" w:cstheme="majorHAnsi"/>
                <w:b/>
              </w:rPr>
            </w:pPr>
            <w:proofErr w:type="spellStart"/>
            <w:r w:rsidRPr="00D5653B">
              <w:rPr>
                <w:rFonts w:asciiTheme="majorHAnsi" w:hAnsiTheme="majorHAnsi" w:cstheme="majorHAnsi"/>
                <w:b/>
              </w:rPr>
              <w:t>Người</w:t>
            </w:r>
            <w:proofErr w:type="spellEnd"/>
            <w:r w:rsidRPr="00D5653B">
              <w:rPr>
                <w:rFonts w:asciiTheme="majorHAnsi" w:hAnsiTheme="majorHAnsi" w:cstheme="majorHAnsi"/>
                <w:b/>
                <w:spacing w:val="-3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thực</w:t>
            </w:r>
            <w:proofErr w:type="spellEnd"/>
            <w:r w:rsidRPr="00D5653B">
              <w:rPr>
                <w:rFonts w:asciiTheme="majorHAnsi" w:hAnsiTheme="majorHAnsi" w:cstheme="majorHAnsi"/>
                <w:b/>
                <w:spacing w:val="-2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hiện</w:t>
            </w:r>
            <w:proofErr w:type="spellEnd"/>
          </w:p>
        </w:tc>
        <w:tc>
          <w:tcPr>
            <w:tcW w:w="7237" w:type="dxa"/>
            <w:tcBorders>
              <w:right w:val="single" w:sz="6" w:space="0" w:color="000000" w:themeColor="text1"/>
            </w:tcBorders>
          </w:tcPr>
          <w:p w14:paraId="71F0DC13" w14:textId="6C671420" w:rsidR="009538B0" w:rsidRPr="00D5653B" w:rsidRDefault="00A1777C" w:rsidP="00327B41">
            <w:pPr>
              <w:pStyle w:val="TableParagraph"/>
              <w:spacing w:line="294" w:lineRule="exact"/>
              <w:ind w:left="144" w:right="144"/>
              <w:jc w:val="left"/>
              <w:rPr>
                <w:rFonts w:asciiTheme="majorHAnsi" w:hAnsiTheme="majorHAnsi" w:cstheme="majorHAnsi"/>
                <w:lang w:val="en-US"/>
              </w:rPr>
            </w:pPr>
            <w:r w:rsidRPr="00D5653B">
              <w:rPr>
                <w:rFonts w:asciiTheme="majorHAnsi" w:hAnsiTheme="majorHAnsi" w:cstheme="majorHAnsi"/>
                <w:lang w:val="en-US"/>
              </w:rPr>
              <w:t xml:space="preserve"> Admin</w:t>
            </w:r>
          </w:p>
        </w:tc>
      </w:tr>
      <w:tr w:rsidR="009538B0" w:rsidRPr="00D5653B" w14:paraId="4CE079A1" w14:textId="77777777" w:rsidTr="002F3A32">
        <w:trPr>
          <w:trHeight w:val="568"/>
        </w:trPr>
        <w:tc>
          <w:tcPr>
            <w:tcW w:w="2205" w:type="dxa"/>
          </w:tcPr>
          <w:p w14:paraId="370D0912" w14:textId="77777777" w:rsidR="009538B0" w:rsidRPr="00D5653B" w:rsidRDefault="009538B0" w:rsidP="00327B41">
            <w:pPr>
              <w:pStyle w:val="TableParagraph"/>
              <w:spacing w:before="2"/>
              <w:ind w:left="144" w:right="144"/>
              <w:jc w:val="left"/>
              <w:rPr>
                <w:rFonts w:asciiTheme="majorHAnsi" w:hAnsiTheme="majorHAnsi" w:cstheme="majorHAnsi"/>
                <w:b/>
              </w:rPr>
            </w:pPr>
            <w:proofErr w:type="spellStart"/>
            <w:r w:rsidRPr="00D5653B">
              <w:rPr>
                <w:rFonts w:asciiTheme="majorHAnsi" w:hAnsiTheme="majorHAnsi" w:cstheme="majorHAnsi"/>
                <w:b/>
              </w:rPr>
              <w:t>Điều</w:t>
            </w:r>
            <w:proofErr w:type="spellEnd"/>
            <w:r w:rsidRPr="00D5653B">
              <w:rPr>
                <w:rFonts w:asciiTheme="majorHAnsi" w:hAnsiTheme="majorHAnsi" w:cstheme="majorHAnsi"/>
                <w:b/>
                <w:spacing w:val="-3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kiện</w:t>
            </w:r>
            <w:proofErr w:type="spellEnd"/>
            <w:r w:rsidRPr="00D5653B">
              <w:rPr>
                <w:rFonts w:asciiTheme="majorHAnsi" w:hAnsiTheme="majorHAnsi" w:cstheme="majorHAnsi"/>
                <w:b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trước</w:t>
            </w:r>
            <w:proofErr w:type="spellEnd"/>
            <w:r w:rsidRPr="00D5653B">
              <w:rPr>
                <w:rFonts w:asciiTheme="majorHAnsi" w:hAnsiTheme="majorHAnsi" w:cstheme="majorHAnsi"/>
                <w:b/>
                <w:spacing w:val="-2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xử</w:t>
            </w:r>
            <w:proofErr w:type="spellEnd"/>
            <w:r w:rsidRPr="00D5653B">
              <w:rPr>
                <w:rFonts w:asciiTheme="majorHAnsi" w:hAnsiTheme="majorHAnsi" w:cstheme="majorHAnsi"/>
                <w:b/>
                <w:spacing w:val="-1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lí</w:t>
            </w:r>
            <w:proofErr w:type="spellEnd"/>
          </w:p>
        </w:tc>
        <w:tc>
          <w:tcPr>
            <w:tcW w:w="7237" w:type="dxa"/>
            <w:tcBorders>
              <w:right w:val="single" w:sz="6" w:space="0" w:color="000000" w:themeColor="text1"/>
            </w:tcBorders>
          </w:tcPr>
          <w:p w14:paraId="0A21C71E" w14:textId="5309BACD" w:rsidR="009538B0" w:rsidRPr="00D5653B" w:rsidRDefault="009538B0" w:rsidP="00327B41">
            <w:pPr>
              <w:pStyle w:val="TableParagraph"/>
              <w:spacing w:line="336" w:lineRule="exact"/>
              <w:ind w:left="144" w:right="144"/>
              <w:jc w:val="left"/>
              <w:rPr>
                <w:rFonts w:asciiTheme="majorHAnsi" w:hAnsiTheme="majorHAnsi" w:cstheme="majorHAnsi"/>
                <w:lang w:val="en-US"/>
              </w:rPr>
            </w:pPr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r w:rsidR="00C84657" w:rsidRPr="00D5653B">
              <w:rPr>
                <w:rFonts w:asciiTheme="majorHAnsi" w:hAnsiTheme="majorHAnsi" w:cstheme="majorHAnsi"/>
                <w:lang w:val="en-US"/>
              </w:rPr>
              <w:t xml:space="preserve">Admin </w:t>
            </w:r>
            <w:proofErr w:type="spellStart"/>
            <w:r w:rsidR="00C84657" w:rsidRPr="00D5653B">
              <w:rPr>
                <w:rFonts w:asciiTheme="majorHAnsi" w:hAnsiTheme="majorHAnsi" w:cstheme="majorHAnsi"/>
                <w:lang w:val="en-US"/>
              </w:rPr>
              <w:t>đăng</w:t>
            </w:r>
            <w:proofErr w:type="spellEnd"/>
            <w:r w:rsidR="00C84657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C84657" w:rsidRPr="00D5653B">
              <w:rPr>
                <w:rFonts w:asciiTheme="majorHAnsi" w:hAnsiTheme="majorHAnsi" w:cstheme="majorHAnsi"/>
                <w:lang w:val="en-US"/>
              </w:rPr>
              <w:t>nhập</w:t>
            </w:r>
            <w:proofErr w:type="spellEnd"/>
            <w:r w:rsidR="00C84657" w:rsidRPr="00D5653B">
              <w:rPr>
                <w:rFonts w:asciiTheme="majorHAnsi" w:hAnsiTheme="majorHAnsi" w:cstheme="majorHAnsi"/>
                <w:lang w:val="en-US"/>
              </w:rPr>
              <w:t xml:space="preserve"> vào </w:t>
            </w:r>
            <w:proofErr w:type="spellStart"/>
            <w:r w:rsidR="00C84657" w:rsidRPr="00D5653B">
              <w:rPr>
                <w:rFonts w:asciiTheme="majorHAnsi" w:hAnsiTheme="majorHAnsi" w:cstheme="majorHAnsi"/>
                <w:lang w:val="en-US"/>
              </w:rPr>
              <w:t>hệ</w:t>
            </w:r>
            <w:proofErr w:type="spellEnd"/>
            <w:r w:rsidR="00C84657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C84657" w:rsidRPr="00D5653B">
              <w:rPr>
                <w:rFonts w:asciiTheme="majorHAnsi" w:hAnsiTheme="majorHAnsi" w:cstheme="majorHAnsi"/>
                <w:lang w:val="en-US"/>
              </w:rPr>
              <w:t>thống</w:t>
            </w:r>
            <w:proofErr w:type="spellEnd"/>
            <w:r w:rsidR="00E912FE" w:rsidRPr="00D5653B">
              <w:rPr>
                <w:rFonts w:asciiTheme="majorHAnsi" w:hAnsiTheme="majorHAnsi" w:cstheme="majorHAnsi"/>
                <w:lang w:val="en-US"/>
              </w:rPr>
              <w:t xml:space="preserve"> vào </w:t>
            </w:r>
            <w:proofErr w:type="spellStart"/>
            <w:r w:rsidR="00E912FE" w:rsidRPr="00D5653B">
              <w:rPr>
                <w:rFonts w:asciiTheme="majorHAnsi" w:hAnsiTheme="majorHAnsi" w:cstheme="majorHAnsi"/>
                <w:lang w:val="en-US"/>
              </w:rPr>
              <w:t>hệ</w:t>
            </w:r>
            <w:proofErr w:type="spellEnd"/>
            <w:r w:rsidR="00E912FE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E912FE" w:rsidRPr="00D5653B">
              <w:rPr>
                <w:rFonts w:asciiTheme="majorHAnsi" w:hAnsiTheme="majorHAnsi" w:cstheme="majorHAnsi"/>
                <w:lang w:val="en-US"/>
              </w:rPr>
              <w:t>thống</w:t>
            </w:r>
            <w:proofErr w:type="spellEnd"/>
            <w:r w:rsidR="00E912FE" w:rsidRPr="00D5653B">
              <w:rPr>
                <w:rFonts w:asciiTheme="majorHAnsi" w:hAnsiTheme="majorHAnsi" w:cstheme="majorHAnsi"/>
                <w:lang w:val="en-US"/>
              </w:rPr>
              <w:t>.</w:t>
            </w:r>
          </w:p>
        </w:tc>
      </w:tr>
      <w:tr w:rsidR="009538B0" w:rsidRPr="00D5653B" w14:paraId="69BB0456" w14:textId="77777777" w:rsidTr="002F3A32">
        <w:trPr>
          <w:trHeight w:val="911"/>
        </w:trPr>
        <w:tc>
          <w:tcPr>
            <w:tcW w:w="2205" w:type="dxa"/>
          </w:tcPr>
          <w:p w14:paraId="5AA6E403" w14:textId="77777777" w:rsidR="009538B0" w:rsidRPr="00D5653B" w:rsidRDefault="009538B0" w:rsidP="00327B41">
            <w:pPr>
              <w:pStyle w:val="TableParagraph"/>
              <w:spacing w:before="2"/>
              <w:ind w:left="144" w:right="144"/>
              <w:jc w:val="left"/>
              <w:rPr>
                <w:rFonts w:asciiTheme="majorHAnsi" w:hAnsiTheme="majorHAnsi" w:cstheme="majorHAnsi"/>
                <w:b/>
              </w:rPr>
            </w:pPr>
            <w:r w:rsidRPr="00D5653B">
              <w:rPr>
                <w:rFonts w:asciiTheme="majorHAnsi" w:hAnsiTheme="majorHAnsi" w:cstheme="majorHAnsi"/>
                <w:b/>
              </w:rPr>
              <w:t>Sau</w:t>
            </w:r>
            <w:r w:rsidRPr="00D5653B">
              <w:rPr>
                <w:rFonts w:asciiTheme="majorHAnsi" w:hAnsiTheme="majorHAnsi" w:cstheme="majorHAnsi"/>
                <w:b/>
                <w:spacing w:val="-2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xử</w:t>
            </w:r>
            <w:proofErr w:type="spellEnd"/>
            <w:r w:rsidRPr="00D5653B">
              <w:rPr>
                <w:rFonts w:asciiTheme="majorHAnsi" w:hAnsiTheme="majorHAnsi" w:cstheme="majorHAnsi"/>
                <w:b/>
                <w:spacing w:val="-1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lí</w:t>
            </w:r>
            <w:proofErr w:type="spellEnd"/>
            <w:r w:rsidRPr="00D5653B">
              <w:rPr>
                <w:rFonts w:asciiTheme="majorHAnsi" w:hAnsiTheme="majorHAnsi" w:cstheme="majorHAnsi"/>
                <w:b/>
                <w:spacing w:val="-1"/>
              </w:rPr>
              <w:t xml:space="preserve"> </w:t>
            </w:r>
            <w:r w:rsidRPr="00D5653B">
              <w:rPr>
                <w:rFonts w:asciiTheme="majorHAnsi" w:hAnsiTheme="majorHAnsi" w:cstheme="majorHAnsi"/>
                <w:b/>
              </w:rPr>
              <w:t>(sau</w:t>
            </w:r>
            <w:r w:rsidRPr="00D5653B">
              <w:rPr>
                <w:rFonts w:asciiTheme="majorHAnsi" w:hAnsiTheme="majorHAnsi" w:cstheme="majorHAnsi"/>
                <w:b/>
                <w:spacing w:val="-2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Use-case</w:t>
            </w:r>
            <w:proofErr w:type="spellEnd"/>
            <w:r w:rsidRPr="00D5653B">
              <w:rPr>
                <w:rFonts w:asciiTheme="majorHAnsi" w:hAnsiTheme="majorHAnsi" w:cstheme="majorHAnsi"/>
                <w:b/>
              </w:rPr>
              <w:t>)</w:t>
            </w:r>
          </w:p>
        </w:tc>
        <w:tc>
          <w:tcPr>
            <w:tcW w:w="7237" w:type="dxa"/>
            <w:tcBorders>
              <w:right w:val="single" w:sz="6" w:space="0" w:color="000000" w:themeColor="text1"/>
            </w:tcBorders>
          </w:tcPr>
          <w:p w14:paraId="4F862EB7" w14:textId="77777777" w:rsidR="009538B0" w:rsidRPr="00D5653B" w:rsidRDefault="009538B0" w:rsidP="00327B41">
            <w:pPr>
              <w:pStyle w:val="TableParagraph"/>
              <w:spacing w:line="324" w:lineRule="auto"/>
              <w:ind w:left="144" w:right="144"/>
              <w:jc w:val="left"/>
              <w:rPr>
                <w:rFonts w:asciiTheme="majorHAnsi" w:hAnsiTheme="majorHAnsi" w:cstheme="majorHAnsi"/>
                <w:lang w:val="en-US"/>
              </w:rPr>
            </w:pPr>
            <w:r w:rsidRPr="00D5653B">
              <w:rPr>
                <w:rFonts w:asciiTheme="majorHAnsi" w:hAnsiTheme="majorHAnsi" w:cstheme="majorHAnsi"/>
                <w:spacing w:val="-5"/>
                <w:lang w:val="en-US"/>
              </w:rPr>
              <w:t>None</w:t>
            </w:r>
          </w:p>
        </w:tc>
      </w:tr>
      <w:tr w:rsidR="009538B0" w:rsidRPr="00D5653B" w14:paraId="2C6FBEE6" w14:textId="77777777" w:rsidTr="002F3A32">
        <w:trPr>
          <w:trHeight w:val="569"/>
        </w:trPr>
        <w:tc>
          <w:tcPr>
            <w:tcW w:w="2205" w:type="dxa"/>
          </w:tcPr>
          <w:p w14:paraId="46A2399F" w14:textId="77777777" w:rsidR="009538B0" w:rsidRPr="00D5653B" w:rsidRDefault="009538B0" w:rsidP="00327B41">
            <w:pPr>
              <w:pStyle w:val="TableParagraph"/>
              <w:spacing w:before="2"/>
              <w:ind w:left="144" w:right="144"/>
              <w:jc w:val="left"/>
              <w:rPr>
                <w:rFonts w:asciiTheme="majorHAnsi" w:hAnsiTheme="majorHAnsi" w:cstheme="majorHAnsi"/>
                <w:b/>
              </w:rPr>
            </w:pPr>
            <w:proofErr w:type="spellStart"/>
            <w:r w:rsidRPr="00D5653B">
              <w:rPr>
                <w:rFonts w:asciiTheme="majorHAnsi" w:hAnsiTheme="majorHAnsi" w:cstheme="majorHAnsi"/>
                <w:b/>
              </w:rPr>
              <w:t>Ngoại</w:t>
            </w:r>
            <w:proofErr w:type="spellEnd"/>
            <w:r w:rsidRPr="00D5653B">
              <w:rPr>
                <w:rFonts w:asciiTheme="majorHAnsi" w:hAnsiTheme="majorHAnsi" w:cstheme="majorHAnsi"/>
                <w:b/>
                <w:spacing w:val="-2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lệ</w:t>
            </w:r>
            <w:proofErr w:type="spellEnd"/>
            <w:r w:rsidRPr="00D5653B">
              <w:rPr>
                <w:rFonts w:asciiTheme="majorHAnsi" w:hAnsiTheme="majorHAnsi" w:cstheme="majorHAnsi"/>
                <w:b/>
                <w:spacing w:val="-2"/>
              </w:rPr>
              <w:t xml:space="preserve"> </w:t>
            </w:r>
            <w:r w:rsidRPr="00D5653B">
              <w:rPr>
                <w:rFonts w:asciiTheme="majorHAnsi" w:hAnsiTheme="majorHAnsi" w:cstheme="majorHAnsi"/>
                <w:b/>
              </w:rPr>
              <w:t>(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Exception</w:t>
            </w:r>
            <w:proofErr w:type="spellEnd"/>
            <w:r w:rsidRPr="00D5653B">
              <w:rPr>
                <w:rFonts w:asciiTheme="majorHAnsi" w:hAnsiTheme="majorHAnsi" w:cstheme="majorHAnsi"/>
                <w:b/>
              </w:rPr>
              <w:t>)</w:t>
            </w:r>
          </w:p>
        </w:tc>
        <w:tc>
          <w:tcPr>
            <w:tcW w:w="7237" w:type="dxa"/>
            <w:tcBorders>
              <w:right w:val="single" w:sz="6" w:space="0" w:color="000000" w:themeColor="text1"/>
            </w:tcBorders>
          </w:tcPr>
          <w:p w14:paraId="5889758E" w14:textId="77777777" w:rsidR="009538B0" w:rsidRPr="00D5653B" w:rsidRDefault="009538B0" w:rsidP="00327B41">
            <w:pPr>
              <w:pStyle w:val="TableParagraph"/>
              <w:spacing w:line="294" w:lineRule="exact"/>
              <w:ind w:left="144" w:right="144"/>
              <w:jc w:val="left"/>
              <w:rPr>
                <w:rFonts w:asciiTheme="majorHAnsi" w:hAnsiTheme="majorHAnsi" w:cstheme="majorHAnsi"/>
              </w:rPr>
            </w:pPr>
            <w:r w:rsidRPr="00D5653B">
              <w:rPr>
                <w:rFonts w:asciiTheme="majorHAnsi" w:hAnsiTheme="majorHAnsi" w:cstheme="majorHAnsi"/>
              </w:rPr>
              <w:t>Không.</w:t>
            </w:r>
          </w:p>
        </w:tc>
      </w:tr>
      <w:tr w:rsidR="009538B0" w:rsidRPr="00D5653B" w14:paraId="64B174E7" w14:textId="77777777" w:rsidTr="002F3A32">
        <w:trPr>
          <w:trHeight w:val="1137"/>
        </w:trPr>
        <w:tc>
          <w:tcPr>
            <w:tcW w:w="2205" w:type="dxa"/>
          </w:tcPr>
          <w:p w14:paraId="55FB5020" w14:textId="77777777" w:rsidR="009538B0" w:rsidRPr="00D5653B" w:rsidRDefault="009538B0" w:rsidP="00327B41">
            <w:pPr>
              <w:pStyle w:val="TableParagraph"/>
              <w:spacing w:before="2"/>
              <w:ind w:left="144" w:right="144"/>
              <w:jc w:val="left"/>
              <w:rPr>
                <w:rFonts w:asciiTheme="majorHAnsi" w:hAnsiTheme="majorHAnsi" w:cstheme="majorHAnsi"/>
                <w:b/>
              </w:rPr>
            </w:pPr>
            <w:proofErr w:type="spellStart"/>
            <w:r w:rsidRPr="00D5653B">
              <w:rPr>
                <w:rFonts w:asciiTheme="majorHAnsi" w:hAnsiTheme="majorHAnsi" w:cstheme="majorHAnsi"/>
                <w:b/>
              </w:rPr>
              <w:lastRenderedPageBreak/>
              <w:t>Dòng</w:t>
            </w:r>
            <w:proofErr w:type="spellEnd"/>
            <w:r w:rsidRPr="00D5653B">
              <w:rPr>
                <w:rFonts w:asciiTheme="majorHAnsi" w:hAnsiTheme="majorHAnsi" w:cstheme="majorHAnsi"/>
                <w:b/>
                <w:spacing w:val="-2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sự</w:t>
            </w:r>
            <w:proofErr w:type="spellEnd"/>
            <w:r w:rsidRPr="00D5653B">
              <w:rPr>
                <w:rFonts w:asciiTheme="majorHAnsi" w:hAnsiTheme="majorHAnsi" w:cstheme="majorHAnsi"/>
                <w:b/>
                <w:spacing w:val="-1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kiện</w:t>
            </w:r>
            <w:proofErr w:type="spellEnd"/>
            <w:r w:rsidRPr="00D5653B">
              <w:rPr>
                <w:rFonts w:asciiTheme="majorHAnsi" w:hAnsiTheme="majorHAnsi" w:cstheme="majorHAnsi"/>
                <w:b/>
                <w:spacing w:val="-1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chính</w:t>
            </w:r>
            <w:proofErr w:type="spellEnd"/>
          </w:p>
        </w:tc>
        <w:tc>
          <w:tcPr>
            <w:tcW w:w="7237" w:type="dxa"/>
            <w:tcBorders>
              <w:right w:val="single" w:sz="6" w:space="0" w:color="000000" w:themeColor="text1"/>
            </w:tcBorders>
          </w:tcPr>
          <w:p w14:paraId="3AA4D575" w14:textId="77777777" w:rsidR="00652B44" w:rsidRPr="00D5653B" w:rsidRDefault="00652B44" w:rsidP="00482C07">
            <w:pPr>
              <w:autoSpaceDE/>
              <w:autoSpaceDN/>
              <w:spacing w:line="240" w:lineRule="auto"/>
              <w:ind w:left="144" w:right="144"/>
              <w:jc w:val="both"/>
              <w:rPr>
                <w:rFonts w:asciiTheme="majorHAnsi" w:hAnsiTheme="majorHAnsi" w:cstheme="majorHAnsi"/>
                <w:lang w:val="en-US"/>
              </w:rPr>
            </w:pP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Luồng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sự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kiện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cơ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bản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sẽ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được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mô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tả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bên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dưới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theo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thứ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tự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thực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hiện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>:</w:t>
            </w:r>
          </w:p>
          <w:p w14:paraId="609DACB7" w14:textId="0A37ABC6" w:rsidR="00652B44" w:rsidRPr="00D5653B" w:rsidRDefault="00AC3691" w:rsidP="005F7E53">
            <w:pPr>
              <w:numPr>
                <w:ilvl w:val="0"/>
                <w:numId w:val="26"/>
              </w:numPr>
              <w:autoSpaceDE/>
              <w:autoSpaceDN/>
              <w:spacing w:line="240" w:lineRule="auto"/>
              <w:ind w:left="144" w:right="144"/>
              <w:jc w:val="both"/>
              <w:rPr>
                <w:rFonts w:asciiTheme="majorHAnsi" w:hAnsiTheme="majorHAnsi" w:cstheme="majorHAnsi"/>
                <w:lang w:val="en-US"/>
              </w:rPr>
            </w:pPr>
            <w:r>
              <w:rPr>
                <w:rFonts w:asciiTheme="majorHAnsi" w:hAnsiTheme="majorHAnsi" w:cstheme="majorHAnsi"/>
                <w:lang w:val="en-US"/>
              </w:rPr>
              <w:t xml:space="preserve">- </w:t>
            </w:r>
            <w:proofErr w:type="spellStart"/>
            <w:r w:rsidR="00652B44" w:rsidRPr="00D5653B">
              <w:rPr>
                <w:rFonts w:asciiTheme="majorHAnsi" w:hAnsiTheme="majorHAnsi" w:cstheme="majorHAnsi"/>
                <w:lang w:val="en-US"/>
              </w:rPr>
              <w:t>Người</w:t>
            </w:r>
            <w:proofErr w:type="spellEnd"/>
            <w:r w:rsidR="00652B44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652B44" w:rsidRPr="00D5653B">
              <w:rPr>
                <w:rFonts w:asciiTheme="majorHAnsi" w:hAnsiTheme="majorHAnsi" w:cstheme="majorHAnsi"/>
                <w:lang w:val="en-US"/>
              </w:rPr>
              <w:t>bán</w:t>
            </w:r>
            <w:proofErr w:type="spellEnd"/>
            <w:r w:rsidR="00652B44" w:rsidRPr="00D5653B">
              <w:rPr>
                <w:rFonts w:asciiTheme="majorHAnsi" w:hAnsiTheme="majorHAnsi" w:cstheme="majorHAnsi"/>
                <w:lang w:val="en-US"/>
              </w:rPr>
              <w:t xml:space="preserve"> vào mục “</w:t>
            </w:r>
            <w:proofErr w:type="spellStart"/>
            <w:r w:rsidR="00652B44" w:rsidRPr="00D5653B">
              <w:rPr>
                <w:rFonts w:asciiTheme="majorHAnsi" w:hAnsiTheme="majorHAnsi" w:cstheme="majorHAnsi"/>
                <w:lang w:val="en-US"/>
              </w:rPr>
              <w:t>Đơn</w:t>
            </w:r>
            <w:proofErr w:type="spellEnd"/>
            <w:r w:rsidR="00652B44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652B44" w:rsidRPr="00D5653B">
              <w:rPr>
                <w:rFonts w:asciiTheme="majorHAnsi" w:hAnsiTheme="majorHAnsi" w:cstheme="majorHAnsi"/>
                <w:lang w:val="en-US"/>
              </w:rPr>
              <w:t>hàng</w:t>
            </w:r>
            <w:proofErr w:type="spellEnd"/>
            <w:r w:rsidR="00652B44" w:rsidRPr="00D5653B">
              <w:rPr>
                <w:rFonts w:asciiTheme="majorHAnsi" w:hAnsiTheme="majorHAnsi" w:cstheme="majorHAnsi"/>
                <w:lang w:val="en-US"/>
              </w:rPr>
              <w:t xml:space="preserve">” ở </w:t>
            </w:r>
            <w:proofErr w:type="spellStart"/>
            <w:r w:rsidR="00652B44" w:rsidRPr="00D5653B">
              <w:rPr>
                <w:rFonts w:asciiTheme="majorHAnsi" w:hAnsiTheme="majorHAnsi" w:cstheme="majorHAnsi"/>
                <w:lang w:val="en-US"/>
              </w:rPr>
              <w:t>thanh</w:t>
            </w:r>
            <w:proofErr w:type="spellEnd"/>
            <w:r w:rsidR="00652B44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C119EB" w:rsidRPr="00D5653B">
              <w:rPr>
                <w:rFonts w:asciiTheme="majorHAnsi" w:hAnsiTheme="majorHAnsi" w:cstheme="majorHAnsi"/>
                <w:lang w:val="en-US"/>
              </w:rPr>
              <w:t>điều</w:t>
            </w:r>
            <w:proofErr w:type="spellEnd"/>
            <w:r w:rsidR="00C119EB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C119EB" w:rsidRPr="00D5653B">
              <w:rPr>
                <w:rFonts w:asciiTheme="majorHAnsi" w:hAnsiTheme="majorHAnsi" w:cstheme="majorHAnsi"/>
                <w:lang w:val="en-US"/>
              </w:rPr>
              <w:t>hướng</w:t>
            </w:r>
            <w:proofErr w:type="spellEnd"/>
            <w:r w:rsidR="00C119EB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C119EB" w:rsidRPr="00D5653B">
              <w:rPr>
                <w:rFonts w:asciiTheme="majorHAnsi" w:hAnsiTheme="majorHAnsi" w:cstheme="majorHAnsi"/>
                <w:lang w:val="en-US"/>
              </w:rPr>
              <w:t>trong</w:t>
            </w:r>
            <w:proofErr w:type="spellEnd"/>
            <w:r w:rsidR="00C119EB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C119EB" w:rsidRPr="00D5653B">
              <w:rPr>
                <w:rFonts w:asciiTheme="majorHAnsi" w:hAnsiTheme="majorHAnsi" w:cstheme="majorHAnsi"/>
                <w:lang w:val="en-US"/>
              </w:rPr>
              <w:t>màn</w:t>
            </w:r>
            <w:proofErr w:type="spellEnd"/>
            <w:r w:rsidR="00C119EB" w:rsidRPr="00D5653B">
              <w:rPr>
                <w:rFonts w:asciiTheme="majorHAnsi" w:hAnsiTheme="majorHAnsi" w:cstheme="majorHAnsi"/>
                <w:lang w:val="en-US"/>
              </w:rPr>
              <w:t xml:space="preserve"> hình Admin</w:t>
            </w:r>
            <w:r w:rsidR="00652B44" w:rsidRPr="00D5653B">
              <w:rPr>
                <w:rFonts w:asciiTheme="majorHAnsi" w:hAnsiTheme="majorHAnsi" w:cstheme="majorHAnsi"/>
                <w:lang w:val="en-US"/>
              </w:rPr>
              <w:t>.</w:t>
            </w:r>
          </w:p>
          <w:p w14:paraId="1BF7BFB3" w14:textId="64A13249" w:rsidR="00652B44" w:rsidRPr="00D5653B" w:rsidRDefault="00AC3691" w:rsidP="005F7E53">
            <w:pPr>
              <w:numPr>
                <w:ilvl w:val="0"/>
                <w:numId w:val="26"/>
              </w:numPr>
              <w:autoSpaceDE/>
              <w:autoSpaceDN/>
              <w:spacing w:line="240" w:lineRule="auto"/>
              <w:ind w:left="144" w:right="144"/>
              <w:jc w:val="both"/>
              <w:rPr>
                <w:rFonts w:asciiTheme="majorHAnsi" w:hAnsiTheme="majorHAnsi" w:cstheme="majorHAnsi"/>
                <w:lang w:val="en-US"/>
              </w:rPr>
            </w:pPr>
            <w:r>
              <w:rPr>
                <w:rFonts w:asciiTheme="majorHAnsi" w:hAnsiTheme="majorHAnsi" w:cstheme="majorHAnsi"/>
                <w:lang w:val="en-US"/>
              </w:rPr>
              <w:t xml:space="preserve">- </w:t>
            </w:r>
            <w:proofErr w:type="spellStart"/>
            <w:r w:rsidR="00652B44" w:rsidRPr="00D5653B">
              <w:rPr>
                <w:rFonts w:asciiTheme="majorHAnsi" w:hAnsiTheme="majorHAnsi" w:cstheme="majorHAnsi"/>
                <w:lang w:val="en-US"/>
              </w:rPr>
              <w:t>Người</w:t>
            </w:r>
            <w:proofErr w:type="spellEnd"/>
            <w:r w:rsidR="00652B44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652B44" w:rsidRPr="00D5653B">
              <w:rPr>
                <w:rFonts w:asciiTheme="majorHAnsi" w:hAnsiTheme="majorHAnsi" w:cstheme="majorHAnsi"/>
                <w:lang w:val="en-US"/>
              </w:rPr>
              <w:t>bán</w:t>
            </w:r>
            <w:proofErr w:type="spellEnd"/>
            <w:r w:rsidR="00652B44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652B44" w:rsidRPr="00D5653B">
              <w:rPr>
                <w:rFonts w:asciiTheme="majorHAnsi" w:hAnsiTheme="majorHAnsi" w:cstheme="majorHAnsi"/>
                <w:lang w:val="en-US"/>
              </w:rPr>
              <w:t>từ</w:t>
            </w:r>
            <w:proofErr w:type="spellEnd"/>
            <w:r w:rsidR="00652B44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652B44" w:rsidRPr="00D5653B">
              <w:rPr>
                <w:rFonts w:asciiTheme="majorHAnsi" w:hAnsiTheme="majorHAnsi" w:cstheme="majorHAnsi"/>
                <w:lang w:val="en-US"/>
              </w:rPr>
              <w:t>đây</w:t>
            </w:r>
            <w:proofErr w:type="spellEnd"/>
            <w:r w:rsidR="00652B44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652B44" w:rsidRPr="00D5653B">
              <w:rPr>
                <w:rFonts w:asciiTheme="majorHAnsi" w:hAnsiTheme="majorHAnsi" w:cstheme="majorHAnsi"/>
                <w:lang w:val="en-US"/>
              </w:rPr>
              <w:t>có</w:t>
            </w:r>
            <w:proofErr w:type="spellEnd"/>
            <w:r w:rsidR="00652B44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652B44" w:rsidRPr="00D5653B">
              <w:rPr>
                <w:rFonts w:asciiTheme="majorHAnsi" w:hAnsiTheme="majorHAnsi" w:cstheme="majorHAnsi"/>
                <w:lang w:val="en-US"/>
              </w:rPr>
              <w:t>thê</w:t>
            </w:r>
            <w:proofErr w:type="spellEnd"/>
            <w:r w:rsidR="00652B44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652B44" w:rsidRPr="00D5653B">
              <w:rPr>
                <w:rFonts w:asciiTheme="majorHAnsi" w:hAnsiTheme="majorHAnsi" w:cstheme="majorHAnsi"/>
                <w:lang w:val="en-US"/>
              </w:rPr>
              <w:t>tìm</w:t>
            </w:r>
            <w:proofErr w:type="spellEnd"/>
            <w:r w:rsidR="00652B44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652B44" w:rsidRPr="00D5653B">
              <w:rPr>
                <w:rFonts w:asciiTheme="majorHAnsi" w:hAnsiTheme="majorHAnsi" w:cstheme="majorHAnsi"/>
                <w:lang w:val="en-US"/>
              </w:rPr>
              <w:t>kiếm</w:t>
            </w:r>
            <w:proofErr w:type="spellEnd"/>
            <w:r w:rsidR="00652B44" w:rsidRPr="00D5653B">
              <w:rPr>
                <w:rFonts w:asciiTheme="majorHAnsi" w:hAnsiTheme="majorHAnsi" w:cstheme="majorHAnsi"/>
                <w:lang w:val="en-US"/>
              </w:rPr>
              <w:t xml:space="preserve">, </w:t>
            </w:r>
            <w:proofErr w:type="spellStart"/>
            <w:r w:rsidR="00652B44" w:rsidRPr="00D5653B">
              <w:rPr>
                <w:rFonts w:asciiTheme="majorHAnsi" w:hAnsiTheme="majorHAnsi" w:cstheme="majorHAnsi"/>
                <w:lang w:val="en-US"/>
              </w:rPr>
              <w:t>lọc</w:t>
            </w:r>
            <w:proofErr w:type="spellEnd"/>
            <w:r w:rsidR="00652B44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652B44" w:rsidRPr="00D5653B">
              <w:rPr>
                <w:rFonts w:asciiTheme="majorHAnsi" w:hAnsiTheme="majorHAnsi" w:cstheme="majorHAnsi"/>
                <w:lang w:val="en-US"/>
              </w:rPr>
              <w:t>các</w:t>
            </w:r>
            <w:proofErr w:type="spellEnd"/>
            <w:r w:rsidR="00652B44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652B44" w:rsidRPr="00D5653B">
              <w:rPr>
                <w:rFonts w:asciiTheme="majorHAnsi" w:hAnsiTheme="majorHAnsi" w:cstheme="majorHAnsi"/>
                <w:lang w:val="en-US"/>
              </w:rPr>
              <w:t>đơn</w:t>
            </w:r>
            <w:proofErr w:type="spellEnd"/>
            <w:r w:rsidR="00652B44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652B44" w:rsidRPr="00D5653B">
              <w:rPr>
                <w:rFonts w:asciiTheme="majorHAnsi" w:hAnsiTheme="majorHAnsi" w:cstheme="majorHAnsi"/>
                <w:lang w:val="en-US"/>
              </w:rPr>
              <w:t>hàng</w:t>
            </w:r>
            <w:proofErr w:type="spellEnd"/>
            <w:r w:rsidR="00652B44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652B44" w:rsidRPr="00D5653B">
              <w:rPr>
                <w:rFonts w:asciiTheme="majorHAnsi" w:hAnsiTheme="majorHAnsi" w:cstheme="majorHAnsi"/>
                <w:lang w:val="en-US"/>
              </w:rPr>
              <w:t>theo</w:t>
            </w:r>
            <w:proofErr w:type="spellEnd"/>
            <w:r w:rsidR="00652B44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652B44" w:rsidRPr="00D5653B">
              <w:rPr>
                <w:rFonts w:asciiTheme="majorHAnsi" w:hAnsiTheme="majorHAnsi" w:cstheme="majorHAnsi"/>
                <w:lang w:val="en-US"/>
              </w:rPr>
              <w:t>thứ</w:t>
            </w:r>
            <w:proofErr w:type="spellEnd"/>
            <w:r w:rsidR="00652B44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652B44" w:rsidRPr="00D5653B">
              <w:rPr>
                <w:rFonts w:asciiTheme="majorHAnsi" w:hAnsiTheme="majorHAnsi" w:cstheme="majorHAnsi"/>
                <w:lang w:val="en-US"/>
              </w:rPr>
              <w:t>tự</w:t>
            </w:r>
            <w:proofErr w:type="spellEnd"/>
            <w:r w:rsidR="00652B44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652B44" w:rsidRPr="00D5653B">
              <w:rPr>
                <w:rFonts w:asciiTheme="majorHAnsi" w:hAnsiTheme="majorHAnsi" w:cstheme="majorHAnsi"/>
                <w:lang w:val="en-US"/>
              </w:rPr>
              <w:t>theo</w:t>
            </w:r>
            <w:proofErr w:type="spellEnd"/>
            <w:r w:rsidR="00652B44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652B44" w:rsidRPr="00D5653B">
              <w:rPr>
                <w:rFonts w:asciiTheme="majorHAnsi" w:hAnsiTheme="majorHAnsi" w:cstheme="majorHAnsi"/>
                <w:lang w:val="en-US"/>
              </w:rPr>
              <w:t>trạng</w:t>
            </w:r>
            <w:proofErr w:type="spellEnd"/>
            <w:r w:rsidR="00652B44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652B44" w:rsidRPr="00D5653B">
              <w:rPr>
                <w:rFonts w:asciiTheme="majorHAnsi" w:hAnsiTheme="majorHAnsi" w:cstheme="majorHAnsi"/>
                <w:lang w:val="en-US"/>
              </w:rPr>
              <w:t>thái</w:t>
            </w:r>
            <w:proofErr w:type="spellEnd"/>
            <w:r w:rsidR="00652B44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652B44" w:rsidRPr="00D5653B">
              <w:rPr>
                <w:rFonts w:asciiTheme="majorHAnsi" w:hAnsiTheme="majorHAnsi" w:cstheme="majorHAnsi"/>
                <w:lang w:val="en-US"/>
              </w:rPr>
              <w:t>tùy</w:t>
            </w:r>
            <w:proofErr w:type="spellEnd"/>
            <w:r w:rsidR="00652B44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652B44" w:rsidRPr="00D5653B">
              <w:rPr>
                <w:rFonts w:asciiTheme="majorHAnsi" w:hAnsiTheme="majorHAnsi" w:cstheme="majorHAnsi"/>
                <w:lang w:val="en-US"/>
              </w:rPr>
              <w:t>theo</w:t>
            </w:r>
            <w:proofErr w:type="spellEnd"/>
            <w:r w:rsidR="00652B44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652B44" w:rsidRPr="00D5653B">
              <w:rPr>
                <w:rFonts w:asciiTheme="majorHAnsi" w:hAnsiTheme="majorHAnsi" w:cstheme="majorHAnsi"/>
                <w:lang w:val="en-US"/>
              </w:rPr>
              <w:t>nhu</w:t>
            </w:r>
            <w:proofErr w:type="spellEnd"/>
            <w:r w:rsidR="00652B44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652B44" w:rsidRPr="00D5653B">
              <w:rPr>
                <w:rFonts w:asciiTheme="majorHAnsi" w:hAnsiTheme="majorHAnsi" w:cstheme="majorHAnsi"/>
                <w:lang w:val="en-US"/>
              </w:rPr>
              <w:t>cầu</w:t>
            </w:r>
            <w:proofErr w:type="spellEnd"/>
            <w:r w:rsidR="00652B44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652B44" w:rsidRPr="00D5653B">
              <w:rPr>
                <w:rFonts w:asciiTheme="majorHAnsi" w:hAnsiTheme="majorHAnsi" w:cstheme="majorHAnsi"/>
                <w:lang w:val="en-US"/>
              </w:rPr>
              <w:t>thực</w:t>
            </w:r>
            <w:proofErr w:type="spellEnd"/>
            <w:r w:rsidR="00652B44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652B44" w:rsidRPr="00D5653B">
              <w:rPr>
                <w:rFonts w:asciiTheme="majorHAnsi" w:hAnsiTheme="majorHAnsi" w:cstheme="majorHAnsi"/>
                <w:lang w:val="en-US"/>
              </w:rPr>
              <w:t>tế</w:t>
            </w:r>
            <w:proofErr w:type="spellEnd"/>
            <w:r w:rsidR="00652B44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652B44" w:rsidRPr="00D5653B">
              <w:rPr>
                <w:rFonts w:asciiTheme="majorHAnsi" w:hAnsiTheme="majorHAnsi" w:cstheme="majorHAnsi"/>
                <w:lang w:val="en-US"/>
              </w:rPr>
              <w:t>bấy</w:t>
            </w:r>
            <w:proofErr w:type="spellEnd"/>
            <w:r w:rsidR="00652B44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652B44" w:rsidRPr="00D5653B">
              <w:rPr>
                <w:rFonts w:asciiTheme="majorHAnsi" w:hAnsiTheme="majorHAnsi" w:cstheme="majorHAnsi"/>
                <w:lang w:val="en-US"/>
              </w:rPr>
              <w:t>giờ</w:t>
            </w:r>
            <w:proofErr w:type="spellEnd"/>
            <w:r w:rsidR="00652B44" w:rsidRPr="00D5653B">
              <w:rPr>
                <w:rFonts w:asciiTheme="majorHAnsi" w:hAnsiTheme="majorHAnsi" w:cstheme="majorHAnsi"/>
                <w:lang w:val="en-US"/>
              </w:rPr>
              <w:t>.</w:t>
            </w:r>
          </w:p>
          <w:p w14:paraId="4C5E9CC8" w14:textId="066560F5" w:rsidR="009538B0" w:rsidRPr="00D5653B" w:rsidRDefault="00AC3691" w:rsidP="005F7E53">
            <w:pPr>
              <w:numPr>
                <w:ilvl w:val="0"/>
                <w:numId w:val="26"/>
              </w:numPr>
              <w:autoSpaceDE/>
              <w:autoSpaceDN/>
              <w:spacing w:line="240" w:lineRule="auto"/>
              <w:ind w:left="144" w:right="144"/>
              <w:jc w:val="both"/>
              <w:rPr>
                <w:rFonts w:asciiTheme="majorHAnsi" w:hAnsiTheme="majorHAnsi" w:cstheme="majorHAnsi"/>
                <w:lang w:val="en-US"/>
              </w:rPr>
            </w:pPr>
            <w:r>
              <w:rPr>
                <w:rFonts w:asciiTheme="majorHAnsi" w:hAnsiTheme="majorHAnsi" w:cstheme="majorHAnsi"/>
                <w:lang w:val="en-US"/>
              </w:rPr>
              <w:t xml:space="preserve">- </w:t>
            </w:r>
            <w:proofErr w:type="spellStart"/>
            <w:r w:rsidR="00652B44" w:rsidRPr="00D5653B">
              <w:rPr>
                <w:rFonts w:asciiTheme="majorHAnsi" w:hAnsiTheme="majorHAnsi" w:cstheme="majorHAnsi"/>
                <w:lang w:val="en-US"/>
              </w:rPr>
              <w:t>Người</w:t>
            </w:r>
            <w:proofErr w:type="spellEnd"/>
            <w:r w:rsidR="00652B44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652B44" w:rsidRPr="00D5653B">
              <w:rPr>
                <w:rFonts w:asciiTheme="majorHAnsi" w:hAnsiTheme="majorHAnsi" w:cstheme="majorHAnsi"/>
                <w:lang w:val="en-US"/>
              </w:rPr>
              <w:t>bán</w:t>
            </w:r>
            <w:proofErr w:type="spellEnd"/>
            <w:r w:rsidR="00652B44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652B44" w:rsidRPr="00D5653B">
              <w:rPr>
                <w:rFonts w:asciiTheme="majorHAnsi" w:hAnsiTheme="majorHAnsi" w:cstheme="majorHAnsi"/>
                <w:lang w:val="en-US"/>
              </w:rPr>
              <w:t>có</w:t>
            </w:r>
            <w:proofErr w:type="spellEnd"/>
            <w:r w:rsidR="00652B44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652B44" w:rsidRPr="00D5653B">
              <w:rPr>
                <w:rFonts w:asciiTheme="majorHAnsi" w:hAnsiTheme="majorHAnsi" w:cstheme="majorHAnsi"/>
                <w:lang w:val="en-US"/>
              </w:rPr>
              <w:t>thể</w:t>
            </w:r>
            <w:proofErr w:type="spellEnd"/>
            <w:r w:rsidR="00652B44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652B44" w:rsidRPr="00D5653B">
              <w:rPr>
                <w:rFonts w:asciiTheme="majorHAnsi" w:hAnsiTheme="majorHAnsi" w:cstheme="majorHAnsi"/>
                <w:lang w:val="en-US"/>
              </w:rPr>
              <w:t>ấn</w:t>
            </w:r>
            <w:proofErr w:type="spellEnd"/>
            <w:r w:rsidR="00652B44" w:rsidRPr="00D5653B">
              <w:rPr>
                <w:rFonts w:asciiTheme="majorHAnsi" w:hAnsiTheme="majorHAnsi" w:cstheme="majorHAnsi"/>
                <w:lang w:val="en-US"/>
              </w:rPr>
              <w:t xml:space="preserve"> vào </w:t>
            </w:r>
            <w:proofErr w:type="spellStart"/>
            <w:r w:rsidR="00652B44" w:rsidRPr="00D5653B">
              <w:rPr>
                <w:rFonts w:asciiTheme="majorHAnsi" w:hAnsiTheme="majorHAnsi" w:cstheme="majorHAnsi"/>
                <w:lang w:val="en-US"/>
              </w:rPr>
              <w:t>trong</w:t>
            </w:r>
            <w:proofErr w:type="spellEnd"/>
            <w:r w:rsidR="00652B44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652B44" w:rsidRPr="00D5653B">
              <w:rPr>
                <w:rFonts w:asciiTheme="majorHAnsi" w:hAnsiTheme="majorHAnsi" w:cstheme="majorHAnsi"/>
                <w:lang w:val="en-US"/>
              </w:rPr>
              <w:t>đơn</w:t>
            </w:r>
            <w:proofErr w:type="spellEnd"/>
            <w:r w:rsidR="00652B44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652B44" w:rsidRPr="00D5653B">
              <w:rPr>
                <w:rFonts w:asciiTheme="majorHAnsi" w:hAnsiTheme="majorHAnsi" w:cstheme="majorHAnsi"/>
                <w:lang w:val="en-US"/>
              </w:rPr>
              <w:t>hàng</w:t>
            </w:r>
            <w:proofErr w:type="spellEnd"/>
            <w:r w:rsidR="00652B44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652B44" w:rsidRPr="00D5653B">
              <w:rPr>
                <w:rFonts w:asciiTheme="majorHAnsi" w:hAnsiTheme="majorHAnsi" w:cstheme="majorHAnsi"/>
                <w:lang w:val="en-US"/>
              </w:rPr>
              <w:t>để</w:t>
            </w:r>
            <w:proofErr w:type="spellEnd"/>
            <w:r w:rsidR="00652B44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652B44" w:rsidRPr="00D5653B">
              <w:rPr>
                <w:rFonts w:asciiTheme="majorHAnsi" w:hAnsiTheme="majorHAnsi" w:cstheme="majorHAnsi"/>
                <w:lang w:val="en-US"/>
              </w:rPr>
              <w:t>xem</w:t>
            </w:r>
            <w:proofErr w:type="spellEnd"/>
            <w:r w:rsidR="00652B44" w:rsidRPr="00D5653B">
              <w:rPr>
                <w:rFonts w:asciiTheme="majorHAnsi" w:hAnsiTheme="majorHAnsi" w:cstheme="majorHAnsi"/>
                <w:lang w:val="en-US"/>
              </w:rPr>
              <w:t xml:space="preserve"> chi </w:t>
            </w:r>
            <w:proofErr w:type="spellStart"/>
            <w:r w:rsidR="00652B44" w:rsidRPr="00D5653B">
              <w:rPr>
                <w:rFonts w:asciiTheme="majorHAnsi" w:hAnsiTheme="majorHAnsi" w:cstheme="majorHAnsi"/>
                <w:lang w:val="en-US"/>
              </w:rPr>
              <w:t>tiết</w:t>
            </w:r>
            <w:proofErr w:type="spellEnd"/>
            <w:r w:rsidR="00652B44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652B44" w:rsidRPr="00D5653B">
              <w:rPr>
                <w:rFonts w:asciiTheme="majorHAnsi" w:hAnsiTheme="majorHAnsi" w:cstheme="majorHAnsi"/>
                <w:lang w:val="en-US"/>
              </w:rPr>
              <w:t>đơn</w:t>
            </w:r>
            <w:proofErr w:type="spellEnd"/>
            <w:r w:rsidR="00652B44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652B44" w:rsidRPr="00D5653B">
              <w:rPr>
                <w:rFonts w:asciiTheme="majorHAnsi" w:hAnsiTheme="majorHAnsi" w:cstheme="majorHAnsi"/>
                <w:lang w:val="en-US"/>
              </w:rPr>
              <w:t>hàng</w:t>
            </w:r>
            <w:proofErr w:type="spellEnd"/>
            <w:r w:rsidR="00652B44" w:rsidRPr="00D5653B">
              <w:rPr>
                <w:rFonts w:asciiTheme="majorHAnsi" w:hAnsiTheme="majorHAnsi" w:cstheme="majorHAnsi"/>
                <w:lang w:val="en-US"/>
              </w:rPr>
              <w:t>.</w:t>
            </w:r>
          </w:p>
        </w:tc>
      </w:tr>
      <w:tr w:rsidR="009538B0" w:rsidRPr="00D5653B" w14:paraId="08FCD221" w14:textId="77777777" w:rsidTr="002F3A32">
        <w:trPr>
          <w:trHeight w:val="661"/>
        </w:trPr>
        <w:tc>
          <w:tcPr>
            <w:tcW w:w="2205" w:type="dxa"/>
          </w:tcPr>
          <w:p w14:paraId="06DEB05E" w14:textId="77777777" w:rsidR="009538B0" w:rsidRPr="00D5653B" w:rsidRDefault="009538B0" w:rsidP="00327B41">
            <w:pPr>
              <w:pStyle w:val="TableParagraph"/>
              <w:spacing w:before="2"/>
              <w:ind w:left="144" w:right="144"/>
              <w:jc w:val="left"/>
              <w:rPr>
                <w:rFonts w:asciiTheme="majorHAnsi" w:hAnsiTheme="majorHAnsi" w:cstheme="majorHAnsi"/>
                <w:b/>
              </w:rPr>
            </w:pPr>
            <w:proofErr w:type="spellStart"/>
            <w:r w:rsidRPr="00D5653B">
              <w:rPr>
                <w:rFonts w:asciiTheme="majorHAnsi" w:hAnsiTheme="majorHAnsi" w:cstheme="majorHAnsi"/>
                <w:b/>
              </w:rPr>
              <w:t>Dòng</w:t>
            </w:r>
            <w:proofErr w:type="spellEnd"/>
            <w:r w:rsidRPr="00D5653B">
              <w:rPr>
                <w:rFonts w:asciiTheme="majorHAnsi" w:hAnsiTheme="majorHAnsi" w:cstheme="majorHAnsi"/>
                <w:b/>
                <w:spacing w:val="-2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sự</w:t>
            </w:r>
            <w:proofErr w:type="spellEnd"/>
            <w:r w:rsidRPr="00D5653B">
              <w:rPr>
                <w:rFonts w:asciiTheme="majorHAnsi" w:hAnsiTheme="majorHAnsi" w:cstheme="majorHAnsi"/>
                <w:b/>
                <w:spacing w:val="-1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kiện</w:t>
            </w:r>
            <w:proofErr w:type="spellEnd"/>
            <w:r w:rsidRPr="00D5653B">
              <w:rPr>
                <w:rFonts w:asciiTheme="majorHAnsi" w:hAnsiTheme="majorHAnsi" w:cstheme="majorHAnsi"/>
                <w:b/>
                <w:spacing w:val="-2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khác</w:t>
            </w:r>
            <w:proofErr w:type="spellEnd"/>
          </w:p>
        </w:tc>
        <w:tc>
          <w:tcPr>
            <w:tcW w:w="7237" w:type="dxa"/>
            <w:tcBorders>
              <w:right w:val="single" w:sz="6" w:space="0" w:color="000000" w:themeColor="text1"/>
            </w:tcBorders>
          </w:tcPr>
          <w:p w14:paraId="2820AF96" w14:textId="7EE49E3E" w:rsidR="009538B0" w:rsidRPr="00D5653B" w:rsidRDefault="004D08D9" w:rsidP="00BA5A2E">
            <w:pPr>
              <w:pStyle w:val="TableParagraph"/>
              <w:keepNext/>
              <w:spacing w:line="336" w:lineRule="exact"/>
              <w:ind w:left="144" w:right="144"/>
              <w:jc w:val="both"/>
              <w:rPr>
                <w:rFonts w:asciiTheme="majorHAnsi" w:hAnsiTheme="majorHAnsi" w:cstheme="majorHAnsi"/>
                <w:lang w:val="en-US"/>
              </w:rPr>
            </w:pP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Nếu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chọn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nút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1B4A40" w:rsidRPr="00D5653B">
              <w:rPr>
                <w:rFonts w:asciiTheme="majorHAnsi" w:hAnsiTheme="majorHAnsi" w:cstheme="majorHAnsi"/>
                <w:lang w:val="en-US"/>
              </w:rPr>
              <w:t>lui</w:t>
            </w:r>
            <w:proofErr w:type="spellEnd"/>
            <w:r w:rsidR="001B4A40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khi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đang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ở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trong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chi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tiết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đơn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hàng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thì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sẽ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back lại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trang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gồm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các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đơn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hàng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theo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lựa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chọn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“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lọc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”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trước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đó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>.</w:t>
            </w:r>
          </w:p>
        </w:tc>
      </w:tr>
    </w:tbl>
    <w:p w14:paraId="6B769619" w14:textId="235A9D7D" w:rsidR="00B30F8F" w:rsidRDefault="00BA5A2E" w:rsidP="005A3F05">
      <w:pPr>
        <w:pStyle w:val="Caption"/>
        <w:ind w:left="0"/>
        <w:jc w:val="center"/>
      </w:pPr>
      <w:bookmarkStart w:id="265" w:name="_Toc106816510"/>
      <w:proofErr w:type="spellStart"/>
      <w:r>
        <w:t>Bảng</w:t>
      </w:r>
      <w:proofErr w:type="spellEnd"/>
      <w:r>
        <w:t xml:space="preserve"> </w:t>
      </w:r>
      <w:r w:rsidR="006179BC">
        <w:fldChar w:fldCharType="begin"/>
      </w:r>
      <w:r w:rsidR="006179BC">
        <w:instrText xml:space="preserve"> STYLEREF 1 \s </w:instrText>
      </w:r>
      <w:r w:rsidR="006179BC">
        <w:fldChar w:fldCharType="separate"/>
      </w:r>
      <w:r w:rsidR="006179BC">
        <w:rPr>
          <w:noProof/>
        </w:rPr>
        <w:t>3</w:t>
      </w:r>
      <w:r w:rsidR="006179BC">
        <w:fldChar w:fldCharType="end"/>
      </w:r>
      <w:r w:rsidR="006179BC">
        <w:t>.</w:t>
      </w:r>
      <w:r w:rsidR="006179BC">
        <w:fldChar w:fldCharType="begin"/>
      </w:r>
      <w:r w:rsidR="006179BC">
        <w:instrText xml:space="preserve"> SEQ Bảng \* ARABIC \s 1 </w:instrText>
      </w:r>
      <w:r w:rsidR="006179BC">
        <w:fldChar w:fldCharType="separate"/>
      </w:r>
      <w:r w:rsidR="006179BC">
        <w:rPr>
          <w:noProof/>
        </w:rPr>
        <w:t>19</w:t>
      </w:r>
      <w:r w:rsidR="006179BC">
        <w:fldChar w:fldCharType="end"/>
      </w:r>
      <w:r w:rsidRPr="00AC112E">
        <w:t xml:space="preserve"> </w:t>
      </w:r>
      <w:proofErr w:type="spellStart"/>
      <w:r w:rsidRPr="00AC112E">
        <w:t>Use</w:t>
      </w:r>
      <w:proofErr w:type="spellEnd"/>
      <w:r w:rsidRPr="00AC112E">
        <w:t xml:space="preserve"> </w:t>
      </w:r>
      <w:proofErr w:type="spellStart"/>
      <w:r w:rsidRPr="00AC112E">
        <w:t>case</w:t>
      </w:r>
      <w:proofErr w:type="spellEnd"/>
      <w:r w:rsidRPr="00AC112E">
        <w:t xml:space="preserve"> </w:t>
      </w:r>
      <w:r>
        <w:rPr>
          <w:lang w:val="en-US"/>
        </w:rPr>
        <w:t xml:space="preserve">Quản lý </w:t>
      </w:r>
      <w:proofErr w:type="spellStart"/>
      <w:r>
        <w:rPr>
          <w:lang w:val="en-US"/>
        </w:rPr>
        <w:t>đơn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đặt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hàng</w:t>
      </w:r>
      <w:bookmarkEnd w:id="265"/>
      <w:proofErr w:type="spellEnd"/>
    </w:p>
    <w:p w14:paraId="16779D3F" w14:textId="19A98B67" w:rsidR="009538B0" w:rsidRPr="00D5653B" w:rsidRDefault="009538B0" w:rsidP="0030117C">
      <w:pPr>
        <w:pStyle w:val="Heading4"/>
        <w:rPr>
          <w:rFonts w:cstheme="majorHAnsi"/>
          <w:lang w:val="en-US"/>
        </w:rPr>
      </w:pPr>
      <w:r w:rsidRPr="00D5653B">
        <w:rPr>
          <w:rFonts w:cstheme="majorHAnsi"/>
          <w:lang w:val="en-US"/>
        </w:rPr>
        <w:t xml:space="preserve">Quản lý </w:t>
      </w:r>
      <w:proofErr w:type="spellStart"/>
      <w:r w:rsidRPr="00D5653B">
        <w:rPr>
          <w:rFonts w:cstheme="majorHAnsi"/>
          <w:lang w:val="en-US"/>
        </w:rPr>
        <w:t>thông</w:t>
      </w:r>
      <w:proofErr w:type="spellEnd"/>
      <w:r w:rsidRPr="00D5653B">
        <w:rPr>
          <w:rFonts w:cstheme="majorHAnsi"/>
          <w:lang w:val="en-US"/>
        </w:rPr>
        <w:t xml:space="preserve"> tin </w:t>
      </w:r>
      <w:proofErr w:type="spellStart"/>
      <w:r w:rsidRPr="00D5653B">
        <w:rPr>
          <w:rFonts w:cstheme="majorHAnsi"/>
          <w:lang w:val="en-US"/>
        </w:rPr>
        <w:t>cửa</w:t>
      </w:r>
      <w:proofErr w:type="spellEnd"/>
      <w:r w:rsidRPr="00D5653B">
        <w:rPr>
          <w:rFonts w:cstheme="majorHAnsi"/>
          <w:lang w:val="en-US"/>
        </w:rPr>
        <w:t xml:space="preserve"> </w:t>
      </w:r>
      <w:proofErr w:type="spellStart"/>
      <w:r w:rsidRPr="00D5653B">
        <w:rPr>
          <w:rFonts w:cstheme="majorHAnsi"/>
          <w:lang w:val="en-US"/>
        </w:rPr>
        <w:t>hàng</w:t>
      </w:r>
      <w:proofErr w:type="spellEnd"/>
      <w:r w:rsidR="00990C0C" w:rsidRPr="00D5653B">
        <w:rPr>
          <w:rFonts w:cstheme="majorHAnsi"/>
          <w:lang w:val="en-US"/>
        </w:rPr>
        <w:t xml:space="preserve"> </w:t>
      </w:r>
    </w:p>
    <w:p w14:paraId="284812C2" w14:textId="77777777" w:rsidR="00F17809" w:rsidRDefault="00A760FC" w:rsidP="00F17809">
      <w:pPr>
        <w:keepNext/>
        <w:ind w:left="144" w:right="144"/>
        <w:jc w:val="center"/>
      </w:pPr>
      <w:r w:rsidRPr="00D5653B">
        <w:rPr>
          <w:rFonts w:asciiTheme="majorHAnsi" w:hAnsiTheme="majorHAnsi" w:cstheme="majorHAnsi"/>
          <w:noProof/>
          <w:lang w:val="en-US"/>
        </w:rPr>
        <w:drawing>
          <wp:inline distT="0" distB="0" distL="0" distR="0" wp14:anchorId="4DD59147" wp14:editId="1537922C">
            <wp:extent cx="5805377" cy="3998978"/>
            <wp:effectExtent l="0" t="0" r="5080" b="1905"/>
            <wp:docPr id="53" name="Picture 53" descr="F:\Khoa\bt\DoAn1\UseCase\Quản lý thông tin cửa hà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F:\Khoa\bt\DoAn1\UseCase\Quản lý thông tin cửa hàng.pn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8845" cy="40013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6A439E" w14:textId="0B614D46" w:rsidR="0027439C" w:rsidRDefault="00F17809" w:rsidP="00F17809">
      <w:pPr>
        <w:pStyle w:val="Caption"/>
        <w:ind w:left="0"/>
        <w:jc w:val="center"/>
      </w:pPr>
      <w:bookmarkStart w:id="266" w:name="_Toc106818845"/>
      <w:proofErr w:type="spellStart"/>
      <w:r>
        <w:t>Hình</w:t>
      </w:r>
      <w:proofErr w:type="spellEnd"/>
      <w:r>
        <w:t xml:space="preserve">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3</w:t>
      </w:r>
      <w:r>
        <w:fldChar w:fldCharType="end"/>
      </w:r>
      <w:r>
        <w:t>.</w:t>
      </w:r>
      <w:r w:rsidR="005734A4">
        <w:fldChar w:fldCharType="begin"/>
      </w:r>
      <w:r w:rsidR="005734A4">
        <w:instrText xml:space="preserve"> SEQ Hình \* ARABIC \s 1 </w:instrText>
      </w:r>
      <w:r w:rsidR="005734A4">
        <w:fldChar w:fldCharType="separate"/>
      </w:r>
      <w:r w:rsidR="005734A4">
        <w:rPr>
          <w:noProof/>
        </w:rPr>
        <w:t>27</w:t>
      </w:r>
      <w:r w:rsidR="005734A4">
        <w:fldChar w:fldCharType="end"/>
      </w:r>
      <w:r>
        <w:rPr>
          <w:lang w:val="en-US"/>
        </w:rPr>
        <w:t xml:space="preserve"> </w:t>
      </w:r>
      <w:proofErr w:type="spellStart"/>
      <w:r w:rsidRPr="00081215">
        <w:rPr>
          <w:lang w:val="en-US"/>
        </w:rPr>
        <w:t>Sơ</w:t>
      </w:r>
      <w:proofErr w:type="spellEnd"/>
      <w:r w:rsidRPr="00081215">
        <w:rPr>
          <w:lang w:val="en-US"/>
        </w:rPr>
        <w:t xml:space="preserve"> đồ </w:t>
      </w:r>
      <w:proofErr w:type="spellStart"/>
      <w:r w:rsidRPr="00081215">
        <w:rPr>
          <w:lang w:val="en-US"/>
        </w:rPr>
        <w:t>hoạt</w:t>
      </w:r>
      <w:proofErr w:type="spellEnd"/>
      <w:r w:rsidRPr="00081215">
        <w:rPr>
          <w:lang w:val="en-US"/>
        </w:rPr>
        <w:t xml:space="preserve"> động Quản lý </w:t>
      </w:r>
      <w:proofErr w:type="spellStart"/>
      <w:r w:rsidRPr="00081215">
        <w:rPr>
          <w:lang w:val="en-US"/>
        </w:rPr>
        <w:t>thông</w:t>
      </w:r>
      <w:proofErr w:type="spellEnd"/>
      <w:r w:rsidRPr="00081215">
        <w:rPr>
          <w:lang w:val="en-US"/>
        </w:rPr>
        <w:t xml:space="preserve"> tin </w:t>
      </w:r>
      <w:proofErr w:type="spellStart"/>
      <w:r w:rsidRPr="00081215">
        <w:rPr>
          <w:lang w:val="en-US"/>
        </w:rPr>
        <w:t>cửa</w:t>
      </w:r>
      <w:proofErr w:type="spellEnd"/>
      <w:r w:rsidRPr="00081215">
        <w:rPr>
          <w:lang w:val="en-US"/>
        </w:rPr>
        <w:t xml:space="preserve"> </w:t>
      </w:r>
      <w:proofErr w:type="spellStart"/>
      <w:r w:rsidRPr="00081215">
        <w:rPr>
          <w:lang w:val="en-US"/>
        </w:rPr>
        <w:t>hàng</w:t>
      </w:r>
      <w:bookmarkEnd w:id="266"/>
      <w:proofErr w:type="spellEnd"/>
    </w:p>
    <w:p w14:paraId="7EA3AF2C" w14:textId="05F1442B" w:rsidR="008C0E7A" w:rsidRPr="00D5653B" w:rsidRDefault="008C0E7A" w:rsidP="00327B41">
      <w:pPr>
        <w:ind w:left="144" w:right="144"/>
        <w:rPr>
          <w:rFonts w:asciiTheme="majorHAnsi" w:hAnsiTheme="majorHAnsi" w:cstheme="majorHAnsi"/>
          <w:lang w:val="en-US"/>
        </w:rPr>
      </w:pPr>
    </w:p>
    <w:tbl>
      <w:tblPr>
        <w:tblW w:w="0" w:type="auto"/>
        <w:tblInd w:w="62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205"/>
        <w:gridCol w:w="7237"/>
      </w:tblGrid>
      <w:tr w:rsidR="009538B0" w:rsidRPr="00D5653B" w14:paraId="4130DA85" w14:textId="77777777" w:rsidTr="005A2790">
        <w:trPr>
          <w:trHeight w:val="544"/>
        </w:trPr>
        <w:tc>
          <w:tcPr>
            <w:tcW w:w="9442" w:type="dxa"/>
            <w:gridSpan w:val="2"/>
            <w:tcBorders>
              <w:right w:val="single" w:sz="6" w:space="0" w:color="000000" w:themeColor="text1"/>
            </w:tcBorders>
            <w:shd w:val="clear" w:color="auto" w:fill="D0CECE"/>
          </w:tcPr>
          <w:p w14:paraId="4A809069" w14:textId="77777777" w:rsidR="009538B0" w:rsidRPr="00D5653B" w:rsidRDefault="009538B0" w:rsidP="00327B41">
            <w:pPr>
              <w:pStyle w:val="TableParagraph"/>
              <w:ind w:left="144" w:right="144"/>
              <w:jc w:val="left"/>
              <w:rPr>
                <w:rFonts w:asciiTheme="majorHAnsi" w:hAnsiTheme="majorHAnsi" w:cstheme="majorHAnsi"/>
                <w:sz w:val="24"/>
              </w:rPr>
            </w:pPr>
          </w:p>
        </w:tc>
      </w:tr>
      <w:tr w:rsidR="009538B0" w:rsidRPr="00D5653B" w14:paraId="35E6AA80" w14:textId="77777777" w:rsidTr="00422D03">
        <w:trPr>
          <w:trHeight w:val="568"/>
        </w:trPr>
        <w:tc>
          <w:tcPr>
            <w:tcW w:w="2205" w:type="dxa"/>
          </w:tcPr>
          <w:p w14:paraId="0A3BFA02" w14:textId="77777777" w:rsidR="009538B0" w:rsidRPr="00D5653B" w:rsidRDefault="009538B0" w:rsidP="00327B41">
            <w:pPr>
              <w:pStyle w:val="TableParagraph"/>
              <w:spacing w:before="2"/>
              <w:ind w:left="144" w:right="144"/>
              <w:jc w:val="left"/>
              <w:rPr>
                <w:rFonts w:asciiTheme="majorHAnsi" w:hAnsiTheme="majorHAnsi" w:cstheme="majorHAnsi"/>
                <w:b/>
              </w:rPr>
            </w:pPr>
            <w:r w:rsidRPr="00D5653B">
              <w:rPr>
                <w:rFonts w:asciiTheme="majorHAnsi" w:hAnsiTheme="majorHAnsi" w:cstheme="majorHAnsi"/>
                <w:b/>
              </w:rPr>
              <w:t>Tên</w:t>
            </w:r>
            <w:r w:rsidRPr="00D5653B">
              <w:rPr>
                <w:rFonts w:asciiTheme="majorHAnsi" w:hAnsiTheme="majorHAnsi" w:cstheme="majorHAnsi"/>
                <w:b/>
                <w:spacing w:val="-3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Use</w:t>
            </w:r>
            <w:proofErr w:type="spellEnd"/>
            <w:r w:rsidRPr="00D5653B">
              <w:rPr>
                <w:rFonts w:asciiTheme="majorHAnsi" w:hAnsiTheme="majorHAnsi" w:cstheme="majorHAnsi"/>
                <w:b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Case</w:t>
            </w:r>
            <w:proofErr w:type="spellEnd"/>
          </w:p>
        </w:tc>
        <w:tc>
          <w:tcPr>
            <w:tcW w:w="7237" w:type="dxa"/>
            <w:tcBorders>
              <w:right w:val="single" w:sz="6" w:space="0" w:color="000000" w:themeColor="text1"/>
            </w:tcBorders>
          </w:tcPr>
          <w:p w14:paraId="39F2E276" w14:textId="2491E66D" w:rsidR="009538B0" w:rsidRPr="00D5653B" w:rsidRDefault="0098658E" w:rsidP="00482C07">
            <w:pPr>
              <w:pStyle w:val="TableParagraph"/>
              <w:spacing w:line="326" w:lineRule="exact"/>
              <w:ind w:left="144" w:right="144"/>
              <w:jc w:val="both"/>
              <w:rPr>
                <w:rFonts w:asciiTheme="majorHAnsi" w:hAnsiTheme="majorHAnsi" w:cstheme="majorHAnsi"/>
              </w:rPr>
            </w:pPr>
            <w:r w:rsidRPr="00D5653B">
              <w:rPr>
                <w:rFonts w:asciiTheme="majorHAnsi" w:hAnsiTheme="majorHAnsi" w:cstheme="majorHAnsi"/>
                <w:color w:val="000000"/>
                <w:lang w:val="en-US"/>
              </w:rPr>
              <w:t xml:space="preserve">Quản lý </w:t>
            </w:r>
            <w:proofErr w:type="spellStart"/>
            <w:r w:rsidRPr="00D5653B">
              <w:rPr>
                <w:rFonts w:asciiTheme="majorHAnsi" w:hAnsiTheme="majorHAnsi" w:cstheme="majorHAnsi"/>
                <w:color w:val="000000"/>
                <w:lang w:val="en-US"/>
              </w:rPr>
              <w:t>thông</w:t>
            </w:r>
            <w:proofErr w:type="spellEnd"/>
            <w:r w:rsidRPr="00D5653B">
              <w:rPr>
                <w:rFonts w:asciiTheme="majorHAnsi" w:hAnsiTheme="majorHAnsi" w:cstheme="majorHAnsi"/>
                <w:color w:val="000000"/>
                <w:lang w:val="en-US"/>
              </w:rPr>
              <w:t xml:space="preserve"> tin </w:t>
            </w:r>
            <w:proofErr w:type="spellStart"/>
            <w:r w:rsidRPr="00D5653B">
              <w:rPr>
                <w:rFonts w:asciiTheme="majorHAnsi" w:hAnsiTheme="majorHAnsi" w:cstheme="majorHAnsi"/>
                <w:color w:val="000000"/>
                <w:lang w:val="en-US"/>
              </w:rPr>
              <w:t>cửa</w:t>
            </w:r>
            <w:proofErr w:type="spellEnd"/>
            <w:r w:rsidRPr="00D5653B">
              <w:rPr>
                <w:rFonts w:asciiTheme="majorHAnsi" w:hAnsiTheme="majorHAnsi" w:cstheme="majorHAnsi"/>
                <w:color w:val="000000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color w:val="000000"/>
                <w:lang w:val="en-US"/>
              </w:rPr>
              <w:t>hàng</w:t>
            </w:r>
            <w:proofErr w:type="spellEnd"/>
            <w:r w:rsidRPr="00D5653B">
              <w:rPr>
                <w:rFonts w:asciiTheme="majorHAnsi" w:hAnsiTheme="majorHAnsi" w:cstheme="majorHAnsi"/>
                <w:color w:val="000000"/>
                <w:lang w:val="en-US"/>
              </w:rPr>
              <w:t>.</w:t>
            </w:r>
          </w:p>
        </w:tc>
      </w:tr>
      <w:tr w:rsidR="009538B0" w:rsidRPr="00D5653B" w14:paraId="00FB664D" w14:textId="77777777" w:rsidTr="00422D03">
        <w:trPr>
          <w:trHeight w:val="568"/>
        </w:trPr>
        <w:tc>
          <w:tcPr>
            <w:tcW w:w="2205" w:type="dxa"/>
          </w:tcPr>
          <w:p w14:paraId="6D27BDF9" w14:textId="77777777" w:rsidR="009538B0" w:rsidRPr="00D5653B" w:rsidRDefault="009538B0" w:rsidP="00327B41">
            <w:pPr>
              <w:pStyle w:val="TableParagraph"/>
              <w:spacing w:before="2"/>
              <w:ind w:left="144" w:right="144"/>
              <w:jc w:val="left"/>
              <w:rPr>
                <w:rFonts w:asciiTheme="majorHAnsi" w:hAnsiTheme="majorHAnsi" w:cstheme="majorHAnsi"/>
                <w:b/>
              </w:rPr>
            </w:pPr>
            <w:r w:rsidRPr="00D5653B">
              <w:rPr>
                <w:rFonts w:asciiTheme="majorHAnsi" w:hAnsiTheme="majorHAnsi" w:cstheme="majorHAnsi"/>
                <w:b/>
              </w:rPr>
              <w:t>Mô</w:t>
            </w:r>
            <w:r w:rsidRPr="00D5653B">
              <w:rPr>
                <w:rFonts w:asciiTheme="majorHAnsi" w:hAnsiTheme="majorHAnsi" w:cstheme="majorHAnsi"/>
                <w:b/>
                <w:spacing w:val="-1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tả</w:t>
            </w:r>
            <w:proofErr w:type="spellEnd"/>
          </w:p>
        </w:tc>
        <w:tc>
          <w:tcPr>
            <w:tcW w:w="7237" w:type="dxa"/>
            <w:tcBorders>
              <w:right w:val="single" w:sz="6" w:space="0" w:color="000000" w:themeColor="text1"/>
            </w:tcBorders>
          </w:tcPr>
          <w:p w14:paraId="28AFF29E" w14:textId="1C806FF4" w:rsidR="009538B0" w:rsidRPr="00D5653B" w:rsidRDefault="00C30ADD" w:rsidP="00482C07">
            <w:pPr>
              <w:pStyle w:val="TableParagraph"/>
              <w:spacing w:line="336" w:lineRule="exact"/>
              <w:ind w:left="144" w:right="144"/>
              <w:jc w:val="both"/>
              <w:rPr>
                <w:rFonts w:asciiTheme="majorHAnsi" w:hAnsiTheme="majorHAnsi" w:cstheme="majorHAnsi"/>
              </w:rPr>
            </w:pP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Chức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năng</w:t>
            </w:r>
            <w:r w:rsidR="0098658E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98658E" w:rsidRPr="00D5653B">
              <w:rPr>
                <w:rFonts w:asciiTheme="majorHAnsi" w:hAnsiTheme="majorHAnsi" w:cstheme="majorHAnsi"/>
                <w:lang w:val="en-US"/>
              </w:rPr>
              <w:t>cho</w:t>
            </w:r>
            <w:proofErr w:type="spellEnd"/>
            <w:r w:rsidR="0098658E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98658E" w:rsidRPr="00D5653B">
              <w:rPr>
                <w:rFonts w:asciiTheme="majorHAnsi" w:hAnsiTheme="majorHAnsi" w:cstheme="majorHAnsi"/>
                <w:lang w:val="en-US"/>
              </w:rPr>
              <w:t>phép</w:t>
            </w:r>
            <w:proofErr w:type="spellEnd"/>
            <w:r w:rsidR="0098658E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98658E" w:rsidRPr="00D5653B">
              <w:rPr>
                <w:rFonts w:asciiTheme="majorHAnsi" w:hAnsiTheme="majorHAnsi" w:cstheme="majorHAnsi"/>
                <w:lang w:val="en-US"/>
              </w:rPr>
              <w:t>người</w:t>
            </w:r>
            <w:proofErr w:type="spellEnd"/>
            <w:r w:rsidR="0098658E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98658E" w:rsidRPr="00D5653B">
              <w:rPr>
                <w:rFonts w:asciiTheme="majorHAnsi" w:hAnsiTheme="majorHAnsi" w:cstheme="majorHAnsi"/>
                <w:lang w:val="en-US"/>
              </w:rPr>
              <w:t>bán</w:t>
            </w:r>
            <w:proofErr w:type="spellEnd"/>
            <w:r w:rsidR="0098658E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98658E" w:rsidRPr="00D5653B">
              <w:rPr>
                <w:rFonts w:asciiTheme="majorHAnsi" w:hAnsiTheme="majorHAnsi" w:cstheme="majorHAnsi"/>
                <w:lang w:val="en-US"/>
              </w:rPr>
              <w:t>chỉnh</w:t>
            </w:r>
            <w:proofErr w:type="spellEnd"/>
            <w:r w:rsidR="0098658E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98658E" w:rsidRPr="00D5653B">
              <w:rPr>
                <w:rFonts w:asciiTheme="majorHAnsi" w:hAnsiTheme="majorHAnsi" w:cstheme="majorHAnsi"/>
                <w:lang w:val="en-US"/>
              </w:rPr>
              <w:t>sửa</w:t>
            </w:r>
            <w:proofErr w:type="spellEnd"/>
            <w:r w:rsidR="0098658E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98658E" w:rsidRPr="00D5653B">
              <w:rPr>
                <w:rFonts w:asciiTheme="majorHAnsi" w:hAnsiTheme="majorHAnsi" w:cstheme="majorHAnsi"/>
                <w:lang w:val="en-US"/>
              </w:rPr>
              <w:t>cập</w:t>
            </w:r>
            <w:proofErr w:type="spellEnd"/>
            <w:r w:rsidR="0098658E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98658E" w:rsidRPr="00D5653B">
              <w:rPr>
                <w:rFonts w:asciiTheme="majorHAnsi" w:hAnsiTheme="majorHAnsi" w:cstheme="majorHAnsi"/>
                <w:lang w:val="en-US"/>
              </w:rPr>
              <w:t>nhận</w:t>
            </w:r>
            <w:proofErr w:type="spellEnd"/>
            <w:r w:rsidR="0098658E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98658E" w:rsidRPr="00D5653B">
              <w:rPr>
                <w:rFonts w:asciiTheme="majorHAnsi" w:hAnsiTheme="majorHAnsi" w:cstheme="majorHAnsi"/>
                <w:lang w:val="en-US"/>
              </w:rPr>
              <w:t>thông</w:t>
            </w:r>
            <w:proofErr w:type="spellEnd"/>
            <w:r w:rsidR="0098658E" w:rsidRPr="00D5653B">
              <w:rPr>
                <w:rFonts w:asciiTheme="majorHAnsi" w:hAnsiTheme="majorHAnsi" w:cstheme="majorHAnsi"/>
                <w:lang w:val="en-US"/>
              </w:rPr>
              <w:t xml:space="preserve"> tin của </w:t>
            </w:r>
            <w:proofErr w:type="spellStart"/>
            <w:r w:rsidR="0098658E" w:rsidRPr="00D5653B">
              <w:rPr>
                <w:rFonts w:asciiTheme="majorHAnsi" w:hAnsiTheme="majorHAnsi" w:cstheme="majorHAnsi"/>
                <w:lang w:val="en-US"/>
              </w:rPr>
              <w:t>cửa</w:t>
            </w:r>
            <w:proofErr w:type="spellEnd"/>
            <w:r w:rsidR="0098658E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98658E" w:rsidRPr="00D5653B">
              <w:rPr>
                <w:rFonts w:asciiTheme="majorHAnsi" w:hAnsiTheme="majorHAnsi" w:cstheme="majorHAnsi"/>
                <w:lang w:val="en-US"/>
              </w:rPr>
              <w:t>hàng</w:t>
            </w:r>
            <w:proofErr w:type="spellEnd"/>
            <w:r w:rsidR="0098658E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98658E" w:rsidRPr="00D5653B">
              <w:rPr>
                <w:rFonts w:asciiTheme="majorHAnsi" w:hAnsiTheme="majorHAnsi" w:cstheme="majorHAnsi"/>
                <w:lang w:val="en-US"/>
              </w:rPr>
              <w:t>bản</w:t>
            </w:r>
            <w:proofErr w:type="spellEnd"/>
            <w:r w:rsidR="0098658E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98658E" w:rsidRPr="00D5653B">
              <w:rPr>
                <w:rFonts w:asciiTheme="majorHAnsi" w:hAnsiTheme="majorHAnsi" w:cstheme="majorHAnsi"/>
                <w:lang w:val="en-US"/>
              </w:rPr>
              <w:t>thân</w:t>
            </w:r>
            <w:proofErr w:type="spellEnd"/>
            <w:r w:rsidR="0098658E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98658E" w:rsidRPr="00D5653B">
              <w:rPr>
                <w:rFonts w:asciiTheme="majorHAnsi" w:hAnsiTheme="majorHAnsi" w:cstheme="majorHAnsi"/>
                <w:lang w:val="en-US"/>
              </w:rPr>
              <w:t>lên</w:t>
            </w:r>
            <w:proofErr w:type="spellEnd"/>
            <w:r w:rsidR="0098658E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98658E" w:rsidRPr="00D5653B">
              <w:rPr>
                <w:rFonts w:asciiTheme="majorHAnsi" w:hAnsiTheme="majorHAnsi" w:cstheme="majorHAnsi"/>
                <w:lang w:val="en-US"/>
              </w:rPr>
              <w:t>trên</w:t>
            </w:r>
            <w:proofErr w:type="spellEnd"/>
            <w:r w:rsidR="0098658E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98658E" w:rsidRPr="00D5653B">
              <w:rPr>
                <w:rFonts w:asciiTheme="majorHAnsi" w:hAnsiTheme="majorHAnsi" w:cstheme="majorHAnsi"/>
                <w:lang w:val="en-US"/>
              </w:rPr>
              <w:t>ứng</w:t>
            </w:r>
            <w:proofErr w:type="spellEnd"/>
            <w:r w:rsidR="0098658E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98658E" w:rsidRPr="00D5653B">
              <w:rPr>
                <w:rFonts w:asciiTheme="majorHAnsi" w:hAnsiTheme="majorHAnsi" w:cstheme="majorHAnsi"/>
                <w:lang w:val="en-US"/>
              </w:rPr>
              <w:t>dụng</w:t>
            </w:r>
            <w:proofErr w:type="spellEnd"/>
            <w:r w:rsidR="0098658E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98658E" w:rsidRPr="00D5653B">
              <w:rPr>
                <w:rFonts w:asciiTheme="majorHAnsi" w:hAnsiTheme="majorHAnsi" w:cstheme="majorHAnsi"/>
                <w:lang w:val="en-US"/>
              </w:rPr>
              <w:t>người</w:t>
            </w:r>
            <w:proofErr w:type="spellEnd"/>
            <w:r w:rsidR="0098658E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98658E" w:rsidRPr="00D5653B">
              <w:rPr>
                <w:rFonts w:asciiTheme="majorHAnsi" w:hAnsiTheme="majorHAnsi" w:cstheme="majorHAnsi"/>
                <w:lang w:val="en-US"/>
              </w:rPr>
              <w:t>mua</w:t>
            </w:r>
            <w:proofErr w:type="spellEnd"/>
            <w:r w:rsidR="0098658E" w:rsidRPr="00D5653B">
              <w:rPr>
                <w:rFonts w:asciiTheme="majorHAnsi" w:hAnsiTheme="majorHAnsi" w:cstheme="majorHAnsi"/>
                <w:lang w:val="en-US"/>
              </w:rPr>
              <w:t xml:space="preserve">. </w:t>
            </w:r>
            <w:proofErr w:type="spellStart"/>
            <w:r w:rsidR="0098658E" w:rsidRPr="00D5653B">
              <w:rPr>
                <w:rFonts w:asciiTheme="majorHAnsi" w:hAnsiTheme="majorHAnsi" w:cstheme="majorHAnsi"/>
                <w:lang w:val="en-US"/>
              </w:rPr>
              <w:t>Để</w:t>
            </w:r>
            <w:proofErr w:type="spellEnd"/>
            <w:r w:rsidR="0098658E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98658E" w:rsidRPr="00D5653B">
              <w:rPr>
                <w:rFonts w:asciiTheme="majorHAnsi" w:hAnsiTheme="majorHAnsi" w:cstheme="majorHAnsi"/>
                <w:lang w:val="en-US"/>
              </w:rPr>
              <w:t>có</w:t>
            </w:r>
            <w:proofErr w:type="spellEnd"/>
            <w:r w:rsidR="0098658E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98658E" w:rsidRPr="00D5653B">
              <w:rPr>
                <w:rFonts w:asciiTheme="majorHAnsi" w:hAnsiTheme="majorHAnsi" w:cstheme="majorHAnsi"/>
                <w:lang w:val="en-US"/>
              </w:rPr>
              <w:t>thể</w:t>
            </w:r>
            <w:proofErr w:type="spellEnd"/>
            <w:r w:rsidR="0098658E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98658E" w:rsidRPr="00D5653B">
              <w:rPr>
                <w:rFonts w:asciiTheme="majorHAnsi" w:hAnsiTheme="majorHAnsi" w:cstheme="majorHAnsi"/>
                <w:lang w:val="en-US"/>
              </w:rPr>
              <w:t>tạo</w:t>
            </w:r>
            <w:proofErr w:type="spellEnd"/>
            <w:r w:rsidR="0098658E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98658E" w:rsidRPr="00D5653B">
              <w:rPr>
                <w:rFonts w:asciiTheme="majorHAnsi" w:hAnsiTheme="majorHAnsi" w:cstheme="majorHAnsi"/>
                <w:lang w:val="en-US"/>
              </w:rPr>
              <w:t>dấu</w:t>
            </w:r>
            <w:proofErr w:type="spellEnd"/>
            <w:r w:rsidR="0098658E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98658E" w:rsidRPr="00D5653B">
              <w:rPr>
                <w:rFonts w:asciiTheme="majorHAnsi" w:hAnsiTheme="majorHAnsi" w:cstheme="majorHAnsi"/>
                <w:lang w:val="en-US"/>
              </w:rPr>
              <w:t>ấn</w:t>
            </w:r>
            <w:proofErr w:type="spellEnd"/>
            <w:r w:rsidR="0098658E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98658E" w:rsidRPr="00D5653B">
              <w:rPr>
                <w:rFonts w:asciiTheme="majorHAnsi" w:hAnsiTheme="majorHAnsi" w:cstheme="majorHAnsi"/>
                <w:lang w:val="en-US"/>
              </w:rPr>
              <w:t>riêng</w:t>
            </w:r>
            <w:proofErr w:type="spellEnd"/>
            <w:r w:rsidR="0098658E" w:rsidRPr="00D5653B">
              <w:rPr>
                <w:rFonts w:asciiTheme="majorHAnsi" w:hAnsiTheme="majorHAnsi" w:cstheme="majorHAnsi"/>
                <w:lang w:val="en-US"/>
              </w:rPr>
              <w:t xml:space="preserve"> của </w:t>
            </w:r>
            <w:proofErr w:type="spellStart"/>
            <w:r w:rsidR="0098658E" w:rsidRPr="00D5653B">
              <w:rPr>
                <w:rFonts w:asciiTheme="majorHAnsi" w:hAnsiTheme="majorHAnsi" w:cstheme="majorHAnsi"/>
                <w:lang w:val="en-US"/>
              </w:rPr>
              <w:t>ứng</w:t>
            </w:r>
            <w:proofErr w:type="spellEnd"/>
            <w:r w:rsidR="0098658E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98658E" w:rsidRPr="00D5653B">
              <w:rPr>
                <w:rFonts w:asciiTheme="majorHAnsi" w:hAnsiTheme="majorHAnsi" w:cstheme="majorHAnsi"/>
                <w:lang w:val="en-US"/>
              </w:rPr>
              <w:t>dụng</w:t>
            </w:r>
            <w:proofErr w:type="spellEnd"/>
            <w:r w:rsidR="0098658E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98658E" w:rsidRPr="00D5653B">
              <w:rPr>
                <w:rFonts w:asciiTheme="majorHAnsi" w:hAnsiTheme="majorHAnsi" w:cstheme="majorHAnsi"/>
                <w:lang w:val="en-US"/>
              </w:rPr>
              <w:t>người</w:t>
            </w:r>
            <w:proofErr w:type="spellEnd"/>
            <w:r w:rsidR="0098658E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98658E" w:rsidRPr="00D5653B">
              <w:rPr>
                <w:rFonts w:asciiTheme="majorHAnsi" w:hAnsiTheme="majorHAnsi" w:cstheme="majorHAnsi"/>
                <w:lang w:val="en-US"/>
              </w:rPr>
              <w:t>mua</w:t>
            </w:r>
            <w:proofErr w:type="spellEnd"/>
            <w:r w:rsidR="0098658E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98658E" w:rsidRPr="00D5653B">
              <w:rPr>
                <w:rFonts w:asciiTheme="majorHAnsi" w:hAnsiTheme="majorHAnsi" w:cstheme="majorHAnsi"/>
                <w:lang w:val="en-US"/>
              </w:rPr>
              <w:t>cho</w:t>
            </w:r>
            <w:proofErr w:type="spellEnd"/>
            <w:r w:rsidR="0098658E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98658E" w:rsidRPr="00D5653B">
              <w:rPr>
                <w:rFonts w:asciiTheme="majorHAnsi" w:hAnsiTheme="majorHAnsi" w:cstheme="majorHAnsi"/>
                <w:lang w:val="en-US"/>
              </w:rPr>
              <w:t>riêng</w:t>
            </w:r>
            <w:proofErr w:type="spellEnd"/>
            <w:r w:rsidR="0098658E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98658E" w:rsidRPr="00D5653B">
              <w:rPr>
                <w:rFonts w:asciiTheme="majorHAnsi" w:hAnsiTheme="majorHAnsi" w:cstheme="majorHAnsi"/>
                <w:lang w:val="en-US"/>
              </w:rPr>
              <w:t>cửa</w:t>
            </w:r>
            <w:proofErr w:type="spellEnd"/>
            <w:r w:rsidR="0098658E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98658E" w:rsidRPr="00D5653B">
              <w:rPr>
                <w:rFonts w:asciiTheme="majorHAnsi" w:hAnsiTheme="majorHAnsi" w:cstheme="majorHAnsi"/>
                <w:lang w:val="en-US"/>
              </w:rPr>
              <w:t>hàng</w:t>
            </w:r>
            <w:proofErr w:type="spellEnd"/>
            <w:r w:rsidR="0098658E" w:rsidRPr="00D5653B">
              <w:rPr>
                <w:rFonts w:asciiTheme="majorHAnsi" w:hAnsiTheme="majorHAnsi" w:cstheme="majorHAnsi"/>
                <w:lang w:val="en-US"/>
              </w:rPr>
              <w:t xml:space="preserve"> của </w:t>
            </w:r>
            <w:proofErr w:type="spellStart"/>
            <w:r w:rsidR="0098658E" w:rsidRPr="00D5653B">
              <w:rPr>
                <w:rFonts w:asciiTheme="majorHAnsi" w:hAnsiTheme="majorHAnsi" w:cstheme="majorHAnsi"/>
                <w:lang w:val="en-US"/>
              </w:rPr>
              <w:lastRenderedPageBreak/>
              <w:t>người</w:t>
            </w:r>
            <w:proofErr w:type="spellEnd"/>
            <w:r w:rsidR="0098658E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98658E" w:rsidRPr="00D5653B">
              <w:rPr>
                <w:rFonts w:asciiTheme="majorHAnsi" w:hAnsiTheme="majorHAnsi" w:cstheme="majorHAnsi"/>
                <w:lang w:val="en-US"/>
              </w:rPr>
              <w:t>bán</w:t>
            </w:r>
            <w:proofErr w:type="spellEnd"/>
            <w:r w:rsidR="0098658E" w:rsidRPr="00D5653B">
              <w:rPr>
                <w:rFonts w:asciiTheme="majorHAnsi" w:hAnsiTheme="majorHAnsi" w:cstheme="majorHAnsi"/>
                <w:lang w:val="en-US"/>
              </w:rPr>
              <w:t>.</w:t>
            </w:r>
          </w:p>
        </w:tc>
      </w:tr>
      <w:tr w:rsidR="009538B0" w:rsidRPr="00D5653B" w14:paraId="1B4F67A7" w14:textId="77777777" w:rsidTr="00422D03">
        <w:trPr>
          <w:trHeight w:val="568"/>
        </w:trPr>
        <w:tc>
          <w:tcPr>
            <w:tcW w:w="2205" w:type="dxa"/>
          </w:tcPr>
          <w:p w14:paraId="479055B7" w14:textId="77777777" w:rsidR="009538B0" w:rsidRPr="00D5653B" w:rsidRDefault="009538B0" w:rsidP="00327B41">
            <w:pPr>
              <w:pStyle w:val="TableParagraph"/>
              <w:spacing w:before="2"/>
              <w:ind w:left="144" w:right="144"/>
              <w:jc w:val="left"/>
              <w:rPr>
                <w:rFonts w:asciiTheme="majorHAnsi" w:hAnsiTheme="majorHAnsi" w:cstheme="majorHAnsi"/>
                <w:b/>
              </w:rPr>
            </w:pPr>
            <w:proofErr w:type="spellStart"/>
            <w:r w:rsidRPr="00D5653B">
              <w:rPr>
                <w:rFonts w:asciiTheme="majorHAnsi" w:hAnsiTheme="majorHAnsi" w:cstheme="majorHAnsi"/>
                <w:b/>
              </w:rPr>
              <w:lastRenderedPageBreak/>
              <w:t>Người</w:t>
            </w:r>
            <w:proofErr w:type="spellEnd"/>
            <w:r w:rsidRPr="00D5653B">
              <w:rPr>
                <w:rFonts w:asciiTheme="majorHAnsi" w:hAnsiTheme="majorHAnsi" w:cstheme="majorHAnsi"/>
                <w:b/>
                <w:spacing w:val="-3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thực</w:t>
            </w:r>
            <w:proofErr w:type="spellEnd"/>
            <w:r w:rsidRPr="00D5653B">
              <w:rPr>
                <w:rFonts w:asciiTheme="majorHAnsi" w:hAnsiTheme="majorHAnsi" w:cstheme="majorHAnsi"/>
                <w:b/>
                <w:spacing w:val="-2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hiện</w:t>
            </w:r>
            <w:proofErr w:type="spellEnd"/>
          </w:p>
        </w:tc>
        <w:tc>
          <w:tcPr>
            <w:tcW w:w="7237" w:type="dxa"/>
            <w:tcBorders>
              <w:right w:val="single" w:sz="6" w:space="0" w:color="000000" w:themeColor="text1"/>
            </w:tcBorders>
          </w:tcPr>
          <w:p w14:paraId="07351ABD" w14:textId="72AFBB64" w:rsidR="009538B0" w:rsidRPr="00D5653B" w:rsidRDefault="0098658E" w:rsidP="00482C07">
            <w:pPr>
              <w:pStyle w:val="TableParagraph"/>
              <w:spacing w:line="294" w:lineRule="exact"/>
              <w:ind w:left="144" w:right="144"/>
              <w:jc w:val="both"/>
              <w:rPr>
                <w:rFonts w:asciiTheme="majorHAnsi" w:hAnsiTheme="majorHAnsi" w:cstheme="majorHAnsi"/>
                <w:lang w:val="en-US"/>
              </w:rPr>
            </w:pPr>
            <w:r w:rsidRPr="00D5653B">
              <w:rPr>
                <w:rFonts w:asciiTheme="majorHAnsi" w:hAnsiTheme="majorHAnsi" w:cstheme="majorHAnsi"/>
                <w:lang w:val="en-US"/>
              </w:rPr>
              <w:t>Admin</w:t>
            </w:r>
          </w:p>
        </w:tc>
      </w:tr>
      <w:tr w:rsidR="009538B0" w:rsidRPr="00D5653B" w14:paraId="47D9FFAD" w14:textId="77777777" w:rsidTr="00422D03">
        <w:trPr>
          <w:trHeight w:val="568"/>
        </w:trPr>
        <w:tc>
          <w:tcPr>
            <w:tcW w:w="2205" w:type="dxa"/>
          </w:tcPr>
          <w:p w14:paraId="504844D6" w14:textId="77777777" w:rsidR="009538B0" w:rsidRPr="00D5653B" w:rsidRDefault="009538B0" w:rsidP="00327B41">
            <w:pPr>
              <w:pStyle w:val="TableParagraph"/>
              <w:spacing w:before="2"/>
              <w:ind w:left="144" w:right="144"/>
              <w:jc w:val="left"/>
              <w:rPr>
                <w:rFonts w:asciiTheme="majorHAnsi" w:hAnsiTheme="majorHAnsi" w:cstheme="majorHAnsi"/>
                <w:b/>
              </w:rPr>
            </w:pPr>
            <w:proofErr w:type="spellStart"/>
            <w:r w:rsidRPr="00D5653B">
              <w:rPr>
                <w:rFonts w:asciiTheme="majorHAnsi" w:hAnsiTheme="majorHAnsi" w:cstheme="majorHAnsi"/>
                <w:b/>
              </w:rPr>
              <w:t>Điều</w:t>
            </w:r>
            <w:proofErr w:type="spellEnd"/>
            <w:r w:rsidRPr="00D5653B">
              <w:rPr>
                <w:rFonts w:asciiTheme="majorHAnsi" w:hAnsiTheme="majorHAnsi" w:cstheme="majorHAnsi"/>
                <w:b/>
                <w:spacing w:val="-3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kiện</w:t>
            </w:r>
            <w:proofErr w:type="spellEnd"/>
            <w:r w:rsidRPr="00D5653B">
              <w:rPr>
                <w:rFonts w:asciiTheme="majorHAnsi" w:hAnsiTheme="majorHAnsi" w:cstheme="majorHAnsi"/>
                <w:b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trước</w:t>
            </w:r>
            <w:proofErr w:type="spellEnd"/>
            <w:r w:rsidRPr="00D5653B">
              <w:rPr>
                <w:rFonts w:asciiTheme="majorHAnsi" w:hAnsiTheme="majorHAnsi" w:cstheme="majorHAnsi"/>
                <w:b/>
                <w:spacing w:val="-2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xử</w:t>
            </w:r>
            <w:proofErr w:type="spellEnd"/>
            <w:r w:rsidRPr="00D5653B">
              <w:rPr>
                <w:rFonts w:asciiTheme="majorHAnsi" w:hAnsiTheme="majorHAnsi" w:cstheme="majorHAnsi"/>
                <w:b/>
                <w:spacing w:val="-1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lí</w:t>
            </w:r>
            <w:proofErr w:type="spellEnd"/>
          </w:p>
        </w:tc>
        <w:tc>
          <w:tcPr>
            <w:tcW w:w="7237" w:type="dxa"/>
            <w:tcBorders>
              <w:right w:val="single" w:sz="6" w:space="0" w:color="000000" w:themeColor="text1"/>
            </w:tcBorders>
          </w:tcPr>
          <w:p w14:paraId="7F85B768" w14:textId="7B8B0C42" w:rsidR="009538B0" w:rsidRPr="00D5653B" w:rsidRDefault="009538B0" w:rsidP="00482C07">
            <w:pPr>
              <w:pStyle w:val="TableParagraph"/>
              <w:spacing w:line="336" w:lineRule="exact"/>
              <w:ind w:left="144" w:right="144"/>
              <w:jc w:val="both"/>
              <w:rPr>
                <w:rFonts w:asciiTheme="majorHAnsi" w:hAnsiTheme="majorHAnsi" w:cstheme="majorHAnsi"/>
                <w:lang w:val="en-US"/>
              </w:rPr>
            </w:pPr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r w:rsidR="00C84657" w:rsidRPr="00D5653B">
              <w:rPr>
                <w:rFonts w:asciiTheme="majorHAnsi" w:hAnsiTheme="majorHAnsi" w:cstheme="majorHAnsi"/>
                <w:lang w:val="en-US"/>
              </w:rPr>
              <w:t xml:space="preserve">Admin </w:t>
            </w:r>
            <w:proofErr w:type="spellStart"/>
            <w:r w:rsidR="00C84657" w:rsidRPr="00D5653B">
              <w:rPr>
                <w:rFonts w:asciiTheme="majorHAnsi" w:hAnsiTheme="majorHAnsi" w:cstheme="majorHAnsi"/>
                <w:lang w:val="en-US"/>
              </w:rPr>
              <w:t>đăng</w:t>
            </w:r>
            <w:proofErr w:type="spellEnd"/>
            <w:r w:rsidR="00C84657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C84657" w:rsidRPr="00D5653B">
              <w:rPr>
                <w:rFonts w:asciiTheme="majorHAnsi" w:hAnsiTheme="majorHAnsi" w:cstheme="majorHAnsi"/>
                <w:lang w:val="en-US"/>
              </w:rPr>
              <w:t>nhập</w:t>
            </w:r>
            <w:proofErr w:type="spellEnd"/>
            <w:r w:rsidR="00C84657" w:rsidRPr="00D5653B">
              <w:rPr>
                <w:rFonts w:asciiTheme="majorHAnsi" w:hAnsiTheme="majorHAnsi" w:cstheme="majorHAnsi"/>
                <w:lang w:val="en-US"/>
              </w:rPr>
              <w:t xml:space="preserve"> vào </w:t>
            </w:r>
            <w:proofErr w:type="spellStart"/>
            <w:r w:rsidR="00C84657" w:rsidRPr="00D5653B">
              <w:rPr>
                <w:rFonts w:asciiTheme="majorHAnsi" w:hAnsiTheme="majorHAnsi" w:cstheme="majorHAnsi"/>
                <w:lang w:val="en-US"/>
              </w:rPr>
              <w:t>hệ</w:t>
            </w:r>
            <w:proofErr w:type="spellEnd"/>
            <w:r w:rsidR="00C84657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C84657" w:rsidRPr="00D5653B">
              <w:rPr>
                <w:rFonts w:asciiTheme="majorHAnsi" w:hAnsiTheme="majorHAnsi" w:cstheme="majorHAnsi"/>
                <w:lang w:val="en-US"/>
              </w:rPr>
              <w:t>thống</w:t>
            </w:r>
            <w:proofErr w:type="spellEnd"/>
          </w:p>
        </w:tc>
      </w:tr>
      <w:tr w:rsidR="009538B0" w:rsidRPr="00D5653B" w14:paraId="708C11AE" w14:textId="77777777" w:rsidTr="00A7005E">
        <w:trPr>
          <w:trHeight w:val="416"/>
        </w:trPr>
        <w:tc>
          <w:tcPr>
            <w:tcW w:w="2205" w:type="dxa"/>
          </w:tcPr>
          <w:p w14:paraId="11326319" w14:textId="77777777" w:rsidR="009538B0" w:rsidRPr="00D5653B" w:rsidRDefault="009538B0" w:rsidP="00327B41">
            <w:pPr>
              <w:pStyle w:val="TableParagraph"/>
              <w:spacing w:before="2"/>
              <w:ind w:left="144" w:right="144"/>
              <w:jc w:val="left"/>
              <w:rPr>
                <w:rFonts w:asciiTheme="majorHAnsi" w:hAnsiTheme="majorHAnsi" w:cstheme="majorHAnsi"/>
                <w:b/>
              </w:rPr>
            </w:pPr>
            <w:r w:rsidRPr="00D5653B">
              <w:rPr>
                <w:rFonts w:asciiTheme="majorHAnsi" w:hAnsiTheme="majorHAnsi" w:cstheme="majorHAnsi"/>
                <w:b/>
              </w:rPr>
              <w:t>Sau</w:t>
            </w:r>
            <w:r w:rsidRPr="00D5653B">
              <w:rPr>
                <w:rFonts w:asciiTheme="majorHAnsi" w:hAnsiTheme="majorHAnsi" w:cstheme="majorHAnsi"/>
                <w:b/>
                <w:spacing w:val="-2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xử</w:t>
            </w:r>
            <w:proofErr w:type="spellEnd"/>
            <w:r w:rsidRPr="00D5653B">
              <w:rPr>
                <w:rFonts w:asciiTheme="majorHAnsi" w:hAnsiTheme="majorHAnsi" w:cstheme="majorHAnsi"/>
                <w:b/>
                <w:spacing w:val="-1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lí</w:t>
            </w:r>
            <w:proofErr w:type="spellEnd"/>
            <w:r w:rsidRPr="00D5653B">
              <w:rPr>
                <w:rFonts w:asciiTheme="majorHAnsi" w:hAnsiTheme="majorHAnsi" w:cstheme="majorHAnsi"/>
                <w:b/>
                <w:spacing w:val="-1"/>
              </w:rPr>
              <w:t xml:space="preserve"> </w:t>
            </w:r>
            <w:r w:rsidRPr="00D5653B">
              <w:rPr>
                <w:rFonts w:asciiTheme="majorHAnsi" w:hAnsiTheme="majorHAnsi" w:cstheme="majorHAnsi"/>
                <w:b/>
              </w:rPr>
              <w:t>(sau</w:t>
            </w:r>
            <w:r w:rsidRPr="00D5653B">
              <w:rPr>
                <w:rFonts w:asciiTheme="majorHAnsi" w:hAnsiTheme="majorHAnsi" w:cstheme="majorHAnsi"/>
                <w:b/>
                <w:spacing w:val="-2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Use-case</w:t>
            </w:r>
            <w:proofErr w:type="spellEnd"/>
            <w:r w:rsidRPr="00D5653B">
              <w:rPr>
                <w:rFonts w:asciiTheme="majorHAnsi" w:hAnsiTheme="majorHAnsi" w:cstheme="majorHAnsi"/>
                <w:b/>
              </w:rPr>
              <w:t>)</w:t>
            </w:r>
          </w:p>
        </w:tc>
        <w:tc>
          <w:tcPr>
            <w:tcW w:w="7237" w:type="dxa"/>
            <w:tcBorders>
              <w:right w:val="single" w:sz="6" w:space="0" w:color="000000" w:themeColor="text1"/>
            </w:tcBorders>
          </w:tcPr>
          <w:p w14:paraId="551061FD" w14:textId="37F74DED" w:rsidR="009538B0" w:rsidRPr="00D5653B" w:rsidRDefault="00B76A26" w:rsidP="00482C07">
            <w:pPr>
              <w:pStyle w:val="TableParagraph"/>
              <w:spacing w:line="324" w:lineRule="auto"/>
              <w:ind w:left="144" w:right="144"/>
              <w:jc w:val="both"/>
              <w:rPr>
                <w:rFonts w:asciiTheme="majorHAnsi" w:hAnsiTheme="majorHAnsi" w:cstheme="majorHAnsi"/>
                <w:lang w:val="en-US"/>
              </w:rPr>
            </w:pP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Thông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tin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cửa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hàng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được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cập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nhật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như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yêu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cầu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người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bán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>.</w:t>
            </w:r>
          </w:p>
        </w:tc>
      </w:tr>
      <w:tr w:rsidR="009538B0" w:rsidRPr="00D5653B" w14:paraId="711E0D2C" w14:textId="77777777" w:rsidTr="00422D03">
        <w:trPr>
          <w:trHeight w:val="569"/>
        </w:trPr>
        <w:tc>
          <w:tcPr>
            <w:tcW w:w="2205" w:type="dxa"/>
          </w:tcPr>
          <w:p w14:paraId="488F3A32" w14:textId="77777777" w:rsidR="009538B0" w:rsidRPr="00D5653B" w:rsidRDefault="009538B0" w:rsidP="00327B41">
            <w:pPr>
              <w:pStyle w:val="TableParagraph"/>
              <w:spacing w:before="2"/>
              <w:ind w:left="144" w:right="144"/>
              <w:jc w:val="left"/>
              <w:rPr>
                <w:rFonts w:asciiTheme="majorHAnsi" w:hAnsiTheme="majorHAnsi" w:cstheme="majorHAnsi"/>
                <w:b/>
              </w:rPr>
            </w:pPr>
            <w:proofErr w:type="spellStart"/>
            <w:r w:rsidRPr="00D5653B">
              <w:rPr>
                <w:rFonts w:asciiTheme="majorHAnsi" w:hAnsiTheme="majorHAnsi" w:cstheme="majorHAnsi"/>
                <w:b/>
              </w:rPr>
              <w:t>Ngoại</w:t>
            </w:r>
            <w:proofErr w:type="spellEnd"/>
            <w:r w:rsidRPr="00D5653B">
              <w:rPr>
                <w:rFonts w:asciiTheme="majorHAnsi" w:hAnsiTheme="majorHAnsi" w:cstheme="majorHAnsi"/>
                <w:b/>
                <w:spacing w:val="-2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lệ</w:t>
            </w:r>
            <w:proofErr w:type="spellEnd"/>
            <w:r w:rsidRPr="00D5653B">
              <w:rPr>
                <w:rFonts w:asciiTheme="majorHAnsi" w:hAnsiTheme="majorHAnsi" w:cstheme="majorHAnsi"/>
                <w:b/>
                <w:spacing w:val="-2"/>
              </w:rPr>
              <w:t xml:space="preserve"> </w:t>
            </w:r>
            <w:r w:rsidRPr="00D5653B">
              <w:rPr>
                <w:rFonts w:asciiTheme="majorHAnsi" w:hAnsiTheme="majorHAnsi" w:cstheme="majorHAnsi"/>
                <w:b/>
              </w:rPr>
              <w:t>(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Exception</w:t>
            </w:r>
            <w:proofErr w:type="spellEnd"/>
            <w:r w:rsidRPr="00D5653B">
              <w:rPr>
                <w:rFonts w:asciiTheme="majorHAnsi" w:hAnsiTheme="majorHAnsi" w:cstheme="majorHAnsi"/>
                <w:b/>
              </w:rPr>
              <w:t>)</w:t>
            </w:r>
          </w:p>
        </w:tc>
        <w:tc>
          <w:tcPr>
            <w:tcW w:w="7237" w:type="dxa"/>
            <w:tcBorders>
              <w:right w:val="single" w:sz="6" w:space="0" w:color="000000" w:themeColor="text1"/>
            </w:tcBorders>
          </w:tcPr>
          <w:p w14:paraId="39B85EEA" w14:textId="77777777" w:rsidR="009538B0" w:rsidRPr="00D5653B" w:rsidRDefault="009538B0" w:rsidP="00482C07">
            <w:pPr>
              <w:pStyle w:val="TableParagraph"/>
              <w:spacing w:line="294" w:lineRule="exact"/>
              <w:ind w:left="144" w:right="144"/>
              <w:jc w:val="both"/>
              <w:rPr>
                <w:rFonts w:asciiTheme="majorHAnsi" w:hAnsiTheme="majorHAnsi" w:cstheme="majorHAnsi"/>
              </w:rPr>
            </w:pPr>
            <w:r w:rsidRPr="00D5653B">
              <w:rPr>
                <w:rFonts w:asciiTheme="majorHAnsi" w:hAnsiTheme="majorHAnsi" w:cstheme="majorHAnsi"/>
              </w:rPr>
              <w:t>Không.</w:t>
            </w:r>
          </w:p>
        </w:tc>
      </w:tr>
      <w:tr w:rsidR="009538B0" w:rsidRPr="00D5653B" w14:paraId="1BC48FAC" w14:textId="77777777" w:rsidTr="00422D03">
        <w:trPr>
          <w:trHeight w:val="1137"/>
        </w:trPr>
        <w:tc>
          <w:tcPr>
            <w:tcW w:w="2205" w:type="dxa"/>
          </w:tcPr>
          <w:p w14:paraId="28EC4CD8" w14:textId="77777777" w:rsidR="009538B0" w:rsidRPr="00D5653B" w:rsidRDefault="009538B0" w:rsidP="00327B41">
            <w:pPr>
              <w:pStyle w:val="TableParagraph"/>
              <w:spacing w:before="2"/>
              <w:ind w:left="144" w:right="144"/>
              <w:jc w:val="left"/>
              <w:rPr>
                <w:rFonts w:asciiTheme="majorHAnsi" w:hAnsiTheme="majorHAnsi" w:cstheme="majorHAnsi"/>
                <w:b/>
              </w:rPr>
            </w:pPr>
            <w:proofErr w:type="spellStart"/>
            <w:r w:rsidRPr="00D5653B">
              <w:rPr>
                <w:rFonts w:asciiTheme="majorHAnsi" w:hAnsiTheme="majorHAnsi" w:cstheme="majorHAnsi"/>
                <w:b/>
              </w:rPr>
              <w:t>Dòng</w:t>
            </w:r>
            <w:proofErr w:type="spellEnd"/>
            <w:r w:rsidRPr="00D5653B">
              <w:rPr>
                <w:rFonts w:asciiTheme="majorHAnsi" w:hAnsiTheme="majorHAnsi" w:cstheme="majorHAnsi"/>
                <w:b/>
                <w:spacing w:val="-2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sự</w:t>
            </w:r>
            <w:proofErr w:type="spellEnd"/>
            <w:r w:rsidRPr="00D5653B">
              <w:rPr>
                <w:rFonts w:asciiTheme="majorHAnsi" w:hAnsiTheme="majorHAnsi" w:cstheme="majorHAnsi"/>
                <w:b/>
                <w:spacing w:val="-1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kiện</w:t>
            </w:r>
            <w:proofErr w:type="spellEnd"/>
            <w:r w:rsidRPr="00D5653B">
              <w:rPr>
                <w:rFonts w:asciiTheme="majorHAnsi" w:hAnsiTheme="majorHAnsi" w:cstheme="majorHAnsi"/>
                <w:b/>
                <w:spacing w:val="-1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chính</w:t>
            </w:r>
            <w:proofErr w:type="spellEnd"/>
          </w:p>
        </w:tc>
        <w:tc>
          <w:tcPr>
            <w:tcW w:w="7237" w:type="dxa"/>
            <w:tcBorders>
              <w:right w:val="single" w:sz="6" w:space="0" w:color="000000" w:themeColor="text1"/>
            </w:tcBorders>
          </w:tcPr>
          <w:p w14:paraId="62521BB3" w14:textId="77777777" w:rsidR="001B6365" w:rsidRPr="00D5653B" w:rsidRDefault="001B6365" w:rsidP="00482C07">
            <w:pPr>
              <w:ind w:left="144" w:right="144"/>
              <w:jc w:val="both"/>
              <w:rPr>
                <w:rFonts w:asciiTheme="majorHAnsi" w:hAnsiTheme="majorHAnsi" w:cstheme="majorHAnsi"/>
                <w:lang w:val="en-US"/>
              </w:rPr>
            </w:pP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Luồng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sự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kiện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cơ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bản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sẽ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được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mô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tả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bên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dưới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theo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thứ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tự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thực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hiện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>:</w:t>
            </w:r>
          </w:p>
          <w:p w14:paraId="02FD9BF1" w14:textId="70ED5F03" w:rsidR="001B6365" w:rsidRPr="00D5653B" w:rsidRDefault="00AC3691" w:rsidP="005F7E53">
            <w:pPr>
              <w:numPr>
                <w:ilvl w:val="0"/>
                <w:numId w:val="28"/>
              </w:numPr>
              <w:autoSpaceDE/>
              <w:autoSpaceDN/>
              <w:spacing w:line="240" w:lineRule="auto"/>
              <w:ind w:left="144" w:right="144"/>
              <w:jc w:val="both"/>
              <w:rPr>
                <w:rFonts w:asciiTheme="majorHAnsi" w:hAnsiTheme="majorHAnsi" w:cstheme="majorHAnsi"/>
                <w:lang w:val="en-US"/>
              </w:rPr>
            </w:pPr>
            <w:r>
              <w:rPr>
                <w:rFonts w:asciiTheme="majorHAnsi" w:hAnsiTheme="majorHAnsi" w:cstheme="majorHAnsi"/>
                <w:lang w:val="en-US"/>
              </w:rPr>
              <w:t xml:space="preserve">- </w:t>
            </w:r>
            <w:proofErr w:type="spellStart"/>
            <w:r w:rsidR="001B6365" w:rsidRPr="00D5653B">
              <w:rPr>
                <w:rFonts w:asciiTheme="majorHAnsi" w:hAnsiTheme="majorHAnsi" w:cstheme="majorHAnsi"/>
                <w:lang w:val="en-US"/>
              </w:rPr>
              <w:t>Người</w:t>
            </w:r>
            <w:proofErr w:type="spellEnd"/>
            <w:r w:rsidR="001B6365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1B6365" w:rsidRPr="00D5653B">
              <w:rPr>
                <w:rFonts w:asciiTheme="majorHAnsi" w:hAnsiTheme="majorHAnsi" w:cstheme="majorHAnsi"/>
                <w:lang w:val="en-US"/>
              </w:rPr>
              <w:t>bán</w:t>
            </w:r>
            <w:proofErr w:type="spellEnd"/>
            <w:r w:rsidR="001B6365" w:rsidRPr="00D5653B">
              <w:rPr>
                <w:rFonts w:asciiTheme="majorHAnsi" w:hAnsiTheme="majorHAnsi" w:cstheme="majorHAnsi"/>
                <w:lang w:val="en-US"/>
              </w:rPr>
              <w:t xml:space="preserve"> vào mục “</w:t>
            </w:r>
            <w:proofErr w:type="spellStart"/>
            <w:r w:rsidR="0026788B" w:rsidRPr="00D5653B">
              <w:rPr>
                <w:rFonts w:asciiTheme="majorHAnsi" w:hAnsiTheme="majorHAnsi" w:cstheme="majorHAnsi"/>
                <w:lang w:val="en-US"/>
              </w:rPr>
              <w:t>Tài</w:t>
            </w:r>
            <w:proofErr w:type="spellEnd"/>
            <w:r w:rsidR="0026788B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26788B" w:rsidRPr="00D5653B">
              <w:rPr>
                <w:rFonts w:asciiTheme="majorHAnsi" w:hAnsiTheme="majorHAnsi" w:cstheme="majorHAnsi"/>
                <w:lang w:val="en-US"/>
              </w:rPr>
              <w:t>khoản</w:t>
            </w:r>
            <w:proofErr w:type="spellEnd"/>
            <w:r w:rsidR="001B6365" w:rsidRPr="00D5653B">
              <w:rPr>
                <w:rFonts w:asciiTheme="majorHAnsi" w:hAnsiTheme="majorHAnsi" w:cstheme="majorHAnsi"/>
                <w:lang w:val="en-US"/>
              </w:rPr>
              <w:t xml:space="preserve">” ở </w:t>
            </w:r>
            <w:proofErr w:type="spellStart"/>
            <w:r w:rsidR="001B6365" w:rsidRPr="00D5653B">
              <w:rPr>
                <w:rFonts w:asciiTheme="majorHAnsi" w:hAnsiTheme="majorHAnsi" w:cstheme="majorHAnsi"/>
                <w:lang w:val="en-US"/>
              </w:rPr>
              <w:t>dưới</w:t>
            </w:r>
            <w:proofErr w:type="spellEnd"/>
            <w:r w:rsidR="001B6365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1B6365" w:rsidRPr="00D5653B">
              <w:rPr>
                <w:rFonts w:asciiTheme="majorHAnsi" w:hAnsiTheme="majorHAnsi" w:cstheme="majorHAnsi"/>
                <w:lang w:val="en-US"/>
              </w:rPr>
              <w:t>thanh</w:t>
            </w:r>
            <w:proofErr w:type="spellEnd"/>
            <w:r w:rsidR="001B6365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1B6365" w:rsidRPr="00D5653B">
              <w:rPr>
                <w:rFonts w:asciiTheme="majorHAnsi" w:hAnsiTheme="majorHAnsi" w:cstheme="majorHAnsi"/>
                <w:lang w:val="en-US"/>
              </w:rPr>
              <w:t>dịch</w:t>
            </w:r>
            <w:proofErr w:type="spellEnd"/>
            <w:r w:rsidR="001B6365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1B6365" w:rsidRPr="00D5653B">
              <w:rPr>
                <w:rFonts w:asciiTheme="majorHAnsi" w:hAnsiTheme="majorHAnsi" w:cstheme="majorHAnsi"/>
                <w:lang w:val="en-US"/>
              </w:rPr>
              <w:t>chuyển</w:t>
            </w:r>
            <w:proofErr w:type="spellEnd"/>
            <w:r w:rsidR="001B6365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1B6365" w:rsidRPr="00D5653B">
              <w:rPr>
                <w:rFonts w:asciiTheme="majorHAnsi" w:hAnsiTheme="majorHAnsi" w:cstheme="majorHAnsi"/>
                <w:lang w:val="en-US"/>
              </w:rPr>
              <w:t>đáy</w:t>
            </w:r>
            <w:proofErr w:type="spellEnd"/>
            <w:r w:rsidR="001B6365" w:rsidRPr="00D5653B">
              <w:rPr>
                <w:rFonts w:asciiTheme="majorHAnsi" w:hAnsiTheme="majorHAnsi" w:cstheme="majorHAnsi"/>
                <w:lang w:val="en-US"/>
              </w:rPr>
              <w:t xml:space="preserve"> của </w:t>
            </w:r>
            <w:proofErr w:type="spellStart"/>
            <w:r w:rsidR="001B6365" w:rsidRPr="00D5653B">
              <w:rPr>
                <w:rFonts w:asciiTheme="majorHAnsi" w:hAnsiTheme="majorHAnsi" w:cstheme="majorHAnsi"/>
                <w:lang w:val="en-US"/>
              </w:rPr>
              <w:t>ứng</w:t>
            </w:r>
            <w:proofErr w:type="spellEnd"/>
            <w:r w:rsidR="001B6365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1B6365" w:rsidRPr="00D5653B">
              <w:rPr>
                <w:rFonts w:asciiTheme="majorHAnsi" w:hAnsiTheme="majorHAnsi" w:cstheme="majorHAnsi"/>
                <w:lang w:val="en-US"/>
              </w:rPr>
              <w:t>dụng</w:t>
            </w:r>
            <w:proofErr w:type="spellEnd"/>
            <w:r w:rsidR="001B6365" w:rsidRPr="00D5653B">
              <w:rPr>
                <w:rFonts w:asciiTheme="majorHAnsi" w:hAnsiTheme="majorHAnsi" w:cstheme="majorHAnsi"/>
                <w:lang w:val="en-US"/>
              </w:rPr>
              <w:t xml:space="preserve">. </w:t>
            </w:r>
          </w:p>
          <w:p w14:paraId="56540DF8" w14:textId="16731CFE" w:rsidR="001B6365" w:rsidRPr="00D5653B" w:rsidRDefault="00AC3691" w:rsidP="005F7E53">
            <w:pPr>
              <w:numPr>
                <w:ilvl w:val="0"/>
                <w:numId w:val="28"/>
              </w:numPr>
              <w:autoSpaceDE/>
              <w:autoSpaceDN/>
              <w:spacing w:line="240" w:lineRule="auto"/>
              <w:ind w:left="144" w:right="144"/>
              <w:jc w:val="both"/>
              <w:rPr>
                <w:rFonts w:asciiTheme="majorHAnsi" w:hAnsiTheme="majorHAnsi" w:cstheme="majorHAnsi"/>
                <w:lang w:val="en-US"/>
              </w:rPr>
            </w:pPr>
            <w:r>
              <w:rPr>
                <w:rFonts w:asciiTheme="majorHAnsi" w:hAnsiTheme="majorHAnsi" w:cstheme="majorHAnsi"/>
                <w:lang w:val="en-US"/>
              </w:rPr>
              <w:t xml:space="preserve">- </w:t>
            </w:r>
            <w:proofErr w:type="spellStart"/>
            <w:r w:rsidR="001B6365" w:rsidRPr="00D5653B">
              <w:rPr>
                <w:rFonts w:asciiTheme="majorHAnsi" w:hAnsiTheme="majorHAnsi" w:cstheme="majorHAnsi"/>
                <w:lang w:val="en-US"/>
              </w:rPr>
              <w:t>Người</w:t>
            </w:r>
            <w:proofErr w:type="spellEnd"/>
            <w:r w:rsidR="001B6365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1B6365" w:rsidRPr="00D5653B">
              <w:rPr>
                <w:rFonts w:asciiTheme="majorHAnsi" w:hAnsiTheme="majorHAnsi" w:cstheme="majorHAnsi"/>
                <w:lang w:val="en-US"/>
              </w:rPr>
              <w:t>bán</w:t>
            </w:r>
            <w:proofErr w:type="spellEnd"/>
            <w:r w:rsidR="001B6365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1B6365" w:rsidRPr="00D5653B">
              <w:rPr>
                <w:rFonts w:asciiTheme="majorHAnsi" w:hAnsiTheme="majorHAnsi" w:cstheme="majorHAnsi"/>
                <w:lang w:val="en-US"/>
              </w:rPr>
              <w:t>tiếp</w:t>
            </w:r>
            <w:proofErr w:type="spellEnd"/>
            <w:r w:rsidR="001B6365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1B6365" w:rsidRPr="00D5653B">
              <w:rPr>
                <w:rFonts w:asciiTheme="majorHAnsi" w:hAnsiTheme="majorHAnsi" w:cstheme="majorHAnsi"/>
                <w:lang w:val="en-US"/>
              </w:rPr>
              <w:t>tục</w:t>
            </w:r>
            <w:proofErr w:type="spellEnd"/>
            <w:r w:rsidR="001B6365" w:rsidRPr="00D5653B">
              <w:rPr>
                <w:rFonts w:asciiTheme="majorHAnsi" w:hAnsiTheme="majorHAnsi" w:cstheme="majorHAnsi"/>
                <w:lang w:val="en-US"/>
              </w:rPr>
              <w:t xml:space="preserve"> vào mục “</w:t>
            </w:r>
            <w:proofErr w:type="spellStart"/>
            <w:r w:rsidR="001B6365" w:rsidRPr="00D5653B">
              <w:rPr>
                <w:rFonts w:asciiTheme="majorHAnsi" w:hAnsiTheme="majorHAnsi" w:cstheme="majorHAnsi"/>
                <w:lang w:val="en-US"/>
              </w:rPr>
              <w:t>thông</w:t>
            </w:r>
            <w:proofErr w:type="spellEnd"/>
            <w:r w:rsidR="001B6365" w:rsidRPr="00D5653B">
              <w:rPr>
                <w:rFonts w:asciiTheme="majorHAnsi" w:hAnsiTheme="majorHAnsi" w:cstheme="majorHAnsi"/>
                <w:lang w:val="en-US"/>
              </w:rPr>
              <w:t xml:space="preserve"> tin </w:t>
            </w:r>
            <w:proofErr w:type="spellStart"/>
            <w:r w:rsidR="001B6365" w:rsidRPr="00D5653B">
              <w:rPr>
                <w:rFonts w:asciiTheme="majorHAnsi" w:hAnsiTheme="majorHAnsi" w:cstheme="majorHAnsi"/>
                <w:lang w:val="en-US"/>
              </w:rPr>
              <w:t>cửa</w:t>
            </w:r>
            <w:proofErr w:type="spellEnd"/>
            <w:r w:rsidR="001B6365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1B6365" w:rsidRPr="00D5653B">
              <w:rPr>
                <w:rFonts w:asciiTheme="majorHAnsi" w:hAnsiTheme="majorHAnsi" w:cstheme="majorHAnsi"/>
                <w:lang w:val="en-US"/>
              </w:rPr>
              <w:t>hàng</w:t>
            </w:r>
            <w:proofErr w:type="spellEnd"/>
            <w:r w:rsidR="001B6365" w:rsidRPr="00D5653B">
              <w:rPr>
                <w:rFonts w:asciiTheme="majorHAnsi" w:hAnsiTheme="majorHAnsi" w:cstheme="majorHAnsi"/>
                <w:lang w:val="en-US"/>
              </w:rPr>
              <w:t>”.</w:t>
            </w:r>
          </w:p>
          <w:p w14:paraId="6BF42DC4" w14:textId="378B4726" w:rsidR="00D90988" w:rsidRPr="00D5653B" w:rsidRDefault="00AC3691" w:rsidP="005F7E53">
            <w:pPr>
              <w:numPr>
                <w:ilvl w:val="0"/>
                <w:numId w:val="28"/>
              </w:numPr>
              <w:autoSpaceDE/>
              <w:autoSpaceDN/>
              <w:spacing w:line="240" w:lineRule="auto"/>
              <w:ind w:left="144" w:right="144"/>
              <w:jc w:val="both"/>
              <w:rPr>
                <w:rFonts w:asciiTheme="majorHAnsi" w:hAnsiTheme="majorHAnsi" w:cstheme="majorHAnsi"/>
                <w:lang w:val="en-US"/>
              </w:rPr>
            </w:pPr>
            <w:r>
              <w:rPr>
                <w:rFonts w:asciiTheme="majorHAnsi" w:hAnsiTheme="majorHAnsi" w:cstheme="majorHAnsi"/>
                <w:lang w:val="en-US"/>
              </w:rPr>
              <w:t xml:space="preserve">- </w:t>
            </w:r>
            <w:proofErr w:type="spellStart"/>
            <w:r w:rsidR="001B6365" w:rsidRPr="00D5653B">
              <w:rPr>
                <w:rFonts w:asciiTheme="majorHAnsi" w:hAnsiTheme="majorHAnsi" w:cstheme="majorHAnsi"/>
                <w:lang w:val="en-US"/>
              </w:rPr>
              <w:t>Người</w:t>
            </w:r>
            <w:proofErr w:type="spellEnd"/>
            <w:r w:rsidR="001B6365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1B6365" w:rsidRPr="00D5653B">
              <w:rPr>
                <w:rFonts w:asciiTheme="majorHAnsi" w:hAnsiTheme="majorHAnsi" w:cstheme="majorHAnsi"/>
                <w:lang w:val="en-US"/>
              </w:rPr>
              <w:t>bán</w:t>
            </w:r>
            <w:proofErr w:type="spellEnd"/>
            <w:r w:rsidR="001B6365" w:rsidRPr="00D5653B">
              <w:rPr>
                <w:rFonts w:asciiTheme="majorHAnsi" w:hAnsiTheme="majorHAnsi" w:cstheme="majorHAnsi"/>
                <w:lang w:val="en-US"/>
              </w:rPr>
              <w:t xml:space="preserve"> vào mục </w:t>
            </w:r>
            <w:proofErr w:type="spellStart"/>
            <w:r w:rsidR="001B6365" w:rsidRPr="00D5653B">
              <w:rPr>
                <w:rFonts w:asciiTheme="majorHAnsi" w:hAnsiTheme="majorHAnsi" w:cstheme="majorHAnsi"/>
                <w:lang w:val="en-US"/>
              </w:rPr>
              <w:t>chỉnh</w:t>
            </w:r>
            <w:proofErr w:type="spellEnd"/>
            <w:r w:rsidR="001B6365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1B6365" w:rsidRPr="00D5653B">
              <w:rPr>
                <w:rFonts w:asciiTheme="majorHAnsi" w:hAnsiTheme="majorHAnsi" w:cstheme="majorHAnsi"/>
                <w:lang w:val="en-US"/>
              </w:rPr>
              <w:t>sửa</w:t>
            </w:r>
            <w:proofErr w:type="spellEnd"/>
            <w:r w:rsidR="00D90988" w:rsidRPr="00D5653B">
              <w:rPr>
                <w:rFonts w:asciiTheme="majorHAnsi" w:hAnsiTheme="majorHAnsi" w:cstheme="majorHAnsi"/>
                <w:lang w:val="en-US"/>
              </w:rPr>
              <w:t xml:space="preserve">, </w:t>
            </w:r>
            <w:proofErr w:type="spellStart"/>
            <w:r w:rsidR="00D90988" w:rsidRPr="00D5653B">
              <w:rPr>
                <w:rFonts w:asciiTheme="majorHAnsi" w:hAnsiTheme="majorHAnsi" w:cstheme="majorHAnsi"/>
                <w:lang w:val="en-US"/>
              </w:rPr>
              <w:t>thông</w:t>
            </w:r>
            <w:proofErr w:type="spellEnd"/>
            <w:r w:rsidR="00D90988" w:rsidRPr="00D5653B">
              <w:rPr>
                <w:rFonts w:asciiTheme="majorHAnsi" w:hAnsiTheme="majorHAnsi" w:cstheme="majorHAnsi"/>
                <w:lang w:val="en-US"/>
              </w:rPr>
              <w:t xml:space="preserve"> tin </w:t>
            </w:r>
            <w:proofErr w:type="spellStart"/>
            <w:r w:rsidR="00D90988" w:rsidRPr="00D5653B">
              <w:rPr>
                <w:rFonts w:asciiTheme="majorHAnsi" w:hAnsiTheme="majorHAnsi" w:cstheme="majorHAnsi"/>
                <w:lang w:val="en-US"/>
              </w:rPr>
              <w:t>có</w:t>
            </w:r>
            <w:proofErr w:type="spellEnd"/>
            <w:r w:rsidR="00D90988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D90988" w:rsidRPr="00D5653B">
              <w:rPr>
                <w:rFonts w:asciiTheme="majorHAnsi" w:hAnsiTheme="majorHAnsi" w:cstheme="majorHAnsi"/>
                <w:lang w:val="en-US"/>
              </w:rPr>
              <w:t>thể</w:t>
            </w:r>
            <w:proofErr w:type="spellEnd"/>
            <w:r w:rsidR="00D90988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D90988" w:rsidRPr="00D5653B">
              <w:rPr>
                <w:rFonts w:asciiTheme="majorHAnsi" w:hAnsiTheme="majorHAnsi" w:cstheme="majorHAnsi"/>
                <w:lang w:val="en-US"/>
              </w:rPr>
              <w:t>chỉnh</w:t>
            </w:r>
            <w:proofErr w:type="spellEnd"/>
            <w:r w:rsidR="00D90988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D90988" w:rsidRPr="00D5653B">
              <w:rPr>
                <w:rFonts w:asciiTheme="majorHAnsi" w:hAnsiTheme="majorHAnsi" w:cstheme="majorHAnsi"/>
                <w:lang w:val="en-US"/>
              </w:rPr>
              <w:t>sửa</w:t>
            </w:r>
            <w:proofErr w:type="spellEnd"/>
            <w:r w:rsidR="00D90988" w:rsidRPr="00D5653B">
              <w:rPr>
                <w:rFonts w:asciiTheme="majorHAnsi" w:hAnsiTheme="majorHAnsi" w:cstheme="majorHAnsi"/>
                <w:lang w:val="en-US"/>
              </w:rPr>
              <w:t xml:space="preserve"> bao </w:t>
            </w:r>
            <w:proofErr w:type="spellStart"/>
            <w:r w:rsidR="00D90988" w:rsidRPr="00D5653B">
              <w:rPr>
                <w:rFonts w:asciiTheme="majorHAnsi" w:hAnsiTheme="majorHAnsi" w:cstheme="majorHAnsi"/>
                <w:lang w:val="en-US"/>
              </w:rPr>
              <w:t>gồm</w:t>
            </w:r>
            <w:proofErr w:type="spellEnd"/>
            <w:r w:rsidR="00D90988" w:rsidRPr="00D5653B">
              <w:rPr>
                <w:rFonts w:asciiTheme="majorHAnsi" w:hAnsiTheme="majorHAnsi" w:cstheme="majorHAnsi"/>
                <w:lang w:val="en-US"/>
              </w:rPr>
              <w:t>:</w:t>
            </w:r>
          </w:p>
          <w:p w14:paraId="01F8939F" w14:textId="420A01DE" w:rsidR="00D90988" w:rsidRPr="00D5653B" w:rsidRDefault="00AC3691" w:rsidP="005F7E53">
            <w:pPr>
              <w:pStyle w:val="ListParagraph"/>
              <w:numPr>
                <w:ilvl w:val="0"/>
                <w:numId w:val="3"/>
              </w:numPr>
              <w:autoSpaceDE/>
              <w:autoSpaceDN/>
              <w:spacing w:line="240" w:lineRule="auto"/>
              <w:ind w:left="144" w:right="144"/>
              <w:jc w:val="both"/>
              <w:rPr>
                <w:rFonts w:asciiTheme="majorHAnsi" w:hAnsiTheme="majorHAnsi" w:cstheme="majorHAnsi"/>
                <w:lang w:val="en-US"/>
              </w:rPr>
            </w:pPr>
            <w:r>
              <w:rPr>
                <w:rFonts w:asciiTheme="majorHAnsi" w:hAnsiTheme="majorHAnsi" w:cstheme="majorHAnsi"/>
                <w:lang w:val="en-US"/>
              </w:rPr>
              <w:t xml:space="preserve">- </w:t>
            </w:r>
            <w:proofErr w:type="spellStart"/>
            <w:r w:rsidR="00D90988" w:rsidRPr="00D5653B">
              <w:rPr>
                <w:rFonts w:asciiTheme="majorHAnsi" w:hAnsiTheme="majorHAnsi" w:cstheme="majorHAnsi"/>
                <w:lang w:val="en-US"/>
              </w:rPr>
              <w:t>Màu</w:t>
            </w:r>
            <w:proofErr w:type="spellEnd"/>
            <w:r w:rsidR="00D90988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D90988" w:rsidRPr="00D5653B">
              <w:rPr>
                <w:rFonts w:asciiTheme="majorHAnsi" w:hAnsiTheme="majorHAnsi" w:cstheme="majorHAnsi"/>
                <w:lang w:val="en-US"/>
              </w:rPr>
              <w:t>chủ</w:t>
            </w:r>
            <w:proofErr w:type="spellEnd"/>
            <w:r w:rsidR="00D90988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D90988" w:rsidRPr="00D5653B">
              <w:rPr>
                <w:rFonts w:asciiTheme="majorHAnsi" w:hAnsiTheme="majorHAnsi" w:cstheme="majorHAnsi"/>
                <w:lang w:val="en-US"/>
              </w:rPr>
              <w:t>đạo</w:t>
            </w:r>
            <w:proofErr w:type="spellEnd"/>
            <w:r w:rsidR="00D90988" w:rsidRPr="00D5653B">
              <w:rPr>
                <w:rFonts w:asciiTheme="majorHAnsi" w:hAnsiTheme="majorHAnsi" w:cstheme="majorHAnsi"/>
                <w:lang w:val="en-US"/>
              </w:rPr>
              <w:t xml:space="preserve"> của </w:t>
            </w:r>
            <w:proofErr w:type="spellStart"/>
            <w:r w:rsidR="00D90988" w:rsidRPr="00D5653B">
              <w:rPr>
                <w:rFonts w:asciiTheme="majorHAnsi" w:hAnsiTheme="majorHAnsi" w:cstheme="majorHAnsi"/>
                <w:lang w:val="en-US"/>
              </w:rPr>
              <w:t>cửa</w:t>
            </w:r>
            <w:proofErr w:type="spellEnd"/>
            <w:r w:rsidR="00D90988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D90988" w:rsidRPr="00D5653B">
              <w:rPr>
                <w:rFonts w:asciiTheme="majorHAnsi" w:hAnsiTheme="majorHAnsi" w:cstheme="majorHAnsi"/>
                <w:lang w:val="en-US"/>
              </w:rPr>
              <w:t>hàng</w:t>
            </w:r>
            <w:proofErr w:type="spellEnd"/>
          </w:p>
          <w:p w14:paraId="1B04CBAA" w14:textId="309BDDCB" w:rsidR="00D90988" w:rsidRPr="00D5653B" w:rsidRDefault="00AC3691" w:rsidP="005F7E53">
            <w:pPr>
              <w:pStyle w:val="ListParagraph"/>
              <w:numPr>
                <w:ilvl w:val="0"/>
                <w:numId w:val="3"/>
              </w:numPr>
              <w:autoSpaceDE/>
              <w:autoSpaceDN/>
              <w:spacing w:line="240" w:lineRule="auto"/>
              <w:ind w:left="144" w:right="144"/>
              <w:jc w:val="both"/>
              <w:rPr>
                <w:rFonts w:asciiTheme="majorHAnsi" w:hAnsiTheme="majorHAnsi" w:cstheme="majorHAnsi"/>
                <w:lang w:val="en-US"/>
              </w:rPr>
            </w:pPr>
            <w:r>
              <w:rPr>
                <w:rFonts w:asciiTheme="majorHAnsi" w:hAnsiTheme="majorHAnsi" w:cstheme="majorHAnsi"/>
                <w:lang w:val="en-US"/>
              </w:rPr>
              <w:t xml:space="preserve">- </w:t>
            </w:r>
            <w:proofErr w:type="spellStart"/>
            <w:r w:rsidR="00D90988" w:rsidRPr="00D5653B">
              <w:rPr>
                <w:rFonts w:asciiTheme="majorHAnsi" w:hAnsiTheme="majorHAnsi" w:cstheme="majorHAnsi"/>
                <w:lang w:val="en-US"/>
              </w:rPr>
              <w:t>Màu</w:t>
            </w:r>
            <w:proofErr w:type="spellEnd"/>
            <w:r w:rsidR="00D90988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D90988" w:rsidRPr="00D5653B">
              <w:rPr>
                <w:rFonts w:asciiTheme="majorHAnsi" w:hAnsiTheme="majorHAnsi" w:cstheme="majorHAnsi"/>
                <w:lang w:val="en-US"/>
              </w:rPr>
              <w:t>phụ</w:t>
            </w:r>
            <w:proofErr w:type="spellEnd"/>
            <w:r w:rsidR="00D90988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D90988" w:rsidRPr="00D5653B">
              <w:rPr>
                <w:rFonts w:asciiTheme="majorHAnsi" w:hAnsiTheme="majorHAnsi" w:cstheme="majorHAnsi"/>
                <w:lang w:val="en-US"/>
              </w:rPr>
              <w:t>đạo</w:t>
            </w:r>
            <w:proofErr w:type="spellEnd"/>
            <w:r w:rsidR="00D90988" w:rsidRPr="00D5653B">
              <w:rPr>
                <w:rFonts w:asciiTheme="majorHAnsi" w:hAnsiTheme="majorHAnsi" w:cstheme="majorHAnsi"/>
                <w:lang w:val="en-US"/>
              </w:rPr>
              <w:t xml:space="preserve"> của </w:t>
            </w:r>
            <w:proofErr w:type="spellStart"/>
            <w:r w:rsidR="00D90988" w:rsidRPr="00D5653B">
              <w:rPr>
                <w:rFonts w:asciiTheme="majorHAnsi" w:hAnsiTheme="majorHAnsi" w:cstheme="majorHAnsi"/>
                <w:lang w:val="en-US"/>
              </w:rPr>
              <w:t>cửa</w:t>
            </w:r>
            <w:proofErr w:type="spellEnd"/>
            <w:r w:rsidR="00D90988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D90988" w:rsidRPr="00D5653B">
              <w:rPr>
                <w:rFonts w:asciiTheme="majorHAnsi" w:hAnsiTheme="majorHAnsi" w:cstheme="majorHAnsi"/>
                <w:lang w:val="en-US"/>
              </w:rPr>
              <w:t>hàng</w:t>
            </w:r>
            <w:proofErr w:type="spellEnd"/>
          </w:p>
          <w:p w14:paraId="77DB36DB" w14:textId="50D3BFE7" w:rsidR="00D90988" w:rsidRPr="00D5653B" w:rsidRDefault="00AC3691" w:rsidP="005F7E53">
            <w:pPr>
              <w:pStyle w:val="ListParagraph"/>
              <w:numPr>
                <w:ilvl w:val="0"/>
                <w:numId w:val="3"/>
              </w:numPr>
              <w:autoSpaceDE/>
              <w:autoSpaceDN/>
              <w:spacing w:line="240" w:lineRule="auto"/>
              <w:ind w:left="144" w:right="144"/>
              <w:jc w:val="both"/>
              <w:rPr>
                <w:rFonts w:asciiTheme="majorHAnsi" w:hAnsiTheme="majorHAnsi" w:cstheme="majorHAnsi"/>
                <w:lang w:val="en-US"/>
              </w:rPr>
            </w:pPr>
            <w:r>
              <w:rPr>
                <w:rFonts w:asciiTheme="majorHAnsi" w:hAnsiTheme="majorHAnsi" w:cstheme="majorHAnsi"/>
                <w:lang w:val="en-US"/>
              </w:rPr>
              <w:t xml:space="preserve">- </w:t>
            </w:r>
            <w:proofErr w:type="spellStart"/>
            <w:r w:rsidR="00D90988" w:rsidRPr="00D5653B">
              <w:rPr>
                <w:rFonts w:asciiTheme="majorHAnsi" w:hAnsiTheme="majorHAnsi" w:cstheme="majorHAnsi"/>
                <w:lang w:val="en-US"/>
              </w:rPr>
              <w:t>Tên</w:t>
            </w:r>
            <w:proofErr w:type="spellEnd"/>
            <w:r w:rsidR="00D90988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D90988" w:rsidRPr="00D5653B">
              <w:rPr>
                <w:rFonts w:asciiTheme="majorHAnsi" w:hAnsiTheme="majorHAnsi" w:cstheme="majorHAnsi"/>
                <w:lang w:val="en-US"/>
              </w:rPr>
              <w:t>cửa</w:t>
            </w:r>
            <w:proofErr w:type="spellEnd"/>
            <w:r w:rsidR="00D90988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D90988" w:rsidRPr="00D5653B">
              <w:rPr>
                <w:rFonts w:asciiTheme="majorHAnsi" w:hAnsiTheme="majorHAnsi" w:cstheme="majorHAnsi"/>
                <w:lang w:val="en-US"/>
              </w:rPr>
              <w:t>hàng</w:t>
            </w:r>
            <w:proofErr w:type="spellEnd"/>
          </w:p>
          <w:p w14:paraId="717644B8" w14:textId="21B0F122" w:rsidR="001B6365" w:rsidRPr="00D5653B" w:rsidRDefault="00AC3691" w:rsidP="005F7E53">
            <w:pPr>
              <w:numPr>
                <w:ilvl w:val="0"/>
                <w:numId w:val="28"/>
              </w:numPr>
              <w:autoSpaceDE/>
              <w:autoSpaceDN/>
              <w:spacing w:line="240" w:lineRule="auto"/>
              <w:ind w:left="144" w:right="144"/>
              <w:jc w:val="both"/>
              <w:rPr>
                <w:rFonts w:asciiTheme="majorHAnsi" w:hAnsiTheme="majorHAnsi" w:cstheme="majorHAnsi"/>
                <w:lang w:val="en-US"/>
              </w:rPr>
            </w:pPr>
            <w:r>
              <w:rPr>
                <w:rFonts w:asciiTheme="majorHAnsi" w:hAnsiTheme="majorHAnsi" w:cstheme="majorHAnsi"/>
                <w:lang w:val="en-US"/>
              </w:rPr>
              <w:t xml:space="preserve">- </w:t>
            </w:r>
            <w:proofErr w:type="spellStart"/>
            <w:r w:rsidR="001B6365" w:rsidRPr="00D5653B">
              <w:rPr>
                <w:rFonts w:asciiTheme="majorHAnsi" w:hAnsiTheme="majorHAnsi" w:cstheme="majorHAnsi"/>
                <w:lang w:val="en-US"/>
              </w:rPr>
              <w:t>Người</w:t>
            </w:r>
            <w:proofErr w:type="spellEnd"/>
            <w:r w:rsidR="001B6365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1B6365" w:rsidRPr="00D5653B">
              <w:rPr>
                <w:rFonts w:asciiTheme="majorHAnsi" w:hAnsiTheme="majorHAnsi" w:cstheme="majorHAnsi"/>
                <w:lang w:val="en-US"/>
              </w:rPr>
              <w:t>bán</w:t>
            </w:r>
            <w:proofErr w:type="spellEnd"/>
            <w:r w:rsidR="001B6365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1B6365" w:rsidRPr="00D5653B">
              <w:rPr>
                <w:rFonts w:asciiTheme="majorHAnsi" w:hAnsiTheme="majorHAnsi" w:cstheme="majorHAnsi"/>
                <w:lang w:val="en-US"/>
              </w:rPr>
              <w:t>nhập</w:t>
            </w:r>
            <w:proofErr w:type="spellEnd"/>
            <w:r w:rsidR="001B6365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1B6365" w:rsidRPr="00D5653B">
              <w:rPr>
                <w:rFonts w:asciiTheme="majorHAnsi" w:hAnsiTheme="majorHAnsi" w:cstheme="majorHAnsi"/>
                <w:lang w:val="en-US"/>
              </w:rPr>
              <w:t>các</w:t>
            </w:r>
            <w:proofErr w:type="spellEnd"/>
            <w:r w:rsidR="001B6365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1B6365" w:rsidRPr="00D5653B">
              <w:rPr>
                <w:rFonts w:asciiTheme="majorHAnsi" w:hAnsiTheme="majorHAnsi" w:cstheme="majorHAnsi"/>
                <w:lang w:val="en-US"/>
              </w:rPr>
              <w:t>thông</w:t>
            </w:r>
            <w:proofErr w:type="spellEnd"/>
            <w:r w:rsidR="001B6365" w:rsidRPr="00D5653B">
              <w:rPr>
                <w:rFonts w:asciiTheme="majorHAnsi" w:hAnsiTheme="majorHAnsi" w:cstheme="majorHAnsi"/>
                <w:lang w:val="en-US"/>
              </w:rPr>
              <w:t xml:space="preserve"> tin </w:t>
            </w:r>
            <w:proofErr w:type="spellStart"/>
            <w:r w:rsidR="001B6365" w:rsidRPr="00D5653B">
              <w:rPr>
                <w:rFonts w:asciiTheme="majorHAnsi" w:hAnsiTheme="majorHAnsi" w:cstheme="majorHAnsi"/>
                <w:lang w:val="en-US"/>
              </w:rPr>
              <w:t>thay</w:t>
            </w:r>
            <w:proofErr w:type="spellEnd"/>
            <w:r w:rsidR="001B6365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1B6365" w:rsidRPr="00D5653B">
              <w:rPr>
                <w:rFonts w:asciiTheme="majorHAnsi" w:hAnsiTheme="majorHAnsi" w:cstheme="majorHAnsi"/>
                <w:lang w:val="en-US"/>
              </w:rPr>
              <w:t>đổi</w:t>
            </w:r>
            <w:proofErr w:type="spellEnd"/>
            <w:r w:rsidR="001B6365" w:rsidRPr="00D5653B">
              <w:rPr>
                <w:rFonts w:asciiTheme="majorHAnsi" w:hAnsiTheme="majorHAnsi" w:cstheme="majorHAnsi"/>
                <w:lang w:val="en-US"/>
              </w:rPr>
              <w:t>. (</w:t>
            </w:r>
            <w:proofErr w:type="spellStart"/>
            <w:r w:rsidR="001B6365" w:rsidRPr="00D5653B">
              <w:rPr>
                <w:rFonts w:asciiTheme="majorHAnsi" w:hAnsiTheme="majorHAnsi" w:cstheme="majorHAnsi"/>
                <w:lang w:val="en-US"/>
              </w:rPr>
              <w:t>Lúc</w:t>
            </w:r>
            <w:proofErr w:type="spellEnd"/>
            <w:r w:rsidR="001B6365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1B6365" w:rsidRPr="00D5653B">
              <w:rPr>
                <w:rFonts w:asciiTheme="majorHAnsi" w:hAnsiTheme="majorHAnsi" w:cstheme="majorHAnsi"/>
                <w:lang w:val="en-US"/>
              </w:rPr>
              <w:t>khỏi</w:t>
            </w:r>
            <w:proofErr w:type="spellEnd"/>
            <w:r w:rsidR="001B6365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1B6365" w:rsidRPr="00D5653B">
              <w:rPr>
                <w:rFonts w:asciiTheme="majorHAnsi" w:hAnsiTheme="majorHAnsi" w:cstheme="majorHAnsi"/>
                <w:lang w:val="en-US"/>
              </w:rPr>
              <w:t>tạo</w:t>
            </w:r>
            <w:proofErr w:type="spellEnd"/>
            <w:r w:rsidR="001B6365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1B6365" w:rsidRPr="00D5653B">
              <w:rPr>
                <w:rFonts w:asciiTheme="majorHAnsi" w:hAnsiTheme="majorHAnsi" w:cstheme="majorHAnsi"/>
                <w:lang w:val="en-US"/>
              </w:rPr>
              <w:t>sẽ</w:t>
            </w:r>
            <w:proofErr w:type="spellEnd"/>
            <w:r w:rsidR="001B6365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1B6365" w:rsidRPr="00D5653B">
              <w:rPr>
                <w:rFonts w:asciiTheme="majorHAnsi" w:hAnsiTheme="majorHAnsi" w:cstheme="majorHAnsi"/>
                <w:lang w:val="en-US"/>
              </w:rPr>
              <w:t>có</w:t>
            </w:r>
            <w:proofErr w:type="spellEnd"/>
            <w:r w:rsidR="001B6365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1B6365" w:rsidRPr="00D5653B">
              <w:rPr>
                <w:rFonts w:asciiTheme="majorHAnsi" w:hAnsiTheme="majorHAnsi" w:cstheme="majorHAnsi"/>
                <w:lang w:val="en-US"/>
              </w:rPr>
              <w:t>mặc</w:t>
            </w:r>
            <w:proofErr w:type="spellEnd"/>
            <w:r w:rsidR="001B6365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1B6365" w:rsidRPr="00D5653B">
              <w:rPr>
                <w:rFonts w:asciiTheme="majorHAnsi" w:hAnsiTheme="majorHAnsi" w:cstheme="majorHAnsi"/>
                <w:lang w:val="en-US"/>
              </w:rPr>
              <w:t>định</w:t>
            </w:r>
            <w:proofErr w:type="spellEnd"/>
            <w:r w:rsidR="001B6365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1B6365" w:rsidRPr="00D5653B">
              <w:rPr>
                <w:rFonts w:asciiTheme="majorHAnsi" w:hAnsiTheme="majorHAnsi" w:cstheme="majorHAnsi"/>
                <w:lang w:val="en-US"/>
              </w:rPr>
              <w:t>nên</w:t>
            </w:r>
            <w:proofErr w:type="spellEnd"/>
            <w:r w:rsidR="001B6365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1B6365" w:rsidRPr="00D5653B">
              <w:rPr>
                <w:rFonts w:asciiTheme="majorHAnsi" w:hAnsiTheme="majorHAnsi" w:cstheme="majorHAnsi"/>
                <w:lang w:val="en-US"/>
              </w:rPr>
              <w:t>chỉ</w:t>
            </w:r>
            <w:proofErr w:type="spellEnd"/>
            <w:r w:rsidR="001B6365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1B6365" w:rsidRPr="00D5653B">
              <w:rPr>
                <w:rFonts w:asciiTheme="majorHAnsi" w:hAnsiTheme="majorHAnsi" w:cstheme="majorHAnsi"/>
                <w:lang w:val="en-US"/>
              </w:rPr>
              <w:t>cần</w:t>
            </w:r>
            <w:proofErr w:type="spellEnd"/>
            <w:r w:rsidR="001B6365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1B6365" w:rsidRPr="00D5653B">
              <w:rPr>
                <w:rFonts w:asciiTheme="majorHAnsi" w:hAnsiTheme="majorHAnsi" w:cstheme="majorHAnsi"/>
                <w:lang w:val="en-US"/>
              </w:rPr>
              <w:t>thay</w:t>
            </w:r>
            <w:proofErr w:type="spellEnd"/>
            <w:r w:rsidR="001B6365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1B6365" w:rsidRPr="00D5653B">
              <w:rPr>
                <w:rFonts w:asciiTheme="majorHAnsi" w:hAnsiTheme="majorHAnsi" w:cstheme="majorHAnsi"/>
                <w:lang w:val="en-US"/>
              </w:rPr>
              <w:t>đổi</w:t>
            </w:r>
            <w:proofErr w:type="spellEnd"/>
            <w:r w:rsidR="001B6365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1B6365" w:rsidRPr="00D5653B">
              <w:rPr>
                <w:rFonts w:asciiTheme="majorHAnsi" w:hAnsiTheme="majorHAnsi" w:cstheme="majorHAnsi"/>
                <w:lang w:val="en-US"/>
              </w:rPr>
              <w:t>thông</w:t>
            </w:r>
            <w:proofErr w:type="spellEnd"/>
            <w:r w:rsidR="001B6365" w:rsidRPr="00D5653B">
              <w:rPr>
                <w:rFonts w:asciiTheme="majorHAnsi" w:hAnsiTheme="majorHAnsi" w:cstheme="majorHAnsi"/>
                <w:lang w:val="en-US"/>
              </w:rPr>
              <w:t xml:space="preserve"> tin </w:t>
            </w:r>
            <w:proofErr w:type="spellStart"/>
            <w:r w:rsidR="001B6365" w:rsidRPr="00D5653B">
              <w:rPr>
                <w:rFonts w:asciiTheme="majorHAnsi" w:hAnsiTheme="majorHAnsi" w:cstheme="majorHAnsi"/>
                <w:lang w:val="en-US"/>
              </w:rPr>
              <w:t>nếu</w:t>
            </w:r>
            <w:proofErr w:type="spellEnd"/>
            <w:r w:rsidR="001B6365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1B6365" w:rsidRPr="00D5653B">
              <w:rPr>
                <w:rFonts w:asciiTheme="majorHAnsi" w:hAnsiTheme="majorHAnsi" w:cstheme="majorHAnsi"/>
                <w:lang w:val="en-US"/>
              </w:rPr>
              <w:t>chưa</w:t>
            </w:r>
            <w:proofErr w:type="spellEnd"/>
            <w:r w:rsidR="001B6365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1B6365" w:rsidRPr="00D5653B">
              <w:rPr>
                <w:rFonts w:asciiTheme="majorHAnsi" w:hAnsiTheme="majorHAnsi" w:cstheme="majorHAnsi"/>
                <w:lang w:val="en-US"/>
              </w:rPr>
              <w:t>tạo</w:t>
            </w:r>
            <w:proofErr w:type="spellEnd"/>
            <w:r w:rsidR="001B6365" w:rsidRPr="00D5653B">
              <w:rPr>
                <w:rFonts w:asciiTheme="majorHAnsi" w:hAnsiTheme="majorHAnsi" w:cstheme="majorHAnsi"/>
                <w:lang w:val="en-US"/>
              </w:rPr>
              <w:t>)</w:t>
            </w:r>
          </w:p>
          <w:p w14:paraId="762F9DC5" w14:textId="4410D8C2" w:rsidR="009538B0" w:rsidRPr="00D5653B" w:rsidRDefault="00AC3691" w:rsidP="005F7E53">
            <w:pPr>
              <w:numPr>
                <w:ilvl w:val="0"/>
                <w:numId w:val="28"/>
              </w:numPr>
              <w:autoSpaceDE/>
              <w:autoSpaceDN/>
              <w:spacing w:line="240" w:lineRule="auto"/>
              <w:ind w:left="144" w:right="144"/>
              <w:jc w:val="both"/>
              <w:rPr>
                <w:rFonts w:asciiTheme="majorHAnsi" w:hAnsiTheme="majorHAnsi" w:cstheme="majorHAnsi"/>
                <w:lang w:val="en-US"/>
              </w:rPr>
            </w:pPr>
            <w:r>
              <w:rPr>
                <w:rFonts w:asciiTheme="majorHAnsi" w:hAnsiTheme="majorHAnsi" w:cstheme="majorHAnsi"/>
                <w:lang w:val="en-US"/>
              </w:rPr>
              <w:t xml:space="preserve">- </w:t>
            </w:r>
            <w:proofErr w:type="spellStart"/>
            <w:r w:rsidR="001B6365" w:rsidRPr="00D5653B">
              <w:rPr>
                <w:rFonts w:asciiTheme="majorHAnsi" w:hAnsiTheme="majorHAnsi" w:cstheme="majorHAnsi"/>
                <w:lang w:val="en-US"/>
              </w:rPr>
              <w:t>Người</w:t>
            </w:r>
            <w:proofErr w:type="spellEnd"/>
            <w:r w:rsidR="001B6365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1B6365" w:rsidRPr="00D5653B">
              <w:rPr>
                <w:rFonts w:asciiTheme="majorHAnsi" w:hAnsiTheme="majorHAnsi" w:cstheme="majorHAnsi"/>
                <w:lang w:val="en-US"/>
              </w:rPr>
              <w:t>bán</w:t>
            </w:r>
            <w:proofErr w:type="spellEnd"/>
            <w:r w:rsidR="001B6365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1B6365" w:rsidRPr="00D5653B">
              <w:rPr>
                <w:rFonts w:asciiTheme="majorHAnsi" w:hAnsiTheme="majorHAnsi" w:cstheme="majorHAnsi"/>
                <w:lang w:val="en-US"/>
              </w:rPr>
              <w:t>nhấn</w:t>
            </w:r>
            <w:proofErr w:type="spellEnd"/>
            <w:r w:rsidR="001B6365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1B6365" w:rsidRPr="00D5653B">
              <w:rPr>
                <w:rFonts w:asciiTheme="majorHAnsi" w:hAnsiTheme="majorHAnsi" w:cstheme="majorHAnsi"/>
                <w:lang w:val="en-US"/>
              </w:rPr>
              <w:t>chọn</w:t>
            </w:r>
            <w:proofErr w:type="spellEnd"/>
            <w:r w:rsidR="001B6365" w:rsidRPr="00D5653B">
              <w:rPr>
                <w:rFonts w:asciiTheme="majorHAnsi" w:hAnsiTheme="majorHAnsi" w:cstheme="majorHAnsi"/>
                <w:lang w:val="en-US"/>
              </w:rPr>
              <w:t xml:space="preserve"> “Save”.</w:t>
            </w:r>
          </w:p>
        </w:tc>
      </w:tr>
      <w:tr w:rsidR="009538B0" w:rsidRPr="00D5653B" w14:paraId="6EC719C5" w14:textId="77777777" w:rsidTr="00422D03">
        <w:trPr>
          <w:trHeight w:val="661"/>
        </w:trPr>
        <w:tc>
          <w:tcPr>
            <w:tcW w:w="2205" w:type="dxa"/>
          </w:tcPr>
          <w:p w14:paraId="5EC86BC2" w14:textId="77777777" w:rsidR="009538B0" w:rsidRPr="00D5653B" w:rsidRDefault="009538B0" w:rsidP="00327B41">
            <w:pPr>
              <w:pStyle w:val="TableParagraph"/>
              <w:spacing w:before="2"/>
              <w:ind w:left="144" w:right="144"/>
              <w:jc w:val="left"/>
              <w:rPr>
                <w:rFonts w:asciiTheme="majorHAnsi" w:hAnsiTheme="majorHAnsi" w:cstheme="majorHAnsi"/>
                <w:b/>
              </w:rPr>
            </w:pPr>
            <w:proofErr w:type="spellStart"/>
            <w:r w:rsidRPr="00D5653B">
              <w:rPr>
                <w:rFonts w:asciiTheme="majorHAnsi" w:hAnsiTheme="majorHAnsi" w:cstheme="majorHAnsi"/>
                <w:b/>
              </w:rPr>
              <w:t>Dòng</w:t>
            </w:r>
            <w:proofErr w:type="spellEnd"/>
            <w:r w:rsidRPr="00D5653B">
              <w:rPr>
                <w:rFonts w:asciiTheme="majorHAnsi" w:hAnsiTheme="majorHAnsi" w:cstheme="majorHAnsi"/>
                <w:b/>
                <w:spacing w:val="-2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sự</w:t>
            </w:r>
            <w:proofErr w:type="spellEnd"/>
            <w:r w:rsidRPr="00D5653B">
              <w:rPr>
                <w:rFonts w:asciiTheme="majorHAnsi" w:hAnsiTheme="majorHAnsi" w:cstheme="majorHAnsi"/>
                <w:b/>
                <w:spacing w:val="-1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kiện</w:t>
            </w:r>
            <w:proofErr w:type="spellEnd"/>
            <w:r w:rsidRPr="00D5653B">
              <w:rPr>
                <w:rFonts w:asciiTheme="majorHAnsi" w:hAnsiTheme="majorHAnsi" w:cstheme="majorHAnsi"/>
                <w:b/>
                <w:spacing w:val="-2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khác</w:t>
            </w:r>
            <w:proofErr w:type="spellEnd"/>
          </w:p>
        </w:tc>
        <w:tc>
          <w:tcPr>
            <w:tcW w:w="7237" w:type="dxa"/>
            <w:tcBorders>
              <w:right w:val="single" w:sz="6" w:space="0" w:color="000000" w:themeColor="text1"/>
            </w:tcBorders>
          </w:tcPr>
          <w:p w14:paraId="1553D338" w14:textId="77777777" w:rsidR="00347913" w:rsidRPr="00D5653B" w:rsidRDefault="00347913" w:rsidP="00482C07">
            <w:pPr>
              <w:pStyle w:val="TableParagraph"/>
              <w:keepNext/>
              <w:spacing w:line="336" w:lineRule="exact"/>
              <w:ind w:left="144" w:right="144"/>
              <w:jc w:val="both"/>
              <w:rPr>
                <w:rFonts w:asciiTheme="majorHAnsi" w:hAnsiTheme="majorHAnsi" w:cstheme="majorHAnsi"/>
                <w:lang w:val="en-US"/>
              </w:rPr>
            </w:pP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Nếu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một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trong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các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thông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tin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bị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bỏ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trống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thì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sẽ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hiện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lỗi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“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Thông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tin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này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không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thể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bỏ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trống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” và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tô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đỏ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ở ô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văn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bản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đó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và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không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thể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ấn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chọn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Save</w:t>
            </w:r>
          </w:p>
          <w:p w14:paraId="49DAED1C" w14:textId="457E8438" w:rsidR="00F85874" w:rsidRPr="00D5653B" w:rsidRDefault="00347913" w:rsidP="00294CB2">
            <w:pPr>
              <w:pStyle w:val="TableParagraph"/>
              <w:keepNext/>
              <w:spacing w:line="336" w:lineRule="exact"/>
              <w:ind w:left="144" w:right="144"/>
              <w:jc w:val="both"/>
              <w:rPr>
                <w:rFonts w:asciiTheme="majorHAnsi" w:hAnsiTheme="majorHAnsi" w:cstheme="majorHAnsi"/>
                <w:lang w:val="en-US"/>
              </w:rPr>
            </w:pP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Nếu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trong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tên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có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số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hoặc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ký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tự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đặc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biệt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thì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sẽ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hiển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thị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lỗi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“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Tên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không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thể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gồm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số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hoặc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ký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tự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đặc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biệt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” và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tô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đỏ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ô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văn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bản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và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khổng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thể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ấn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chọn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Save.</w:t>
            </w:r>
          </w:p>
        </w:tc>
      </w:tr>
    </w:tbl>
    <w:p w14:paraId="273A9714" w14:textId="6D3DE839" w:rsidR="00294CB2" w:rsidRDefault="00294CB2" w:rsidP="00294CB2">
      <w:pPr>
        <w:pStyle w:val="Caption"/>
        <w:ind w:left="0"/>
        <w:jc w:val="center"/>
      </w:pPr>
      <w:bookmarkStart w:id="267" w:name="_Toc106816511"/>
      <w:proofErr w:type="spellStart"/>
      <w:r>
        <w:t>Bảng</w:t>
      </w:r>
      <w:proofErr w:type="spellEnd"/>
      <w:r>
        <w:t xml:space="preserve"> </w:t>
      </w:r>
      <w:r w:rsidR="006179BC">
        <w:fldChar w:fldCharType="begin"/>
      </w:r>
      <w:r w:rsidR="006179BC">
        <w:instrText xml:space="preserve"> STYLEREF 1 \s </w:instrText>
      </w:r>
      <w:r w:rsidR="006179BC">
        <w:fldChar w:fldCharType="separate"/>
      </w:r>
      <w:r w:rsidR="006179BC">
        <w:rPr>
          <w:noProof/>
        </w:rPr>
        <w:t>3</w:t>
      </w:r>
      <w:r w:rsidR="006179BC">
        <w:fldChar w:fldCharType="end"/>
      </w:r>
      <w:r w:rsidR="006179BC">
        <w:t>.</w:t>
      </w:r>
      <w:r w:rsidR="006179BC">
        <w:fldChar w:fldCharType="begin"/>
      </w:r>
      <w:r w:rsidR="006179BC">
        <w:instrText xml:space="preserve"> SEQ Bảng \* ARABIC \s 1 </w:instrText>
      </w:r>
      <w:r w:rsidR="006179BC">
        <w:fldChar w:fldCharType="separate"/>
      </w:r>
      <w:r w:rsidR="006179BC">
        <w:rPr>
          <w:noProof/>
        </w:rPr>
        <w:t>20</w:t>
      </w:r>
      <w:r w:rsidR="006179BC">
        <w:fldChar w:fldCharType="end"/>
      </w:r>
      <w:r w:rsidRPr="00F728B7">
        <w:t xml:space="preserve"> </w:t>
      </w:r>
      <w:proofErr w:type="spellStart"/>
      <w:r w:rsidRPr="00F728B7">
        <w:t>Use</w:t>
      </w:r>
      <w:proofErr w:type="spellEnd"/>
      <w:r w:rsidRPr="00F728B7">
        <w:t xml:space="preserve"> </w:t>
      </w:r>
      <w:proofErr w:type="spellStart"/>
      <w:r w:rsidRPr="00F728B7">
        <w:t>case</w:t>
      </w:r>
      <w:proofErr w:type="spellEnd"/>
      <w:r w:rsidRPr="00F728B7">
        <w:t xml:space="preserve"> </w:t>
      </w:r>
      <w:r>
        <w:rPr>
          <w:lang w:val="en-US"/>
        </w:rPr>
        <w:t xml:space="preserve">Quản lý </w:t>
      </w:r>
      <w:proofErr w:type="spellStart"/>
      <w:r>
        <w:rPr>
          <w:lang w:val="en-US"/>
        </w:rPr>
        <w:t>thông</w:t>
      </w:r>
      <w:proofErr w:type="spellEnd"/>
      <w:r>
        <w:rPr>
          <w:lang w:val="en-US"/>
        </w:rPr>
        <w:t xml:space="preserve"> tin </w:t>
      </w:r>
      <w:proofErr w:type="spellStart"/>
      <w:r>
        <w:rPr>
          <w:lang w:val="en-US"/>
        </w:rPr>
        <w:t>cửa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hàng</w:t>
      </w:r>
      <w:bookmarkEnd w:id="267"/>
      <w:proofErr w:type="spellEnd"/>
    </w:p>
    <w:p w14:paraId="499E6601" w14:textId="24D915DD" w:rsidR="009538B0" w:rsidRPr="00D5653B" w:rsidRDefault="009538B0" w:rsidP="0030117C">
      <w:pPr>
        <w:pStyle w:val="Heading4"/>
        <w:rPr>
          <w:rFonts w:cstheme="majorHAnsi"/>
          <w:lang w:val="en-US"/>
        </w:rPr>
      </w:pPr>
      <w:proofErr w:type="spellStart"/>
      <w:r w:rsidRPr="00D5653B">
        <w:rPr>
          <w:rFonts w:cstheme="majorHAnsi"/>
          <w:lang w:val="en-US"/>
        </w:rPr>
        <w:lastRenderedPageBreak/>
        <w:t>Cập</w:t>
      </w:r>
      <w:proofErr w:type="spellEnd"/>
      <w:r w:rsidRPr="00D5653B">
        <w:rPr>
          <w:rFonts w:cstheme="majorHAnsi"/>
          <w:lang w:val="en-US"/>
        </w:rPr>
        <w:t xml:space="preserve"> </w:t>
      </w:r>
      <w:proofErr w:type="spellStart"/>
      <w:r w:rsidRPr="00D5653B">
        <w:rPr>
          <w:rFonts w:cstheme="majorHAnsi"/>
          <w:lang w:val="en-US"/>
        </w:rPr>
        <w:t>nhật</w:t>
      </w:r>
      <w:proofErr w:type="spellEnd"/>
      <w:r w:rsidRPr="00D5653B">
        <w:rPr>
          <w:rFonts w:cstheme="majorHAnsi"/>
          <w:lang w:val="en-US"/>
        </w:rPr>
        <w:t xml:space="preserve"> </w:t>
      </w:r>
      <w:proofErr w:type="spellStart"/>
      <w:r w:rsidRPr="00D5653B">
        <w:rPr>
          <w:rFonts w:cstheme="majorHAnsi"/>
          <w:lang w:val="en-US"/>
        </w:rPr>
        <w:t>trạng</w:t>
      </w:r>
      <w:proofErr w:type="spellEnd"/>
      <w:r w:rsidRPr="00D5653B">
        <w:rPr>
          <w:rFonts w:cstheme="majorHAnsi"/>
          <w:lang w:val="en-US"/>
        </w:rPr>
        <w:t xml:space="preserve"> </w:t>
      </w:r>
      <w:proofErr w:type="spellStart"/>
      <w:r w:rsidRPr="00D5653B">
        <w:rPr>
          <w:rFonts w:cstheme="majorHAnsi"/>
          <w:lang w:val="en-US"/>
        </w:rPr>
        <w:t>thái</w:t>
      </w:r>
      <w:proofErr w:type="spellEnd"/>
      <w:r w:rsidRPr="00D5653B">
        <w:rPr>
          <w:rFonts w:cstheme="majorHAnsi"/>
          <w:lang w:val="en-US"/>
        </w:rPr>
        <w:t xml:space="preserve"> </w:t>
      </w:r>
      <w:proofErr w:type="spellStart"/>
      <w:r w:rsidRPr="00D5653B">
        <w:rPr>
          <w:rFonts w:cstheme="majorHAnsi"/>
          <w:lang w:val="en-US"/>
        </w:rPr>
        <w:t>giao</w:t>
      </w:r>
      <w:proofErr w:type="spellEnd"/>
      <w:r w:rsidRPr="00D5653B">
        <w:rPr>
          <w:rFonts w:cstheme="majorHAnsi"/>
          <w:lang w:val="en-US"/>
        </w:rPr>
        <w:t xml:space="preserve"> </w:t>
      </w:r>
      <w:proofErr w:type="spellStart"/>
      <w:r w:rsidRPr="00D5653B">
        <w:rPr>
          <w:rFonts w:cstheme="majorHAnsi"/>
          <w:lang w:val="en-US"/>
        </w:rPr>
        <w:t>hàng</w:t>
      </w:r>
      <w:proofErr w:type="spellEnd"/>
      <w:r w:rsidR="00B260DC" w:rsidRPr="00D5653B">
        <w:rPr>
          <w:rFonts w:cstheme="majorHAnsi"/>
          <w:lang w:val="en-US"/>
        </w:rPr>
        <w:t xml:space="preserve"> </w:t>
      </w:r>
    </w:p>
    <w:p w14:paraId="1C8D6684" w14:textId="77777777" w:rsidR="00F17809" w:rsidRDefault="00482089" w:rsidP="00F17809">
      <w:pPr>
        <w:keepNext/>
        <w:ind w:left="144" w:right="144"/>
        <w:jc w:val="center"/>
      </w:pPr>
      <w:r w:rsidRPr="00D5653B">
        <w:rPr>
          <w:rFonts w:asciiTheme="majorHAnsi" w:hAnsiTheme="majorHAnsi" w:cstheme="majorHAnsi"/>
          <w:noProof/>
          <w:lang w:val="en-US"/>
        </w:rPr>
        <w:drawing>
          <wp:inline distT="0" distB="0" distL="0" distR="0" wp14:anchorId="274E62ED" wp14:editId="53EFFA6D">
            <wp:extent cx="5975498" cy="5198683"/>
            <wp:effectExtent l="0" t="0" r="6350" b="2540"/>
            <wp:docPr id="34" name="Picture 3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8989" cy="5201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364806" w14:textId="72694988" w:rsidR="0027439C" w:rsidRDefault="00F17809" w:rsidP="00F17809">
      <w:pPr>
        <w:pStyle w:val="Caption"/>
        <w:ind w:left="0"/>
        <w:jc w:val="center"/>
      </w:pPr>
      <w:bookmarkStart w:id="268" w:name="_Toc106818846"/>
      <w:proofErr w:type="spellStart"/>
      <w:r>
        <w:t>Hình</w:t>
      </w:r>
      <w:proofErr w:type="spellEnd"/>
      <w:r>
        <w:t xml:space="preserve">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3</w:t>
      </w:r>
      <w:r>
        <w:fldChar w:fldCharType="end"/>
      </w:r>
      <w:r>
        <w:t>.</w:t>
      </w:r>
      <w:r w:rsidR="005734A4">
        <w:fldChar w:fldCharType="begin"/>
      </w:r>
      <w:r w:rsidR="005734A4">
        <w:instrText xml:space="preserve"> SEQ Hình \* ARABIC \s 1 </w:instrText>
      </w:r>
      <w:r w:rsidR="005734A4">
        <w:fldChar w:fldCharType="separate"/>
      </w:r>
      <w:r w:rsidR="005734A4">
        <w:rPr>
          <w:noProof/>
        </w:rPr>
        <w:t>28</w:t>
      </w:r>
      <w:r w:rsidR="005734A4">
        <w:fldChar w:fldCharType="end"/>
      </w:r>
      <w:r>
        <w:rPr>
          <w:lang w:val="en-US"/>
        </w:rPr>
        <w:t xml:space="preserve"> </w:t>
      </w:r>
      <w:proofErr w:type="spellStart"/>
      <w:r w:rsidRPr="0071019F">
        <w:rPr>
          <w:lang w:val="en-US"/>
        </w:rPr>
        <w:t>Sơ</w:t>
      </w:r>
      <w:proofErr w:type="spellEnd"/>
      <w:r w:rsidRPr="0071019F">
        <w:rPr>
          <w:lang w:val="en-US"/>
        </w:rPr>
        <w:t xml:space="preserve"> đồ </w:t>
      </w:r>
      <w:proofErr w:type="spellStart"/>
      <w:r w:rsidRPr="0071019F">
        <w:rPr>
          <w:lang w:val="en-US"/>
        </w:rPr>
        <w:t>hoạt</w:t>
      </w:r>
      <w:proofErr w:type="spellEnd"/>
      <w:r w:rsidRPr="0071019F">
        <w:rPr>
          <w:lang w:val="en-US"/>
        </w:rPr>
        <w:t xml:space="preserve"> động </w:t>
      </w:r>
      <w:proofErr w:type="spellStart"/>
      <w:r w:rsidRPr="0071019F">
        <w:rPr>
          <w:lang w:val="en-US"/>
        </w:rPr>
        <w:t>Cập</w:t>
      </w:r>
      <w:proofErr w:type="spellEnd"/>
      <w:r w:rsidRPr="0071019F">
        <w:rPr>
          <w:lang w:val="en-US"/>
        </w:rPr>
        <w:t xml:space="preserve"> </w:t>
      </w:r>
      <w:proofErr w:type="spellStart"/>
      <w:r w:rsidRPr="0071019F">
        <w:rPr>
          <w:lang w:val="en-US"/>
        </w:rPr>
        <w:t>nhật</w:t>
      </w:r>
      <w:proofErr w:type="spellEnd"/>
      <w:r w:rsidRPr="0071019F">
        <w:rPr>
          <w:lang w:val="en-US"/>
        </w:rPr>
        <w:t xml:space="preserve"> </w:t>
      </w:r>
      <w:proofErr w:type="spellStart"/>
      <w:r w:rsidRPr="0071019F">
        <w:rPr>
          <w:lang w:val="en-US"/>
        </w:rPr>
        <w:t>trạng</w:t>
      </w:r>
      <w:proofErr w:type="spellEnd"/>
      <w:r w:rsidRPr="0071019F">
        <w:rPr>
          <w:lang w:val="en-US"/>
        </w:rPr>
        <w:t xml:space="preserve"> </w:t>
      </w:r>
      <w:proofErr w:type="spellStart"/>
      <w:r w:rsidRPr="0071019F">
        <w:rPr>
          <w:lang w:val="en-US"/>
        </w:rPr>
        <w:t>thái</w:t>
      </w:r>
      <w:proofErr w:type="spellEnd"/>
      <w:r w:rsidRPr="0071019F">
        <w:rPr>
          <w:lang w:val="en-US"/>
        </w:rPr>
        <w:t xml:space="preserve"> </w:t>
      </w:r>
      <w:proofErr w:type="spellStart"/>
      <w:r w:rsidRPr="0071019F">
        <w:rPr>
          <w:lang w:val="en-US"/>
        </w:rPr>
        <w:t>giao</w:t>
      </w:r>
      <w:proofErr w:type="spellEnd"/>
      <w:r w:rsidRPr="0071019F">
        <w:rPr>
          <w:lang w:val="en-US"/>
        </w:rPr>
        <w:t xml:space="preserve"> </w:t>
      </w:r>
      <w:proofErr w:type="spellStart"/>
      <w:r w:rsidRPr="0071019F">
        <w:rPr>
          <w:lang w:val="en-US"/>
        </w:rPr>
        <w:t>hàng</w:t>
      </w:r>
      <w:bookmarkEnd w:id="268"/>
      <w:proofErr w:type="spellEnd"/>
    </w:p>
    <w:p w14:paraId="37287CF4" w14:textId="5ED23413" w:rsidR="00482089" w:rsidRPr="00D5653B" w:rsidRDefault="00482089" w:rsidP="0027439C">
      <w:pPr>
        <w:pStyle w:val="Caption"/>
        <w:ind w:hanging="2160"/>
        <w:jc w:val="center"/>
        <w:rPr>
          <w:rFonts w:asciiTheme="majorHAnsi" w:hAnsiTheme="majorHAnsi" w:cstheme="majorHAnsi"/>
          <w:lang w:val="en-US"/>
        </w:rPr>
      </w:pPr>
    </w:p>
    <w:tbl>
      <w:tblPr>
        <w:tblW w:w="0" w:type="auto"/>
        <w:tblInd w:w="62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205"/>
        <w:gridCol w:w="7237"/>
      </w:tblGrid>
      <w:tr w:rsidR="00482089" w:rsidRPr="00D5653B" w14:paraId="29E3851C" w14:textId="77777777" w:rsidTr="00B638E3">
        <w:trPr>
          <w:trHeight w:val="544"/>
        </w:trPr>
        <w:tc>
          <w:tcPr>
            <w:tcW w:w="9442" w:type="dxa"/>
            <w:gridSpan w:val="2"/>
            <w:tcBorders>
              <w:right w:val="single" w:sz="6" w:space="0" w:color="000000" w:themeColor="text1"/>
            </w:tcBorders>
            <w:shd w:val="clear" w:color="auto" w:fill="D0CECE"/>
          </w:tcPr>
          <w:p w14:paraId="583CA71A" w14:textId="77777777" w:rsidR="00482089" w:rsidRPr="00D5653B" w:rsidRDefault="00482089" w:rsidP="00327B41">
            <w:pPr>
              <w:pStyle w:val="TableParagraph"/>
              <w:ind w:left="144" w:right="144"/>
              <w:jc w:val="left"/>
              <w:rPr>
                <w:rFonts w:asciiTheme="majorHAnsi" w:hAnsiTheme="majorHAnsi" w:cstheme="majorHAnsi"/>
                <w:sz w:val="24"/>
              </w:rPr>
            </w:pPr>
          </w:p>
        </w:tc>
      </w:tr>
      <w:tr w:rsidR="00482089" w:rsidRPr="00D5653B" w14:paraId="758A7F9D" w14:textId="77777777" w:rsidTr="00422D03">
        <w:trPr>
          <w:trHeight w:val="568"/>
        </w:trPr>
        <w:tc>
          <w:tcPr>
            <w:tcW w:w="2205" w:type="dxa"/>
          </w:tcPr>
          <w:p w14:paraId="187655E5" w14:textId="77777777" w:rsidR="00482089" w:rsidRPr="00D5653B" w:rsidRDefault="00482089" w:rsidP="00327B41">
            <w:pPr>
              <w:pStyle w:val="TableParagraph"/>
              <w:spacing w:before="2"/>
              <w:ind w:left="144" w:right="144"/>
              <w:jc w:val="left"/>
              <w:rPr>
                <w:rFonts w:asciiTheme="majorHAnsi" w:hAnsiTheme="majorHAnsi" w:cstheme="majorHAnsi"/>
                <w:b/>
              </w:rPr>
            </w:pPr>
            <w:r w:rsidRPr="00D5653B">
              <w:rPr>
                <w:rFonts w:asciiTheme="majorHAnsi" w:hAnsiTheme="majorHAnsi" w:cstheme="majorHAnsi"/>
                <w:b/>
              </w:rPr>
              <w:t>Tên</w:t>
            </w:r>
            <w:r w:rsidRPr="00D5653B">
              <w:rPr>
                <w:rFonts w:asciiTheme="majorHAnsi" w:hAnsiTheme="majorHAnsi" w:cstheme="majorHAnsi"/>
                <w:b/>
                <w:spacing w:val="-3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Use</w:t>
            </w:r>
            <w:proofErr w:type="spellEnd"/>
            <w:r w:rsidRPr="00D5653B">
              <w:rPr>
                <w:rFonts w:asciiTheme="majorHAnsi" w:hAnsiTheme="majorHAnsi" w:cstheme="majorHAnsi"/>
                <w:b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Case</w:t>
            </w:r>
            <w:proofErr w:type="spellEnd"/>
          </w:p>
        </w:tc>
        <w:tc>
          <w:tcPr>
            <w:tcW w:w="7237" w:type="dxa"/>
            <w:tcBorders>
              <w:right w:val="single" w:sz="6" w:space="0" w:color="000000" w:themeColor="text1"/>
            </w:tcBorders>
          </w:tcPr>
          <w:p w14:paraId="0EC9FA0D" w14:textId="77777777" w:rsidR="00482089" w:rsidRPr="00D5653B" w:rsidRDefault="00482089" w:rsidP="004E7EB8">
            <w:pPr>
              <w:pStyle w:val="TableParagraph"/>
              <w:spacing w:line="326" w:lineRule="exact"/>
              <w:ind w:left="144" w:right="144"/>
              <w:jc w:val="both"/>
              <w:rPr>
                <w:rFonts w:asciiTheme="majorHAnsi" w:hAnsiTheme="majorHAnsi" w:cstheme="majorHAnsi"/>
              </w:rPr>
            </w:pPr>
            <w:proofErr w:type="spellStart"/>
            <w:r w:rsidRPr="00D5653B">
              <w:rPr>
                <w:rFonts w:asciiTheme="majorHAnsi" w:hAnsiTheme="majorHAnsi" w:cstheme="majorHAnsi"/>
                <w:color w:val="000000"/>
                <w:lang w:val="en-US"/>
              </w:rPr>
              <w:t>Cập</w:t>
            </w:r>
            <w:proofErr w:type="spellEnd"/>
            <w:r w:rsidRPr="00D5653B">
              <w:rPr>
                <w:rFonts w:asciiTheme="majorHAnsi" w:hAnsiTheme="majorHAnsi" w:cstheme="majorHAnsi"/>
                <w:color w:val="000000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color w:val="000000"/>
                <w:lang w:val="en-US"/>
              </w:rPr>
              <w:t>nhật</w:t>
            </w:r>
            <w:proofErr w:type="spellEnd"/>
            <w:r w:rsidRPr="00D5653B">
              <w:rPr>
                <w:rFonts w:asciiTheme="majorHAnsi" w:hAnsiTheme="majorHAnsi" w:cstheme="majorHAnsi"/>
                <w:color w:val="000000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color w:val="000000"/>
                <w:lang w:val="en-US"/>
              </w:rPr>
              <w:t>trạng</w:t>
            </w:r>
            <w:proofErr w:type="spellEnd"/>
            <w:r w:rsidRPr="00D5653B">
              <w:rPr>
                <w:rFonts w:asciiTheme="majorHAnsi" w:hAnsiTheme="majorHAnsi" w:cstheme="majorHAnsi"/>
                <w:color w:val="000000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color w:val="000000"/>
                <w:lang w:val="en-US"/>
              </w:rPr>
              <w:t>thái</w:t>
            </w:r>
            <w:proofErr w:type="spellEnd"/>
            <w:r w:rsidRPr="00D5653B">
              <w:rPr>
                <w:rFonts w:asciiTheme="majorHAnsi" w:hAnsiTheme="majorHAnsi" w:cstheme="majorHAnsi"/>
                <w:color w:val="000000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color w:val="000000"/>
                <w:lang w:val="en-US"/>
              </w:rPr>
              <w:t>giao</w:t>
            </w:r>
            <w:proofErr w:type="spellEnd"/>
            <w:r w:rsidRPr="00D5653B">
              <w:rPr>
                <w:rFonts w:asciiTheme="majorHAnsi" w:hAnsiTheme="majorHAnsi" w:cstheme="majorHAnsi"/>
                <w:color w:val="000000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color w:val="000000"/>
                <w:lang w:val="en-US"/>
              </w:rPr>
              <w:t>hàng</w:t>
            </w:r>
            <w:proofErr w:type="spellEnd"/>
          </w:p>
        </w:tc>
      </w:tr>
      <w:tr w:rsidR="00482089" w:rsidRPr="00D5653B" w14:paraId="0C58508B" w14:textId="77777777" w:rsidTr="00422D03">
        <w:trPr>
          <w:trHeight w:val="568"/>
        </w:trPr>
        <w:tc>
          <w:tcPr>
            <w:tcW w:w="2205" w:type="dxa"/>
          </w:tcPr>
          <w:p w14:paraId="5D4EA165" w14:textId="77777777" w:rsidR="00482089" w:rsidRPr="00D5653B" w:rsidRDefault="00482089" w:rsidP="00327B41">
            <w:pPr>
              <w:pStyle w:val="TableParagraph"/>
              <w:spacing w:before="2"/>
              <w:ind w:left="144" w:right="144"/>
              <w:jc w:val="left"/>
              <w:rPr>
                <w:rFonts w:asciiTheme="majorHAnsi" w:hAnsiTheme="majorHAnsi" w:cstheme="majorHAnsi"/>
                <w:b/>
              </w:rPr>
            </w:pPr>
            <w:r w:rsidRPr="00D5653B">
              <w:rPr>
                <w:rFonts w:asciiTheme="majorHAnsi" w:hAnsiTheme="majorHAnsi" w:cstheme="majorHAnsi"/>
                <w:b/>
              </w:rPr>
              <w:t>Mô</w:t>
            </w:r>
            <w:r w:rsidRPr="00D5653B">
              <w:rPr>
                <w:rFonts w:asciiTheme="majorHAnsi" w:hAnsiTheme="majorHAnsi" w:cstheme="majorHAnsi"/>
                <w:b/>
                <w:spacing w:val="-1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tả</w:t>
            </w:r>
            <w:proofErr w:type="spellEnd"/>
          </w:p>
        </w:tc>
        <w:tc>
          <w:tcPr>
            <w:tcW w:w="7237" w:type="dxa"/>
            <w:tcBorders>
              <w:right w:val="single" w:sz="6" w:space="0" w:color="000000" w:themeColor="text1"/>
            </w:tcBorders>
          </w:tcPr>
          <w:p w14:paraId="2C92872B" w14:textId="77777777" w:rsidR="00482089" w:rsidRPr="00D5653B" w:rsidRDefault="00482089" w:rsidP="004E7EB8">
            <w:pPr>
              <w:pStyle w:val="TableParagraph"/>
              <w:spacing w:line="336" w:lineRule="exact"/>
              <w:ind w:left="144" w:right="144"/>
              <w:jc w:val="both"/>
              <w:rPr>
                <w:rFonts w:asciiTheme="majorHAnsi" w:hAnsiTheme="majorHAnsi" w:cstheme="majorHAnsi"/>
              </w:rPr>
            </w:pP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Chức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năng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cho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phép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người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bán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có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thể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cập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nhật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trạng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thái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đơn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hàng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như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“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Xác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nhận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>”, “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Đã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chuyển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cho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đơn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vị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vận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chuyển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”, ...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Hỗ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trợ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cho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người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bán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có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thể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cập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nhật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,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dễ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dàng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quản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lý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đơn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hàng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nào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đã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được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giải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quyết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. Gia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tăng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hiệu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suất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làm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việc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của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người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bán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>.</w:t>
            </w:r>
          </w:p>
        </w:tc>
      </w:tr>
      <w:tr w:rsidR="00482089" w:rsidRPr="00D5653B" w14:paraId="5E285BE2" w14:textId="77777777" w:rsidTr="00422D03">
        <w:trPr>
          <w:trHeight w:val="568"/>
        </w:trPr>
        <w:tc>
          <w:tcPr>
            <w:tcW w:w="2205" w:type="dxa"/>
          </w:tcPr>
          <w:p w14:paraId="3316A8C2" w14:textId="77777777" w:rsidR="00482089" w:rsidRPr="00D5653B" w:rsidRDefault="00482089" w:rsidP="00327B41">
            <w:pPr>
              <w:pStyle w:val="TableParagraph"/>
              <w:spacing w:before="2"/>
              <w:ind w:left="144" w:right="144"/>
              <w:jc w:val="left"/>
              <w:rPr>
                <w:rFonts w:asciiTheme="majorHAnsi" w:hAnsiTheme="majorHAnsi" w:cstheme="majorHAnsi"/>
                <w:b/>
              </w:rPr>
            </w:pPr>
            <w:proofErr w:type="spellStart"/>
            <w:r w:rsidRPr="00D5653B">
              <w:rPr>
                <w:rFonts w:asciiTheme="majorHAnsi" w:hAnsiTheme="majorHAnsi" w:cstheme="majorHAnsi"/>
                <w:b/>
              </w:rPr>
              <w:t>Người</w:t>
            </w:r>
            <w:proofErr w:type="spellEnd"/>
            <w:r w:rsidRPr="00D5653B">
              <w:rPr>
                <w:rFonts w:asciiTheme="majorHAnsi" w:hAnsiTheme="majorHAnsi" w:cstheme="majorHAnsi"/>
                <w:b/>
                <w:spacing w:val="-3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thực</w:t>
            </w:r>
            <w:proofErr w:type="spellEnd"/>
            <w:r w:rsidRPr="00D5653B">
              <w:rPr>
                <w:rFonts w:asciiTheme="majorHAnsi" w:hAnsiTheme="majorHAnsi" w:cstheme="majorHAnsi"/>
                <w:b/>
                <w:spacing w:val="-2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hiện</w:t>
            </w:r>
            <w:proofErr w:type="spellEnd"/>
          </w:p>
        </w:tc>
        <w:tc>
          <w:tcPr>
            <w:tcW w:w="7237" w:type="dxa"/>
            <w:tcBorders>
              <w:right w:val="single" w:sz="6" w:space="0" w:color="000000" w:themeColor="text1"/>
            </w:tcBorders>
          </w:tcPr>
          <w:p w14:paraId="0754E02A" w14:textId="77777777" w:rsidR="00482089" w:rsidRPr="00D5653B" w:rsidRDefault="00482089" w:rsidP="004E7EB8">
            <w:pPr>
              <w:pStyle w:val="TableParagraph"/>
              <w:spacing w:line="294" w:lineRule="exact"/>
              <w:ind w:left="144" w:right="144"/>
              <w:jc w:val="both"/>
              <w:rPr>
                <w:rFonts w:asciiTheme="majorHAnsi" w:hAnsiTheme="majorHAnsi" w:cstheme="majorHAnsi"/>
                <w:lang w:val="en-US"/>
              </w:rPr>
            </w:pPr>
            <w:r w:rsidRPr="00D5653B">
              <w:rPr>
                <w:rFonts w:asciiTheme="majorHAnsi" w:hAnsiTheme="majorHAnsi" w:cstheme="majorHAnsi"/>
                <w:lang w:val="en-US"/>
              </w:rPr>
              <w:t>Admin/Staff</w:t>
            </w:r>
          </w:p>
        </w:tc>
      </w:tr>
      <w:tr w:rsidR="00482089" w:rsidRPr="00D5653B" w14:paraId="1E9A0D92" w14:textId="77777777" w:rsidTr="00422D03">
        <w:trPr>
          <w:trHeight w:val="568"/>
        </w:trPr>
        <w:tc>
          <w:tcPr>
            <w:tcW w:w="2205" w:type="dxa"/>
          </w:tcPr>
          <w:p w14:paraId="4D59E8E2" w14:textId="77777777" w:rsidR="00482089" w:rsidRPr="00D5653B" w:rsidRDefault="00482089" w:rsidP="00327B41">
            <w:pPr>
              <w:pStyle w:val="TableParagraph"/>
              <w:spacing w:before="2"/>
              <w:ind w:left="144" w:right="144"/>
              <w:jc w:val="left"/>
              <w:rPr>
                <w:rFonts w:asciiTheme="majorHAnsi" w:hAnsiTheme="majorHAnsi" w:cstheme="majorHAnsi"/>
                <w:b/>
              </w:rPr>
            </w:pPr>
            <w:proofErr w:type="spellStart"/>
            <w:r w:rsidRPr="00D5653B">
              <w:rPr>
                <w:rFonts w:asciiTheme="majorHAnsi" w:hAnsiTheme="majorHAnsi" w:cstheme="majorHAnsi"/>
                <w:b/>
              </w:rPr>
              <w:lastRenderedPageBreak/>
              <w:t>Điều</w:t>
            </w:r>
            <w:proofErr w:type="spellEnd"/>
            <w:r w:rsidRPr="00D5653B">
              <w:rPr>
                <w:rFonts w:asciiTheme="majorHAnsi" w:hAnsiTheme="majorHAnsi" w:cstheme="majorHAnsi"/>
                <w:b/>
                <w:spacing w:val="-3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kiện</w:t>
            </w:r>
            <w:proofErr w:type="spellEnd"/>
            <w:r w:rsidRPr="00D5653B">
              <w:rPr>
                <w:rFonts w:asciiTheme="majorHAnsi" w:hAnsiTheme="majorHAnsi" w:cstheme="majorHAnsi"/>
                <w:b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trước</w:t>
            </w:r>
            <w:proofErr w:type="spellEnd"/>
            <w:r w:rsidRPr="00D5653B">
              <w:rPr>
                <w:rFonts w:asciiTheme="majorHAnsi" w:hAnsiTheme="majorHAnsi" w:cstheme="majorHAnsi"/>
                <w:b/>
                <w:spacing w:val="-2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xử</w:t>
            </w:r>
            <w:proofErr w:type="spellEnd"/>
            <w:r w:rsidRPr="00D5653B">
              <w:rPr>
                <w:rFonts w:asciiTheme="majorHAnsi" w:hAnsiTheme="majorHAnsi" w:cstheme="majorHAnsi"/>
                <w:b/>
                <w:spacing w:val="-1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lí</w:t>
            </w:r>
            <w:proofErr w:type="spellEnd"/>
          </w:p>
        </w:tc>
        <w:tc>
          <w:tcPr>
            <w:tcW w:w="7237" w:type="dxa"/>
            <w:tcBorders>
              <w:right w:val="single" w:sz="6" w:space="0" w:color="000000" w:themeColor="text1"/>
            </w:tcBorders>
          </w:tcPr>
          <w:p w14:paraId="0D4802A4" w14:textId="77777777" w:rsidR="00482089" w:rsidRPr="00D5653B" w:rsidRDefault="00482089" w:rsidP="004E7EB8">
            <w:pPr>
              <w:pStyle w:val="TableParagraph"/>
              <w:spacing w:line="336" w:lineRule="exact"/>
              <w:ind w:left="144" w:right="144"/>
              <w:jc w:val="both"/>
              <w:rPr>
                <w:rFonts w:asciiTheme="majorHAnsi" w:hAnsiTheme="majorHAnsi" w:cstheme="majorHAnsi"/>
                <w:lang w:val="en-US"/>
              </w:rPr>
            </w:pPr>
            <w:r w:rsidRPr="00D5653B">
              <w:rPr>
                <w:rFonts w:asciiTheme="majorHAnsi" w:hAnsiTheme="majorHAnsi" w:cstheme="majorHAnsi"/>
                <w:lang w:val="en-US"/>
              </w:rPr>
              <w:t xml:space="preserve"> Admin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đăng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nhập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vào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hệ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thống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và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đơn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hàng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không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ở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trạng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thái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“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Đã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nhận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”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hoặc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“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Lỗi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>”.</w:t>
            </w:r>
          </w:p>
        </w:tc>
      </w:tr>
      <w:tr w:rsidR="00482089" w:rsidRPr="00D5653B" w14:paraId="6D5482BC" w14:textId="77777777" w:rsidTr="00422D03">
        <w:trPr>
          <w:trHeight w:val="955"/>
        </w:trPr>
        <w:tc>
          <w:tcPr>
            <w:tcW w:w="2205" w:type="dxa"/>
          </w:tcPr>
          <w:p w14:paraId="1707522A" w14:textId="77777777" w:rsidR="00482089" w:rsidRPr="00D5653B" w:rsidRDefault="00482089" w:rsidP="00327B41">
            <w:pPr>
              <w:pStyle w:val="TableParagraph"/>
              <w:spacing w:before="2"/>
              <w:ind w:left="144" w:right="144"/>
              <w:jc w:val="left"/>
              <w:rPr>
                <w:rFonts w:asciiTheme="majorHAnsi" w:hAnsiTheme="majorHAnsi" w:cstheme="majorHAnsi"/>
                <w:b/>
              </w:rPr>
            </w:pPr>
            <w:r w:rsidRPr="00D5653B">
              <w:rPr>
                <w:rFonts w:asciiTheme="majorHAnsi" w:hAnsiTheme="majorHAnsi" w:cstheme="majorHAnsi"/>
                <w:b/>
              </w:rPr>
              <w:t>Sau</w:t>
            </w:r>
            <w:r w:rsidRPr="00D5653B">
              <w:rPr>
                <w:rFonts w:asciiTheme="majorHAnsi" w:hAnsiTheme="majorHAnsi" w:cstheme="majorHAnsi"/>
                <w:b/>
                <w:spacing w:val="-2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xử</w:t>
            </w:r>
            <w:proofErr w:type="spellEnd"/>
            <w:r w:rsidRPr="00D5653B">
              <w:rPr>
                <w:rFonts w:asciiTheme="majorHAnsi" w:hAnsiTheme="majorHAnsi" w:cstheme="majorHAnsi"/>
                <w:b/>
                <w:spacing w:val="-1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lí</w:t>
            </w:r>
            <w:proofErr w:type="spellEnd"/>
            <w:r w:rsidRPr="00D5653B">
              <w:rPr>
                <w:rFonts w:asciiTheme="majorHAnsi" w:hAnsiTheme="majorHAnsi" w:cstheme="majorHAnsi"/>
                <w:b/>
                <w:spacing w:val="-1"/>
              </w:rPr>
              <w:t xml:space="preserve"> </w:t>
            </w:r>
            <w:r w:rsidRPr="00D5653B">
              <w:rPr>
                <w:rFonts w:asciiTheme="majorHAnsi" w:hAnsiTheme="majorHAnsi" w:cstheme="majorHAnsi"/>
                <w:b/>
              </w:rPr>
              <w:t>(sau</w:t>
            </w:r>
            <w:r w:rsidRPr="00D5653B">
              <w:rPr>
                <w:rFonts w:asciiTheme="majorHAnsi" w:hAnsiTheme="majorHAnsi" w:cstheme="majorHAnsi"/>
                <w:b/>
                <w:spacing w:val="-2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Use-case</w:t>
            </w:r>
            <w:proofErr w:type="spellEnd"/>
            <w:r w:rsidRPr="00D5653B">
              <w:rPr>
                <w:rFonts w:asciiTheme="majorHAnsi" w:hAnsiTheme="majorHAnsi" w:cstheme="majorHAnsi"/>
                <w:b/>
              </w:rPr>
              <w:t>)</w:t>
            </w:r>
          </w:p>
        </w:tc>
        <w:tc>
          <w:tcPr>
            <w:tcW w:w="7237" w:type="dxa"/>
            <w:tcBorders>
              <w:right w:val="single" w:sz="6" w:space="0" w:color="000000" w:themeColor="text1"/>
            </w:tcBorders>
          </w:tcPr>
          <w:p w14:paraId="0EE7CA9C" w14:textId="77777777" w:rsidR="00482089" w:rsidRPr="00D5653B" w:rsidRDefault="00482089" w:rsidP="004E7EB8">
            <w:pPr>
              <w:pStyle w:val="TableParagraph"/>
              <w:spacing w:line="324" w:lineRule="auto"/>
              <w:ind w:left="144" w:right="144"/>
              <w:jc w:val="both"/>
              <w:rPr>
                <w:rFonts w:asciiTheme="majorHAnsi" w:hAnsiTheme="majorHAnsi" w:cstheme="majorHAnsi"/>
                <w:lang w:val="en-US"/>
              </w:rPr>
            </w:pP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Đơn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hàng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được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cập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nhật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trạng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thái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như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yêu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cầu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người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bán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>.</w:t>
            </w:r>
          </w:p>
        </w:tc>
      </w:tr>
      <w:tr w:rsidR="00482089" w:rsidRPr="00D5653B" w14:paraId="488D9C26" w14:textId="77777777" w:rsidTr="00422D03">
        <w:trPr>
          <w:trHeight w:val="569"/>
        </w:trPr>
        <w:tc>
          <w:tcPr>
            <w:tcW w:w="2205" w:type="dxa"/>
          </w:tcPr>
          <w:p w14:paraId="5E284BC0" w14:textId="77777777" w:rsidR="00482089" w:rsidRPr="00D5653B" w:rsidRDefault="00482089" w:rsidP="00327B41">
            <w:pPr>
              <w:pStyle w:val="TableParagraph"/>
              <w:spacing w:before="2"/>
              <w:ind w:left="144" w:right="144"/>
              <w:jc w:val="left"/>
              <w:rPr>
                <w:rFonts w:asciiTheme="majorHAnsi" w:hAnsiTheme="majorHAnsi" w:cstheme="majorHAnsi"/>
                <w:b/>
              </w:rPr>
            </w:pPr>
            <w:proofErr w:type="spellStart"/>
            <w:r w:rsidRPr="00D5653B">
              <w:rPr>
                <w:rFonts w:asciiTheme="majorHAnsi" w:hAnsiTheme="majorHAnsi" w:cstheme="majorHAnsi"/>
                <w:b/>
              </w:rPr>
              <w:t>Ngoại</w:t>
            </w:r>
            <w:proofErr w:type="spellEnd"/>
            <w:r w:rsidRPr="00D5653B">
              <w:rPr>
                <w:rFonts w:asciiTheme="majorHAnsi" w:hAnsiTheme="majorHAnsi" w:cstheme="majorHAnsi"/>
                <w:b/>
                <w:spacing w:val="-2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lệ</w:t>
            </w:r>
            <w:proofErr w:type="spellEnd"/>
            <w:r w:rsidRPr="00D5653B">
              <w:rPr>
                <w:rFonts w:asciiTheme="majorHAnsi" w:hAnsiTheme="majorHAnsi" w:cstheme="majorHAnsi"/>
                <w:b/>
                <w:spacing w:val="-2"/>
              </w:rPr>
              <w:t xml:space="preserve"> </w:t>
            </w:r>
            <w:r w:rsidRPr="00D5653B">
              <w:rPr>
                <w:rFonts w:asciiTheme="majorHAnsi" w:hAnsiTheme="majorHAnsi" w:cstheme="majorHAnsi"/>
                <w:b/>
              </w:rPr>
              <w:t>(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Exception</w:t>
            </w:r>
            <w:proofErr w:type="spellEnd"/>
            <w:r w:rsidRPr="00D5653B">
              <w:rPr>
                <w:rFonts w:asciiTheme="majorHAnsi" w:hAnsiTheme="majorHAnsi" w:cstheme="majorHAnsi"/>
                <w:b/>
              </w:rPr>
              <w:t>)</w:t>
            </w:r>
          </w:p>
        </w:tc>
        <w:tc>
          <w:tcPr>
            <w:tcW w:w="7237" w:type="dxa"/>
            <w:tcBorders>
              <w:right w:val="single" w:sz="6" w:space="0" w:color="000000" w:themeColor="text1"/>
            </w:tcBorders>
          </w:tcPr>
          <w:p w14:paraId="4AEEDC7E" w14:textId="77777777" w:rsidR="00482089" w:rsidRPr="00D5653B" w:rsidRDefault="00482089" w:rsidP="004E7EB8">
            <w:pPr>
              <w:pStyle w:val="TableParagraph"/>
              <w:spacing w:line="294" w:lineRule="exact"/>
              <w:ind w:left="144" w:right="144"/>
              <w:jc w:val="both"/>
              <w:rPr>
                <w:rFonts w:asciiTheme="majorHAnsi" w:hAnsiTheme="majorHAnsi" w:cstheme="majorHAnsi"/>
                <w:lang w:val="en-US"/>
              </w:rPr>
            </w:pPr>
            <w:r w:rsidRPr="00D5653B">
              <w:rPr>
                <w:rFonts w:asciiTheme="majorHAnsi" w:hAnsiTheme="majorHAnsi" w:cstheme="majorHAnsi"/>
                <w:lang w:val="en-US"/>
              </w:rPr>
              <w:t>None</w:t>
            </w:r>
          </w:p>
        </w:tc>
      </w:tr>
      <w:tr w:rsidR="00482089" w:rsidRPr="00D5653B" w14:paraId="5435EF93" w14:textId="77777777" w:rsidTr="00422D03">
        <w:trPr>
          <w:trHeight w:val="1137"/>
        </w:trPr>
        <w:tc>
          <w:tcPr>
            <w:tcW w:w="2205" w:type="dxa"/>
          </w:tcPr>
          <w:p w14:paraId="7BAC377E" w14:textId="77777777" w:rsidR="00482089" w:rsidRPr="00D5653B" w:rsidRDefault="00482089" w:rsidP="00327B41">
            <w:pPr>
              <w:pStyle w:val="TableParagraph"/>
              <w:spacing w:before="2"/>
              <w:ind w:left="144" w:right="144"/>
              <w:jc w:val="left"/>
              <w:rPr>
                <w:rFonts w:asciiTheme="majorHAnsi" w:hAnsiTheme="majorHAnsi" w:cstheme="majorHAnsi"/>
                <w:b/>
              </w:rPr>
            </w:pPr>
            <w:proofErr w:type="spellStart"/>
            <w:r w:rsidRPr="00D5653B">
              <w:rPr>
                <w:rFonts w:asciiTheme="majorHAnsi" w:hAnsiTheme="majorHAnsi" w:cstheme="majorHAnsi"/>
                <w:b/>
              </w:rPr>
              <w:t>Dòng</w:t>
            </w:r>
            <w:proofErr w:type="spellEnd"/>
            <w:r w:rsidRPr="00D5653B">
              <w:rPr>
                <w:rFonts w:asciiTheme="majorHAnsi" w:hAnsiTheme="majorHAnsi" w:cstheme="majorHAnsi"/>
                <w:b/>
                <w:spacing w:val="-2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sự</w:t>
            </w:r>
            <w:proofErr w:type="spellEnd"/>
            <w:r w:rsidRPr="00D5653B">
              <w:rPr>
                <w:rFonts w:asciiTheme="majorHAnsi" w:hAnsiTheme="majorHAnsi" w:cstheme="majorHAnsi"/>
                <w:b/>
                <w:spacing w:val="-1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kiện</w:t>
            </w:r>
            <w:proofErr w:type="spellEnd"/>
            <w:r w:rsidRPr="00D5653B">
              <w:rPr>
                <w:rFonts w:asciiTheme="majorHAnsi" w:hAnsiTheme="majorHAnsi" w:cstheme="majorHAnsi"/>
                <w:b/>
                <w:spacing w:val="-1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chính</w:t>
            </w:r>
            <w:proofErr w:type="spellEnd"/>
          </w:p>
        </w:tc>
        <w:tc>
          <w:tcPr>
            <w:tcW w:w="7237" w:type="dxa"/>
            <w:tcBorders>
              <w:right w:val="single" w:sz="6" w:space="0" w:color="000000" w:themeColor="text1"/>
            </w:tcBorders>
          </w:tcPr>
          <w:p w14:paraId="18D9C6E0" w14:textId="77777777" w:rsidR="00482089" w:rsidRPr="00D5653B" w:rsidRDefault="00482089" w:rsidP="004E7EB8">
            <w:pPr>
              <w:ind w:left="144" w:right="144"/>
              <w:jc w:val="both"/>
              <w:rPr>
                <w:rFonts w:asciiTheme="majorHAnsi" w:hAnsiTheme="majorHAnsi" w:cstheme="majorHAnsi"/>
                <w:lang w:val="en-US"/>
              </w:rPr>
            </w:pP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Luồng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sự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kiện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cơ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bản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sẽ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được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mô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tả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bên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dưới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theo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thứ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tự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thực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hiện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>:</w:t>
            </w:r>
          </w:p>
          <w:p w14:paraId="75AF3AA4" w14:textId="69A0270D" w:rsidR="00482089" w:rsidRPr="00D5653B" w:rsidRDefault="004C3275" w:rsidP="005F7E53">
            <w:pPr>
              <w:numPr>
                <w:ilvl w:val="0"/>
                <w:numId w:val="47"/>
              </w:numPr>
              <w:autoSpaceDE/>
              <w:autoSpaceDN/>
              <w:spacing w:line="240" w:lineRule="auto"/>
              <w:ind w:left="144" w:right="144"/>
              <w:jc w:val="both"/>
              <w:rPr>
                <w:rFonts w:asciiTheme="majorHAnsi" w:hAnsiTheme="majorHAnsi" w:cstheme="majorHAnsi"/>
                <w:lang w:val="en-US"/>
              </w:rPr>
            </w:pPr>
            <w:r>
              <w:rPr>
                <w:rFonts w:asciiTheme="majorHAnsi" w:hAnsiTheme="majorHAnsi" w:cstheme="majorHAnsi"/>
                <w:lang w:val="en-US"/>
              </w:rPr>
              <w:t xml:space="preserve">- </w:t>
            </w:r>
            <w:proofErr w:type="spellStart"/>
            <w:r w:rsidR="00482089" w:rsidRPr="00D5653B">
              <w:rPr>
                <w:rFonts w:asciiTheme="majorHAnsi" w:hAnsiTheme="majorHAnsi" w:cstheme="majorHAnsi"/>
                <w:lang w:val="en-US"/>
              </w:rPr>
              <w:t>Người</w:t>
            </w:r>
            <w:proofErr w:type="spellEnd"/>
            <w:r w:rsidR="00482089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482089" w:rsidRPr="00D5653B">
              <w:rPr>
                <w:rFonts w:asciiTheme="majorHAnsi" w:hAnsiTheme="majorHAnsi" w:cstheme="majorHAnsi"/>
                <w:lang w:val="en-US"/>
              </w:rPr>
              <w:t>bán</w:t>
            </w:r>
            <w:proofErr w:type="spellEnd"/>
            <w:r w:rsidR="00482089" w:rsidRPr="00D5653B">
              <w:rPr>
                <w:rFonts w:asciiTheme="majorHAnsi" w:hAnsiTheme="majorHAnsi" w:cstheme="majorHAnsi"/>
                <w:lang w:val="en-US"/>
              </w:rPr>
              <w:t xml:space="preserve"> vào mục “</w:t>
            </w:r>
            <w:proofErr w:type="spellStart"/>
            <w:r w:rsidR="00482089" w:rsidRPr="00D5653B">
              <w:rPr>
                <w:rFonts w:asciiTheme="majorHAnsi" w:hAnsiTheme="majorHAnsi" w:cstheme="majorHAnsi"/>
                <w:lang w:val="en-US"/>
              </w:rPr>
              <w:t>Đơn</w:t>
            </w:r>
            <w:proofErr w:type="spellEnd"/>
            <w:r w:rsidR="00482089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482089" w:rsidRPr="00D5653B">
              <w:rPr>
                <w:rFonts w:asciiTheme="majorHAnsi" w:hAnsiTheme="majorHAnsi" w:cstheme="majorHAnsi"/>
                <w:lang w:val="en-US"/>
              </w:rPr>
              <w:t>hàng</w:t>
            </w:r>
            <w:proofErr w:type="spellEnd"/>
            <w:r w:rsidR="00482089" w:rsidRPr="00D5653B">
              <w:rPr>
                <w:rFonts w:asciiTheme="majorHAnsi" w:hAnsiTheme="majorHAnsi" w:cstheme="majorHAnsi"/>
                <w:lang w:val="en-US"/>
              </w:rPr>
              <w:t xml:space="preserve">” ở </w:t>
            </w:r>
            <w:proofErr w:type="spellStart"/>
            <w:r w:rsidR="00482089" w:rsidRPr="00D5653B">
              <w:rPr>
                <w:rFonts w:asciiTheme="majorHAnsi" w:hAnsiTheme="majorHAnsi" w:cstheme="majorHAnsi"/>
                <w:lang w:val="en-US"/>
              </w:rPr>
              <w:t>thanh</w:t>
            </w:r>
            <w:proofErr w:type="spellEnd"/>
            <w:r w:rsidR="00482089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482089" w:rsidRPr="00D5653B">
              <w:rPr>
                <w:rFonts w:asciiTheme="majorHAnsi" w:hAnsiTheme="majorHAnsi" w:cstheme="majorHAnsi"/>
                <w:lang w:val="en-US"/>
              </w:rPr>
              <w:t>dịch</w:t>
            </w:r>
            <w:proofErr w:type="spellEnd"/>
            <w:r w:rsidR="00482089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482089" w:rsidRPr="00D5653B">
              <w:rPr>
                <w:rFonts w:asciiTheme="majorHAnsi" w:hAnsiTheme="majorHAnsi" w:cstheme="majorHAnsi"/>
                <w:lang w:val="en-US"/>
              </w:rPr>
              <w:t>chuyển</w:t>
            </w:r>
            <w:proofErr w:type="spellEnd"/>
            <w:r w:rsidR="00482089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482089" w:rsidRPr="00D5653B">
              <w:rPr>
                <w:rFonts w:asciiTheme="majorHAnsi" w:hAnsiTheme="majorHAnsi" w:cstheme="majorHAnsi"/>
                <w:lang w:val="en-US"/>
              </w:rPr>
              <w:t>đáy</w:t>
            </w:r>
            <w:proofErr w:type="spellEnd"/>
            <w:r w:rsidR="00482089" w:rsidRPr="00D5653B">
              <w:rPr>
                <w:rFonts w:asciiTheme="majorHAnsi" w:hAnsiTheme="majorHAnsi" w:cstheme="majorHAnsi"/>
                <w:lang w:val="en-US"/>
              </w:rPr>
              <w:t xml:space="preserve"> của </w:t>
            </w:r>
            <w:proofErr w:type="spellStart"/>
            <w:r w:rsidR="00482089" w:rsidRPr="00D5653B">
              <w:rPr>
                <w:rFonts w:asciiTheme="majorHAnsi" w:hAnsiTheme="majorHAnsi" w:cstheme="majorHAnsi"/>
                <w:lang w:val="en-US"/>
              </w:rPr>
              <w:t>ứng</w:t>
            </w:r>
            <w:proofErr w:type="spellEnd"/>
            <w:r w:rsidR="00482089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482089" w:rsidRPr="00D5653B">
              <w:rPr>
                <w:rFonts w:asciiTheme="majorHAnsi" w:hAnsiTheme="majorHAnsi" w:cstheme="majorHAnsi"/>
                <w:lang w:val="en-US"/>
              </w:rPr>
              <w:t>dụng</w:t>
            </w:r>
            <w:proofErr w:type="spellEnd"/>
            <w:r w:rsidR="00482089" w:rsidRPr="00D5653B">
              <w:rPr>
                <w:rFonts w:asciiTheme="majorHAnsi" w:hAnsiTheme="majorHAnsi" w:cstheme="majorHAnsi"/>
                <w:lang w:val="en-US"/>
              </w:rPr>
              <w:t>.</w:t>
            </w:r>
          </w:p>
          <w:p w14:paraId="5E69996A" w14:textId="1C9ADD31" w:rsidR="00482089" w:rsidRPr="00D5653B" w:rsidRDefault="004C3275" w:rsidP="005F7E53">
            <w:pPr>
              <w:numPr>
                <w:ilvl w:val="0"/>
                <w:numId w:val="47"/>
              </w:numPr>
              <w:autoSpaceDE/>
              <w:autoSpaceDN/>
              <w:spacing w:line="240" w:lineRule="auto"/>
              <w:ind w:left="144" w:right="144"/>
              <w:jc w:val="both"/>
              <w:rPr>
                <w:rFonts w:asciiTheme="majorHAnsi" w:hAnsiTheme="majorHAnsi" w:cstheme="majorHAnsi"/>
                <w:lang w:val="en-US"/>
              </w:rPr>
            </w:pPr>
            <w:r>
              <w:rPr>
                <w:rFonts w:asciiTheme="majorHAnsi" w:hAnsiTheme="majorHAnsi" w:cstheme="majorHAnsi"/>
                <w:lang w:val="en-US"/>
              </w:rPr>
              <w:t xml:space="preserve">- </w:t>
            </w:r>
            <w:proofErr w:type="spellStart"/>
            <w:r w:rsidR="00482089" w:rsidRPr="00D5653B">
              <w:rPr>
                <w:rFonts w:asciiTheme="majorHAnsi" w:hAnsiTheme="majorHAnsi" w:cstheme="majorHAnsi"/>
                <w:lang w:val="en-US"/>
              </w:rPr>
              <w:t>Người</w:t>
            </w:r>
            <w:proofErr w:type="spellEnd"/>
            <w:r w:rsidR="00482089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482089" w:rsidRPr="00D5653B">
              <w:rPr>
                <w:rFonts w:asciiTheme="majorHAnsi" w:hAnsiTheme="majorHAnsi" w:cstheme="majorHAnsi"/>
                <w:lang w:val="en-US"/>
              </w:rPr>
              <w:t>bán</w:t>
            </w:r>
            <w:proofErr w:type="spellEnd"/>
            <w:r w:rsidR="00482089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482089" w:rsidRPr="00D5653B">
              <w:rPr>
                <w:rFonts w:asciiTheme="majorHAnsi" w:hAnsiTheme="majorHAnsi" w:cstheme="majorHAnsi"/>
                <w:lang w:val="en-US"/>
              </w:rPr>
              <w:t>từ</w:t>
            </w:r>
            <w:proofErr w:type="spellEnd"/>
            <w:r w:rsidR="00482089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482089" w:rsidRPr="00D5653B">
              <w:rPr>
                <w:rFonts w:asciiTheme="majorHAnsi" w:hAnsiTheme="majorHAnsi" w:cstheme="majorHAnsi"/>
                <w:lang w:val="en-US"/>
              </w:rPr>
              <w:t>đây</w:t>
            </w:r>
            <w:proofErr w:type="spellEnd"/>
            <w:r w:rsidR="00482089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482089" w:rsidRPr="00D5653B">
              <w:rPr>
                <w:rFonts w:asciiTheme="majorHAnsi" w:hAnsiTheme="majorHAnsi" w:cstheme="majorHAnsi"/>
                <w:lang w:val="en-US"/>
              </w:rPr>
              <w:t>có</w:t>
            </w:r>
            <w:proofErr w:type="spellEnd"/>
            <w:r w:rsidR="00482089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482089" w:rsidRPr="00D5653B">
              <w:rPr>
                <w:rFonts w:asciiTheme="majorHAnsi" w:hAnsiTheme="majorHAnsi" w:cstheme="majorHAnsi"/>
                <w:lang w:val="en-US"/>
              </w:rPr>
              <w:t>thê</w:t>
            </w:r>
            <w:proofErr w:type="spellEnd"/>
            <w:r w:rsidR="00482089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482089" w:rsidRPr="00D5653B">
              <w:rPr>
                <w:rFonts w:asciiTheme="majorHAnsi" w:hAnsiTheme="majorHAnsi" w:cstheme="majorHAnsi"/>
                <w:lang w:val="en-US"/>
              </w:rPr>
              <w:t>tìm</w:t>
            </w:r>
            <w:proofErr w:type="spellEnd"/>
            <w:r w:rsidR="00482089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482089" w:rsidRPr="00D5653B">
              <w:rPr>
                <w:rFonts w:asciiTheme="majorHAnsi" w:hAnsiTheme="majorHAnsi" w:cstheme="majorHAnsi"/>
                <w:lang w:val="en-US"/>
              </w:rPr>
              <w:t>kiếm</w:t>
            </w:r>
            <w:proofErr w:type="spellEnd"/>
            <w:r w:rsidR="00482089" w:rsidRPr="00D5653B">
              <w:rPr>
                <w:rFonts w:asciiTheme="majorHAnsi" w:hAnsiTheme="majorHAnsi" w:cstheme="majorHAnsi"/>
                <w:lang w:val="en-US"/>
              </w:rPr>
              <w:t xml:space="preserve">, </w:t>
            </w:r>
            <w:proofErr w:type="spellStart"/>
            <w:r w:rsidR="00482089" w:rsidRPr="00D5653B">
              <w:rPr>
                <w:rFonts w:asciiTheme="majorHAnsi" w:hAnsiTheme="majorHAnsi" w:cstheme="majorHAnsi"/>
                <w:lang w:val="en-US"/>
              </w:rPr>
              <w:t>lọc</w:t>
            </w:r>
            <w:proofErr w:type="spellEnd"/>
            <w:r w:rsidR="00482089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482089" w:rsidRPr="00D5653B">
              <w:rPr>
                <w:rFonts w:asciiTheme="majorHAnsi" w:hAnsiTheme="majorHAnsi" w:cstheme="majorHAnsi"/>
                <w:lang w:val="en-US"/>
              </w:rPr>
              <w:t>các</w:t>
            </w:r>
            <w:proofErr w:type="spellEnd"/>
            <w:r w:rsidR="00482089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482089" w:rsidRPr="00D5653B">
              <w:rPr>
                <w:rFonts w:asciiTheme="majorHAnsi" w:hAnsiTheme="majorHAnsi" w:cstheme="majorHAnsi"/>
                <w:lang w:val="en-US"/>
              </w:rPr>
              <w:t>đơn</w:t>
            </w:r>
            <w:proofErr w:type="spellEnd"/>
            <w:r w:rsidR="00482089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482089" w:rsidRPr="00D5653B">
              <w:rPr>
                <w:rFonts w:asciiTheme="majorHAnsi" w:hAnsiTheme="majorHAnsi" w:cstheme="majorHAnsi"/>
                <w:lang w:val="en-US"/>
              </w:rPr>
              <w:t>hàng</w:t>
            </w:r>
            <w:proofErr w:type="spellEnd"/>
            <w:r w:rsidR="00482089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482089" w:rsidRPr="00D5653B">
              <w:rPr>
                <w:rFonts w:asciiTheme="majorHAnsi" w:hAnsiTheme="majorHAnsi" w:cstheme="majorHAnsi"/>
                <w:lang w:val="en-US"/>
              </w:rPr>
              <w:t>theo</w:t>
            </w:r>
            <w:proofErr w:type="spellEnd"/>
            <w:r w:rsidR="00482089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482089" w:rsidRPr="00D5653B">
              <w:rPr>
                <w:rFonts w:asciiTheme="majorHAnsi" w:hAnsiTheme="majorHAnsi" w:cstheme="majorHAnsi"/>
                <w:lang w:val="en-US"/>
              </w:rPr>
              <w:t>thứ</w:t>
            </w:r>
            <w:proofErr w:type="spellEnd"/>
            <w:r w:rsidR="00482089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482089" w:rsidRPr="00D5653B">
              <w:rPr>
                <w:rFonts w:asciiTheme="majorHAnsi" w:hAnsiTheme="majorHAnsi" w:cstheme="majorHAnsi"/>
                <w:lang w:val="en-US"/>
              </w:rPr>
              <w:t>tự</w:t>
            </w:r>
            <w:proofErr w:type="spellEnd"/>
            <w:r w:rsidR="00482089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482089" w:rsidRPr="00D5653B">
              <w:rPr>
                <w:rFonts w:asciiTheme="majorHAnsi" w:hAnsiTheme="majorHAnsi" w:cstheme="majorHAnsi"/>
                <w:lang w:val="en-US"/>
              </w:rPr>
              <w:t>theo</w:t>
            </w:r>
            <w:proofErr w:type="spellEnd"/>
            <w:r w:rsidR="00482089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482089" w:rsidRPr="00D5653B">
              <w:rPr>
                <w:rFonts w:asciiTheme="majorHAnsi" w:hAnsiTheme="majorHAnsi" w:cstheme="majorHAnsi"/>
                <w:lang w:val="en-US"/>
              </w:rPr>
              <w:t>trạng</w:t>
            </w:r>
            <w:proofErr w:type="spellEnd"/>
            <w:r w:rsidR="00482089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482089" w:rsidRPr="00D5653B">
              <w:rPr>
                <w:rFonts w:asciiTheme="majorHAnsi" w:hAnsiTheme="majorHAnsi" w:cstheme="majorHAnsi"/>
                <w:lang w:val="en-US"/>
              </w:rPr>
              <w:t>thái</w:t>
            </w:r>
            <w:proofErr w:type="spellEnd"/>
            <w:r w:rsidR="00482089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482089" w:rsidRPr="00D5653B">
              <w:rPr>
                <w:rFonts w:asciiTheme="majorHAnsi" w:hAnsiTheme="majorHAnsi" w:cstheme="majorHAnsi"/>
                <w:lang w:val="en-US"/>
              </w:rPr>
              <w:t>tùy</w:t>
            </w:r>
            <w:proofErr w:type="spellEnd"/>
            <w:r w:rsidR="00482089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482089" w:rsidRPr="00D5653B">
              <w:rPr>
                <w:rFonts w:asciiTheme="majorHAnsi" w:hAnsiTheme="majorHAnsi" w:cstheme="majorHAnsi"/>
                <w:lang w:val="en-US"/>
              </w:rPr>
              <w:t>theo</w:t>
            </w:r>
            <w:proofErr w:type="spellEnd"/>
            <w:r w:rsidR="00482089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482089" w:rsidRPr="00D5653B">
              <w:rPr>
                <w:rFonts w:asciiTheme="majorHAnsi" w:hAnsiTheme="majorHAnsi" w:cstheme="majorHAnsi"/>
                <w:lang w:val="en-US"/>
              </w:rPr>
              <w:t>nhu</w:t>
            </w:r>
            <w:proofErr w:type="spellEnd"/>
            <w:r w:rsidR="00482089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482089" w:rsidRPr="00D5653B">
              <w:rPr>
                <w:rFonts w:asciiTheme="majorHAnsi" w:hAnsiTheme="majorHAnsi" w:cstheme="majorHAnsi"/>
                <w:lang w:val="en-US"/>
              </w:rPr>
              <w:t>cầu</w:t>
            </w:r>
            <w:proofErr w:type="spellEnd"/>
            <w:r w:rsidR="00482089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482089" w:rsidRPr="00D5653B">
              <w:rPr>
                <w:rFonts w:asciiTheme="majorHAnsi" w:hAnsiTheme="majorHAnsi" w:cstheme="majorHAnsi"/>
                <w:lang w:val="en-US"/>
              </w:rPr>
              <w:t>thực</w:t>
            </w:r>
            <w:proofErr w:type="spellEnd"/>
            <w:r w:rsidR="00482089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482089" w:rsidRPr="00D5653B">
              <w:rPr>
                <w:rFonts w:asciiTheme="majorHAnsi" w:hAnsiTheme="majorHAnsi" w:cstheme="majorHAnsi"/>
                <w:lang w:val="en-US"/>
              </w:rPr>
              <w:t>tế</w:t>
            </w:r>
            <w:proofErr w:type="spellEnd"/>
            <w:r w:rsidR="00482089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482089" w:rsidRPr="00D5653B">
              <w:rPr>
                <w:rFonts w:asciiTheme="majorHAnsi" w:hAnsiTheme="majorHAnsi" w:cstheme="majorHAnsi"/>
                <w:lang w:val="en-US"/>
              </w:rPr>
              <w:t>bấy</w:t>
            </w:r>
            <w:proofErr w:type="spellEnd"/>
            <w:r w:rsidR="00482089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482089" w:rsidRPr="00D5653B">
              <w:rPr>
                <w:rFonts w:asciiTheme="majorHAnsi" w:hAnsiTheme="majorHAnsi" w:cstheme="majorHAnsi"/>
                <w:lang w:val="en-US"/>
              </w:rPr>
              <w:t>giờ</w:t>
            </w:r>
            <w:proofErr w:type="spellEnd"/>
            <w:r w:rsidR="00482089" w:rsidRPr="00D5653B">
              <w:rPr>
                <w:rFonts w:asciiTheme="majorHAnsi" w:hAnsiTheme="majorHAnsi" w:cstheme="majorHAnsi"/>
                <w:lang w:val="en-US"/>
              </w:rPr>
              <w:t>.</w:t>
            </w:r>
          </w:p>
          <w:p w14:paraId="142F70D2" w14:textId="7CF7A33C" w:rsidR="00482089" w:rsidRPr="00D5653B" w:rsidRDefault="004C3275" w:rsidP="005F7E53">
            <w:pPr>
              <w:numPr>
                <w:ilvl w:val="0"/>
                <w:numId w:val="47"/>
              </w:numPr>
              <w:autoSpaceDE/>
              <w:autoSpaceDN/>
              <w:spacing w:line="240" w:lineRule="auto"/>
              <w:ind w:left="144" w:right="144"/>
              <w:jc w:val="both"/>
              <w:rPr>
                <w:rFonts w:asciiTheme="majorHAnsi" w:hAnsiTheme="majorHAnsi" w:cstheme="majorHAnsi"/>
                <w:lang w:val="en-US"/>
              </w:rPr>
            </w:pPr>
            <w:r>
              <w:rPr>
                <w:rFonts w:asciiTheme="majorHAnsi" w:hAnsiTheme="majorHAnsi" w:cstheme="majorHAnsi"/>
                <w:lang w:val="en-US"/>
              </w:rPr>
              <w:t xml:space="preserve">- </w:t>
            </w:r>
            <w:proofErr w:type="spellStart"/>
            <w:r w:rsidR="00482089" w:rsidRPr="00D5653B">
              <w:rPr>
                <w:rFonts w:asciiTheme="majorHAnsi" w:hAnsiTheme="majorHAnsi" w:cstheme="majorHAnsi"/>
                <w:lang w:val="en-US"/>
              </w:rPr>
              <w:t>Người</w:t>
            </w:r>
            <w:proofErr w:type="spellEnd"/>
            <w:r w:rsidR="00482089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482089" w:rsidRPr="00D5653B">
              <w:rPr>
                <w:rFonts w:asciiTheme="majorHAnsi" w:hAnsiTheme="majorHAnsi" w:cstheme="majorHAnsi"/>
                <w:lang w:val="en-US"/>
              </w:rPr>
              <w:t>bán</w:t>
            </w:r>
            <w:proofErr w:type="spellEnd"/>
            <w:r w:rsidR="00482089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482089" w:rsidRPr="00D5653B">
              <w:rPr>
                <w:rFonts w:asciiTheme="majorHAnsi" w:hAnsiTheme="majorHAnsi" w:cstheme="majorHAnsi"/>
                <w:lang w:val="en-US"/>
              </w:rPr>
              <w:t>ấn</w:t>
            </w:r>
            <w:proofErr w:type="spellEnd"/>
            <w:r w:rsidR="00482089" w:rsidRPr="00D5653B">
              <w:rPr>
                <w:rFonts w:asciiTheme="majorHAnsi" w:hAnsiTheme="majorHAnsi" w:cstheme="majorHAnsi"/>
                <w:lang w:val="en-US"/>
              </w:rPr>
              <w:t xml:space="preserve"> vào </w:t>
            </w:r>
            <w:proofErr w:type="spellStart"/>
            <w:r w:rsidR="00482089" w:rsidRPr="00D5653B">
              <w:rPr>
                <w:rFonts w:asciiTheme="majorHAnsi" w:hAnsiTheme="majorHAnsi" w:cstheme="majorHAnsi"/>
                <w:lang w:val="en-US"/>
              </w:rPr>
              <w:t>trong</w:t>
            </w:r>
            <w:proofErr w:type="spellEnd"/>
            <w:r w:rsidR="00482089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482089" w:rsidRPr="00D5653B">
              <w:rPr>
                <w:rFonts w:asciiTheme="majorHAnsi" w:hAnsiTheme="majorHAnsi" w:cstheme="majorHAnsi"/>
                <w:lang w:val="en-US"/>
              </w:rPr>
              <w:t>đơn</w:t>
            </w:r>
            <w:proofErr w:type="spellEnd"/>
            <w:r w:rsidR="00482089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482089" w:rsidRPr="00D5653B">
              <w:rPr>
                <w:rFonts w:asciiTheme="majorHAnsi" w:hAnsiTheme="majorHAnsi" w:cstheme="majorHAnsi"/>
                <w:lang w:val="en-US"/>
              </w:rPr>
              <w:t>hàng</w:t>
            </w:r>
            <w:proofErr w:type="spellEnd"/>
            <w:r w:rsidR="00482089" w:rsidRPr="00D5653B">
              <w:rPr>
                <w:rFonts w:asciiTheme="majorHAnsi" w:hAnsiTheme="majorHAnsi" w:cstheme="majorHAnsi"/>
                <w:lang w:val="en-US"/>
              </w:rPr>
              <w:t>.</w:t>
            </w:r>
          </w:p>
          <w:p w14:paraId="7B07DEAF" w14:textId="73D5B106" w:rsidR="00482089" w:rsidRPr="00D5653B" w:rsidRDefault="004C3275" w:rsidP="005F7E53">
            <w:pPr>
              <w:numPr>
                <w:ilvl w:val="0"/>
                <w:numId w:val="47"/>
              </w:numPr>
              <w:autoSpaceDE/>
              <w:autoSpaceDN/>
              <w:spacing w:line="240" w:lineRule="auto"/>
              <w:ind w:left="144" w:right="144"/>
              <w:jc w:val="both"/>
              <w:rPr>
                <w:rFonts w:asciiTheme="majorHAnsi" w:hAnsiTheme="majorHAnsi" w:cstheme="majorHAnsi"/>
                <w:lang w:val="en-US"/>
              </w:rPr>
            </w:pPr>
            <w:r>
              <w:rPr>
                <w:rFonts w:asciiTheme="majorHAnsi" w:hAnsiTheme="majorHAnsi" w:cstheme="majorHAnsi"/>
                <w:lang w:val="en-US"/>
              </w:rPr>
              <w:t xml:space="preserve">- </w:t>
            </w:r>
            <w:proofErr w:type="spellStart"/>
            <w:r w:rsidR="00482089" w:rsidRPr="00D5653B">
              <w:rPr>
                <w:rFonts w:asciiTheme="majorHAnsi" w:hAnsiTheme="majorHAnsi" w:cstheme="majorHAnsi"/>
                <w:lang w:val="en-US"/>
              </w:rPr>
              <w:t>Bên</w:t>
            </w:r>
            <w:proofErr w:type="spellEnd"/>
            <w:r w:rsidR="00482089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482089" w:rsidRPr="00D5653B">
              <w:rPr>
                <w:rFonts w:asciiTheme="majorHAnsi" w:hAnsiTheme="majorHAnsi" w:cstheme="majorHAnsi"/>
                <w:lang w:val="en-US"/>
              </w:rPr>
              <w:t>trong</w:t>
            </w:r>
            <w:proofErr w:type="spellEnd"/>
            <w:r w:rsidR="00482089" w:rsidRPr="00D5653B">
              <w:rPr>
                <w:rFonts w:asciiTheme="majorHAnsi" w:hAnsiTheme="majorHAnsi" w:cstheme="majorHAnsi"/>
                <w:lang w:val="en-US"/>
              </w:rPr>
              <w:t xml:space="preserve"> chi </w:t>
            </w:r>
            <w:proofErr w:type="spellStart"/>
            <w:r w:rsidR="00482089" w:rsidRPr="00D5653B">
              <w:rPr>
                <w:rFonts w:asciiTheme="majorHAnsi" w:hAnsiTheme="majorHAnsi" w:cstheme="majorHAnsi"/>
                <w:lang w:val="en-US"/>
              </w:rPr>
              <w:t>tiết</w:t>
            </w:r>
            <w:proofErr w:type="spellEnd"/>
            <w:r w:rsidR="00482089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482089" w:rsidRPr="00D5653B">
              <w:rPr>
                <w:rFonts w:asciiTheme="majorHAnsi" w:hAnsiTheme="majorHAnsi" w:cstheme="majorHAnsi"/>
                <w:lang w:val="en-US"/>
              </w:rPr>
              <w:t>đơn</w:t>
            </w:r>
            <w:proofErr w:type="spellEnd"/>
            <w:r w:rsidR="00482089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482089" w:rsidRPr="00D5653B">
              <w:rPr>
                <w:rFonts w:asciiTheme="majorHAnsi" w:hAnsiTheme="majorHAnsi" w:cstheme="majorHAnsi"/>
                <w:lang w:val="en-US"/>
              </w:rPr>
              <w:t>hàng</w:t>
            </w:r>
            <w:proofErr w:type="spellEnd"/>
            <w:r w:rsidR="00482089" w:rsidRPr="00D5653B">
              <w:rPr>
                <w:rFonts w:asciiTheme="majorHAnsi" w:hAnsiTheme="majorHAnsi" w:cstheme="majorHAnsi"/>
                <w:lang w:val="en-US"/>
              </w:rPr>
              <w:t xml:space="preserve">, </w:t>
            </w:r>
            <w:proofErr w:type="spellStart"/>
            <w:r w:rsidR="00482089" w:rsidRPr="00D5653B">
              <w:rPr>
                <w:rFonts w:asciiTheme="majorHAnsi" w:hAnsiTheme="majorHAnsi" w:cstheme="majorHAnsi"/>
                <w:lang w:val="en-US"/>
              </w:rPr>
              <w:t>người</w:t>
            </w:r>
            <w:proofErr w:type="spellEnd"/>
            <w:r w:rsidR="00482089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482089" w:rsidRPr="00D5653B">
              <w:rPr>
                <w:rFonts w:asciiTheme="majorHAnsi" w:hAnsiTheme="majorHAnsi" w:cstheme="majorHAnsi"/>
                <w:lang w:val="en-US"/>
              </w:rPr>
              <w:t>bán</w:t>
            </w:r>
            <w:proofErr w:type="spellEnd"/>
            <w:r w:rsidR="00482089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482089" w:rsidRPr="00D5653B">
              <w:rPr>
                <w:rFonts w:asciiTheme="majorHAnsi" w:hAnsiTheme="majorHAnsi" w:cstheme="majorHAnsi"/>
                <w:lang w:val="en-US"/>
              </w:rPr>
              <w:t>có</w:t>
            </w:r>
            <w:proofErr w:type="spellEnd"/>
            <w:r w:rsidR="00482089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482089" w:rsidRPr="00D5653B">
              <w:rPr>
                <w:rFonts w:asciiTheme="majorHAnsi" w:hAnsiTheme="majorHAnsi" w:cstheme="majorHAnsi"/>
                <w:lang w:val="en-US"/>
              </w:rPr>
              <w:t>thể</w:t>
            </w:r>
            <w:proofErr w:type="spellEnd"/>
            <w:r w:rsidR="00482089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482089" w:rsidRPr="00D5653B">
              <w:rPr>
                <w:rFonts w:asciiTheme="majorHAnsi" w:hAnsiTheme="majorHAnsi" w:cstheme="majorHAnsi"/>
                <w:lang w:val="en-US"/>
              </w:rPr>
              <w:t>chỉnh</w:t>
            </w:r>
            <w:proofErr w:type="spellEnd"/>
            <w:r w:rsidR="00482089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482089" w:rsidRPr="00D5653B">
              <w:rPr>
                <w:rFonts w:asciiTheme="majorHAnsi" w:hAnsiTheme="majorHAnsi" w:cstheme="majorHAnsi"/>
                <w:lang w:val="en-US"/>
              </w:rPr>
              <w:t>trang</w:t>
            </w:r>
            <w:proofErr w:type="spellEnd"/>
            <w:r w:rsidR="00482089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482089" w:rsidRPr="00D5653B">
              <w:rPr>
                <w:rFonts w:asciiTheme="majorHAnsi" w:hAnsiTheme="majorHAnsi" w:cstheme="majorHAnsi"/>
                <w:lang w:val="en-US"/>
              </w:rPr>
              <w:t>thái</w:t>
            </w:r>
            <w:proofErr w:type="spellEnd"/>
            <w:r w:rsidR="00482089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482089" w:rsidRPr="00D5653B">
              <w:rPr>
                <w:rFonts w:asciiTheme="majorHAnsi" w:hAnsiTheme="majorHAnsi" w:cstheme="majorHAnsi"/>
                <w:lang w:val="en-US"/>
              </w:rPr>
              <w:t>từ</w:t>
            </w:r>
            <w:proofErr w:type="spellEnd"/>
            <w:r w:rsidR="00482089" w:rsidRPr="00D5653B">
              <w:rPr>
                <w:rFonts w:asciiTheme="majorHAnsi" w:hAnsiTheme="majorHAnsi" w:cstheme="majorHAnsi"/>
                <w:lang w:val="en-US"/>
              </w:rPr>
              <w:t xml:space="preserve"> “</w:t>
            </w:r>
            <w:proofErr w:type="spellStart"/>
            <w:r w:rsidR="00482089" w:rsidRPr="00D5653B">
              <w:rPr>
                <w:rFonts w:asciiTheme="majorHAnsi" w:hAnsiTheme="majorHAnsi" w:cstheme="majorHAnsi"/>
                <w:lang w:val="en-US"/>
              </w:rPr>
              <w:t>Đợi</w:t>
            </w:r>
            <w:proofErr w:type="spellEnd"/>
            <w:r w:rsidR="00482089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482089" w:rsidRPr="00D5653B">
              <w:rPr>
                <w:rFonts w:asciiTheme="majorHAnsi" w:hAnsiTheme="majorHAnsi" w:cstheme="majorHAnsi"/>
                <w:lang w:val="en-US"/>
              </w:rPr>
              <w:t>xác</w:t>
            </w:r>
            <w:proofErr w:type="spellEnd"/>
            <w:r w:rsidR="00482089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482089" w:rsidRPr="00D5653B">
              <w:rPr>
                <w:rFonts w:asciiTheme="majorHAnsi" w:hAnsiTheme="majorHAnsi" w:cstheme="majorHAnsi"/>
                <w:lang w:val="en-US"/>
              </w:rPr>
              <w:t>nhận</w:t>
            </w:r>
            <w:proofErr w:type="spellEnd"/>
            <w:r w:rsidR="00482089" w:rsidRPr="00D5653B">
              <w:rPr>
                <w:rFonts w:asciiTheme="majorHAnsi" w:hAnsiTheme="majorHAnsi" w:cstheme="majorHAnsi"/>
                <w:lang w:val="en-US"/>
              </w:rPr>
              <w:t>” sang “</w:t>
            </w:r>
            <w:proofErr w:type="spellStart"/>
            <w:r w:rsidR="00482089" w:rsidRPr="00D5653B">
              <w:rPr>
                <w:rFonts w:asciiTheme="majorHAnsi" w:hAnsiTheme="majorHAnsi" w:cstheme="majorHAnsi"/>
                <w:lang w:val="en-US"/>
              </w:rPr>
              <w:t>Đã</w:t>
            </w:r>
            <w:proofErr w:type="spellEnd"/>
            <w:r w:rsidR="00482089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482089" w:rsidRPr="00D5653B">
              <w:rPr>
                <w:rFonts w:asciiTheme="majorHAnsi" w:hAnsiTheme="majorHAnsi" w:cstheme="majorHAnsi"/>
                <w:lang w:val="en-US"/>
              </w:rPr>
              <w:t>xác</w:t>
            </w:r>
            <w:proofErr w:type="spellEnd"/>
            <w:r w:rsidR="00482089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482089" w:rsidRPr="00D5653B">
              <w:rPr>
                <w:rFonts w:asciiTheme="majorHAnsi" w:hAnsiTheme="majorHAnsi" w:cstheme="majorHAnsi"/>
                <w:lang w:val="en-US"/>
              </w:rPr>
              <w:t>nhận</w:t>
            </w:r>
            <w:proofErr w:type="spellEnd"/>
            <w:r w:rsidR="00482089" w:rsidRPr="00D5653B">
              <w:rPr>
                <w:rFonts w:asciiTheme="majorHAnsi" w:hAnsiTheme="majorHAnsi" w:cstheme="majorHAnsi"/>
                <w:lang w:val="en-US"/>
              </w:rPr>
              <w:t xml:space="preserve">” </w:t>
            </w:r>
            <w:proofErr w:type="spellStart"/>
            <w:r w:rsidR="00482089" w:rsidRPr="00D5653B">
              <w:rPr>
                <w:rFonts w:asciiTheme="majorHAnsi" w:hAnsiTheme="majorHAnsi" w:cstheme="majorHAnsi"/>
                <w:lang w:val="en-US"/>
              </w:rPr>
              <w:t>hoặc</w:t>
            </w:r>
            <w:proofErr w:type="spellEnd"/>
            <w:r w:rsidR="00482089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482089" w:rsidRPr="00D5653B">
              <w:rPr>
                <w:rFonts w:asciiTheme="majorHAnsi" w:hAnsiTheme="majorHAnsi" w:cstheme="majorHAnsi"/>
                <w:lang w:val="en-US"/>
              </w:rPr>
              <w:t>từ</w:t>
            </w:r>
            <w:proofErr w:type="spellEnd"/>
            <w:r w:rsidR="00482089" w:rsidRPr="00D5653B">
              <w:rPr>
                <w:rFonts w:asciiTheme="majorHAnsi" w:hAnsiTheme="majorHAnsi" w:cstheme="majorHAnsi"/>
                <w:lang w:val="en-US"/>
              </w:rPr>
              <w:t xml:space="preserve"> “</w:t>
            </w:r>
            <w:proofErr w:type="spellStart"/>
            <w:r w:rsidR="00482089" w:rsidRPr="00D5653B">
              <w:rPr>
                <w:rFonts w:asciiTheme="majorHAnsi" w:hAnsiTheme="majorHAnsi" w:cstheme="majorHAnsi"/>
                <w:lang w:val="en-US"/>
              </w:rPr>
              <w:t>Đã</w:t>
            </w:r>
            <w:proofErr w:type="spellEnd"/>
            <w:r w:rsidR="00482089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482089" w:rsidRPr="00D5653B">
              <w:rPr>
                <w:rFonts w:asciiTheme="majorHAnsi" w:hAnsiTheme="majorHAnsi" w:cstheme="majorHAnsi"/>
                <w:lang w:val="en-US"/>
              </w:rPr>
              <w:t>xác</w:t>
            </w:r>
            <w:proofErr w:type="spellEnd"/>
            <w:r w:rsidR="00482089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482089" w:rsidRPr="00D5653B">
              <w:rPr>
                <w:rFonts w:asciiTheme="majorHAnsi" w:hAnsiTheme="majorHAnsi" w:cstheme="majorHAnsi"/>
                <w:lang w:val="en-US"/>
              </w:rPr>
              <w:t>nhận</w:t>
            </w:r>
            <w:proofErr w:type="spellEnd"/>
            <w:r w:rsidR="00482089" w:rsidRPr="00D5653B">
              <w:rPr>
                <w:rFonts w:asciiTheme="majorHAnsi" w:hAnsiTheme="majorHAnsi" w:cstheme="majorHAnsi"/>
                <w:lang w:val="en-US"/>
              </w:rPr>
              <w:t>” sang “</w:t>
            </w:r>
            <w:proofErr w:type="spellStart"/>
            <w:r w:rsidR="00482089" w:rsidRPr="00D5653B">
              <w:rPr>
                <w:rFonts w:asciiTheme="majorHAnsi" w:hAnsiTheme="majorHAnsi" w:cstheme="majorHAnsi"/>
                <w:lang w:val="en-US"/>
              </w:rPr>
              <w:t>Đang</w:t>
            </w:r>
            <w:proofErr w:type="spellEnd"/>
            <w:r w:rsidR="00482089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482089" w:rsidRPr="00D5653B">
              <w:rPr>
                <w:rFonts w:asciiTheme="majorHAnsi" w:hAnsiTheme="majorHAnsi" w:cstheme="majorHAnsi"/>
                <w:lang w:val="en-US"/>
              </w:rPr>
              <w:t>vận</w:t>
            </w:r>
            <w:proofErr w:type="spellEnd"/>
            <w:r w:rsidR="00482089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482089" w:rsidRPr="00D5653B">
              <w:rPr>
                <w:rFonts w:asciiTheme="majorHAnsi" w:hAnsiTheme="majorHAnsi" w:cstheme="majorHAnsi"/>
                <w:lang w:val="en-US"/>
              </w:rPr>
              <w:t>chuyển</w:t>
            </w:r>
            <w:proofErr w:type="spellEnd"/>
            <w:r w:rsidR="00482089" w:rsidRPr="00D5653B">
              <w:rPr>
                <w:rFonts w:asciiTheme="majorHAnsi" w:hAnsiTheme="majorHAnsi" w:cstheme="majorHAnsi"/>
                <w:lang w:val="en-US"/>
              </w:rPr>
              <w:t>”.</w:t>
            </w:r>
          </w:p>
          <w:p w14:paraId="77F6DAD4" w14:textId="5B3BF61C" w:rsidR="00482089" w:rsidRPr="00D5653B" w:rsidRDefault="004C3275" w:rsidP="005F7E53">
            <w:pPr>
              <w:numPr>
                <w:ilvl w:val="0"/>
                <w:numId w:val="47"/>
              </w:numPr>
              <w:autoSpaceDE/>
              <w:autoSpaceDN/>
              <w:spacing w:line="240" w:lineRule="auto"/>
              <w:ind w:left="144" w:right="144"/>
              <w:jc w:val="both"/>
              <w:rPr>
                <w:rFonts w:asciiTheme="majorHAnsi" w:hAnsiTheme="majorHAnsi" w:cstheme="majorHAnsi"/>
                <w:lang w:val="en-US"/>
              </w:rPr>
            </w:pPr>
            <w:r>
              <w:rPr>
                <w:rFonts w:asciiTheme="majorHAnsi" w:hAnsiTheme="majorHAnsi" w:cstheme="majorHAnsi"/>
                <w:lang w:val="en-US"/>
              </w:rPr>
              <w:t xml:space="preserve">- </w:t>
            </w:r>
            <w:proofErr w:type="spellStart"/>
            <w:r w:rsidR="00482089" w:rsidRPr="00D5653B">
              <w:rPr>
                <w:rFonts w:asciiTheme="majorHAnsi" w:hAnsiTheme="majorHAnsi" w:cstheme="majorHAnsi"/>
                <w:lang w:val="en-US"/>
              </w:rPr>
              <w:t>Người</w:t>
            </w:r>
            <w:proofErr w:type="spellEnd"/>
            <w:r w:rsidR="00482089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482089" w:rsidRPr="00D5653B">
              <w:rPr>
                <w:rFonts w:asciiTheme="majorHAnsi" w:hAnsiTheme="majorHAnsi" w:cstheme="majorHAnsi"/>
                <w:lang w:val="en-US"/>
              </w:rPr>
              <w:t>bán</w:t>
            </w:r>
            <w:proofErr w:type="spellEnd"/>
            <w:r w:rsidR="00482089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482089" w:rsidRPr="00D5653B">
              <w:rPr>
                <w:rFonts w:asciiTheme="majorHAnsi" w:hAnsiTheme="majorHAnsi" w:cstheme="majorHAnsi"/>
                <w:lang w:val="en-US"/>
              </w:rPr>
              <w:t>ấn</w:t>
            </w:r>
            <w:proofErr w:type="spellEnd"/>
            <w:r w:rsidR="00482089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482089" w:rsidRPr="00D5653B">
              <w:rPr>
                <w:rFonts w:asciiTheme="majorHAnsi" w:hAnsiTheme="majorHAnsi" w:cstheme="majorHAnsi"/>
                <w:lang w:val="en-US"/>
              </w:rPr>
              <w:t>chọn</w:t>
            </w:r>
            <w:proofErr w:type="spellEnd"/>
            <w:r w:rsidR="00482089" w:rsidRPr="00D5653B">
              <w:rPr>
                <w:rFonts w:asciiTheme="majorHAnsi" w:hAnsiTheme="majorHAnsi" w:cstheme="majorHAnsi"/>
                <w:lang w:val="en-US"/>
              </w:rPr>
              <w:t xml:space="preserve"> “Save” </w:t>
            </w:r>
            <w:proofErr w:type="spellStart"/>
            <w:r w:rsidR="00482089" w:rsidRPr="00D5653B">
              <w:rPr>
                <w:rFonts w:asciiTheme="majorHAnsi" w:hAnsiTheme="majorHAnsi" w:cstheme="majorHAnsi"/>
                <w:lang w:val="en-US"/>
              </w:rPr>
              <w:t>để</w:t>
            </w:r>
            <w:proofErr w:type="spellEnd"/>
            <w:r w:rsidR="00482089" w:rsidRPr="00D5653B">
              <w:rPr>
                <w:rFonts w:asciiTheme="majorHAnsi" w:hAnsiTheme="majorHAnsi" w:cstheme="majorHAnsi"/>
                <w:lang w:val="en-US"/>
              </w:rPr>
              <w:t xml:space="preserve"> kết </w:t>
            </w:r>
            <w:proofErr w:type="spellStart"/>
            <w:r w:rsidR="00482089" w:rsidRPr="00D5653B">
              <w:rPr>
                <w:rFonts w:asciiTheme="majorHAnsi" w:hAnsiTheme="majorHAnsi" w:cstheme="majorHAnsi"/>
                <w:lang w:val="en-US"/>
              </w:rPr>
              <w:t>thục</w:t>
            </w:r>
            <w:proofErr w:type="spellEnd"/>
            <w:r w:rsidR="00482089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482089" w:rsidRPr="00D5653B">
              <w:rPr>
                <w:rFonts w:asciiTheme="majorHAnsi" w:hAnsiTheme="majorHAnsi" w:cstheme="majorHAnsi"/>
                <w:lang w:val="en-US"/>
              </w:rPr>
              <w:t>quy</w:t>
            </w:r>
            <w:proofErr w:type="spellEnd"/>
            <w:r w:rsidR="00482089" w:rsidRPr="00D5653B">
              <w:rPr>
                <w:rFonts w:asciiTheme="majorHAnsi" w:hAnsiTheme="majorHAnsi" w:cstheme="majorHAnsi"/>
                <w:lang w:val="en-US"/>
              </w:rPr>
              <w:t xml:space="preserve"> trình.</w:t>
            </w:r>
          </w:p>
        </w:tc>
      </w:tr>
      <w:tr w:rsidR="00482089" w:rsidRPr="00D5653B" w14:paraId="256544E8" w14:textId="77777777" w:rsidTr="00422D03">
        <w:trPr>
          <w:trHeight w:val="661"/>
        </w:trPr>
        <w:tc>
          <w:tcPr>
            <w:tcW w:w="2205" w:type="dxa"/>
          </w:tcPr>
          <w:p w14:paraId="3434BE48" w14:textId="77777777" w:rsidR="00482089" w:rsidRPr="00D5653B" w:rsidRDefault="00482089" w:rsidP="00327B41">
            <w:pPr>
              <w:pStyle w:val="TableParagraph"/>
              <w:spacing w:before="2"/>
              <w:ind w:left="144" w:right="144"/>
              <w:jc w:val="left"/>
              <w:rPr>
                <w:rFonts w:asciiTheme="majorHAnsi" w:hAnsiTheme="majorHAnsi" w:cstheme="majorHAnsi"/>
                <w:b/>
              </w:rPr>
            </w:pPr>
            <w:proofErr w:type="spellStart"/>
            <w:r w:rsidRPr="00D5653B">
              <w:rPr>
                <w:rFonts w:asciiTheme="majorHAnsi" w:hAnsiTheme="majorHAnsi" w:cstheme="majorHAnsi"/>
                <w:b/>
              </w:rPr>
              <w:t>Dòng</w:t>
            </w:r>
            <w:proofErr w:type="spellEnd"/>
            <w:r w:rsidRPr="00D5653B">
              <w:rPr>
                <w:rFonts w:asciiTheme="majorHAnsi" w:hAnsiTheme="majorHAnsi" w:cstheme="majorHAnsi"/>
                <w:b/>
                <w:spacing w:val="-2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sự</w:t>
            </w:r>
            <w:proofErr w:type="spellEnd"/>
            <w:r w:rsidRPr="00D5653B">
              <w:rPr>
                <w:rFonts w:asciiTheme="majorHAnsi" w:hAnsiTheme="majorHAnsi" w:cstheme="majorHAnsi"/>
                <w:b/>
                <w:spacing w:val="-1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kiện</w:t>
            </w:r>
            <w:proofErr w:type="spellEnd"/>
            <w:r w:rsidRPr="00D5653B">
              <w:rPr>
                <w:rFonts w:asciiTheme="majorHAnsi" w:hAnsiTheme="majorHAnsi" w:cstheme="majorHAnsi"/>
                <w:b/>
                <w:spacing w:val="-2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khác</w:t>
            </w:r>
            <w:proofErr w:type="spellEnd"/>
          </w:p>
        </w:tc>
        <w:tc>
          <w:tcPr>
            <w:tcW w:w="7237" w:type="dxa"/>
            <w:tcBorders>
              <w:right w:val="single" w:sz="6" w:space="0" w:color="000000" w:themeColor="text1"/>
            </w:tcBorders>
          </w:tcPr>
          <w:p w14:paraId="6674AEDD" w14:textId="6810243F" w:rsidR="00482089" w:rsidRPr="00D5653B" w:rsidRDefault="00482089" w:rsidP="00294CB2">
            <w:pPr>
              <w:pStyle w:val="TableParagraph"/>
              <w:keepNext/>
              <w:spacing w:line="336" w:lineRule="exact"/>
              <w:ind w:left="144" w:right="144"/>
              <w:jc w:val="both"/>
              <w:rPr>
                <w:rFonts w:asciiTheme="majorHAnsi" w:hAnsiTheme="majorHAnsi" w:cstheme="majorHAnsi"/>
                <w:lang w:val="en-US"/>
              </w:rPr>
            </w:pP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Nếu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khi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người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bán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đang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ở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bước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5 (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luồng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cơ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bản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)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mà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không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ch</w:t>
            </w:r>
            <w:proofErr w:type="spellEnd"/>
            <w:r w:rsidR="008B0F9C">
              <w:rPr>
                <w:rFonts w:asciiTheme="majorHAnsi" w:hAnsiTheme="majorHAnsi" w:cstheme="majorHAnsi"/>
                <w:lang w:val="vi-VN"/>
              </w:rPr>
              <w:t>ọ</w:t>
            </w:r>
            <w:r w:rsidRPr="00D5653B">
              <w:rPr>
                <w:rFonts w:asciiTheme="majorHAnsi" w:hAnsiTheme="majorHAnsi" w:cstheme="majorHAnsi"/>
                <w:lang w:val="en-US"/>
              </w:rPr>
              <w:t xml:space="preserve">n save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mà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chọn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ra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ngoài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khung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hỏi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hoặc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chọn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“Cancel”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thì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sẽ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không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có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thay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đổi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đối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với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trạng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thái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đơn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hàng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đó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>.</w:t>
            </w:r>
          </w:p>
        </w:tc>
      </w:tr>
    </w:tbl>
    <w:p w14:paraId="2324D2B6" w14:textId="41C8612C" w:rsidR="00294CB2" w:rsidRDefault="00294CB2" w:rsidP="00294CB2">
      <w:pPr>
        <w:pStyle w:val="Caption"/>
        <w:ind w:left="0"/>
        <w:jc w:val="center"/>
      </w:pPr>
      <w:bookmarkStart w:id="269" w:name="_Toc106816512"/>
      <w:proofErr w:type="spellStart"/>
      <w:r>
        <w:t>Bảng</w:t>
      </w:r>
      <w:proofErr w:type="spellEnd"/>
      <w:r>
        <w:t xml:space="preserve"> </w:t>
      </w:r>
      <w:r w:rsidR="006179BC">
        <w:fldChar w:fldCharType="begin"/>
      </w:r>
      <w:r w:rsidR="006179BC">
        <w:instrText xml:space="preserve"> STYLEREF 1 \s </w:instrText>
      </w:r>
      <w:r w:rsidR="006179BC">
        <w:fldChar w:fldCharType="separate"/>
      </w:r>
      <w:r w:rsidR="006179BC">
        <w:rPr>
          <w:noProof/>
        </w:rPr>
        <w:t>3</w:t>
      </w:r>
      <w:r w:rsidR="006179BC">
        <w:fldChar w:fldCharType="end"/>
      </w:r>
      <w:r w:rsidR="006179BC">
        <w:t>.</w:t>
      </w:r>
      <w:r w:rsidR="006179BC">
        <w:fldChar w:fldCharType="begin"/>
      </w:r>
      <w:r w:rsidR="006179BC">
        <w:instrText xml:space="preserve"> SEQ Bảng \* ARABIC \s 1 </w:instrText>
      </w:r>
      <w:r w:rsidR="006179BC">
        <w:fldChar w:fldCharType="separate"/>
      </w:r>
      <w:r w:rsidR="006179BC">
        <w:rPr>
          <w:noProof/>
        </w:rPr>
        <w:t>21</w:t>
      </w:r>
      <w:r w:rsidR="006179BC">
        <w:fldChar w:fldCharType="end"/>
      </w:r>
      <w:r w:rsidRPr="00E63D25">
        <w:t xml:space="preserve"> </w:t>
      </w:r>
      <w:proofErr w:type="spellStart"/>
      <w:r w:rsidRPr="00E63D25">
        <w:t>Use</w:t>
      </w:r>
      <w:proofErr w:type="spellEnd"/>
      <w:r w:rsidRPr="00E63D25">
        <w:t xml:space="preserve"> </w:t>
      </w:r>
      <w:proofErr w:type="spellStart"/>
      <w:r w:rsidRPr="00E63D25">
        <w:t>case</w:t>
      </w:r>
      <w:proofErr w:type="spellEnd"/>
      <w:r w:rsidRPr="00E63D25">
        <w:t xml:space="preserve"> </w:t>
      </w:r>
      <w:proofErr w:type="spellStart"/>
      <w:r>
        <w:rPr>
          <w:lang w:val="en-US"/>
        </w:rPr>
        <w:t>Cập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nhật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trạng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thái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đơn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hàng</w:t>
      </w:r>
      <w:bookmarkEnd w:id="269"/>
      <w:proofErr w:type="spellEnd"/>
    </w:p>
    <w:p w14:paraId="3E8EDA4B" w14:textId="7DEF3FF6" w:rsidR="00DE23B5" w:rsidRPr="00D5653B" w:rsidRDefault="00EE2644" w:rsidP="0030117C">
      <w:pPr>
        <w:pStyle w:val="Heading4"/>
        <w:rPr>
          <w:rFonts w:cstheme="majorHAnsi"/>
          <w:lang w:val="en-US"/>
        </w:rPr>
      </w:pPr>
      <w:proofErr w:type="spellStart"/>
      <w:r w:rsidRPr="00D5653B">
        <w:rPr>
          <w:rFonts w:cstheme="majorHAnsi"/>
          <w:lang w:val="en-US"/>
        </w:rPr>
        <w:t>Xem</w:t>
      </w:r>
      <w:proofErr w:type="spellEnd"/>
      <w:r w:rsidRPr="00D5653B">
        <w:rPr>
          <w:rFonts w:cstheme="majorHAnsi"/>
          <w:lang w:val="en-US"/>
        </w:rPr>
        <w:t xml:space="preserve"> </w:t>
      </w:r>
      <w:proofErr w:type="spellStart"/>
      <w:r w:rsidRPr="00D5653B">
        <w:rPr>
          <w:rFonts w:cstheme="majorHAnsi"/>
          <w:lang w:val="en-US"/>
        </w:rPr>
        <w:t>thông</w:t>
      </w:r>
      <w:proofErr w:type="spellEnd"/>
      <w:r w:rsidRPr="00D5653B">
        <w:rPr>
          <w:rFonts w:cstheme="majorHAnsi"/>
          <w:lang w:val="en-US"/>
        </w:rPr>
        <w:t xml:space="preserve"> tin </w:t>
      </w:r>
      <w:proofErr w:type="spellStart"/>
      <w:r w:rsidRPr="00D5653B">
        <w:rPr>
          <w:rFonts w:cstheme="majorHAnsi"/>
          <w:lang w:val="en-US"/>
        </w:rPr>
        <w:t>nhân</w:t>
      </w:r>
      <w:proofErr w:type="spellEnd"/>
      <w:r w:rsidRPr="00D5653B">
        <w:rPr>
          <w:rFonts w:cstheme="majorHAnsi"/>
          <w:lang w:val="en-US"/>
        </w:rPr>
        <w:t xml:space="preserve"> </w:t>
      </w:r>
      <w:proofErr w:type="spellStart"/>
      <w:r w:rsidRPr="00D5653B">
        <w:rPr>
          <w:rFonts w:cstheme="majorHAnsi"/>
          <w:lang w:val="en-US"/>
        </w:rPr>
        <w:t>viên</w:t>
      </w:r>
      <w:proofErr w:type="spellEnd"/>
    </w:p>
    <w:p w14:paraId="5086A505" w14:textId="77777777" w:rsidR="0027439C" w:rsidRDefault="003F1C16" w:rsidP="0027439C">
      <w:pPr>
        <w:keepNext/>
        <w:ind w:left="144" w:right="144"/>
        <w:jc w:val="center"/>
      </w:pPr>
      <w:r w:rsidRPr="00D5653B">
        <w:rPr>
          <w:rFonts w:asciiTheme="majorHAnsi" w:hAnsiTheme="majorHAnsi" w:cstheme="majorHAnsi"/>
          <w:noProof/>
          <w:lang w:val="en-US"/>
        </w:rPr>
        <w:drawing>
          <wp:inline distT="0" distB="0" distL="0" distR="0" wp14:anchorId="536A5319" wp14:editId="1B9E0D76">
            <wp:extent cx="5486400" cy="2039943"/>
            <wp:effectExtent l="0" t="0" r="0" b="0"/>
            <wp:docPr id="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039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A70DD2" w14:textId="33DAE5D9" w:rsidR="00DE23B5" w:rsidRPr="00D5653B" w:rsidRDefault="0027439C" w:rsidP="00F17809">
      <w:pPr>
        <w:pStyle w:val="Caption"/>
        <w:ind w:left="0"/>
        <w:jc w:val="center"/>
        <w:rPr>
          <w:rFonts w:asciiTheme="majorHAnsi" w:hAnsiTheme="majorHAnsi" w:cstheme="majorHAnsi"/>
          <w:i w:val="0"/>
          <w:iCs w:val="0"/>
        </w:rPr>
      </w:pPr>
      <w:bookmarkStart w:id="270" w:name="_Toc106818847"/>
      <w:proofErr w:type="spellStart"/>
      <w:r>
        <w:t>Hình</w:t>
      </w:r>
      <w:proofErr w:type="spellEnd"/>
      <w:r>
        <w:t xml:space="preserve"> </w:t>
      </w:r>
      <w:r w:rsidR="00F17809">
        <w:fldChar w:fldCharType="begin"/>
      </w:r>
      <w:r w:rsidR="00F17809">
        <w:instrText xml:space="preserve"> STYLEREF 1 \s </w:instrText>
      </w:r>
      <w:r w:rsidR="00F17809">
        <w:fldChar w:fldCharType="separate"/>
      </w:r>
      <w:r w:rsidR="00F17809">
        <w:rPr>
          <w:noProof/>
        </w:rPr>
        <w:t>3</w:t>
      </w:r>
      <w:r w:rsidR="00F17809">
        <w:fldChar w:fldCharType="end"/>
      </w:r>
      <w:r w:rsidR="00F17809">
        <w:t>.</w:t>
      </w:r>
      <w:r w:rsidR="005734A4">
        <w:fldChar w:fldCharType="begin"/>
      </w:r>
      <w:r w:rsidR="005734A4">
        <w:instrText xml:space="preserve"> SEQ Hình \* ARABIC \s 1 </w:instrText>
      </w:r>
      <w:r w:rsidR="005734A4">
        <w:fldChar w:fldCharType="separate"/>
      </w:r>
      <w:r w:rsidR="005734A4">
        <w:rPr>
          <w:noProof/>
        </w:rPr>
        <w:t>29</w:t>
      </w:r>
      <w:r w:rsidR="005734A4">
        <w:fldChar w:fldCharType="end"/>
      </w:r>
      <w:r w:rsidR="008238FB">
        <w:rPr>
          <w:lang w:val="en-US"/>
        </w:rPr>
        <w:t xml:space="preserve"> </w:t>
      </w:r>
      <w:proofErr w:type="spellStart"/>
      <w:r w:rsidRPr="004F17FB">
        <w:rPr>
          <w:lang w:val="en-US"/>
        </w:rPr>
        <w:t>Sơ</w:t>
      </w:r>
      <w:proofErr w:type="spellEnd"/>
      <w:r w:rsidRPr="004F17FB">
        <w:rPr>
          <w:lang w:val="en-US"/>
        </w:rPr>
        <w:t xml:space="preserve"> đồ </w:t>
      </w:r>
      <w:proofErr w:type="spellStart"/>
      <w:r w:rsidRPr="004F17FB">
        <w:rPr>
          <w:lang w:val="en-US"/>
        </w:rPr>
        <w:t>hoạt</w:t>
      </w:r>
      <w:proofErr w:type="spellEnd"/>
      <w:r w:rsidRPr="004F17FB">
        <w:rPr>
          <w:lang w:val="en-US"/>
        </w:rPr>
        <w:t xml:space="preserve"> động </w:t>
      </w:r>
      <w:proofErr w:type="spellStart"/>
      <w:r>
        <w:rPr>
          <w:lang w:val="en-US"/>
        </w:rPr>
        <w:t>Xem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thông</w:t>
      </w:r>
      <w:proofErr w:type="spellEnd"/>
      <w:r>
        <w:rPr>
          <w:lang w:val="en-US"/>
        </w:rPr>
        <w:t xml:space="preserve"> tin </w:t>
      </w:r>
      <w:proofErr w:type="spellStart"/>
      <w:r>
        <w:rPr>
          <w:lang w:val="en-US"/>
        </w:rPr>
        <w:t>nhân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viên</w:t>
      </w:r>
      <w:bookmarkEnd w:id="270"/>
      <w:proofErr w:type="spellEnd"/>
    </w:p>
    <w:tbl>
      <w:tblPr>
        <w:tblW w:w="0" w:type="auto"/>
        <w:tblInd w:w="62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205"/>
        <w:gridCol w:w="7237"/>
      </w:tblGrid>
      <w:tr w:rsidR="00DE23B5" w:rsidRPr="00D5653B" w14:paraId="21D4540A" w14:textId="77777777" w:rsidTr="00B638E3">
        <w:trPr>
          <w:trHeight w:val="544"/>
        </w:trPr>
        <w:tc>
          <w:tcPr>
            <w:tcW w:w="9442" w:type="dxa"/>
            <w:gridSpan w:val="2"/>
            <w:tcBorders>
              <w:right w:val="single" w:sz="6" w:space="0" w:color="000000" w:themeColor="text1"/>
            </w:tcBorders>
            <w:shd w:val="clear" w:color="auto" w:fill="D0CECE"/>
          </w:tcPr>
          <w:p w14:paraId="3237CD86" w14:textId="77777777" w:rsidR="00DE23B5" w:rsidRPr="00D5653B" w:rsidRDefault="00DE23B5" w:rsidP="00327B41">
            <w:pPr>
              <w:pStyle w:val="TableParagraph"/>
              <w:ind w:left="144" w:right="144"/>
              <w:jc w:val="left"/>
              <w:rPr>
                <w:rFonts w:asciiTheme="majorHAnsi" w:hAnsiTheme="majorHAnsi" w:cstheme="majorHAnsi"/>
                <w:sz w:val="24"/>
              </w:rPr>
            </w:pPr>
          </w:p>
        </w:tc>
      </w:tr>
      <w:tr w:rsidR="00DE23B5" w:rsidRPr="00D5653B" w14:paraId="2550B47B" w14:textId="77777777" w:rsidTr="000E2B78">
        <w:trPr>
          <w:trHeight w:val="568"/>
        </w:trPr>
        <w:tc>
          <w:tcPr>
            <w:tcW w:w="2205" w:type="dxa"/>
          </w:tcPr>
          <w:p w14:paraId="69A8CC9C" w14:textId="77777777" w:rsidR="00DE23B5" w:rsidRPr="00D5653B" w:rsidRDefault="00DE23B5" w:rsidP="00327B41">
            <w:pPr>
              <w:pStyle w:val="TableParagraph"/>
              <w:spacing w:before="2"/>
              <w:ind w:left="144" w:right="144"/>
              <w:jc w:val="left"/>
              <w:rPr>
                <w:rFonts w:asciiTheme="majorHAnsi" w:hAnsiTheme="majorHAnsi" w:cstheme="majorHAnsi"/>
                <w:b/>
              </w:rPr>
            </w:pPr>
            <w:r w:rsidRPr="00D5653B">
              <w:rPr>
                <w:rFonts w:asciiTheme="majorHAnsi" w:hAnsiTheme="majorHAnsi" w:cstheme="majorHAnsi"/>
                <w:b/>
              </w:rPr>
              <w:t>Tên</w:t>
            </w:r>
            <w:r w:rsidRPr="00D5653B">
              <w:rPr>
                <w:rFonts w:asciiTheme="majorHAnsi" w:hAnsiTheme="majorHAnsi" w:cstheme="majorHAnsi"/>
                <w:b/>
                <w:spacing w:val="-3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Use</w:t>
            </w:r>
            <w:proofErr w:type="spellEnd"/>
            <w:r w:rsidRPr="00D5653B">
              <w:rPr>
                <w:rFonts w:asciiTheme="majorHAnsi" w:hAnsiTheme="majorHAnsi" w:cstheme="majorHAnsi"/>
                <w:b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Case</w:t>
            </w:r>
            <w:proofErr w:type="spellEnd"/>
          </w:p>
        </w:tc>
        <w:tc>
          <w:tcPr>
            <w:tcW w:w="7237" w:type="dxa"/>
            <w:tcBorders>
              <w:right w:val="single" w:sz="6" w:space="0" w:color="000000" w:themeColor="text1"/>
            </w:tcBorders>
          </w:tcPr>
          <w:p w14:paraId="0BBE79BB" w14:textId="2869D27C" w:rsidR="00DE23B5" w:rsidRPr="00D5653B" w:rsidRDefault="00EE2644" w:rsidP="000E2B78">
            <w:pPr>
              <w:pStyle w:val="TableParagraph"/>
              <w:spacing w:line="326" w:lineRule="exact"/>
              <w:ind w:left="144" w:right="144"/>
              <w:jc w:val="both"/>
              <w:rPr>
                <w:rFonts w:asciiTheme="majorHAnsi" w:hAnsiTheme="majorHAnsi" w:cstheme="majorHAnsi"/>
              </w:rPr>
            </w:pPr>
            <w:proofErr w:type="spellStart"/>
            <w:r w:rsidRPr="00D5653B">
              <w:rPr>
                <w:rFonts w:asciiTheme="majorHAnsi" w:hAnsiTheme="majorHAnsi" w:cstheme="majorHAnsi"/>
                <w:color w:val="000000"/>
                <w:lang w:val="en-US"/>
              </w:rPr>
              <w:t>Xem</w:t>
            </w:r>
            <w:proofErr w:type="spellEnd"/>
            <w:r w:rsidRPr="00D5653B">
              <w:rPr>
                <w:rFonts w:asciiTheme="majorHAnsi" w:hAnsiTheme="majorHAnsi" w:cstheme="majorHAnsi"/>
                <w:color w:val="000000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color w:val="000000"/>
                <w:lang w:val="en-US"/>
              </w:rPr>
              <w:t>thông</w:t>
            </w:r>
            <w:proofErr w:type="spellEnd"/>
            <w:r w:rsidRPr="00D5653B">
              <w:rPr>
                <w:rFonts w:asciiTheme="majorHAnsi" w:hAnsiTheme="majorHAnsi" w:cstheme="majorHAnsi"/>
                <w:color w:val="000000"/>
                <w:lang w:val="en-US"/>
              </w:rPr>
              <w:t xml:space="preserve"> tin </w:t>
            </w:r>
            <w:proofErr w:type="spellStart"/>
            <w:r w:rsidRPr="00D5653B">
              <w:rPr>
                <w:rFonts w:asciiTheme="majorHAnsi" w:hAnsiTheme="majorHAnsi" w:cstheme="majorHAnsi"/>
                <w:color w:val="000000"/>
                <w:lang w:val="en-US"/>
              </w:rPr>
              <w:t>nhân</w:t>
            </w:r>
            <w:proofErr w:type="spellEnd"/>
            <w:r w:rsidRPr="00D5653B">
              <w:rPr>
                <w:rFonts w:asciiTheme="majorHAnsi" w:hAnsiTheme="majorHAnsi" w:cstheme="majorHAnsi"/>
                <w:color w:val="000000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color w:val="000000"/>
                <w:lang w:val="en-US"/>
              </w:rPr>
              <w:t>viên</w:t>
            </w:r>
            <w:proofErr w:type="spellEnd"/>
          </w:p>
        </w:tc>
      </w:tr>
      <w:tr w:rsidR="00DE23B5" w:rsidRPr="00D5653B" w14:paraId="50B30C13" w14:textId="77777777" w:rsidTr="000E2B78">
        <w:trPr>
          <w:trHeight w:val="568"/>
        </w:trPr>
        <w:tc>
          <w:tcPr>
            <w:tcW w:w="2205" w:type="dxa"/>
          </w:tcPr>
          <w:p w14:paraId="24289958" w14:textId="77777777" w:rsidR="00DE23B5" w:rsidRPr="00D5653B" w:rsidRDefault="00DE23B5" w:rsidP="00327B41">
            <w:pPr>
              <w:pStyle w:val="TableParagraph"/>
              <w:spacing w:before="2"/>
              <w:ind w:left="144" w:right="144"/>
              <w:jc w:val="left"/>
              <w:rPr>
                <w:rFonts w:asciiTheme="majorHAnsi" w:hAnsiTheme="majorHAnsi" w:cstheme="majorHAnsi"/>
                <w:b/>
              </w:rPr>
            </w:pPr>
            <w:r w:rsidRPr="00D5653B">
              <w:rPr>
                <w:rFonts w:asciiTheme="majorHAnsi" w:hAnsiTheme="majorHAnsi" w:cstheme="majorHAnsi"/>
                <w:b/>
              </w:rPr>
              <w:t>Mô</w:t>
            </w:r>
            <w:r w:rsidRPr="00D5653B">
              <w:rPr>
                <w:rFonts w:asciiTheme="majorHAnsi" w:hAnsiTheme="majorHAnsi" w:cstheme="majorHAnsi"/>
                <w:b/>
                <w:spacing w:val="-1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tả</w:t>
            </w:r>
            <w:proofErr w:type="spellEnd"/>
          </w:p>
        </w:tc>
        <w:tc>
          <w:tcPr>
            <w:tcW w:w="7237" w:type="dxa"/>
            <w:tcBorders>
              <w:right w:val="single" w:sz="6" w:space="0" w:color="000000" w:themeColor="text1"/>
            </w:tcBorders>
          </w:tcPr>
          <w:p w14:paraId="448F8376" w14:textId="733BDBFD" w:rsidR="00DE23B5" w:rsidRPr="00D5653B" w:rsidRDefault="00C30ADD" w:rsidP="000E2B78">
            <w:pPr>
              <w:pStyle w:val="TableParagraph"/>
              <w:spacing w:line="336" w:lineRule="exact"/>
              <w:ind w:left="144" w:right="144"/>
              <w:jc w:val="both"/>
              <w:rPr>
                <w:rFonts w:asciiTheme="majorHAnsi" w:hAnsiTheme="majorHAnsi" w:cstheme="majorHAnsi"/>
              </w:rPr>
            </w:pP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Chức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năng</w:t>
            </w:r>
            <w:r w:rsidR="00DE23B5" w:rsidRPr="00D5653B">
              <w:rPr>
                <w:rFonts w:asciiTheme="majorHAnsi" w:hAnsiTheme="majorHAnsi" w:cstheme="majorHAnsi"/>
                <w:lang w:val="en-US"/>
              </w:rPr>
              <w:t xml:space="preserve"> Cho </w:t>
            </w:r>
            <w:proofErr w:type="spellStart"/>
            <w:r w:rsidR="00DE23B5" w:rsidRPr="00D5653B">
              <w:rPr>
                <w:rFonts w:asciiTheme="majorHAnsi" w:hAnsiTheme="majorHAnsi" w:cstheme="majorHAnsi"/>
                <w:lang w:val="en-US"/>
              </w:rPr>
              <w:t>phép</w:t>
            </w:r>
            <w:proofErr w:type="spellEnd"/>
            <w:r w:rsidR="00DE23B5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r w:rsidR="003B6129" w:rsidRPr="00D5653B">
              <w:rPr>
                <w:rFonts w:asciiTheme="majorHAnsi" w:hAnsiTheme="majorHAnsi" w:cstheme="majorHAnsi"/>
                <w:lang w:val="en-US"/>
              </w:rPr>
              <w:t>admin</w:t>
            </w:r>
            <w:r w:rsidR="00DE23B5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DE23B5" w:rsidRPr="00D5653B">
              <w:rPr>
                <w:rFonts w:asciiTheme="majorHAnsi" w:hAnsiTheme="majorHAnsi" w:cstheme="majorHAnsi"/>
                <w:lang w:val="en-US"/>
              </w:rPr>
              <w:t>có</w:t>
            </w:r>
            <w:proofErr w:type="spellEnd"/>
            <w:r w:rsidR="00DE23B5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DE23B5" w:rsidRPr="00D5653B">
              <w:rPr>
                <w:rFonts w:asciiTheme="majorHAnsi" w:hAnsiTheme="majorHAnsi" w:cstheme="majorHAnsi"/>
                <w:lang w:val="en-US"/>
              </w:rPr>
              <w:t>thể</w:t>
            </w:r>
            <w:proofErr w:type="spellEnd"/>
            <w:r w:rsidR="00DE23B5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DE23B5" w:rsidRPr="00D5653B">
              <w:rPr>
                <w:rFonts w:asciiTheme="majorHAnsi" w:hAnsiTheme="majorHAnsi" w:cstheme="majorHAnsi"/>
                <w:lang w:val="en-US"/>
              </w:rPr>
              <w:t>xem</w:t>
            </w:r>
            <w:proofErr w:type="spellEnd"/>
            <w:r w:rsidR="00DE23B5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DE23B5" w:rsidRPr="00D5653B">
              <w:rPr>
                <w:rFonts w:asciiTheme="majorHAnsi" w:hAnsiTheme="majorHAnsi" w:cstheme="majorHAnsi"/>
                <w:lang w:val="en-US"/>
              </w:rPr>
              <w:t>được</w:t>
            </w:r>
            <w:proofErr w:type="spellEnd"/>
            <w:r w:rsidR="00DE23B5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3B6129" w:rsidRPr="00D5653B">
              <w:rPr>
                <w:rFonts w:asciiTheme="majorHAnsi" w:hAnsiTheme="majorHAnsi" w:cstheme="majorHAnsi"/>
                <w:lang w:val="en-US"/>
              </w:rPr>
              <w:t>thông</w:t>
            </w:r>
            <w:proofErr w:type="spellEnd"/>
            <w:r w:rsidR="003B6129" w:rsidRPr="00D5653B">
              <w:rPr>
                <w:rFonts w:asciiTheme="majorHAnsi" w:hAnsiTheme="majorHAnsi" w:cstheme="majorHAnsi"/>
                <w:lang w:val="en-US"/>
              </w:rPr>
              <w:t xml:space="preserve"> tin </w:t>
            </w:r>
            <w:proofErr w:type="spellStart"/>
            <w:r w:rsidR="003B6129" w:rsidRPr="00D5653B">
              <w:rPr>
                <w:rFonts w:asciiTheme="majorHAnsi" w:hAnsiTheme="majorHAnsi" w:cstheme="majorHAnsi"/>
                <w:lang w:val="en-US"/>
              </w:rPr>
              <w:t>cá</w:t>
            </w:r>
            <w:proofErr w:type="spellEnd"/>
            <w:r w:rsidR="003B6129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3B6129" w:rsidRPr="00D5653B">
              <w:rPr>
                <w:rFonts w:asciiTheme="majorHAnsi" w:hAnsiTheme="majorHAnsi" w:cstheme="majorHAnsi"/>
                <w:lang w:val="en-US"/>
              </w:rPr>
              <w:t>nhân</w:t>
            </w:r>
            <w:proofErr w:type="spellEnd"/>
            <w:r w:rsidR="003B6129" w:rsidRPr="00D5653B">
              <w:rPr>
                <w:rFonts w:asciiTheme="majorHAnsi" w:hAnsiTheme="majorHAnsi" w:cstheme="majorHAnsi"/>
                <w:lang w:val="en-US"/>
              </w:rPr>
              <w:t xml:space="preserve"> của </w:t>
            </w:r>
            <w:proofErr w:type="spellStart"/>
            <w:r w:rsidR="003B6129" w:rsidRPr="00D5653B">
              <w:rPr>
                <w:rFonts w:asciiTheme="majorHAnsi" w:hAnsiTheme="majorHAnsi" w:cstheme="majorHAnsi"/>
                <w:lang w:val="en-US"/>
              </w:rPr>
              <w:t>tất</w:t>
            </w:r>
            <w:proofErr w:type="spellEnd"/>
            <w:r w:rsidR="003B6129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3B6129" w:rsidRPr="00D5653B">
              <w:rPr>
                <w:rFonts w:asciiTheme="majorHAnsi" w:hAnsiTheme="majorHAnsi" w:cstheme="majorHAnsi"/>
                <w:lang w:val="en-US"/>
              </w:rPr>
              <w:t>cả</w:t>
            </w:r>
            <w:proofErr w:type="spellEnd"/>
            <w:r w:rsidR="003B6129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3B6129" w:rsidRPr="00D5653B">
              <w:rPr>
                <w:rFonts w:asciiTheme="majorHAnsi" w:hAnsiTheme="majorHAnsi" w:cstheme="majorHAnsi"/>
                <w:lang w:val="en-US"/>
              </w:rPr>
              <w:t>các</w:t>
            </w:r>
            <w:proofErr w:type="spellEnd"/>
            <w:r w:rsidR="003B6129" w:rsidRPr="00D5653B">
              <w:rPr>
                <w:rFonts w:asciiTheme="majorHAnsi" w:hAnsiTheme="majorHAnsi" w:cstheme="majorHAnsi"/>
                <w:lang w:val="en-US"/>
              </w:rPr>
              <w:t xml:space="preserve"> staff</w:t>
            </w:r>
            <w:r w:rsidR="00DE23B5" w:rsidRPr="00D5653B">
              <w:rPr>
                <w:rFonts w:asciiTheme="majorHAnsi" w:hAnsiTheme="majorHAnsi" w:cstheme="majorHAnsi"/>
                <w:lang w:val="en-US"/>
              </w:rPr>
              <w:t>.</w:t>
            </w:r>
          </w:p>
        </w:tc>
      </w:tr>
      <w:tr w:rsidR="00DE23B5" w:rsidRPr="00D5653B" w14:paraId="18872D17" w14:textId="77777777" w:rsidTr="000E2B78">
        <w:trPr>
          <w:trHeight w:val="453"/>
        </w:trPr>
        <w:tc>
          <w:tcPr>
            <w:tcW w:w="2205" w:type="dxa"/>
          </w:tcPr>
          <w:p w14:paraId="7FE3164E" w14:textId="77777777" w:rsidR="00DE23B5" w:rsidRPr="00D5653B" w:rsidRDefault="00DE23B5" w:rsidP="00327B41">
            <w:pPr>
              <w:pStyle w:val="TableParagraph"/>
              <w:spacing w:before="2"/>
              <w:ind w:left="144" w:right="144"/>
              <w:jc w:val="left"/>
              <w:rPr>
                <w:rFonts w:asciiTheme="majorHAnsi" w:hAnsiTheme="majorHAnsi" w:cstheme="majorHAnsi"/>
                <w:b/>
              </w:rPr>
            </w:pPr>
            <w:proofErr w:type="spellStart"/>
            <w:r w:rsidRPr="00D5653B">
              <w:rPr>
                <w:rFonts w:asciiTheme="majorHAnsi" w:hAnsiTheme="majorHAnsi" w:cstheme="majorHAnsi"/>
                <w:b/>
              </w:rPr>
              <w:lastRenderedPageBreak/>
              <w:t>Người</w:t>
            </w:r>
            <w:proofErr w:type="spellEnd"/>
            <w:r w:rsidRPr="00D5653B">
              <w:rPr>
                <w:rFonts w:asciiTheme="majorHAnsi" w:hAnsiTheme="majorHAnsi" w:cstheme="majorHAnsi"/>
                <w:b/>
                <w:spacing w:val="-3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thực</w:t>
            </w:r>
            <w:proofErr w:type="spellEnd"/>
            <w:r w:rsidRPr="00D5653B">
              <w:rPr>
                <w:rFonts w:asciiTheme="majorHAnsi" w:hAnsiTheme="majorHAnsi" w:cstheme="majorHAnsi"/>
                <w:b/>
                <w:spacing w:val="-2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hiện</w:t>
            </w:r>
            <w:proofErr w:type="spellEnd"/>
          </w:p>
        </w:tc>
        <w:tc>
          <w:tcPr>
            <w:tcW w:w="7237" w:type="dxa"/>
            <w:tcBorders>
              <w:right w:val="single" w:sz="6" w:space="0" w:color="000000" w:themeColor="text1"/>
            </w:tcBorders>
          </w:tcPr>
          <w:p w14:paraId="45DBB3A2" w14:textId="77777777" w:rsidR="00DE23B5" w:rsidRPr="00D5653B" w:rsidRDefault="00DE23B5" w:rsidP="000E2B78">
            <w:pPr>
              <w:pStyle w:val="TableParagraph"/>
              <w:spacing w:line="294" w:lineRule="exact"/>
              <w:ind w:left="144" w:right="144"/>
              <w:jc w:val="both"/>
              <w:rPr>
                <w:rFonts w:asciiTheme="majorHAnsi" w:hAnsiTheme="majorHAnsi" w:cstheme="majorHAnsi"/>
                <w:lang w:val="en-US"/>
              </w:rPr>
            </w:pPr>
            <w:r w:rsidRPr="00D5653B">
              <w:rPr>
                <w:rFonts w:asciiTheme="majorHAnsi" w:hAnsiTheme="majorHAnsi" w:cstheme="majorHAnsi"/>
                <w:lang w:val="en-US"/>
              </w:rPr>
              <w:t>Admin</w:t>
            </w:r>
          </w:p>
        </w:tc>
      </w:tr>
      <w:tr w:rsidR="00DE23B5" w:rsidRPr="00D5653B" w14:paraId="582CD8A8" w14:textId="77777777" w:rsidTr="000E2B78">
        <w:trPr>
          <w:trHeight w:val="859"/>
        </w:trPr>
        <w:tc>
          <w:tcPr>
            <w:tcW w:w="2205" w:type="dxa"/>
          </w:tcPr>
          <w:p w14:paraId="14D979AA" w14:textId="77777777" w:rsidR="00DE23B5" w:rsidRPr="00D5653B" w:rsidRDefault="00DE23B5" w:rsidP="00327B41">
            <w:pPr>
              <w:pStyle w:val="TableParagraph"/>
              <w:spacing w:before="2"/>
              <w:ind w:left="144" w:right="144"/>
              <w:jc w:val="left"/>
              <w:rPr>
                <w:rFonts w:asciiTheme="majorHAnsi" w:hAnsiTheme="majorHAnsi" w:cstheme="majorHAnsi"/>
                <w:b/>
              </w:rPr>
            </w:pPr>
            <w:proofErr w:type="spellStart"/>
            <w:r w:rsidRPr="00D5653B">
              <w:rPr>
                <w:rFonts w:asciiTheme="majorHAnsi" w:hAnsiTheme="majorHAnsi" w:cstheme="majorHAnsi"/>
                <w:b/>
              </w:rPr>
              <w:t>Điều</w:t>
            </w:r>
            <w:proofErr w:type="spellEnd"/>
            <w:r w:rsidRPr="00D5653B">
              <w:rPr>
                <w:rFonts w:asciiTheme="majorHAnsi" w:hAnsiTheme="majorHAnsi" w:cstheme="majorHAnsi"/>
                <w:b/>
                <w:spacing w:val="-3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kiện</w:t>
            </w:r>
            <w:proofErr w:type="spellEnd"/>
            <w:r w:rsidRPr="00D5653B">
              <w:rPr>
                <w:rFonts w:asciiTheme="majorHAnsi" w:hAnsiTheme="majorHAnsi" w:cstheme="majorHAnsi"/>
                <w:b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trước</w:t>
            </w:r>
            <w:proofErr w:type="spellEnd"/>
            <w:r w:rsidRPr="00D5653B">
              <w:rPr>
                <w:rFonts w:asciiTheme="majorHAnsi" w:hAnsiTheme="majorHAnsi" w:cstheme="majorHAnsi"/>
                <w:b/>
                <w:spacing w:val="-2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xử</w:t>
            </w:r>
            <w:proofErr w:type="spellEnd"/>
            <w:r w:rsidRPr="00D5653B">
              <w:rPr>
                <w:rFonts w:asciiTheme="majorHAnsi" w:hAnsiTheme="majorHAnsi" w:cstheme="majorHAnsi"/>
                <w:b/>
                <w:spacing w:val="-1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lí</w:t>
            </w:r>
            <w:proofErr w:type="spellEnd"/>
          </w:p>
        </w:tc>
        <w:tc>
          <w:tcPr>
            <w:tcW w:w="7237" w:type="dxa"/>
            <w:tcBorders>
              <w:right w:val="single" w:sz="6" w:space="0" w:color="000000" w:themeColor="text1"/>
            </w:tcBorders>
          </w:tcPr>
          <w:p w14:paraId="761D2BF9" w14:textId="065790D0" w:rsidR="00DE23B5" w:rsidRPr="00D5653B" w:rsidRDefault="00DE23B5" w:rsidP="000E2B78">
            <w:pPr>
              <w:pStyle w:val="TableParagraph"/>
              <w:spacing w:line="336" w:lineRule="exact"/>
              <w:ind w:left="144" w:right="144"/>
              <w:jc w:val="both"/>
              <w:rPr>
                <w:rFonts w:asciiTheme="majorHAnsi" w:hAnsiTheme="majorHAnsi" w:cstheme="majorHAnsi"/>
                <w:lang w:val="en-US"/>
              </w:rPr>
            </w:pPr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6D041C" w:rsidRPr="00D5653B">
              <w:rPr>
                <w:rFonts w:asciiTheme="majorHAnsi" w:hAnsiTheme="majorHAnsi" w:cstheme="majorHAnsi"/>
                <w:lang w:val="en-US"/>
              </w:rPr>
              <w:t>Tài</w:t>
            </w:r>
            <w:proofErr w:type="spellEnd"/>
            <w:r w:rsidR="006D041C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6D041C" w:rsidRPr="00D5653B">
              <w:rPr>
                <w:rFonts w:asciiTheme="majorHAnsi" w:hAnsiTheme="majorHAnsi" w:cstheme="majorHAnsi"/>
                <w:lang w:val="en-US"/>
              </w:rPr>
              <w:t>khoản</w:t>
            </w:r>
            <w:proofErr w:type="spellEnd"/>
            <w:r w:rsidR="006D041C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6D041C" w:rsidRPr="00D5653B">
              <w:rPr>
                <w:rFonts w:asciiTheme="majorHAnsi" w:hAnsiTheme="majorHAnsi" w:cstheme="majorHAnsi"/>
                <w:lang w:val="en-US"/>
              </w:rPr>
              <w:t>có</w:t>
            </w:r>
            <w:proofErr w:type="spellEnd"/>
            <w:r w:rsidR="006D041C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6D041C" w:rsidRPr="00D5653B">
              <w:rPr>
                <w:rFonts w:asciiTheme="majorHAnsi" w:hAnsiTheme="majorHAnsi" w:cstheme="majorHAnsi"/>
                <w:lang w:val="en-US"/>
              </w:rPr>
              <w:t>quyền</w:t>
            </w:r>
            <w:proofErr w:type="spellEnd"/>
            <w:r w:rsidR="006D041C" w:rsidRPr="00D5653B">
              <w:rPr>
                <w:rFonts w:asciiTheme="majorHAnsi" w:hAnsiTheme="majorHAnsi" w:cstheme="majorHAnsi"/>
                <w:lang w:val="en-US"/>
              </w:rPr>
              <w:t xml:space="preserve"> Admin</w:t>
            </w:r>
            <w:r w:rsidR="00B327B4" w:rsidRPr="00D5653B">
              <w:rPr>
                <w:rFonts w:asciiTheme="majorHAnsi" w:hAnsiTheme="majorHAnsi" w:cstheme="majorHAnsi"/>
                <w:lang w:val="en-US"/>
              </w:rPr>
              <w:t>.</w:t>
            </w:r>
          </w:p>
        </w:tc>
      </w:tr>
      <w:tr w:rsidR="00DE23B5" w:rsidRPr="00D5653B" w14:paraId="2A10C3A7" w14:textId="77777777" w:rsidTr="000E2B78">
        <w:trPr>
          <w:trHeight w:val="800"/>
        </w:trPr>
        <w:tc>
          <w:tcPr>
            <w:tcW w:w="2205" w:type="dxa"/>
          </w:tcPr>
          <w:p w14:paraId="4B807FC5" w14:textId="77777777" w:rsidR="00DE23B5" w:rsidRPr="00D5653B" w:rsidRDefault="00DE23B5" w:rsidP="00327B41">
            <w:pPr>
              <w:pStyle w:val="TableParagraph"/>
              <w:spacing w:before="2"/>
              <w:ind w:left="144" w:right="144"/>
              <w:jc w:val="left"/>
              <w:rPr>
                <w:rFonts w:asciiTheme="majorHAnsi" w:hAnsiTheme="majorHAnsi" w:cstheme="majorHAnsi"/>
                <w:b/>
              </w:rPr>
            </w:pPr>
            <w:r w:rsidRPr="00D5653B">
              <w:rPr>
                <w:rFonts w:asciiTheme="majorHAnsi" w:hAnsiTheme="majorHAnsi" w:cstheme="majorHAnsi"/>
                <w:b/>
              </w:rPr>
              <w:t>Sau</w:t>
            </w:r>
            <w:r w:rsidRPr="00D5653B">
              <w:rPr>
                <w:rFonts w:asciiTheme="majorHAnsi" w:hAnsiTheme="majorHAnsi" w:cstheme="majorHAnsi"/>
                <w:b/>
                <w:spacing w:val="-2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xử</w:t>
            </w:r>
            <w:proofErr w:type="spellEnd"/>
            <w:r w:rsidRPr="00D5653B">
              <w:rPr>
                <w:rFonts w:asciiTheme="majorHAnsi" w:hAnsiTheme="majorHAnsi" w:cstheme="majorHAnsi"/>
                <w:b/>
                <w:spacing w:val="-1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lí</w:t>
            </w:r>
            <w:proofErr w:type="spellEnd"/>
            <w:r w:rsidRPr="00D5653B">
              <w:rPr>
                <w:rFonts w:asciiTheme="majorHAnsi" w:hAnsiTheme="majorHAnsi" w:cstheme="majorHAnsi"/>
                <w:b/>
                <w:spacing w:val="-1"/>
              </w:rPr>
              <w:t xml:space="preserve"> </w:t>
            </w:r>
            <w:r w:rsidRPr="00D5653B">
              <w:rPr>
                <w:rFonts w:asciiTheme="majorHAnsi" w:hAnsiTheme="majorHAnsi" w:cstheme="majorHAnsi"/>
                <w:b/>
              </w:rPr>
              <w:t>(sau</w:t>
            </w:r>
            <w:r w:rsidRPr="00D5653B">
              <w:rPr>
                <w:rFonts w:asciiTheme="majorHAnsi" w:hAnsiTheme="majorHAnsi" w:cstheme="majorHAnsi"/>
                <w:b/>
                <w:spacing w:val="-2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Use-case</w:t>
            </w:r>
            <w:proofErr w:type="spellEnd"/>
            <w:r w:rsidRPr="00D5653B">
              <w:rPr>
                <w:rFonts w:asciiTheme="majorHAnsi" w:hAnsiTheme="majorHAnsi" w:cstheme="majorHAnsi"/>
                <w:b/>
              </w:rPr>
              <w:t>)</w:t>
            </w:r>
          </w:p>
        </w:tc>
        <w:tc>
          <w:tcPr>
            <w:tcW w:w="7237" w:type="dxa"/>
            <w:tcBorders>
              <w:right w:val="single" w:sz="6" w:space="0" w:color="000000" w:themeColor="text1"/>
            </w:tcBorders>
          </w:tcPr>
          <w:p w14:paraId="1BB28122" w14:textId="26691E79" w:rsidR="00DE23B5" w:rsidRPr="00D5653B" w:rsidRDefault="003B6129" w:rsidP="000E2B78">
            <w:pPr>
              <w:pStyle w:val="TableParagraph"/>
              <w:spacing w:line="324" w:lineRule="auto"/>
              <w:ind w:left="144" w:right="144"/>
              <w:jc w:val="both"/>
              <w:rPr>
                <w:rFonts w:asciiTheme="majorHAnsi" w:hAnsiTheme="majorHAnsi" w:cstheme="majorHAnsi"/>
                <w:lang w:val="en-US"/>
              </w:rPr>
            </w:pPr>
            <w:r w:rsidRPr="00D5653B">
              <w:rPr>
                <w:rFonts w:asciiTheme="majorHAnsi" w:hAnsiTheme="majorHAnsi" w:cstheme="majorHAnsi"/>
                <w:lang w:val="en-US"/>
              </w:rPr>
              <w:t xml:space="preserve">Admin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có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thể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xem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thông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tin của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nhân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viên</w:t>
            </w:r>
            <w:proofErr w:type="spellEnd"/>
            <w:r w:rsidR="00AD3E6B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AD3E6B" w:rsidRPr="00D5653B">
              <w:rPr>
                <w:rFonts w:asciiTheme="majorHAnsi" w:hAnsiTheme="majorHAnsi" w:cstheme="majorHAnsi"/>
                <w:lang w:val="en-US"/>
              </w:rPr>
              <w:t>đã</w:t>
            </w:r>
            <w:proofErr w:type="spellEnd"/>
            <w:r w:rsidR="00AD3E6B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AD3E6B" w:rsidRPr="00D5653B">
              <w:rPr>
                <w:rFonts w:asciiTheme="majorHAnsi" w:hAnsiTheme="majorHAnsi" w:cstheme="majorHAnsi"/>
                <w:lang w:val="en-US"/>
              </w:rPr>
              <w:t>chọn</w:t>
            </w:r>
            <w:proofErr w:type="spellEnd"/>
            <w:r w:rsidR="00AD3E6B" w:rsidRPr="00D5653B">
              <w:rPr>
                <w:rFonts w:asciiTheme="majorHAnsi" w:hAnsiTheme="majorHAnsi" w:cstheme="majorHAnsi"/>
                <w:lang w:val="en-US"/>
              </w:rPr>
              <w:t>.</w:t>
            </w:r>
          </w:p>
        </w:tc>
      </w:tr>
      <w:tr w:rsidR="00DE23B5" w:rsidRPr="00D5653B" w14:paraId="5FDA5054" w14:textId="77777777" w:rsidTr="000E2B78">
        <w:trPr>
          <w:trHeight w:val="569"/>
        </w:trPr>
        <w:tc>
          <w:tcPr>
            <w:tcW w:w="2205" w:type="dxa"/>
          </w:tcPr>
          <w:p w14:paraId="602EB063" w14:textId="77777777" w:rsidR="00DE23B5" w:rsidRPr="00D5653B" w:rsidRDefault="00DE23B5" w:rsidP="00327B41">
            <w:pPr>
              <w:pStyle w:val="TableParagraph"/>
              <w:spacing w:before="2"/>
              <w:ind w:left="144" w:right="144"/>
              <w:jc w:val="left"/>
              <w:rPr>
                <w:rFonts w:asciiTheme="majorHAnsi" w:hAnsiTheme="majorHAnsi" w:cstheme="majorHAnsi"/>
                <w:b/>
              </w:rPr>
            </w:pPr>
            <w:proofErr w:type="spellStart"/>
            <w:r w:rsidRPr="00D5653B">
              <w:rPr>
                <w:rFonts w:asciiTheme="majorHAnsi" w:hAnsiTheme="majorHAnsi" w:cstheme="majorHAnsi"/>
                <w:b/>
              </w:rPr>
              <w:t>Ngoại</w:t>
            </w:r>
            <w:proofErr w:type="spellEnd"/>
            <w:r w:rsidRPr="00D5653B">
              <w:rPr>
                <w:rFonts w:asciiTheme="majorHAnsi" w:hAnsiTheme="majorHAnsi" w:cstheme="majorHAnsi"/>
                <w:b/>
                <w:spacing w:val="-2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lệ</w:t>
            </w:r>
            <w:proofErr w:type="spellEnd"/>
            <w:r w:rsidRPr="00D5653B">
              <w:rPr>
                <w:rFonts w:asciiTheme="majorHAnsi" w:hAnsiTheme="majorHAnsi" w:cstheme="majorHAnsi"/>
                <w:b/>
                <w:spacing w:val="-2"/>
              </w:rPr>
              <w:t xml:space="preserve"> </w:t>
            </w:r>
            <w:r w:rsidRPr="00D5653B">
              <w:rPr>
                <w:rFonts w:asciiTheme="majorHAnsi" w:hAnsiTheme="majorHAnsi" w:cstheme="majorHAnsi"/>
                <w:b/>
              </w:rPr>
              <w:t>(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Exception</w:t>
            </w:r>
            <w:proofErr w:type="spellEnd"/>
            <w:r w:rsidRPr="00D5653B">
              <w:rPr>
                <w:rFonts w:asciiTheme="majorHAnsi" w:hAnsiTheme="majorHAnsi" w:cstheme="majorHAnsi"/>
                <w:b/>
              </w:rPr>
              <w:t>)</w:t>
            </w:r>
          </w:p>
        </w:tc>
        <w:tc>
          <w:tcPr>
            <w:tcW w:w="7237" w:type="dxa"/>
            <w:tcBorders>
              <w:right w:val="single" w:sz="6" w:space="0" w:color="000000" w:themeColor="text1"/>
            </w:tcBorders>
          </w:tcPr>
          <w:p w14:paraId="7A31B42E" w14:textId="77777777" w:rsidR="00DE23B5" w:rsidRPr="00D5653B" w:rsidRDefault="00DE23B5" w:rsidP="000E2B78">
            <w:pPr>
              <w:pStyle w:val="TableParagraph"/>
              <w:spacing w:line="294" w:lineRule="exact"/>
              <w:ind w:left="144" w:right="144"/>
              <w:jc w:val="both"/>
              <w:rPr>
                <w:rFonts w:asciiTheme="majorHAnsi" w:hAnsiTheme="majorHAnsi" w:cstheme="majorHAnsi"/>
              </w:rPr>
            </w:pPr>
            <w:r w:rsidRPr="00D5653B">
              <w:rPr>
                <w:rFonts w:asciiTheme="majorHAnsi" w:hAnsiTheme="majorHAnsi" w:cstheme="majorHAnsi"/>
              </w:rPr>
              <w:t>Không.</w:t>
            </w:r>
          </w:p>
        </w:tc>
      </w:tr>
      <w:tr w:rsidR="00DE23B5" w:rsidRPr="00D5653B" w14:paraId="7F91BE72" w14:textId="77777777" w:rsidTr="000E2B78">
        <w:trPr>
          <w:trHeight w:val="1137"/>
        </w:trPr>
        <w:tc>
          <w:tcPr>
            <w:tcW w:w="2205" w:type="dxa"/>
          </w:tcPr>
          <w:p w14:paraId="55489E06" w14:textId="77777777" w:rsidR="00DE23B5" w:rsidRPr="00D5653B" w:rsidRDefault="00DE23B5" w:rsidP="00327B41">
            <w:pPr>
              <w:pStyle w:val="TableParagraph"/>
              <w:spacing w:before="2"/>
              <w:ind w:left="144" w:right="144"/>
              <w:jc w:val="left"/>
              <w:rPr>
                <w:rFonts w:asciiTheme="majorHAnsi" w:hAnsiTheme="majorHAnsi" w:cstheme="majorHAnsi"/>
                <w:b/>
              </w:rPr>
            </w:pPr>
            <w:proofErr w:type="spellStart"/>
            <w:r w:rsidRPr="00D5653B">
              <w:rPr>
                <w:rFonts w:asciiTheme="majorHAnsi" w:hAnsiTheme="majorHAnsi" w:cstheme="majorHAnsi"/>
                <w:b/>
              </w:rPr>
              <w:t>Dòng</w:t>
            </w:r>
            <w:proofErr w:type="spellEnd"/>
            <w:r w:rsidRPr="00D5653B">
              <w:rPr>
                <w:rFonts w:asciiTheme="majorHAnsi" w:hAnsiTheme="majorHAnsi" w:cstheme="majorHAnsi"/>
                <w:b/>
                <w:spacing w:val="-2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sự</w:t>
            </w:r>
            <w:proofErr w:type="spellEnd"/>
            <w:r w:rsidRPr="00D5653B">
              <w:rPr>
                <w:rFonts w:asciiTheme="majorHAnsi" w:hAnsiTheme="majorHAnsi" w:cstheme="majorHAnsi"/>
                <w:b/>
                <w:spacing w:val="-1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kiện</w:t>
            </w:r>
            <w:proofErr w:type="spellEnd"/>
            <w:r w:rsidRPr="00D5653B">
              <w:rPr>
                <w:rFonts w:asciiTheme="majorHAnsi" w:hAnsiTheme="majorHAnsi" w:cstheme="majorHAnsi"/>
                <w:b/>
                <w:spacing w:val="-1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chính</w:t>
            </w:r>
            <w:proofErr w:type="spellEnd"/>
          </w:p>
        </w:tc>
        <w:tc>
          <w:tcPr>
            <w:tcW w:w="7237" w:type="dxa"/>
            <w:tcBorders>
              <w:right w:val="single" w:sz="6" w:space="0" w:color="000000" w:themeColor="text1"/>
            </w:tcBorders>
          </w:tcPr>
          <w:p w14:paraId="5DE34184" w14:textId="77777777" w:rsidR="00DE23B5" w:rsidRPr="00D5653B" w:rsidRDefault="00DE23B5" w:rsidP="000E2B78">
            <w:pPr>
              <w:ind w:left="144" w:right="144"/>
              <w:jc w:val="both"/>
              <w:rPr>
                <w:rFonts w:asciiTheme="majorHAnsi" w:hAnsiTheme="majorHAnsi" w:cstheme="majorHAnsi"/>
                <w:lang w:val="en-US"/>
              </w:rPr>
            </w:pP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Luồng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sự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kiện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cơ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bản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sẽ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được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mô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tả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bên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dưới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theo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thứ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tự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thực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hiện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>:</w:t>
            </w:r>
          </w:p>
          <w:p w14:paraId="76E3D7AA" w14:textId="0FE8094B" w:rsidR="00DE23B5" w:rsidRPr="00D5653B" w:rsidRDefault="004C3275" w:rsidP="005F7E53">
            <w:pPr>
              <w:pStyle w:val="ListParagraph"/>
              <w:numPr>
                <w:ilvl w:val="0"/>
                <w:numId w:val="53"/>
              </w:numPr>
              <w:autoSpaceDE/>
              <w:autoSpaceDN/>
              <w:spacing w:line="240" w:lineRule="auto"/>
              <w:ind w:left="144" w:right="144"/>
              <w:jc w:val="both"/>
              <w:rPr>
                <w:rFonts w:asciiTheme="majorHAnsi" w:hAnsiTheme="majorHAnsi" w:cstheme="majorHAnsi"/>
                <w:lang w:val="en-US"/>
              </w:rPr>
            </w:pPr>
            <w:r>
              <w:rPr>
                <w:rFonts w:asciiTheme="majorHAnsi" w:hAnsiTheme="majorHAnsi" w:cstheme="majorHAnsi"/>
                <w:lang w:val="en-US"/>
              </w:rPr>
              <w:t xml:space="preserve">- </w:t>
            </w:r>
            <w:r w:rsidR="00AD3E6B" w:rsidRPr="00D5653B">
              <w:rPr>
                <w:rFonts w:asciiTheme="majorHAnsi" w:hAnsiTheme="majorHAnsi" w:cstheme="majorHAnsi"/>
                <w:lang w:val="en-US"/>
              </w:rPr>
              <w:t>Admin vào mục “</w:t>
            </w:r>
            <w:proofErr w:type="spellStart"/>
            <w:r w:rsidR="00AD3E6B" w:rsidRPr="00D5653B">
              <w:rPr>
                <w:rFonts w:asciiTheme="majorHAnsi" w:hAnsiTheme="majorHAnsi" w:cstheme="majorHAnsi"/>
                <w:lang w:val="en-US"/>
              </w:rPr>
              <w:t>Tài</w:t>
            </w:r>
            <w:proofErr w:type="spellEnd"/>
            <w:r w:rsidR="00AD3E6B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AD3E6B" w:rsidRPr="00D5653B">
              <w:rPr>
                <w:rFonts w:asciiTheme="majorHAnsi" w:hAnsiTheme="majorHAnsi" w:cstheme="majorHAnsi"/>
                <w:lang w:val="en-US"/>
              </w:rPr>
              <w:t>khoản</w:t>
            </w:r>
            <w:proofErr w:type="spellEnd"/>
            <w:r w:rsidR="00AD3E6B" w:rsidRPr="00D5653B">
              <w:rPr>
                <w:rFonts w:asciiTheme="majorHAnsi" w:hAnsiTheme="majorHAnsi" w:cstheme="majorHAnsi"/>
                <w:lang w:val="en-US"/>
              </w:rPr>
              <w:t xml:space="preserve">” ở </w:t>
            </w:r>
            <w:proofErr w:type="spellStart"/>
            <w:r w:rsidR="00AD3E6B" w:rsidRPr="00D5653B">
              <w:rPr>
                <w:rFonts w:asciiTheme="majorHAnsi" w:hAnsiTheme="majorHAnsi" w:cstheme="majorHAnsi"/>
                <w:lang w:val="en-US"/>
              </w:rPr>
              <w:t>thanh</w:t>
            </w:r>
            <w:proofErr w:type="spellEnd"/>
            <w:r w:rsidR="00AD3E6B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AD3E6B" w:rsidRPr="00D5653B">
              <w:rPr>
                <w:rFonts w:asciiTheme="majorHAnsi" w:hAnsiTheme="majorHAnsi" w:cstheme="majorHAnsi"/>
                <w:lang w:val="en-US"/>
              </w:rPr>
              <w:t>dịch</w:t>
            </w:r>
            <w:proofErr w:type="spellEnd"/>
            <w:r w:rsidR="00AD3E6B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AD3E6B" w:rsidRPr="00D5653B">
              <w:rPr>
                <w:rFonts w:asciiTheme="majorHAnsi" w:hAnsiTheme="majorHAnsi" w:cstheme="majorHAnsi"/>
                <w:lang w:val="en-US"/>
              </w:rPr>
              <w:t>chuyển</w:t>
            </w:r>
            <w:proofErr w:type="spellEnd"/>
            <w:r w:rsidR="00AD3E6B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AD3E6B" w:rsidRPr="00D5653B">
              <w:rPr>
                <w:rFonts w:asciiTheme="majorHAnsi" w:hAnsiTheme="majorHAnsi" w:cstheme="majorHAnsi"/>
                <w:lang w:val="en-US"/>
              </w:rPr>
              <w:t>phía</w:t>
            </w:r>
            <w:proofErr w:type="spellEnd"/>
            <w:r w:rsidR="00AD3E6B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AD3E6B" w:rsidRPr="00D5653B">
              <w:rPr>
                <w:rFonts w:asciiTheme="majorHAnsi" w:hAnsiTheme="majorHAnsi" w:cstheme="majorHAnsi"/>
                <w:lang w:val="en-US"/>
              </w:rPr>
              <w:t>dưới</w:t>
            </w:r>
            <w:proofErr w:type="spellEnd"/>
            <w:r w:rsidR="00AD3E6B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AD3E6B" w:rsidRPr="00D5653B">
              <w:rPr>
                <w:rFonts w:asciiTheme="majorHAnsi" w:hAnsiTheme="majorHAnsi" w:cstheme="majorHAnsi"/>
                <w:lang w:val="en-US"/>
              </w:rPr>
              <w:t>màn</w:t>
            </w:r>
            <w:proofErr w:type="spellEnd"/>
            <w:r w:rsidR="00AD3E6B" w:rsidRPr="00D5653B">
              <w:rPr>
                <w:rFonts w:asciiTheme="majorHAnsi" w:hAnsiTheme="majorHAnsi" w:cstheme="majorHAnsi"/>
                <w:lang w:val="en-US"/>
              </w:rPr>
              <w:t xml:space="preserve"> hình</w:t>
            </w:r>
            <w:r w:rsidR="00DE23B5" w:rsidRPr="00D5653B">
              <w:rPr>
                <w:rFonts w:asciiTheme="majorHAnsi" w:hAnsiTheme="majorHAnsi" w:cstheme="majorHAnsi"/>
                <w:lang w:val="en-US"/>
              </w:rPr>
              <w:t>.</w:t>
            </w:r>
          </w:p>
          <w:p w14:paraId="4DEBE5AC" w14:textId="77DFD3B6" w:rsidR="00DE23B5" w:rsidRPr="00D5653B" w:rsidRDefault="004C3275" w:rsidP="005F7E53">
            <w:pPr>
              <w:pStyle w:val="ListParagraph"/>
              <w:numPr>
                <w:ilvl w:val="0"/>
                <w:numId w:val="53"/>
              </w:numPr>
              <w:autoSpaceDE/>
              <w:autoSpaceDN/>
              <w:spacing w:line="240" w:lineRule="auto"/>
              <w:ind w:left="144" w:right="144"/>
              <w:jc w:val="both"/>
              <w:rPr>
                <w:rFonts w:asciiTheme="majorHAnsi" w:hAnsiTheme="majorHAnsi" w:cstheme="majorHAnsi"/>
                <w:lang w:val="en-US"/>
              </w:rPr>
            </w:pPr>
            <w:r>
              <w:rPr>
                <w:rFonts w:asciiTheme="majorHAnsi" w:hAnsiTheme="majorHAnsi" w:cstheme="majorHAnsi"/>
                <w:lang w:val="en-US"/>
              </w:rPr>
              <w:t xml:space="preserve">- </w:t>
            </w:r>
            <w:r w:rsidR="00AD3E6B" w:rsidRPr="00D5653B">
              <w:rPr>
                <w:rFonts w:asciiTheme="majorHAnsi" w:hAnsiTheme="majorHAnsi" w:cstheme="majorHAnsi"/>
                <w:lang w:val="en-US"/>
              </w:rPr>
              <w:t xml:space="preserve">Admin ở </w:t>
            </w:r>
            <w:proofErr w:type="spellStart"/>
            <w:r w:rsidR="00AD3E6B" w:rsidRPr="00D5653B">
              <w:rPr>
                <w:rFonts w:asciiTheme="majorHAnsi" w:hAnsiTheme="majorHAnsi" w:cstheme="majorHAnsi"/>
                <w:lang w:val="en-US"/>
              </w:rPr>
              <w:t>đây</w:t>
            </w:r>
            <w:proofErr w:type="spellEnd"/>
            <w:r w:rsidR="00AD3E6B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AD3E6B" w:rsidRPr="00D5653B">
              <w:rPr>
                <w:rFonts w:asciiTheme="majorHAnsi" w:hAnsiTheme="majorHAnsi" w:cstheme="majorHAnsi"/>
                <w:lang w:val="en-US"/>
              </w:rPr>
              <w:t>chọn</w:t>
            </w:r>
            <w:proofErr w:type="spellEnd"/>
            <w:r w:rsidR="00AD3E6B" w:rsidRPr="00D5653B">
              <w:rPr>
                <w:rFonts w:asciiTheme="majorHAnsi" w:hAnsiTheme="majorHAnsi" w:cstheme="majorHAnsi"/>
                <w:lang w:val="en-US"/>
              </w:rPr>
              <w:t xml:space="preserve"> mục “</w:t>
            </w:r>
            <w:proofErr w:type="spellStart"/>
            <w:r w:rsidR="00AD3E6B" w:rsidRPr="00D5653B">
              <w:rPr>
                <w:rFonts w:asciiTheme="majorHAnsi" w:hAnsiTheme="majorHAnsi" w:cstheme="majorHAnsi"/>
                <w:lang w:val="en-US"/>
              </w:rPr>
              <w:t>Xóa</w:t>
            </w:r>
            <w:proofErr w:type="spellEnd"/>
            <w:r w:rsidR="00AD3E6B" w:rsidRPr="00D5653B">
              <w:rPr>
                <w:rFonts w:asciiTheme="majorHAnsi" w:hAnsiTheme="majorHAnsi" w:cstheme="majorHAnsi"/>
                <w:lang w:val="en-US"/>
              </w:rPr>
              <w:t>/</w:t>
            </w:r>
            <w:proofErr w:type="spellStart"/>
            <w:r w:rsidR="00AD3E6B" w:rsidRPr="00D5653B">
              <w:rPr>
                <w:rFonts w:asciiTheme="majorHAnsi" w:hAnsiTheme="majorHAnsi" w:cstheme="majorHAnsi"/>
                <w:lang w:val="en-US"/>
              </w:rPr>
              <w:t>sửa</w:t>
            </w:r>
            <w:proofErr w:type="spellEnd"/>
            <w:r w:rsidR="00AD3E6B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AD3E6B" w:rsidRPr="00D5653B">
              <w:rPr>
                <w:rFonts w:asciiTheme="majorHAnsi" w:hAnsiTheme="majorHAnsi" w:cstheme="majorHAnsi"/>
                <w:lang w:val="en-US"/>
              </w:rPr>
              <w:t>nhân</w:t>
            </w:r>
            <w:proofErr w:type="spellEnd"/>
            <w:r w:rsidR="00AD3E6B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AD3E6B" w:rsidRPr="00D5653B">
              <w:rPr>
                <w:rFonts w:asciiTheme="majorHAnsi" w:hAnsiTheme="majorHAnsi" w:cstheme="majorHAnsi"/>
                <w:lang w:val="en-US"/>
              </w:rPr>
              <w:t>viên</w:t>
            </w:r>
            <w:proofErr w:type="spellEnd"/>
            <w:r w:rsidR="00AD3E6B" w:rsidRPr="00D5653B">
              <w:rPr>
                <w:rFonts w:asciiTheme="majorHAnsi" w:hAnsiTheme="majorHAnsi" w:cstheme="majorHAnsi"/>
                <w:lang w:val="en-US"/>
              </w:rPr>
              <w:t>”</w:t>
            </w:r>
            <w:r w:rsidR="00DE23B5" w:rsidRPr="00D5653B">
              <w:rPr>
                <w:rFonts w:asciiTheme="majorHAnsi" w:hAnsiTheme="majorHAnsi" w:cstheme="majorHAnsi"/>
                <w:lang w:val="en-US"/>
              </w:rPr>
              <w:t>.</w:t>
            </w:r>
          </w:p>
          <w:p w14:paraId="6DD6DC1C" w14:textId="07041DB0" w:rsidR="00DE23B5" w:rsidRPr="00D5653B" w:rsidRDefault="004C3275" w:rsidP="005F7E53">
            <w:pPr>
              <w:pStyle w:val="ListParagraph"/>
              <w:numPr>
                <w:ilvl w:val="0"/>
                <w:numId w:val="53"/>
              </w:numPr>
              <w:autoSpaceDE/>
              <w:autoSpaceDN/>
              <w:spacing w:line="240" w:lineRule="auto"/>
              <w:ind w:left="144" w:right="144"/>
              <w:jc w:val="both"/>
              <w:rPr>
                <w:rFonts w:asciiTheme="majorHAnsi" w:hAnsiTheme="majorHAnsi" w:cstheme="majorHAnsi"/>
                <w:lang w:val="en-US"/>
              </w:rPr>
            </w:pPr>
            <w:r>
              <w:rPr>
                <w:rFonts w:asciiTheme="majorHAnsi" w:hAnsiTheme="majorHAnsi" w:cstheme="majorHAnsi"/>
                <w:lang w:val="en-US"/>
              </w:rPr>
              <w:t xml:space="preserve">- </w:t>
            </w:r>
            <w:r w:rsidR="00AD3E6B" w:rsidRPr="00D5653B">
              <w:rPr>
                <w:rFonts w:asciiTheme="majorHAnsi" w:hAnsiTheme="majorHAnsi" w:cstheme="majorHAnsi"/>
                <w:lang w:val="en-US"/>
              </w:rPr>
              <w:t xml:space="preserve">Admin </w:t>
            </w:r>
            <w:proofErr w:type="spellStart"/>
            <w:r w:rsidR="00AD3E6B" w:rsidRPr="00D5653B">
              <w:rPr>
                <w:rFonts w:asciiTheme="majorHAnsi" w:hAnsiTheme="majorHAnsi" w:cstheme="majorHAnsi"/>
                <w:lang w:val="en-US"/>
              </w:rPr>
              <w:t>chọn</w:t>
            </w:r>
            <w:proofErr w:type="spellEnd"/>
            <w:r w:rsidR="00AD3E6B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AD3E6B" w:rsidRPr="00D5653B">
              <w:rPr>
                <w:rFonts w:asciiTheme="majorHAnsi" w:hAnsiTheme="majorHAnsi" w:cstheme="majorHAnsi"/>
                <w:lang w:val="en-US"/>
              </w:rPr>
              <w:t>nhân</w:t>
            </w:r>
            <w:proofErr w:type="spellEnd"/>
            <w:r w:rsidR="00AD3E6B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AD3E6B" w:rsidRPr="00D5653B">
              <w:rPr>
                <w:rFonts w:asciiTheme="majorHAnsi" w:hAnsiTheme="majorHAnsi" w:cstheme="majorHAnsi"/>
                <w:lang w:val="en-US"/>
              </w:rPr>
              <w:t>viên</w:t>
            </w:r>
            <w:proofErr w:type="spellEnd"/>
            <w:r w:rsidR="00AD3E6B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AD3E6B" w:rsidRPr="00D5653B">
              <w:rPr>
                <w:rFonts w:asciiTheme="majorHAnsi" w:hAnsiTheme="majorHAnsi" w:cstheme="majorHAnsi"/>
                <w:lang w:val="en-US"/>
              </w:rPr>
              <w:t>muốn</w:t>
            </w:r>
            <w:proofErr w:type="spellEnd"/>
            <w:r w:rsidR="00AD3E6B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AD3E6B" w:rsidRPr="00D5653B">
              <w:rPr>
                <w:rFonts w:asciiTheme="majorHAnsi" w:hAnsiTheme="majorHAnsi" w:cstheme="majorHAnsi"/>
                <w:lang w:val="en-US"/>
              </w:rPr>
              <w:t>xem</w:t>
            </w:r>
            <w:proofErr w:type="spellEnd"/>
            <w:r w:rsidR="00AD3E6B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AD3E6B" w:rsidRPr="00D5653B">
              <w:rPr>
                <w:rFonts w:asciiTheme="majorHAnsi" w:hAnsiTheme="majorHAnsi" w:cstheme="majorHAnsi"/>
                <w:lang w:val="en-US"/>
              </w:rPr>
              <w:t>thông</w:t>
            </w:r>
            <w:proofErr w:type="spellEnd"/>
            <w:r w:rsidR="00AD3E6B" w:rsidRPr="00D5653B">
              <w:rPr>
                <w:rFonts w:asciiTheme="majorHAnsi" w:hAnsiTheme="majorHAnsi" w:cstheme="majorHAnsi"/>
                <w:lang w:val="en-US"/>
              </w:rPr>
              <w:t xml:space="preserve"> tin </w:t>
            </w:r>
            <w:proofErr w:type="spellStart"/>
            <w:r w:rsidR="00AD3E6B" w:rsidRPr="00D5653B">
              <w:rPr>
                <w:rFonts w:asciiTheme="majorHAnsi" w:hAnsiTheme="majorHAnsi" w:cstheme="majorHAnsi"/>
                <w:lang w:val="en-US"/>
              </w:rPr>
              <w:t>cá</w:t>
            </w:r>
            <w:proofErr w:type="spellEnd"/>
            <w:r w:rsidR="00AD3E6B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AD3E6B" w:rsidRPr="00D5653B">
              <w:rPr>
                <w:rFonts w:asciiTheme="majorHAnsi" w:hAnsiTheme="majorHAnsi" w:cstheme="majorHAnsi"/>
                <w:lang w:val="en-US"/>
              </w:rPr>
              <w:t>nhân</w:t>
            </w:r>
            <w:proofErr w:type="spellEnd"/>
            <w:r w:rsidR="00DE23B5" w:rsidRPr="00D5653B">
              <w:rPr>
                <w:rFonts w:asciiTheme="majorHAnsi" w:hAnsiTheme="majorHAnsi" w:cstheme="majorHAnsi"/>
                <w:lang w:val="en-US"/>
              </w:rPr>
              <w:t>.</w:t>
            </w:r>
          </w:p>
          <w:p w14:paraId="66C71C33" w14:textId="3125C4B8" w:rsidR="00DE23B5" w:rsidRPr="00D5653B" w:rsidRDefault="00AD3E6B" w:rsidP="000E2B78">
            <w:pPr>
              <w:autoSpaceDE/>
              <w:autoSpaceDN/>
              <w:spacing w:line="240" w:lineRule="auto"/>
              <w:ind w:left="144" w:right="144"/>
              <w:jc w:val="both"/>
              <w:rPr>
                <w:rFonts w:asciiTheme="majorHAnsi" w:hAnsiTheme="majorHAnsi" w:cstheme="majorHAnsi"/>
                <w:lang w:val="en-US"/>
              </w:rPr>
            </w:pP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Thông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tin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cá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nhân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của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nhân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viên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đã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chọn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hiện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ra.</w:t>
            </w:r>
            <w:proofErr w:type="spellEnd"/>
          </w:p>
        </w:tc>
      </w:tr>
      <w:tr w:rsidR="00DE23B5" w:rsidRPr="00D5653B" w14:paraId="6882B584" w14:textId="77777777" w:rsidTr="000E2B78">
        <w:trPr>
          <w:trHeight w:val="812"/>
        </w:trPr>
        <w:tc>
          <w:tcPr>
            <w:tcW w:w="2205" w:type="dxa"/>
          </w:tcPr>
          <w:p w14:paraId="1544072A" w14:textId="77777777" w:rsidR="00DE23B5" w:rsidRPr="00D5653B" w:rsidRDefault="00DE23B5" w:rsidP="00327B41">
            <w:pPr>
              <w:pStyle w:val="TableParagraph"/>
              <w:spacing w:before="2"/>
              <w:ind w:left="144" w:right="144"/>
              <w:jc w:val="left"/>
              <w:rPr>
                <w:rFonts w:asciiTheme="majorHAnsi" w:hAnsiTheme="majorHAnsi" w:cstheme="majorHAnsi"/>
                <w:b/>
              </w:rPr>
            </w:pPr>
            <w:proofErr w:type="spellStart"/>
            <w:r w:rsidRPr="00D5653B">
              <w:rPr>
                <w:rFonts w:asciiTheme="majorHAnsi" w:hAnsiTheme="majorHAnsi" w:cstheme="majorHAnsi"/>
                <w:b/>
              </w:rPr>
              <w:t>Dòng</w:t>
            </w:r>
            <w:proofErr w:type="spellEnd"/>
            <w:r w:rsidRPr="00D5653B">
              <w:rPr>
                <w:rFonts w:asciiTheme="majorHAnsi" w:hAnsiTheme="majorHAnsi" w:cstheme="majorHAnsi"/>
                <w:b/>
                <w:spacing w:val="-2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sự</w:t>
            </w:r>
            <w:proofErr w:type="spellEnd"/>
            <w:r w:rsidRPr="00D5653B">
              <w:rPr>
                <w:rFonts w:asciiTheme="majorHAnsi" w:hAnsiTheme="majorHAnsi" w:cstheme="majorHAnsi"/>
                <w:b/>
                <w:spacing w:val="-1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kiện</w:t>
            </w:r>
            <w:proofErr w:type="spellEnd"/>
            <w:r w:rsidRPr="00D5653B">
              <w:rPr>
                <w:rFonts w:asciiTheme="majorHAnsi" w:hAnsiTheme="majorHAnsi" w:cstheme="majorHAnsi"/>
                <w:b/>
                <w:spacing w:val="-2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khác</w:t>
            </w:r>
            <w:proofErr w:type="spellEnd"/>
          </w:p>
        </w:tc>
        <w:tc>
          <w:tcPr>
            <w:tcW w:w="7237" w:type="dxa"/>
            <w:tcBorders>
              <w:right w:val="single" w:sz="6" w:space="0" w:color="000000" w:themeColor="text1"/>
            </w:tcBorders>
          </w:tcPr>
          <w:p w14:paraId="6DD39186" w14:textId="39AFC0ED" w:rsidR="00DE23B5" w:rsidRPr="00D5653B" w:rsidRDefault="00AD3E6B" w:rsidP="00294CB2">
            <w:pPr>
              <w:pStyle w:val="TableParagraph"/>
              <w:keepNext/>
              <w:tabs>
                <w:tab w:val="left" w:pos="1402"/>
              </w:tabs>
              <w:spacing w:line="336" w:lineRule="exact"/>
              <w:ind w:left="144" w:right="144"/>
              <w:jc w:val="both"/>
              <w:rPr>
                <w:rFonts w:asciiTheme="majorHAnsi" w:hAnsiTheme="majorHAnsi" w:cstheme="majorHAnsi"/>
                <w:lang w:val="en-US"/>
              </w:rPr>
            </w:pP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Không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>.</w:t>
            </w:r>
          </w:p>
        </w:tc>
      </w:tr>
    </w:tbl>
    <w:p w14:paraId="296CF901" w14:textId="0ECDE0F5" w:rsidR="00DE23B5" w:rsidRPr="00294CB2" w:rsidRDefault="00294CB2" w:rsidP="00294CB2">
      <w:pPr>
        <w:pStyle w:val="Caption"/>
        <w:ind w:left="0"/>
        <w:jc w:val="center"/>
      </w:pPr>
      <w:bookmarkStart w:id="271" w:name="_Toc106816513"/>
      <w:proofErr w:type="spellStart"/>
      <w:r>
        <w:t>Bảng</w:t>
      </w:r>
      <w:proofErr w:type="spellEnd"/>
      <w:r>
        <w:t xml:space="preserve"> </w:t>
      </w:r>
      <w:r w:rsidR="006179BC">
        <w:fldChar w:fldCharType="begin"/>
      </w:r>
      <w:r w:rsidR="006179BC">
        <w:instrText xml:space="preserve"> STYLEREF 1 \s </w:instrText>
      </w:r>
      <w:r w:rsidR="006179BC">
        <w:fldChar w:fldCharType="separate"/>
      </w:r>
      <w:r w:rsidR="006179BC">
        <w:rPr>
          <w:noProof/>
        </w:rPr>
        <w:t>3</w:t>
      </w:r>
      <w:r w:rsidR="006179BC">
        <w:fldChar w:fldCharType="end"/>
      </w:r>
      <w:r w:rsidR="006179BC">
        <w:t>.</w:t>
      </w:r>
      <w:r w:rsidR="006179BC">
        <w:fldChar w:fldCharType="begin"/>
      </w:r>
      <w:r w:rsidR="006179BC">
        <w:instrText xml:space="preserve"> SEQ Bảng \* ARABIC \s 1 </w:instrText>
      </w:r>
      <w:r w:rsidR="006179BC">
        <w:fldChar w:fldCharType="separate"/>
      </w:r>
      <w:r w:rsidR="006179BC">
        <w:rPr>
          <w:noProof/>
        </w:rPr>
        <w:t>22</w:t>
      </w:r>
      <w:r w:rsidR="006179BC">
        <w:fldChar w:fldCharType="end"/>
      </w:r>
      <w:r w:rsidRPr="00DD16AB">
        <w:t xml:space="preserve"> </w:t>
      </w:r>
      <w:proofErr w:type="spellStart"/>
      <w:r w:rsidRPr="00DD16AB">
        <w:t>Use</w:t>
      </w:r>
      <w:proofErr w:type="spellEnd"/>
      <w:r w:rsidRPr="00DD16AB">
        <w:t xml:space="preserve"> </w:t>
      </w:r>
      <w:proofErr w:type="spellStart"/>
      <w:r w:rsidRPr="00DD16AB">
        <w:t>case</w:t>
      </w:r>
      <w:proofErr w:type="spellEnd"/>
      <w:r w:rsidRPr="00DD16AB">
        <w:t xml:space="preserve"> </w:t>
      </w:r>
      <w:proofErr w:type="spellStart"/>
      <w:r>
        <w:rPr>
          <w:lang w:val="en-US"/>
        </w:rPr>
        <w:t>Xem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thông</w:t>
      </w:r>
      <w:proofErr w:type="spellEnd"/>
      <w:r>
        <w:rPr>
          <w:lang w:val="en-US"/>
        </w:rPr>
        <w:t xml:space="preserve"> tin </w:t>
      </w:r>
      <w:proofErr w:type="spellStart"/>
      <w:r>
        <w:rPr>
          <w:lang w:val="en-US"/>
        </w:rPr>
        <w:t>nhân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viên</w:t>
      </w:r>
      <w:bookmarkEnd w:id="271"/>
      <w:proofErr w:type="spellEnd"/>
    </w:p>
    <w:p w14:paraId="7B767F38" w14:textId="77777777" w:rsidR="0027439C" w:rsidRPr="00D5653B" w:rsidRDefault="0027439C" w:rsidP="00327B41">
      <w:pPr>
        <w:spacing w:line="240" w:lineRule="auto"/>
        <w:ind w:left="144" w:right="144"/>
        <w:rPr>
          <w:rFonts w:asciiTheme="majorHAnsi" w:hAnsiTheme="majorHAnsi" w:cstheme="majorHAnsi"/>
          <w:i/>
          <w:iCs/>
          <w:color w:val="1F497D" w:themeColor="text2"/>
          <w:sz w:val="18"/>
          <w:szCs w:val="18"/>
        </w:rPr>
      </w:pPr>
    </w:p>
    <w:p w14:paraId="453BCFA8" w14:textId="77777777" w:rsidR="00DE23B5" w:rsidRPr="00D5653B" w:rsidRDefault="00DE23B5" w:rsidP="00327B41">
      <w:pPr>
        <w:spacing w:line="240" w:lineRule="auto"/>
        <w:ind w:left="144" w:right="144"/>
        <w:rPr>
          <w:rFonts w:asciiTheme="majorHAnsi" w:hAnsiTheme="majorHAnsi" w:cstheme="majorHAnsi"/>
          <w:i/>
          <w:iCs/>
          <w:color w:val="1F497D" w:themeColor="text2"/>
          <w:sz w:val="18"/>
          <w:szCs w:val="18"/>
        </w:rPr>
      </w:pPr>
    </w:p>
    <w:p w14:paraId="59F0AC1D" w14:textId="77777777" w:rsidR="00EE2644" w:rsidRPr="00D5653B" w:rsidRDefault="00EE2644" w:rsidP="0030117C">
      <w:pPr>
        <w:pStyle w:val="Heading4"/>
        <w:rPr>
          <w:rFonts w:cstheme="majorHAnsi"/>
          <w:lang w:val="en-US"/>
        </w:rPr>
      </w:pPr>
      <w:proofErr w:type="spellStart"/>
      <w:r w:rsidRPr="00D5653B">
        <w:rPr>
          <w:rFonts w:cstheme="majorHAnsi"/>
          <w:lang w:val="en-US"/>
        </w:rPr>
        <w:t>Thêm</w:t>
      </w:r>
      <w:proofErr w:type="spellEnd"/>
      <w:r w:rsidRPr="00D5653B">
        <w:rPr>
          <w:rFonts w:cstheme="majorHAnsi"/>
          <w:lang w:val="en-US"/>
        </w:rPr>
        <w:t xml:space="preserve"> </w:t>
      </w:r>
      <w:proofErr w:type="spellStart"/>
      <w:r w:rsidRPr="00D5653B">
        <w:rPr>
          <w:rFonts w:cstheme="majorHAnsi"/>
          <w:lang w:val="en-US"/>
        </w:rPr>
        <w:t>nhân</w:t>
      </w:r>
      <w:proofErr w:type="spellEnd"/>
      <w:r w:rsidRPr="00D5653B">
        <w:rPr>
          <w:rFonts w:cstheme="majorHAnsi"/>
          <w:lang w:val="en-US"/>
        </w:rPr>
        <w:t xml:space="preserve"> </w:t>
      </w:r>
      <w:proofErr w:type="spellStart"/>
      <w:r w:rsidRPr="00D5653B">
        <w:rPr>
          <w:rFonts w:cstheme="majorHAnsi"/>
          <w:lang w:val="en-US"/>
        </w:rPr>
        <w:t>viên</w:t>
      </w:r>
      <w:proofErr w:type="spellEnd"/>
    </w:p>
    <w:p w14:paraId="0107C41C" w14:textId="77777777" w:rsidR="00EE2644" w:rsidRPr="00D5653B" w:rsidRDefault="00EE2644" w:rsidP="00327B41">
      <w:pPr>
        <w:spacing w:line="240" w:lineRule="auto"/>
        <w:ind w:left="144" w:right="144"/>
        <w:rPr>
          <w:rFonts w:asciiTheme="majorHAnsi" w:hAnsiTheme="majorHAnsi" w:cstheme="majorHAnsi"/>
          <w:i/>
          <w:iCs/>
          <w:color w:val="1F497D" w:themeColor="text2"/>
          <w:sz w:val="18"/>
          <w:szCs w:val="18"/>
        </w:rPr>
      </w:pPr>
    </w:p>
    <w:p w14:paraId="570C96E6" w14:textId="77777777" w:rsidR="002F6445" w:rsidRDefault="0058050D" w:rsidP="002F6445">
      <w:pPr>
        <w:keepNext/>
        <w:spacing w:line="240" w:lineRule="auto"/>
        <w:ind w:left="144" w:right="144"/>
        <w:jc w:val="center"/>
      </w:pPr>
      <w:r w:rsidRPr="00D5653B">
        <w:rPr>
          <w:rFonts w:asciiTheme="majorHAnsi" w:hAnsiTheme="majorHAnsi" w:cstheme="majorHAnsi"/>
          <w:i/>
          <w:noProof/>
          <w:color w:val="1F497D" w:themeColor="text2"/>
          <w:sz w:val="18"/>
          <w:szCs w:val="18"/>
          <w:lang w:val="en-US"/>
        </w:rPr>
        <w:drawing>
          <wp:inline distT="0" distB="0" distL="0" distR="0" wp14:anchorId="44019135" wp14:editId="45FC09AF">
            <wp:extent cx="5486400" cy="2817489"/>
            <wp:effectExtent l="0" t="0" r="0" b="2540"/>
            <wp:docPr id="37" name="Picture 37" descr="F:\Khoa\bt\DoAn1\UseCase\Thêm nhân viê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F:\Khoa\bt\DoAn1\UseCase\Thêm nhân viên.pn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817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CF95E3" w14:textId="57BD385E" w:rsidR="0027439C" w:rsidRDefault="002F6445" w:rsidP="002F6445">
      <w:pPr>
        <w:pStyle w:val="Caption"/>
        <w:ind w:left="0"/>
        <w:jc w:val="center"/>
      </w:pPr>
      <w:bookmarkStart w:id="272" w:name="_Toc106818848"/>
      <w:proofErr w:type="spellStart"/>
      <w:r>
        <w:t>Hình</w:t>
      </w:r>
      <w:proofErr w:type="spellEnd"/>
      <w:r>
        <w:t xml:space="preserve">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3</w:t>
      </w:r>
      <w:r>
        <w:fldChar w:fldCharType="end"/>
      </w:r>
      <w:r>
        <w:t>.</w:t>
      </w:r>
      <w:r w:rsidR="005734A4">
        <w:fldChar w:fldCharType="begin"/>
      </w:r>
      <w:r w:rsidR="005734A4">
        <w:instrText xml:space="preserve"> SEQ Hình \* ARABIC \s 1 </w:instrText>
      </w:r>
      <w:r w:rsidR="005734A4">
        <w:fldChar w:fldCharType="separate"/>
      </w:r>
      <w:r w:rsidR="005734A4">
        <w:rPr>
          <w:noProof/>
        </w:rPr>
        <w:t>30</w:t>
      </w:r>
      <w:r w:rsidR="005734A4">
        <w:fldChar w:fldCharType="end"/>
      </w:r>
      <w:r>
        <w:rPr>
          <w:lang w:val="en-US"/>
        </w:rPr>
        <w:t xml:space="preserve"> </w:t>
      </w:r>
      <w:proofErr w:type="spellStart"/>
      <w:r w:rsidRPr="00491957">
        <w:rPr>
          <w:lang w:val="en-US"/>
        </w:rPr>
        <w:t>Sơ</w:t>
      </w:r>
      <w:proofErr w:type="spellEnd"/>
      <w:r w:rsidRPr="00491957">
        <w:rPr>
          <w:lang w:val="en-US"/>
        </w:rPr>
        <w:t xml:space="preserve"> đồ </w:t>
      </w:r>
      <w:proofErr w:type="spellStart"/>
      <w:r w:rsidRPr="00491957">
        <w:rPr>
          <w:lang w:val="en-US"/>
        </w:rPr>
        <w:t>hoạt</w:t>
      </w:r>
      <w:proofErr w:type="spellEnd"/>
      <w:r w:rsidRPr="00491957">
        <w:rPr>
          <w:lang w:val="en-US"/>
        </w:rPr>
        <w:t xml:space="preserve"> động </w:t>
      </w:r>
      <w:proofErr w:type="spellStart"/>
      <w:r w:rsidRPr="00491957">
        <w:rPr>
          <w:lang w:val="en-US"/>
        </w:rPr>
        <w:t>Thêm</w:t>
      </w:r>
      <w:proofErr w:type="spellEnd"/>
      <w:r w:rsidRPr="00491957">
        <w:rPr>
          <w:lang w:val="en-US"/>
        </w:rPr>
        <w:t xml:space="preserve"> </w:t>
      </w:r>
      <w:proofErr w:type="spellStart"/>
      <w:r w:rsidRPr="00491957">
        <w:rPr>
          <w:lang w:val="en-US"/>
        </w:rPr>
        <w:t>nhân</w:t>
      </w:r>
      <w:proofErr w:type="spellEnd"/>
      <w:r w:rsidRPr="00491957">
        <w:rPr>
          <w:lang w:val="en-US"/>
        </w:rPr>
        <w:t xml:space="preserve"> </w:t>
      </w:r>
      <w:proofErr w:type="spellStart"/>
      <w:r w:rsidRPr="00491957">
        <w:rPr>
          <w:lang w:val="en-US"/>
        </w:rPr>
        <w:t>viên</w:t>
      </w:r>
      <w:bookmarkEnd w:id="272"/>
      <w:proofErr w:type="spellEnd"/>
    </w:p>
    <w:p w14:paraId="21FB050B" w14:textId="4C505DAD" w:rsidR="00EE2644" w:rsidRPr="00D5653B" w:rsidRDefault="00EE2644" w:rsidP="0027439C">
      <w:pPr>
        <w:pStyle w:val="Caption"/>
        <w:ind w:hanging="2160"/>
        <w:jc w:val="center"/>
        <w:rPr>
          <w:rFonts w:asciiTheme="majorHAnsi" w:hAnsiTheme="majorHAnsi" w:cstheme="majorHAnsi"/>
          <w:i w:val="0"/>
          <w:iCs w:val="0"/>
        </w:rPr>
      </w:pPr>
    </w:p>
    <w:p w14:paraId="35FD4A8B" w14:textId="77777777" w:rsidR="00EE2644" w:rsidRPr="00D5653B" w:rsidRDefault="00EE2644" w:rsidP="00327B41">
      <w:pPr>
        <w:spacing w:line="240" w:lineRule="auto"/>
        <w:ind w:left="144" w:right="144"/>
        <w:rPr>
          <w:rFonts w:asciiTheme="majorHAnsi" w:hAnsiTheme="majorHAnsi" w:cstheme="majorHAnsi"/>
          <w:i/>
          <w:iCs/>
          <w:color w:val="1F497D" w:themeColor="text2"/>
          <w:sz w:val="18"/>
          <w:szCs w:val="18"/>
        </w:rPr>
      </w:pPr>
    </w:p>
    <w:p w14:paraId="7DD5BD07" w14:textId="77777777" w:rsidR="00EE2644" w:rsidRPr="00D5653B" w:rsidRDefault="00EE2644" w:rsidP="00327B41">
      <w:pPr>
        <w:spacing w:line="240" w:lineRule="auto"/>
        <w:ind w:left="144" w:right="144"/>
        <w:rPr>
          <w:rFonts w:asciiTheme="majorHAnsi" w:hAnsiTheme="majorHAnsi" w:cstheme="majorHAnsi"/>
          <w:i/>
          <w:iCs/>
          <w:color w:val="1F497D" w:themeColor="text2"/>
          <w:sz w:val="18"/>
          <w:szCs w:val="18"/>
        </w:rPr>
      </w:pPr>
    </w:p>
    <w:tbl>
      <w:tblPr>
        <w:tblW w:w="0" w:type="auto"/>
        <w:tblInd w:w="62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205"/>
        <w:gridCol w:w="7237"/>
      </w:tblGrid>
      <w:tr w:rsidR="00EE2644" w:rsidRPr="00D5653B" w14:paraId="1DEDFA2C" w14:textId="77777777" w:rsidTr="00B638E3">
        <w:trPr>
          <w:trHeight w:val="544"/>
        </w:trPr>
        <w:tc>
          <w:tcPr>
            <w:tcW w:w="9442" w:type="dxa"/>
            <w:gridSpan w:val="2"/>
            <w:tcBorders>
              <w:right w:val="single" w:sz="6" w:space="0" w:color="000000" w:themeColor="text1"/>
            </w:tcBorders>
            <w:shd w:val="clear" w:color="auto" w:fill="D0CECE"/>
          </w:tcPr>
          <w:p w14:paraId="0BC19E99" w14:textId="77777777" w:rsidR="00EE2644" w:rsidRPr="00D5653B" w:rsidRDefault="00EE2644" w:rsidP="00327B41">
            <w:pPr>
              <w:pStyle w:val="TableParagraph"/>
              <w:ind w:left="144" w:right="144"/>
              <w:jc w:val="left"/>
              <w:rPr>
                <w:rFonts w:asciiTheme="majorHAnsi" w:hAnsiTheme="majorHAnsi" w:cstheme="majorHAnsi"/>
                <w:sz w:val="24"/>
              </w:rPr>
            </w:pPr>
          </w:p>
        </w:tc>
      </w:tr>
      <w:tr w:rsidR="00EE2644" w:rsidRPr="00D5653B" w14:paraId="2F6E3405" w14:textId="77777777" w:rsidTr="00533045">
        <w:trPr>
          <w:trHeight w:val="568"/>
        </w:trPr>
        <w:tc>
          <w:tcPr>
            <w:tcW w:w="2205" w:type="dxa"/>
          </w:tcPr>
          <w:p w14:paraId="4DA3325D" w14:textId="77777777" w:rsidR="00EE2644" w:rsidRPr="00D5653B" w:rsidRDefault="00EE2644" w:rsidP="00327B41">
            <w:pPr>
              <w:pStyle w:val="TableParagraph"/>
              <w:spacing w:before="2"/>
              <w:ind w:left="144" w:right="144"/>
              <w:jc w:val="left"/>
              <w:rPr>
                <w:rFonts w:asciiTheme="majorHAnsi" w:hAnsiTheme="majorHAnsi" w:cstheme="majorHAnsi"/>
                <w:b/>
              </w:rPr>
            </w:pPr>
            <w:r w:rsidRPr="00D5653B">
              <w:rPr>
                <w:rFonts w:asciiTheme="majorHAnsi" w:hAnsiTheme="majorHAnsi" w:cstheme="majorHAnsi"/>
                <w:b/>
              </w:rPr>
              <w:t>Tên</w:t>
            </w:r>
            <w:r w:rsidRPr="00D5653B">
              <w:rPr>
                <w:rFonts w:asciiTheme="majorHAnsi" w:hAnsiTheme="majorHAnsi" w:cstheme="majorHAnsi"/>
                <w:b/>
                <w:spacing w:val="-3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Use</w:t>
            </w:r>
            <w:proofErr w:type="spellEnd"/>
            <w:r w:rsidRPr="00D5653B">
              <w:rPr>
                <w:rFonts w:asciiTheme="majorHAnsi" w:hAnsiTheme="majorHAnsi" w:cstheme="majorHAnsi"/>
                <w:b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Case</w:t>
            </w:r>
            <w:proofErr w:type="spellEnd"/>
          </w:p>
        </w:tc>
        <w:tc>
          <w:tcPr>
            <w:tcW w:w="7237" w:type="dxa"/>
            <w:tcBorders>
              <w:right w:val="single" w:sz="6" w:space="0" w:color="000000" w:themeColor="text1"/>
            </w:tcBorders>
          </w:tcPr>
          <w:p w14:paraId="08D00576" w14:textId="77777777" w:rsidR="00EE2644" w:rsidRPr="00D5653B" w:rsidRDefault="00EE2644" w:rsidP="000E2B78">
            <w:pPr>
              <w:pStyle w:val="TableParagraph"/>
              <w:spacing w:line="326" w:lineRule="exact"/>
              <w:ind w:left="144" w:right="144"/>
              <w:jc w:val="both"/>
              <w:rPr>
                <w:rFonts w:asciiTheme="majorHAnsi" w:hAnsiTheme="majorHAnsi" w:cstheme="majorHAnsi"/>
              </w:rPr>
            </w:pPr>
            <w:proofErr w:type="spellStart"/>
            <w:r w:rsidRPr="00D5653B">
              <w:rPr>
                <w:rFonts w:asciiTheme="majorHAnsi" w:hAnsiTheme="majorHAnsi" w:cstheme="majorHAnsi"/>
                <w:color w:val="000000"/>
                <w:lang w:val="en-US"/>
              </w:rPr>
              <w:t>Thêm</w:t>
            </w:r>
            <w:proofErr w:type="spellEnd"/>
            <w:r w:rsidRPr="00D5653B">
              <w:rPr>
                <w:rFonts w:asciiTheme="majorHAnsi" w:hAnsiTheme="majorHAnsi" w:cstheme="majorHAnsi"/>
                <w:color w:val="000000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color w:val="000000"/>
                <w:lang w:val="en-US"/>
              </w:rPr>
              <w:t>nhân</w:t>
            </w:r>
            <w:proofErr w:type="spellEnd"/>
            <w:r w:rsidRPr="00D5653B">
              <w:rPr>
                <w:rFonts w:asciiTheme="majorHAnsi" w:hAnsiTheme="majorHAnsi" w:cstheme="majorHAnsi"/>
                <w:color w:val="000000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color w:val="000000"/>
                <w:lang w:val="en-US"/>
              </w:rPr>
              <w:t>viên</w:t>
            </w:r>
            <w:proofErr w:type="spellEnd"/>
          </w:p>
        </w:tc>
      </w:tr>
      <w:tr w:rsidR="00EE2644" w:rsidRPr="00D5653B" w14:paraId="6AA7CE24" w14:textId="77777777" w:rsidTr="00533045">
        <w:trPr>
          <w:trHeight w:val="568"/>
        </w:trPr>
        <w:tc>
          <w:tcPr>
            <w:tcW w:w="2205" w:type="dxa"/>
          </w:tcPr>
          <w:p w14:paraId="31CE677A" w14:textId="77777777" w:rsidR="00EE2644" w:rsidRPr="00D5653B" w:rsidRDefault="00EE2644" w:rsidP="00327B41">
            <w:pPr>
              <w:pStyle w:val="TableParagraph"/>
              <w:spacing w:before="2"/>
              <w:ind w:left="144" w:right="144"/>
              <w:jc w:val="left"/>
              <w:rPr>
                <w:rFonts w:asciiTheme="majorHAnsi" w:hAnsiTheme="majorHAnsi" w:cstheme="majorHAnsi"/>
                <w:b/>
              </w:rPr>
            </w:pPr>
            <w:r w:rsidRPr="00D5653B">
              <w:rPr>
                <w:rFonts w:asciiTheme="majorHAnsi" w:hAnsiTheme="majorHAnsi" w:cstheme="majorHAnsi"/>
                <w:b/>
              </w:rPr>
              <w:t>Mô</w:t>
            </w:r>
            <w:r w:rsidRPr="00D5653B">
              <w:rPr>
                <w:rFonts w:asciiTheme="majorHAnsi" w:hAnsiTheme="majorHAnsi" w:cstheme="majorHAnsi"/>
                <w:b/>
                <w:spacing w:val="-1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tả</w:t>
            </w:r>
            <w:proofErr w:type="spellEnd"/>
          </w:p>
        </w:tc>
        <w:tc>
          <w:tcPr>
            <w:tcW w:w="7237" w:type="dxa"/>
            <w:tcBorders>
              <w:right w:val="single" w:sz="6" w:space="0" w:color="000000" w:themeColor="text1"/>
            </w:tcBorders>
          </w:tcPr>
          <w:p w14:paraId="56648DFC" w14:textId="3F1E6CAE" w:rsidR="00EE2644" w:rsidRPr="00D5653B" w:rsidRDefault="00C30ADD" w:rsidP="000E2B78">
            <w:pPr>
              <w:pStyle w:val="TableParagraph"/>
              <w:spacing w:line="336" w:lineRule="exact"/>
              <w:ind w:left="144" w:right="144"/>
              <w:jc w:val="both"/>
              <w:rPr>
                <w:rFonts w:asciiTheme="majorHAnsi" w:hAnsiTheme="majorHAnsi" w:cstheme="majorHAnsi"/>
              </w:rPr>
            </w:pP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Chức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năng</w:t>
            </w:r>
            <w:r w:rsidR="00AD3E6B" w:rsidRPr="00D5653B">
              <w:rPr>
                <w:rFonts w:asciiTheme="majorHAnsi" w:hAnsiTheme="majorHAnsi" w:cstheme="majorHAnsi"/>
                <w:lang w:val="en-US"/>
              </w:rPr>
              <w:t xml:space="preserve"> Cho </w:t>
            </w:r>
            <w:proofErr w:type="spellStart"/>
            <w:r w:rsidR="00AD3E6B" w:rsidRPr="00D5653B">
              <w:rPr>
                <w:rFonts w:asciiTheme="majorHAnsi" w:hAnsiTheme="majorHAnsi" w:cstheme="majorHAnsi"/>
                <w:lang w:val="en-US"/>
              </w:rPr>
              <w:t>phép</w:t>
            </w:r>
            <w:proofErr w:type="spellEnd"/>
            <w:r w:rsidR="00AD3E6B" w:rsidRPr="00D5653B">
              <w:rPr>
                <w:rFonts w:asciiTheme="majorHAnsi" w:hAnsiTheme="majorHAnsi" w:cstheme="majorHAnsi"/>
                <w:lang w:val="en-US"/>
              </w:rPr>
              <w:t xml:space="preserve"> admin </w:t>
            </w:r>
            <w:proofErr w:type="spellStart"/>
            <w:r w:rsidR="00AD3E6B" w:rsidRPr="00D5653B">
              <w:rPr>
                <w:rFonts w:asciiTheme="majorHAnsi" w:hAnsiTheme="majorHAnsi" w:cstheme="majorHAnsi"/>
                <w:lang w:val="en-US"/>
              </w:rPr>
              <w:t>có</w:t>
            </w:r>
            <w:proofErr w:type="spellEnd"/>
            <w:r w:rsidR="00AD3E6B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AD3E6B" w:rsidRPr="00D5653B">
              <w:rPr>
                <w:rFonts w:asciiTheme="majorHAnsi" w:hAnsiTheme="majorHAnsi" w:cstheme="majorHAnsi"/>
                <w:lang w:val="en-US"/>
              </w:rPr>
              <w:t>thể</w:t>
            </w:r>
            <w:proofErr w:type="spellEnd"/>
            <w:r w:rsidR="00AD3E6B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AD3E6B" w:rsidRPr="00D5653B">
              <w:rPr>
                <w:rFonts w:asciiTheme="majorHAnsi" w:hAnsiTheme="majorHAnsi" w:cstheme="majorHAnsi"/>
                <w:lang w:val="en-US"/>
              </w:rPr>
              <w:t>tạo</w:t>
            </w:r>
            <w:proofErr w:type="spellEnd"/>
            <w:r w:rsidR="00AD3E6B" w:rsidRPr="00D5653B">
              <w:rPr>
                <w:rFonts w:asciiTheme="majorHAnsi" w:hAnsiTheme="majorHAnsi" w:cstheme="majorHAnsi"/>
                <w:lang w:val="en-US"/>
              </w:rPr>
              <w:t xml:space="preserve"> staff mới.</w:t>
            </w:r>
          </w:p>
        </w:tc>
      </w:tr>
      <w:tr w:rsidR="00EE2644" w:rsidRPr="00D5653B" w14:paraId="77C04D3A" w14:textId="77777777" w:rsidTr="00533045">
        <w:trPr>
          <w:trHeight w:val="568"/>
        </w:trPr>
        <w:tc>
          <w:tcPr>
            <w:tcW w:w="2205" w:type="dxa"/>
          </w:tcPr>
          <w:p w14:paraId="429C33DD" w14:textId="77777777" w:rsidR="00EE2644" w:rsidRPr="00D5653B" w:rsidRDefault="00EE2644" w:rsidP="00327B41">
            <w:pPr>
              <w:pStyle w:val="TableParagraph"/>
              <w:spacing w:before="2"/>
              <w:ind w:left="144" w:right="144"/>
              <w:jc w:val="left"/>
              <w:rPr>
                <w:rFonts w:asciiTheme="majorHAnsi" w:hAnsiTheme="majorHAnsi" w:cstheme="majorHAnsi"/>
                <w:b/>
              </w:rPr>
            </w:pPr>
            <w:proofErr w:type="spellStart"/>
            <w:r w:rsidRPr="00D5653B">
              <w:rPr>
                <w:rFonts w:asciiTheme="majorHAnsi" w:hAnsiTheme="majorHAnsi" w:cstheme="majorHAnsi"/>
                <w:b/>
              </w:rPr>
              <w:t>Người</w:t>
            </w:r>
            <w:proofErr w:type="spellEnd"/>
            <w:r w:rsidRPr="00D5653B">
              <w:rPr>
                <w:rFonts w:asciiTheme="majorHAnsi" w:hAnsiTheme="majorHAnsi" w:cstheme="majorHAnsi"/>
                <w:b/>
                <w:spacing w:val="-3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thực</w:t>
            </w:r>
            <w:proofErr w:type="spellEnd"/>
            <w:r w:rsidRPr="00D5653B">
              <w:rPr>
                <w:rFonts w:asciiTheme="majorHAnsi" w:hAnsiTheme="majorHAnsi" w:cstheme="majorHAnsi"/>
                <w:b/>
                <w:spacing w:val="-2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hiện</w:t>
            </w:r>
            <w:proofErr w:type="spellEnd"/>
          </w:p>
        </w:tc>
        <w:tc>
          <w:tcPr>
            <w:tcW w:w="7237" w:type="dxa"/>
            <w:tcBorders>
              <w:right w:val="single" w:sz="6" w:space="0" w:color="000000" w:themeColor="text1"/>
            </w:tcBorders>
          </w:tcPr>
          <w:p w14:paraId="7D7E77A1" w14:textId="77777777" w:rsidR="00EE2644" w:rsidRPr="00D5653B" w:rsidRDefault="00EE2644" w:rsidP="000E2B78">
            <w:pPr>
              <w:pStyle w:val="TableParagraph"/>
              <w:spacing w:line="294" w:lineRule="exact"/>
              <w:ind w:left="144" w:right="144"/>
              <w:jc w:val="both"/>
              <w:rPr>
                <w:rFonts w:asciiTheme="majorHAnsi" w:hAnsiTheme="majorHAnsi" w:cstheme="majorHAnsi"/>
                <w:lang w:val="en-US"/>
              </w:rPr>
            </w:pPr>
            <w:r w:rsidRPr="00D5653B">
              <w:rPr>
                <w:rFonts w:asciiTheme="majorHAnsi" w:hAnsiTheme="majorHAnsi" w:cstheme="majorHAnsi"/>
                <w:lang w:val="en-US"/>
              </w:rPr>
              <w:t>Admin</w:t>
            </w:r>
          </w:p>
        </w:tc>
      </w:tr>
      <w:tr w:rsidR="00EE2644" w:rsidRPr="00D5653B" w14:paraId="337B8A94" w14:textId="77777777" w:rsidTr="00533045">
        <w:trPr>
          <w:trHeight w:val="568"/>
        </w:trPr>
        <w:tc>
          <w:tcPr>
            <w:tcW w:w="2205" w:type="dxa"/>
          </w:tcPr>
          <w:p w14:paraId="275FA016" w14:textId="77777777" w:rsidR="00EE2644" w:rsidRPr="00D5653B" w:rsidRDefault="00EE2644" w:rsidP="00327B41">
            <w:pPr>
              <w:pStyle w:val="TableParagraph"/>
              <w:spacing w:before="2"/>
              <w:ind w:left="144" w:right="144"/>
              <w:jc w:val="left"/>
              <w:rPr>
                <w:rFonts w:asciiTheme="majorHAnsi" w:hAnsiTheme="majorHAnsi" w:cstheme="majorHAnsi"/>
                <w:b/>
              </w:rPr>
            </w:pPr>
            <w:proofErr w:type="spellStart"/>
            <w:r w:rsidRPr="00D5653B">
              <w:rPr>
                <w:rFonts w:asciiTheme="majorHAnsi" w:hAnsiTheme="majorHAnsi" w:cstheme="majorHAnsi"/>
                <w:b/>
              </w:rPr>
              <w:t>Điều</w:t>
            </w:r>
            <w:proofErr w:type="spellEnd"/>
            <w:r w:rsidRPr="00D5653B">
              <w:rPr>
                <w:rFonts w:asciiTheme="majorHAnsi" w:hAnsiTheme="majorHAnsi" w:cstheme="majorHAnsi"/>
                <w:b/>
                <w:spacing w:val="-3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kiện</w:t>
            </w:r>
            <w:proofErr w:type="spellEnd"/>
            <w:r w:rsidRPr="00D5653B">
              <w:rPr>
                <w:rFonts w:asciiTheme="majorHAnsi" w:hAnsiTheme="majorHAnsi" w:cstheme="majorHAnsi"/>
                <w:b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trước</w:t>
            </w:r>
            <w:proofErr w:type="spellEnd"/>
            <w:r w:rsidRPr="00D5653B">
              <w:rPr>
                <w:rFonts w:asciiTheme="majorHAnsi" w:hAnsiTheme="majorHAnsi" w:cstheme="majorHAnsi"/>
                <w:b/>
                <w:spacing w:val="-2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xử</w:t>
            </w:r>
            <w:proofErr w:type="spellEnd"/>
            <w:r w:rsidRPr="00D5653B">
              <w:rPr>
                <w:rFonts w:asciiTheme="majorHAnsi" w:hAnsiTheme="majorHAnsi" w:cstheme="majorHAnsi"/>
                <w:b/>
                <w:spacing w:val="-1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lí</w:t>
            </w:r>
            <w:proofErr w:type="spellEnd"/>
          </w:p>
        </w:tc>
        <w:tc>
          <w:tcPr>
            <w:tcW w:w="7237" w:type="dxa"/>
            <w:tcBorders>
              <w:right w:val="single" w:sz="6" w:space="0" w:color="000000" w:themeColor="text1"/>
            </w:tcBorders>
          </w:tcPr>
          <w:p w14:paraId="1A8D22C4" w14:textId="4A9B0E62" w:rsidR="00EE2644" w:rsidRPr="00D5653B" w:rsidRDefault="00EE2644" w:rsidP="000E2B78">
            <w:pPr>
              <w:pStyle w:val="TableParagraph"/>
              <w:spacing w:line="336" w:lineRule="exact"/>
              <w:ind w:left="144" w:right="144"/>
              <w:jc w:val="both"/>
              <w:rPr>
                <w:rFonts w:asciiTheme="majorHAnsi" w:hAnsiTheme="majorHAnsi" w:cstheme="majorHAnsi"/>
                <w:lang w:val="en-US"/>
              </w:rPr>
            </w:pPr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Điều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kiện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tiên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quyết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để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thực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hiện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use case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này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là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AD3E6B" w:rsidRPr="00D5653B">
              <w:rPr>
                <w:rFonts w:asciiTheme="majorHAnsi" w:hAnsiTheme="majorHAnsi" w:cstheme="majorHAnsi"/>
                <w:lang w:val="en-US"/>
              </w:rPr>
              <w:t>nhân</w:t>
            </w:r>
            <w:proofErr w:type="spellEnd"/>
            <w:r w:rsidR="00AD3E6B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AD3E6B" w:rsidRPr="00D5653B">
              <w:rPr>
                <w:rFonts w:asciiTheme="majorHAnsi" w:hAnsiTheme="majorHAnsi" w:cstheme="majorHAnsi"/>
                <w:lang w:val="en-US"/>
              </w:rPr>
              <w:t>viên</w:t>
            </w:r>
            <w:proofErr w:type="spellEnd"/>
            <w:r w:rsidR="00AD3E6B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AD3E6B" w:rsidRPr="00D5653B">
              <w:rPr>
                <w:rFonts w:asciiTheme="majorHAnsi" w:hAnsiTheme="majorHAnsi" w:cstheme="majorHAnsi"/>
                <w:lang w:val="en-US"/>
              </w:rPr>
              <w:t>được</w:t>
            </w:r>
            <w:proofErr w:type="spellEnd"/>
            <w:r w:rsidR="00AD3E6B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AD3E6B" w:rsidRPr="00D5653B">
              <w:rPr>
                <w:rFonts w:asciiTheme="majorHAnsi" w:hAnsiTheme="majorHAnsi" w:cstheme="majorHAnsi"/>
                <w:lang w:val="en-US"/>
              </w:rPr>
              <w:t>tạo</w:t>
            </w:r>
            <w:proofErr w:type="spellEnd"/>
            <w:r w:rsidR="00AD3E6B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AD3E6B" w:rsidRPr="00D5653B">
              <w:rPr>
                <w:rFonts w:asciiTheme="majorHAnsi" w:hAnsiTheme="majorHAnsi" w:cstheme="majorHAnsi"/>
                <w:lang w:val="en-US"/>
              </w:rPr>
              <w:t>không</w:t>
            </w:r>
            <w:proofErr w:type="spellEnd"/>
            <w:r w:rsidR="00AD3E6B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AD3E6B" w:rsidRPr="00D5653B">
              <w:rPr>
                <w:rFonts w:asciiTheme="majorHAnsi" w:hAnsiTheme="majorHAnsi" w:cstheme="majorHAnsi"/>
                <w:lang w:val="en-US"/>
              </w:rPr>
              <w:t>trùng</w:t>
            </w:r>
            <w:proofErr w:type="spellEnd"/>
            <w:r w:rsidR="00AD3E6B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AD3E6B" w:rsidRPr="00D5653B">
              <w:rPr>
                <w:rFonts w:asciiTheme="majorHAnsi" w:hAnsiTheme="majorHAnsi" w:cstheme="majorHAnsi"/>
                <w:lang w:val="en-US"/>
              </w:rPr>
              <w:t>tên</w:t>
            </w:r>
            <w:proofErr w:type="spellEnd"/>
            <w:r w:rsidR="00AD3E6B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AD3E6B" w:rsidRPr="00D5653B">
              <w:rPr>
                <w:rFonts w:asciiTheme="majorHAnsi" w:hAnsiTheme="majorHAnsi" w:cstheme="majorHAnsi"/>
                <w:lang w:val="en-US"/>
              </w:rPr>
              <w:t>đăng</w:t>
            </w:r>
            <w:proofErr w:type="spellEnd"/>
            <w:r w:rsidR="00AD3E6B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AD3E6B" w:rsidRPr="00D5653B">
              <w:rPr>
                <w:rFonts w:asciiTheme="majorHAnsi" w:hAnsiTheme="majorHAnsi" w:cstheme="majorHAnsi"/>
                <w:lang w:val="en-US"/>
              </w:rPr>
              <w:t>nhập</w:t>
            </w:r>
            <w:proofErr w:type="spellEnd"/>
            <w:r w:rsidR="00AD3E6B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AD3E6B" w:rsidRPr="00D5653B">
              <w:rPr>
                <w:rFonts w:asciiTheme="majorHAnsi" w:hAnsiTheme="majorHAnsi" w:cstheme="majorHAnsi"/>
                <w:lang w:val="en-US"/>
              </w:rPr>
              <w:t>với</w:t>
            </w:r>
            <w:proofErr w:type="spellEnd"/>
            <w:r w:rsidR="00AD3E6B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7B36B0" w:rsidRPr="00D5653B">
              <w:rPr>
                <w:rFonts w:asciiTheme="majorHAnsi" w:hAnsiTheme="majorHAnsi" w:cstheme="majorHAnsi"/>
                <w:lang w:val="en-US"/>
              </w:rPr>
              <w:t>một</w:t>
            </w:r>
            <w:proofErr w:type="spellEnd"/>
            <w:r w:rsidR="007B36B0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7B36B0" w:rsidRPr="00D5653B">
              <w:rPr>
                <w:rFonts w:asciiTheme="majorHAnsi" w:hAnsiTheme="majorHAnsi" w:cstheme="majorHAnsi"/>
                <w:lang w:val="en-US"/>
              </w:rPr>
              <w:t>trong</w:t>
            </w:r>
            <w:proofErr w:type="spellEnd"/>
            <w:r w:rsidR="007B36B0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7B36B0" w:rsidRPr="00D5653B">
              <w:rPr>
                <w:rFonts w:asciiTheme="majorHAnsi" w:hAnsiTheme="majorHAnsi" w:cstheme="majorHAnsi"/>
                <w:lang w:val="en-US"/>
              </w:rPr>
              <w:t>những</w:t>
            </w:r>
            <w:proofErr w:type="spellEnd"/>
            <w:r w:rsidR="007B36B0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FB2750" w:rsidRPr="00D5653B">
              <w:rPr>
                <w:rFonts w:asciiTheme="majorHAnsi" w:hAnsiTheme="majorHAnsi" w:cstheme="majorHAnsi"/>
                <w:lang w:val="en-US"/>
              </w:rPr>
              <w:t>tài</w:t>
            </w:r>
            <w:proofErr w:type="spellEnd"/>
            <w:r w:rsidR="00FB2750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FB2750" w:rsidRPr="00D5653B">
              <w:rPr>
                <w:rFonts w:asciiTheme="majorHAnsi" w:hAnsiTheme="majorHAnsi" w:cstheme="majorHAnsi"/>
                <w:lang w:val="en-US"/>
              </w:rPr>
              <w:t>khoản</w:t>
            </w:r>
            <w:proofErr w:type="spellEnd"/>
            <w:r w:rsidR="00AD3E6B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AD3E6B" w:rsidRPr="00D5653B">
              <w:rPr>
                <w:rFonts w:asciiTheme="majorHAnsi" w:hAnsiTheme="majorHAnsi" w:cstheme="majorHAnsi"/>
                <w:lang w:val="en-US"/>
              </w:rPr>
              <w:t>đã</w:t>
            </w:r>
            <w:proofErr w:type="spellEnd"/>
            <w:r w:rsidR="00AD3E6B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AD3E6B" w:rsidRPr="00D5653B">
              <w:rPr>
                <w:rFonts w:asciiTheme="majorHAnsi" w:hAnsiTheme="majorHAnsi" w:cstheme="majorHAnsi"/>
                <w:lang w:val="en-US"/>
              </w:rPr>
              <w:t>tồn</w:t>
            </w:r>
            <w:proofErr w:type="spellEnd"/>
            <w:r w:rsidR="00AD3E6B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AD3E6B" w:rsidRPr="00D5653B">
              <w:rPr>
                <w:rFonts w:asciiTheme="majorHAnsi" w:hAnsiTheme="majorHAnsi" w:cstheme="majorHAnsi"/>
                <w:lang w:val="en-US"/>
              </w:rPr>
              <w:t>tại</w:t>
            </w:r>
            <w:proofErr w:type="spellEnd"/>
            <w:r w:rsidR="00AD3E6B" w:rsidRPr="00D5653B">
              <w:rPr>
                <w:rFonts w:asciiTheme="majorHAnsi" w:hAnsiTheme="majorHAnsi" w:cstheme="majorHAnsi"/>
                <w:lang w:val="en-US"/>
              </w:rPr>
              <w:t>.</w:t>
            </w:r>
          </w:p>
        </w:tc>
      </w:tr>
      <w:tr w:rsidR="00EE2644" w:rsidRPr="00D5653B" w14:paraId="23D94BE8" w14:textId="77777777" w:rsidTr="00533045">
        <w:trPr>
          <w:trHeight w:val="902"/>
        </w:trPr>
        <w:tc>
          <w:tcPr>
            <w:tcW w:w="2205" w:type="dxa"/>
          </w:tcPr>
          <w:p w14:paraId="25800D49" w14:textId="77777777" w:rsidR="00EE2644" w:rsidRPr="00D5653B" w:rsidRDefault="00EE2644" w:rsidP="00327B41">
            <w:pPr>
              <w:pStyle w:val="TableParagraph"/>
              <w:spacing w:before="2"/>
              <w:ind w:left="144" w:right="144"/>
              <w:jc w:val="left"/>
              <w:rPr>
                <w:rFonts w:asciiTheme="majorHAnsi" w:hAnsiTheme="majorHAnsi" w:cstheme="majorHAnsi"/>
                <w:b/>
              </w:rPr>
            </w:pPr>
            <w:r w:rsidRPr="00D5653B">
              <w:rPr>
                <w:rFonts w:asciiTheme="majorHAnsi" w:hAnsiTheme="majorHAnsi" w:cstheme="majorHAnsi"/>
                <w:b/>
              </w:rPr>
              <w:t>Sau</w:t>
            </w:r>
            <w:r w:rsidRPr="00D5653B">
              <w:rPr>
                <w:rFonts w:asciiTheme="majorHAnsi" w:hAnsiTheme="majorHAnsi" w:cstheme="majorHAnsi"/>
                <w:b/>
                <w:spacing w:val="-2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xử</w:t>
            </w:r>
            <w:proofErr w:type="spellEnd"/>
            <w:r w:rsidRPr="00D5653B">
              <w:rPr>
                <w:rFonts w:asciiTheme="majorHAnsi" w:hAnsiTheme="majorHAnsi" w:cstheme="majorHAnsi"/>
                <w:b/>
                <w:spacing w:val="-1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lí</w:t>
            </w:r>
            <w:proofErr w:type="spellEnd"/>
            <w:r w:rsidRPr="00D5653B">
              <w:rPr>
                <w:rFonts w:asciiTheme="majorHAnsi" w:hAnsiTheme="majorHAnsi" w:cstheme="majorHAnsi"/>
                <w:b/>
                <w:spacing w:val="-1"/>
              </w:rPr>
              <w:t xml:space="preserve"> </w:t>
            </w:r>
            <w:r w:rsidRPr="00D5653B">
              <w:rPr>
                <w:rFonts w:asciiTheme="majorHAnsi" w:hAnsiTheme="majorHAnsi" w:cstheme="majorHAnsi"/>
                <w:b/>
              </w:rPr>
              <w:t>(sau</w:t>
            </w:r>
            <w:r w:rsidRPr="00D5653B">
              <w:rPr>
                <w:rFonts w:asciiTheme="majorHAnsi" w:hAnsiTheme="majorHAnsi" w:cstheme="majorHAnsi"/>
                <w:b/>
                <w:spacing w:val="-2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Use-case</w:t>
            </w:r>
            <w:proofErr w:type="spellEnd"/>
            <w:r w:rsidRPr="00D5653B">
              <w:rPr>
                <w:rFonts w:asciiTheme="majorHAnsi" w:hAnsiTheme="majorHAnsi" w:cstheme="majorHAnsi"/>
                <w:b/>
              </w:rPr>
              <w:t>)</w:t>
            </w:r>
          </w:p>
        </w:tc>
        <w:tc>
          <w:tcPr>
            <w:tcW w:w="7237" w:type="dxa"/>
            <w:tcBorders>
              <w:right w:val="single" w:sz="6" w:space="0" w:color="000000" w:themeColor="text1"/>
            </w:tcBorders>
          </w:tcPr>
          <w:p w14:paraId="3C8A61DE" w14:textId="4BB4E2DB" w:rsidR="00EE2644" w:rsidRPr="00D5653B" w:rsidRDefault="00AD3E6B" w:rsidP="000E2B78">
            <w:pPr>
              <w:pStyle w:val="TableParagraph"/>
              <w:spacing w:line="324" w:lineRule="auto"/>
              <w:ind w:left="144" w:right="144"/>
              <w:jc w:val="both"/>
              <w:rPr>
                <w:rFonts w:asciiTheme="majorHAnsi" w:hAnsiTheme="majorHAnsi" w:cstheme="majorHAnsi"/>
                <w:lang w:val="en-US"/>
              </w:rPr>
            </w:pP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Một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staff mới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được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tạo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ra.</w:t>
            </w:r>
            <w:proofErr w:type="spellEnd"/>
          </w:p>
        </w:tc>
      </w:tr>
      <w:tr w:rsidR="00EE2644" w:rsidRPr="00D5653B" w14:paraId="6EEB82DD" w14:textId="77777777" w:rsidTr="00533045">
        <w:trPr>
          <w:trHeight w:val="569"/>
        </w:trPr>
        <w:tc>
          <w:tcPr>
            <w:tcW w:w="2205" w:type="dxa"/>
          </w:tcPr>
          <w:p w14:paraId="6241B6FB" w14:textId="77777777" w:rsidR="00EE2644" w:rsidRPr="00D5653B" w:rsidRDefault="00EE2644" w:rsidP="00327B41">
            <w:pPr>
              <w:pStyle w:val="TableParagraph"/>
              <w:spacing w:before="2"/>
              <w:ind w:left="144" w:right="144"/>
              <w:jc w:val="left"/>
              <w:rPr>
                <w:rFonts w:asciiTheme="majorHAnsi" w:hAnsiTheme="majorHAnsi" w:cstheme="majorHAnsi"/>
                <w:b/>
              </w:rPr>
            </w:pPr>
            <w:proofErr w:type="spellStart"/>
            <w:r w:rsidRPr="00D5653B">
              <w:rPr>
                <w:rFonts w:asciiTheme="majorHAnsi" w:hAnsiTheme="majorHAnsi" w:cstheme="majorHAnsi"/>
                <w:b/>
              </w:rPr>
              <w:t>Ngoại</w:t>
            </w:r>
            <w:proofErr w:type="spellEnd"/>
            <w:r w:rsidRPr="00D5653B">
              <w:rPr>
                <w:rFonts w:asciiTheme="majorHAnsi" w:hAnsiTheme="majorHAnsi" w:cstheme="majorHAnsi"/>
                <w:b/>
                <w:spacing w:val="-2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lệ</w:t>
            </w:r>
            <w:proofErr w:type="spellEnd"/>
            <w:r w:rsidRPr="00D5653B">
              <w:rPr>
                <w:rFonts w:asciiTheme="majorHAnsi" w:hAnsiTheme="majorHAnsi" w:cstheme="majorHAnsi"/>
                <w:b/>
                <w:spacing w:val="-2"/>
              </w:rPr>
              <w:t xml:space="preserve"> </w:t>
            </w:r>
            <w:r w:rsidRPr="00D5653B">
              <w:rPr>
                <w:rFonts w:asciiTheme="majorHAnsi" w:hAnsiTheme="majorHAnsi" w:cstheme="majorHAnsi"/>
                <w:b/>
              </w:rPr>
              <w:t>(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Exception</w:t>
            </w:r>
            <w:proofErr w:type="spellEnd"/>
            <w:r w:rsidRPr="00D5653B">
              <w:rPr>
                <w:rFonts w:asciiTheme="majorHAnsi" w:hAnsiTheme="majorHAnsi" w:cstheme="majorHAnsi"/>
                <w:b/>
              </w:rPr>
              <w:t>)</w:t>
            </w:r>
          </w:p>
        </w:tc>
        <w:tc>
          <w:tcPr>
            <w:tcW w:w="7237" w:type="dxa"/>
            <w:tcBorders>
              <w:right w:val="single" w:sz="6" w:space="0" w:color="000000" w:themeColor="text1"/>
            </w:tcBorders>
          </w:tcPr>
          <w:p w14:paraId="0E15A1C4" w14:textId="77777777" w:rsidR="00EE2644" w:rsidRPr="00D5653B" w:rsidRDefault="00EE2644" w:rsidP="000E2B78">
            <w:pPr>
              <w:pStyle w:val="TableParagraph"/>
              <w:spacing w:line="294" w:lineRule="exact"/>
              <w:ind w:left="144" w:right="144"/>
              <w:jc w:val="both"/>
              <w:rPr>
                <w:rFonts w:asciiTheme="majorHAnsi" w:hAnsiTheme="majorHAnsi" w:cstheme="majorHAnsi"/>
              </w:rPr>
            </w:pPr>
            <w:r w:rsidRPr="00D5653B">
              <w:rPr>
                <w:rFonts w:asciiTheme="majorHAnsi" w:hAnsiTheme="majorHAnsi" w:cstheme="majorHAnsi"/>
              </w:rPr>
              <w:t>Không.</w:t>
            </w:r>
          </w:p>
        </w:tc>
      </w:tr>
      <w:tr w:rsidR="00EE2644" w:rsidRPr="00D5653B" w14:paraId="7E8769BB" w14:textId="77777777" w:rsidTr="00533045">
        <w:trPr>
          <w:trHeight w:val="1137"/>
        </w:trPr>
        <w:tc>
          <w:tcPr>
            <w:tcW w:w="2205" w:type="dxa"/>
          </w:tcPr>
          <w:p w14:paraId="5C084DFF" w14:textId="77777777" w:rsidR="00EE2644" w:rsidRPr="00D5653B" w:rsidRDefault="00EE2644" w:rsidP="00327B41">
            <w:pPr>
              <w:pStyle w:val="TableParagraph"/>
              <w:spacing w:before="2"/>
              <w:ind w:left="144" w:right="144"/>
              <w:jc w:val="left"/>
              <w:rPr>
                <w:rFonts w:asciiTheme="majorHAnsi" w:hAnsiTheme="majorHAnsi" w:cstheme="majorHAnsi"/>
                <w:b/>
              </w:rPr>
            </w:pPr>
            <w:proofErr w:type="spellStart"/>
            <w:r w:rsidRPr="00D5653B">
              <w:rPr>
                <w:rFonts w:asciiTheme="majorHAnsi" w:hAnsiTheme="majorHAnsi" w:cstheme="majorHAnsi"/>
                <w:b/>
              </w:rPr>
              <w:t>Dòng</w:t>
            </w:r>
            <w:proofErr w:type="spellEnd"/>
            <w:r w:rsidRPr="00D5653B">
              <w:rPr>
                <w:rFonts w:asciiTheme="majorHAnsi" w:hAnsiTheme="majorHAnsi" w:cstheme="majorHAnsi"/>
                <w:b/>
                <w:spacing w:val="-2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sự</w:t>
            </w:r>
            <w:proofErr w:type="spellEnd"/>
            <w:r w:rsidRPr="00D5653B">
              <w:rPr>
                <w:rFonts w:asciiTheme="majorHAnsi" w:hAnsiTheme="majorHAnsi" w:cstheme="majorHAnsi"/>
                <w:b/>
                <w:spacing w:val="-1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kiện</w:t>
            </w:r>
            <w:proofErr w:type="spellEnd"/>
            <w:r w:rsidRPr="00D5653B">
              <w:rPr>
                <w:rFonts w:asciiTheme="majorHAnsi" w:hAnsiTheme="majorHAnsi" w:cstheme="majorHAnsi"/>
                <w:b/>
                <w:spacing w:val="-1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chính</w:t>
            </w:r>
            <w:proofErr w:type="spellEnd"/>
          </w:p>
        </w:tc>
        <w:tc>
          <w:tcPr>
            <w:tcW w:w="7237" w:type="dxa"/>
            <w:tcBorders>
              <w:right w:val="single" w:sz="6" w:space="0" w:color="000000" w:themeColor="text1"/>
            </w:tcBorders>
          </w:tcPr>
          <w:p w14:paraId="1CC44E25" w14:textId="77777777" w:rsidR="00AD3E6B" w:rsidRPr="00D5653B" w:rsidRDefault="00AD3E6B" w:rsidP="000E2B78">
            <w:pPr>
              <w:ind w:left="144" w:right="144"/>
              <w:jc w:val="both"/>
              <w:rPr>
                <w:rFonts w:asciiTheme="majorHAnsi" w:hAnsiTheme="majorHAnsi" w:cstheme="majorHAnsi"/>
                <w:lang w:val="en-US"/>
              </w:rPr>
            </w:pP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Luồng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sự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kiện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cơ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bản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sẽ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được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mô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tả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bên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dưới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theo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thứ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tự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thực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hiện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>:</w:t>
            </w:r>
          </w:p>
          <w:p w14:paraId="31F68FC0" w14:textId="7084BCEB" w:rsidR="00AD3E6B" w:rsidRPr="00D5653B" w:rsidRDefault="004C3275" w:rsidP="005F7E53">
            <w:pPr>
              <w:pStyle w:val="ListParagraph"/>
              <w:numPr>
                <w:ilvl w:val="0"/>
                <w:numId w:val="55"/>
              </w:numPr>
              <w:autoSpaceDE/>
              <w:autoSpaceDN/>
              <w:spacing w:line="240" w:lineRule="auto"/>
              <w:ind w:left="144" w:right="144"/>
              <w:jc w:val="both"/>
              <w:rPr>
                <w:rFonts w:asciiTheme="majorHAnsi" w:hAnsiTheme="majorHAnsi" w:cstheme="majorHAnsi"/>
                <w:lang w:val="en-US"/>
              </w:rPr>
            </w:pPr>
            <w:r>
              <w:rPr>
                <w:rFonts w:asciiTheme="majorHAnsi" w:hAnsiTheme="majorHAnsi" w:cstheme="majorHAnsi"/>
                <w:lang w:val="en-US"/>
              </w:rPr>
              <w:t xml:space="preserve">- </w:t>
            </w:r>
            <w:r w:rsidR="00AD3E6B" w:rsidRPr="00D5653B">
              <w:rPr>
                <w:rFonts w:asciiTheme="majorHAnsi" w:hAnsiTheme="majorHAnsi" w:cstheme="majorHAnsi"/>
                <w:lang w:val="en-US"/>
              </w:rPr>
              <w:t>Admin vào mục “</w:t>
            </w:r>
            <w:proofErr w:type="spellStart"/>
            <w:r w:rsidR="00AD3E6B" w:rsidRPr="00D5653B">
              <w:rPr>
                <w:rFonts w:asciiTheme="majorHAnsi" w:hAnsiTheme="majorHAnsi" w:cstheme="majorHAnsi"/>
                <w:lang w:val="en-US"/>
              </w:rPr>
              <w:t>Tài</w:t>
            </w:r>
            <w:proofErr w:type="spellEnd"/>
            <w:r w:rsidR="00AD3E6B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AD3E6B" w:rsidRPr="00D5653B">
              <w:rPr>
                <w:rFonts w:asciiTheme="majorHAnsi" w:hAnsiTheme="majorHAnsi" w:cstheme="majorHAnsi"/>
                <w:lang w:val="en-US"/>
              </w:rPr>
              <w:t>khoản</w:t>
            </w:r>
            <w:proofErr w:type="spellEnd"/>
            <w:r w:rsidR="00AD3E6B" w:rsidRPr="00D5653B">
              <w:rPr>
                <w:rFonts w:asciiTheme="majorHAnsi" w:hAnsiTheme="majorHAnsi" w:cstheme="majorHAnsi"/>
                <w:lang w:val="en-US"/>
              </w:rPr>
              <w:t xml:space="preserve">” ở </w:t>
            </w:r>
            <w:proofErr w:type="spellStart"/>
            <w:r w:rsidR="00AD3E6B" w:rsidRPr="00D5653B">
              <w:rPr>
                <w:rFonts w:asciiTheme="majorHAnsi" w:hAnsiTheme="majorHAnsi" w:cstheme="majorHAnsi"/>
                <w:lang w:val="en-US"/>
              </w:rPr>
              <w:t>thanh</w:t>
            </w:r>
            <w:proofErr w:type="spellEnd"/>
            <w:r w:rsidR="00AD3E6B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AD3E6B" w:rsidRPr="00D5653B">
              <w:rPr>
                <w:rFonts w:asciiTheme="majorHAnsi" w:hAnsiTheme="majorHAnsi" w:cstheme="majorHAnsi"/>
                <w:lang w:val="en-US"/>
              </w:rPr>
              <w:t>dịch</w:t>
            </w:r>
            <w:proofErr w:type="spellEnd"/>
            <w:r w:rsidR="00AD3E6B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AD3E6B" w:rsidRPr="00D5653B">
              <w:rPr>
                <w:rFonts w:asciiTheme="majorHAnsi" w:hAnsiTheme="majorHAnsi" w:cstheme="majorHAnsi"/>
                <w:lang w:val="en-US"/>
              </w:rPr>
              <w:t>chuyển</w:t>
            </w:r>
            <w:proofErr w:type="spellEnd"/>
            <w:r w:rsidR="00AD3E6B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AD3E6B" w:rsidRPr="00D5653B">
              <w:rPr>
                <w:rFonts w:asciiTheme="majorHAnsi" w:hAnsiTheme="majorHAnsi" w:cstheme="majorHAnsi"/>
                <w:lang w:val="en-US"/>
              </w:rPr>
              <w:t>phía</w:t>
            </w:r>
            <w:proofErr w:type="spellEnd"/>
            <w:r w:rsidR="00AD3E6B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AD3E6B" w:rsidRPr="00D5653B">
              <w:rPr>
                <w:rFonts w:asciiTheme="majorHAnsi" w:hAnsiTheme="majorHAnsi" w:cstheme="majorHAnsi"/>
                <w:lang w:val="en-US"/>
              </w:rPr>
              <w:t>dưới</w:t>
            </w:r>
            <w:proofErr w:type="spellEnd"/>
            <w:r w:rsidR="00AD3E6B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AD3E6B" w:rsidRPr="00D5653B">
              <w:rPr>
                <w:rFonts w:asciiTheme="majorHAnsi" w:hAnsiTheme="majorHAnsi" w:cstheme="majorHAnsi"/>
                <w:lang w:val="en-US"/>
              </w:rPr>
              <w:t>màn</w:t>
            </w:r>
            <w:proofErr w:type="spellEnd"/>
            <w:r w:rsidR="00AD3E6B" w:rsidRPr="00D5653B">
              <w:rPr>
                <w:rFonts w:asciiTheme="majorHAnsi" w:hAnsiTheme="majorHAnsi" w:cstheme="majorHAnsi"/>
                <w:lang w:val="en-US"/>
              </w:rPr>
              <w:t xml:space="preserve"> hình.</w:t>
            </w:r>
          </w:p>
          <w:p w14:paraId="5AF575F7" w14:textId="53E6BECC" w:rsidR="00AD3E6B" w:rsidRPr="00D5653B" w:rsidRDefault="004C3275" w:rsidP="005F7E53">
            <w:pPr>
              <w:pStyle w:val="ListParagraph"/>
              <w:numPr>
                <w:ilvl w:val="0"/>
                <w:numId w:val="55"/>
              </w:numPr>
              <w:autoSpaceDE/>
              <w:autoSpaceDN/>
              <w:spacing w:line="240" w:lineRule="auto"/>
              <w:ind w:left="144" w:right="144"/>
              <w:jc w:val="both"/>
              <w:rPr>
                <w:rFonts w:asciiTheme="majorHAnsi" w:hAnsiTheme="majorHAnsi" w:cstheme="majorHAnsi"/>
                <w:lang w:val="en-US"/>
              </w:rPr>
            </w:pPr>
            <w:r>
              <w:rPr>
                <w:rFonts w:asciiTheme="majorHAnsi" w:hAnsiTheme="majorHAnsi" w:cstheme="majorHAnsi"/>
                <w:lang w:val="en-US"/>
              </w:rPr>
              <w:t xml:space="preserve">- </w:t>
            </w:r>
            <w:r w:rsidR="00AD3E6B" w:rsidRPr="00D5653B">
              <w:rPr>
                <w:rFonts w:asciiTheme="majorHAnsi" w:hAnsiTheme="majorHAnsi" w:cstheme="majorHAnsi"/>
                <w:lang w:val="en-US"/>
              </w:rPr>
              <w:t xml:space="preserve">Admin ở </w:t>
            </w:r>
            <w:proofErr w:type="spellStart"/>
            <w:r w:rsidR="00AD3E6B" w:rsidRPr="00D5653B">
              <w:rPr>
                <w:rFonts w:asciiTheme="majorHAnsi" w:hAnsiTheme="majorHAnsi" w:cstheme="majorHAnsi"/>
                <w:lang w:val="en-US"/>
              </w:rPr>
              <w:t>đây</w:t>
            </w:r>
            <w:proofErr w:type="spellEnd"/>
            <w:r w:rsidR="00AD3E6B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AD3E6B" w:rsidRPr="00D5653B">
              <w:rPr>
                <w:rFonts w:asciiTheme="majorHAnsi" w:hAnsiTheme="majorHAnsi" w:cstheme="majorHAnsi"/>
                <w:lang w:val="en-US"/>
              </w:rPr>
              <w:t>chọn</w:t>
            </w:r>
            <w:proofErr w:type="spellEnd"/>
            <w:r w:rsidR="00AD3E6B" w:rsidRPr="00D5653B">
              <w:rPr>
                <w:rFonts w:asciiTheme="majorHAnsi" w:hAnsiTheme="majorHAnsi" w:cstheme="majorHAnsi"/>
                <w:lang w:val="en-US"/>
              </w:rPr>
              <w:t xml:space="preserve"> mục “</w:t>
            </w:r>
            <w:proofErr w:type="spellStart"/>
            <w:r w:rsidR="00AD3E6B" w:rsidRPr="00D5653B">
              <w:rPr>
                <w:rFonts w:asciiTheme="majorHAnsi" w:hAnsiTheme="majorHAnsi" w:cstheme="majorHAnsi"/>
                <w:lang w:val="en-US"/>
              </w:rPr>
              <w:t>Thêm</w:t>
            </w:r>
            <w:proofErr w:type="spellEnd"/>
            <w:r w:rsidR="00AD3E6B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AD3E6B" w:rsidRPr="00D5653B">
              <w:rPr>
                <w:rFonts w:asciiTheme="majorHAnsi" w:hAnsiTheme="majorHAnsi" w:cstheme="majorHAnsi"/>
                <w:lang w:val="en-US"/>
              </w:rPr>
              <w:t>nhân</w:t>
            </w:r>
            <w:proofErr w:type="spellEnd"/>
            <w:r w:rsidR="00AD3E6B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AD3E6B" w:rsidRPr="00D5653B">
              <w:rPr>
                <w:rFonts w:asciiTheme="majorHAnsi" w:hAnsiTheme="majorHAnsi" w:cstheme="majorHAnsi"/>
                <w:lang w:val="en-US"/>
              </w:rPr>
              <w:t>viên</w:t>
            </w:r>
            <w:proofErr w:type="spellEnd"/>
            <w:r w:rsidR="00AD3E6B" w:rsidRPr="00D5653B">
              <w:rPr>
                <w:rFonts w:asciiTheme="majorHAnsi" w:hAnsiTheme="majorHAnsi" w:cstheme="majorHAnsi"/>
                <w:lang w:val="en-US"/>
              </w:rPr>
              <w:t>”.</w:t>
            </w:r>
          </w:p>
          <w:p w14:paraId="15BB6DEF" w14:textId="1965DB3F" w:rsidR="00AD3E6B" w:rsidRPr="00D5653B" w:rsidRDefault="004C3275" w:rsidP="005F7E53">
            <w:pPr>
              <w:pStyle w:val="ListParagraph"/>
              <w:numPr>
                <w:ilvl w:val="0"/>
                <w:numId w:val="55"/>
              </w:numPr>
              <w:autoSpaceDE/>
              <w:autoSpaceDN/>
              <w:spacing w:line="240" w:lineRule="auto"/>
              <w:ind w:left="144" w:right="144"/>
              <w:jc w:val="both"/>
              <w:rPr>
                <w:rFonts w:asciiTheme="majorHAnsi" w:hAnsiTheme="majorHAnsi" w:cstheme="majorHAnsi"/>
                <w:lang w:val="en-US"/>
              </w:rPr>
            </w:pPr>
            <w:r>
              <w:rPr>
                <w:rFonts w:asciiTheme="majorHAnsi" w:hAnsiTheme="majorHAnsi" w:cstheme="majorHAnsi"/>
                <w:lang w:val="en-US"/>
              </w:rPr>
              <w:t xml:space="preserve">- </w:t>
            </w:r>
            <w:r w:rsidR="00AD3E6B" w:rsidRPr="00D5653B">
              <w:rPr>
                <w:rFonts w:asciiTheme="majorHAnsi" w:hAnsiTheme="majorHAnsi" w:cstheme="majorHAnsi"/>
                <w:lang w:val="en-US"/>
              </w:rPr>
              <w:t xml:space="preserve">Admin </w:t>
            </w:r>
            <w:proofErr w:type="spellStart"/>
            <w:r w:rsidR="00AD3E6B" w:rsidRPr="00D5653B">
              <w:rPr>
                <w:rFonts w:asciiTheme="majorHAnsi" w:hAnsiTheme="majorHAnsi" w:cstheme="majorHAnsi"/>
                <w:lang w:val="en-US"/>
              </w:rPr>
              <w:t>nhập</w:t>
            </w:r>
            <w:proofErr w:type="spellEnd"/>
            <w:r w:rsidR="00AD3E6B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AD3E6B" w:rsidRPr="00D5653B">
              <w:rPr>
                <w:rFonts w:asciiTheme="majorHAnsi" w:hAnsiTheme="majorHAnsi" w:cstheme="majorHAnsi"/>
                <w:lang w:val="en-US"/>
              </w:rPr>
              <w:t>thông</w:t>
            </w:r>
            <w:proofErr w:type="spellEnd"/>
            <w:r w:rsidR="00AD3E6B" w:rsidRPr="00D5653B">
              <w:rPr>
                <w:rFonts w:asciiTheme="majorHAnsi" w:hAnsiTheme="majorHAnsi" w:cstheme="majorHAnsi"/>
                <w:lang w:val="en-US"/>
              </w:rPr>
              <w:t xml:space="preserve"> tin </w:t>
            </w:r>
            <w:proofErr w:type="spellStart"/>
            <w:r w:rsidR="00AD3E6B" w:rsidRPr="00D5653B">
              <w:rPr>
                <w:rFonts w:asciiTheme="majorHAnsi" w:hAnsiTheme="majorHAnsi" w:cstheme="majorHAnsi"/>
                <w:lang w:val="en-US"/>
              </w:rPr>
              <w:t>cần</w:t>
            </w:r>
            <w:proofErr w:type="spellEnd"/>
            <w:r w:rsidR="00AD3E6B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AD3E6B" w:rsidRPr="00D5653B">
              <w:rPr>
                <w:rFonts w:asciiTheme="majorHAnsi" w:hAnsiTheme="majorHAnsi" w:cstheme="majorHAnsi"/>
                <w:lang w:val="en-US"/>
              </w:rPr>
              <w:t>thiết</w:t>
            </w:r>
            <w:proofErr w:type="spellEnd"/>
            <w:r w:rsidR="00AD3E6B" w:rsidRPr="00D5653B">
              <w:rPr>
                <w:rFonts w:asciiTheme="majorHAnsi" w:hAnsiTheme="majorHAnsi" w:cstheme="majorHAnsi"/>
                <w:lang w:val="en-US"/>
              </w:rPr>
              <w:t xml:space="preserve"> vào form </w:t>
            </w:r>
            <w:proofErr w:type="spellStart"/>
            <w:r w:rsidR="00AD3E6B" w:rsidRPr="00D5653B">
              <w:rPr>
                <w:rFonts w:asciiTheme="majorHAnsi" w:hAnsiTheme="majorHAnsi" w:cstheme="majorHAnsi"/>
                <w:lang w:val="en-US"/>
              </w:rPr>
              <w:t>để</w:t>
            </w:r>
            <w:proofErr w:type="spellEnd"/>
            <w:r w:rsidR="00AD3E6B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AD3E6B" w:rsidRPr="00D5653B">
              <w:rPr>
                <w:rFonts w:asciiTheme="majorHAnsi" w:hAnsiTheme="majorHAnsi" w:cstheme="majorHAnsi"/>
                <w:lang w:val="en-US"/>
              </w:rPr>
              <w:t>tạo</w:t>
            </w:r>
            <w:proofErr w:type="spellEnd"/>
            <w:r w:rsidR="00AD3E6B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AD3E6B" w:rsidRPr="00D5653B">
              <w:rPr>
                <w:rFonts w:asciiTheme="majorHAnsi" w:hAnsiTheme="majorHAnsi" w:cstheme="majorHAnsi"/>
                <w:lang w:val="en-US"/>
              </w:rPr>
              <w:t>nhân</w:t>
            </w:r>
            <w:proofErr w:type="spellEnd"/>
            <w:r w:rsidR="00AD3E6B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AD3E6B" w:rsidRPr="00D5653B">
              <w:rPr>
                <w:rFonts w:asciiTheme="majorHAnsi" w:hAnsiTheme="majorHAnsi" w:cstheme="majorHAnsi"/>
                <w:lang w:val="en-US"/>
              </w:rPr>
              <w:t>viên</w:t>
            </w:r>
            <w:proofErr w:type="spellEnd"/>
            <w:r w:rsidR="00AD3E6B" w:rsidRPr="00D5653B">
              <w:rPr>
                <w:rFonts w:asciiTheme="majorHAnsi" w:hAnsiTheme="majorHAnsi" w:cstheme="majorHAnsi"/>
                <w:lang w:val="en-US"/>
              </w:rPr>
              <w:t xml:space="preserve"> mới.</w:t>
            </w:r>
          </w:p>
          <w:p w14:paraId="02BBED33" w14:textId="51AF9818" w:rsidR="00EE2644" w:rsidRPr="00D5653B" w:rsidRDefault="004C3275" w:rsidP="000E2B78">
            <w:pPr>
              <w:autoSpaceDE/>
              <w:autoSpaceDN/>
              <w:spacing w:line="240" w:lineRule="auto"/>
              <w:ind w:left="144" w:right="144"/>
              <w:jc w:val="both"/>
              <w:rPr>
                <w:rFonts w:asciiTheme="majorHAnsi" w:hAnsiTheme="majorHAnsi" w:cstheme="majorHAnsi"/>
                <w:lang w:val="en-US"/>
              </w:rPr>
            </w:pPr>
            <w:r>
              <w:rPr>
                <w:rFonts w:asciiTheme="majorHAnsi" w:hAnsiTheme="majorHAnsi" w:cstheme="majorHAnsi"/>
                <w:lang w:val="en-US"/>
              </w:rPr>
              <w:t xml:space="preserve">- </w:t>
            </w:r>
            <w:r w:rsidR="00AD3E6B" w:rsidRPr="00D5653B">
              <w:rPr>
                <w:rFonts w:asciiTheme="majorHAnsi" w:hAnsiTheme="majorHAnsi" w:cstheme="majorHAnsi"/>
                <w:lang w:val="en-US"/>
              </w:rPr>
              <w:t>Admin</w:t>
            </w:r>
            <w:r w:rsidR="00EE2644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EE2644" w:rsidRPr="00D5653B">
              <w:rPr>
                <w:rFonts w:asciiTheme="majorHAnsi" w:hAnsiTheme="majorHAnsi" w:cstheme="majorHAnsi"/>
                <w:lang w:val="en-US"/>
              </w:rPr>
              <w:t>ấn</w:t>
            </w:r>
            <w:proofErr w:type="spellEnd"/>
            <w:r w:rsidR="00EE2644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EE2644" w:rsidRPr="00D5653B">
              <w:rPr>
                <w:rFonts w:asciiTheme="majorHAnsi" w:hAnsiTheme="majorHAnsi" w:cstheme="majorHAnsi"/>
                <w:lang w:val="en-US"/>
              </w:rPr>
              <w:t>chọn</w:t>
            </w:r>
            <w:proofErr w:type="spellEnd"/>
            <w:r w:rsidR="00EE2644" w:rsidRPr="00D5653B">
              <w:rPr>
                <w:rFonts w:asciiTheme="majorHAnsi" w:hAnsiTheme="majorHAnsi" w:cstheme="majorHAnsi"/>
                <w:lang w:val="en-US"/>
              </w:rPr>
              <w:t xml:space="preserve"> “Confirm” </w:t>
            </w:r>
            <w:proofErr w:type="spellStart"/>
            <w:r w:rsidR="00EE2644" w:rsidRPr="00D5653B">
              <w:rPr>
                <w:rFonts w:asciiTheme="majorHAnsi" w:hAnsiTheme="majorHAnsi" w:cstheme="majorHAnsi"/>
                <w:lang w:val="en-US"/>
              </w:rPr>
              <w:t>để</w:t>
            </w:r>
            <w:proofErr w:type="spellEnd"/>
            <w:r w:rsidR="00EE2644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AD3E6B" w:rsidRPr="00D5653B">
              <w:rPr>
                <w:rFonts w:asciiTheme="majorHAnsi" w:hAnsiTheme="majorHAnsi" w:cstheme="majorHAnsi"/>
                <w:lang w:val="en-US"/>
              </w:rPr>
              <w:t>tạo</w:t>
            </w:r>
            <w:proofErr w:type="spellEnd"/>
            <w:r w:rsidR="00AD3E6B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AD3E6B" w:rsidRPr="00D5653B">
              <w:rPr>
                <w:rFonts w:asciiTheme="majorHAnsi" w:hAnsiTheme="majorHAnsi" w:cstheme="majorHAnsi"/>
                <w:lang w:val="en-US"/>
              </w:rPr>
              <w:t>tài</w:t>
            </w:r>
            <w:proofErr w:type="spellEnd"/>
            <w:r w:rsidR="00AD3E6B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AD3E6B" w:rsidRPr="00D5653B">
              <w:rPr>
                <w:rFonts w:asciiTheme="majorHAnsi" w:hAnsiTheme="majorHAnsi" w:cstheme="majorHAnsi"/>
                <w:lang w:val="en-US"/>
              </w:rPr>
              <w:t>khoản</w:t>
            </w:r>
            <w:proofErr w:type="spellEnd"/>
            <w:r w:rsidR="00AD3E6B" w:rsidRPr="00D5653B">
              <w:rPr>
                <w:rFonts w:asciiTheme="majorHAnsi" w:hAnsiTheme="majorHAnsi" w:cstheme="majorHAnsi"/>
                <w:lang w:val="en-US"/>
              </w:rPr>
              <w:t xml:space="preserve"> mới </w:t>
            </w:r>
            <w:proofErr w:type="spellStart"/>
            <w:r w:rsidR="00AD3E6B" w:rsidRPr="00D5653B">
              <w:rPr>
                <w:rFonts w:asciiTheme="majorHAnsi" w:hAnsiTheme="majorHAnsi" w:cstheme="majorHAnsi"/>
                <w:lang w:val="en-US"/>
              </w:rPr>
              <w:t>cho</w:t>
            </w:r>
            <w:proofErr w:type="spellEnd"/>
            <w:r w:rsidR="00AD3E6B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AD3E6B" w:rsidRPr="00D5653B">
              <w:rPr>
                <w:rFonts w:asciiTheme="majorHAnsi" w:hAnsiTheme="majorHAnsi" w:cstheme="majorHAnsi"/>
                <w:lang w:val="en-US"/>
              </w:rPr>
              <w:t>nhân</w:t>
            </w:r>
            <w:proofErr w:type="spellEnd"/>
            <w:r w:rsidR="00AD3E6B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AD3E6B" w:rsidRPr="00D5653B">
              <w:rPr>
                <w:rFonts w:asciiTheme="majorHAnsi" w:hAnsiTheme="majorHAnsi" w:cstheme="majorHAnsi"/>
                <w:lang w:val="en-US"/>
              </w:rPr>
              <w:t>viên</w:t>
            </w:r>
            <w:proofErr w:type="spellEnd"/>
            <w:r w:rsidR="00EE2644" w:rsidRPr="00D5653B">
              <w:rPr>
                <w:rFonts w:asciiTheme="majorHAnsi" w:hAnsiTheme="majorHAnsi" w:cstheme="majorHAnsi"/>
                <w:lang w:val="en-US"/>
              </w:rPr>
              <w:t>.</w:t>
            </w:r>
          </w:p>
        </w:tc>
      </w:tr>
      <w:tr w:rsidR="00EE2644" w:rsidRPr="00D5653B" w14:paraId="12764D40" w14:textId="77777777" w:rsidTr="00533045">
        <w:trPr>
          <w:trHeight w:val="661"/>
        </w:trPr>
        <w:tc>
          <w:tcPr>
            <w:tcW w:w="2205" w:type="dxa"/>
          </w:tcPr>
          <w:p w14:paraId="2BF03195" w14:textId="77777777" w:rsidR="00EE2644" w:rsidRPr="00D5653B" w:rsidRDefault="00EE2644" w:rsidP="00327B41">
            <w:pPr>
              <w:pStyle w:val="TableParagraph"/>
              <w:spacing w:before="2"/>
              <w:ind w:left="144" w:right="144"/>
              <w:jc w:val="left"/>
              <w:rPr>
                <w:rFonts w:asciiTheme="majorHAnsi" w:hAnsiTheme="majorHAnsi" w:cstheme="majorHAnsi"/>
                <w:b/>
              </w:rPr>
            </w:pPr>
            <w:proofErr w:type="spellStart"/>
            <w:r w:rsidRPr="00D5653B">
              <w:rPr>
                <w:rFonts w:asciiTheme="majorHAnsi" w:hAnsiTheme="majorHAnsi" w:cstheme="majorHAnsi"/>
                <w:b/>
              </w:rPr>
              <w:t>Dòng</w:t>
            </w:r>
            <w:proofErr w:type="spellEnd"/>
            <w:r w:rsidRPr="00D5653B">
              <w:rPr>
                <w:rFonts w:asciiTheme="majorHAnsi" w:hAnsiTheme="majorHAnsi" w:cstheme="majorHAnsi"/>
                <w:b/>
                <w:spacing w:val="-2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sự</w:t>
            </w:r>
            <w:proofErr w:type="spellEnd"/>
            <w:r w:rsidRPr="00D5653B">
              <w:rPr>
                <w:rFonts w:asciiTheme="majorHAnsi" w:hAnsiTheme="majorHAnsi" w:cstheme="majorHAnsi"/>
                <w:b/>
                <w:spacing w:val="-1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kiện</w:t>
            </w:r>
            <w:proofErr w:type="spellEnd"/>
            <w:r w:rsidRPr="00D5653B">
              <w:rPr>
                <w:rFonts w:asciiTheme="majorHAnsi" w:hAnsiTheme="majorHAnsi" w:cstheme="majorHAnsi"/>
                <w:b/>
                <w:spacing w:val="-2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khác</w:t>
            </w:r>
            <w:proofErr w:type="spellEnd"/>
          </w:p>
        </w:tc>
        <w:tc>
          <w:tcPr>
            <w:tcW w:w="7237" w:type="dxa"/>
            <w:tcBorders>
              <w:right w:val="single" w:sz="6" w:space="0" w:color="000000" w:themeColor="text1"/>
            </w:tcBorders>
          </w:tcPr>
          <w:p w14:paraId="38AAFB45" w14:textId="14DFE392" w:rsidR="00EE2644" w:rsidRPr="00D5653B" w:rsidRDefault="00EE2644" w:rsidP="00294CB2">
            <w:pPr>
              <w:pStyle w:val="TableParagraph"/>
              <w:keepNext/>
              <w:tabs>
                <w:tab w:val="left" w:pos="1402"/>
              </w:tabs>
              <w:spacing w:line="336" w:lineRule="exact"/>
              <w:ind w:left="144" w:right="144"/>
              <w:jc w:val="both"/>
              <w:rPr>
                <w:rFonts w:asciiTheme="majorHAnsi" w:hAnsiTheme="majorHAnsi" w:cstheme="majorHAnsi"/>
                <w:lang w:val="en-US"/>
              </w:rPr>
            </w:pP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Nếu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r w:rsidR="00F52D73" w:rsidRPr="00D5653B">
              <w:rPr>
                <w:rFonts w:asciiTheme="majorHAnsi" w:hAnsiTheme="majorHAnsi" w:cstheme="majorHAnsi"/>
                <w:lang w:val="en-US"/>
              </w:rPr>
              <w:t>admin</w:t>
            </w:r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ấn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nút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“</w:t>
            </w:r>
            <w:r w:rsidR="00D62BBB" w:rsidRPr="00D5653B">
              <w:rPr>
                <w:rFonts w:asciiTheme="majorHAnsi" w:hAnsiTheme="majorHAnsi" w:cstheme="majorHAnsi"/>
                <w:lang w:val="en-US"/>
              </w:rPr>
              <w:t>←</w:t>
            </w:r>
            <w:r w:rsidRPr="00D5653B">
              <w:rPr>
                <w:rFonts w:asciiTheme="majorHAnsi" w:hAnsiTheme="majorHAnsi" w:cstheme="majorHAnsi"/>
                <w:lang w:val="en-US"/>
              </w:rPr>
              <w:t xml:space="preserve">”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khi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chưa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ăn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chọn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nút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“Confirm”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thì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sẽ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không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có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AD3E6B" w:rsidRPr="00D5653B">
              <w:rPr>
                <w:rFonts w:asciiTheme="majorHAnsi" w:hAnsiTheme="majorHAnsi" w:cstheme="majorHAnsi"/>
                <w:lang w:val="en-US"/>
              </w:rPr>
              <w:t>nhân</w:t>
            </w:r>
            <w:proofErr w:type="spellEnd"/>
            <w:r w:rsidR="00AD3E6B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AD3E6B" w:rsidRPr="00D5653B">
              <w:rPr>
                <w:rFonts w:asciiTheme="majorHAnsi" w:hAnsiTheme="majorHAnsi" w:cstheme="majorHAnsi"/>
                <w:lang w:val="en-US"/>
              </w:rPr>
              <w:t>viên</w:t>
            </w:r>
            <w:proofErr w:type="spellEnd"/>
            <w:r w:rsidR="00AD3E6B" w:rsidRPr="00D5653B">
              <w:rPr>
                <w:rFonts w:asciiTheme="majorHAnsi" w:hAnsiTheme="majorHAnsi" w:cstheme="majorHAnsi"/>
                <w:lang w:val="en-US"/>
              </w:rPr>
              <w:t xml:space="preserve"> mới </w:t>
            </w:r>
            <w:proofErr w:type="spellStart"/>
            <w:r w:rsidR="00AD3E6B" w:rsidRPr="00D5653B">
              <w:rPr>
                <w:rFonts w:asciiTheme="majorHAnsi" w:hAnsiTheme="majorHAnsi" w:cstheme="majorHAnsi"/>
                <w:lang w:val="en-US"/>
              </w:rPr>
              <w:t>nào</w:t>
            </w:r>
            <w:proofErr w:type="spellEnd"/>
            <w:r w:rsidR="00AD3E6B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AD3E6B" w:rsidRPr="00D5653B">
              <w:rPr>
                <w:rFonts w:asciiTheme="majorHAnsi" w:hAnsiTheme="majorHAnsi" w:cstheme="majorHAnsi"/>
                <w:lang w:val="en-US"/>
              </w:rPr>
              <w:t>được</w:t>
            </w:r>
            <w:proofErr w:type="spellEnd"/>
            <w:r w:rsidR="00AD3E6B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AD3E6B" w:rsidRPr="00D5653B">
              <w:rPr>
                <w:rFonts w:asciiTheme="majorHAnsi" w:hAnsiTheme="majorHAnsi" w:cstheme="majorHAnsi"/>
                <w:lang w:val="en-US"/>
              </w:rPr>
              <w:t>tạo</w:t>
            </w:r>
            <w:proofErr w:type="spellEnd"/>
            <w:r w:rsidR="00AD3E6B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AD3E6B" w:rsidRPr="00D5653B">
              <w:rPr>
                <w:rFonts w:asciiTheme="majorHAnsi" w:hAnsiTheme="majorHAnsi" w:cstheme="majorHAnsi"/>
                <w:lang w:val="en-US"/>
              </w:rPr>
              <w:t>ra</w:t>
            </w:r>
            <w:r w:rsidRPr="00D5653B">
              <w:rPr>
                <w:rFonts w:asciiTheme="majorHAnsi" w:hAnsiTheme="majorHAnsi" w:cstheme="majorHAnsi"/>
                <w:lang w:val="en-US"/>
              </w:rPr>
              <w:t>.</w:t>
            </w:r>
            <w:proofErr w:type="spellEnd"/>
          </w:p>
        </w:tc>
      </w:tr>
    </w:tbl>
    <w:p w14:paraId="0D610CA9" w14:textId="4C5056C3" w:rsidR="00294CB2" w:rsidRDefault="00294CB2" w:rsidP="00294CB2">
      <w:pPr>
        <w:pStyle w:val="Caption"/>
        <w:ind w:left="0"/>
        <w:jc w:val="center"/>
      </w:pPr>
      <w:bookmarkStart w:id="273" w:name="_Toc106816514"/>
      <w:proofErr w:type="spellStart"/>
      <w:r>
        <w:t>Bảng</w:t>
      </w:r>
      <w:proofErr w:type="spellEnd"/>
      <w:r>
        <w:t xml:space="preserve"> </w:t>
      </w:r>
      <w:r w:rsidR="006179BC">
        <w:fldChar w:fldCharType="begin"/>
      </w:r>
      <w:r w:rsidR="006179BC">
        <w:instrText xml:space="preserve"> STYLEREF 1 \s </w:instrText>
      </w:r>
      <w:r w:rsidR="006179BC">
        <w:fldChar w:fldCharType="separate"/>
      </w:r>
      <w:r w:rsidR="006179BC">
        <w:rPr>
          <w:noProof/>
        </w:rPr>
        <w:t>3</w:t>
      </w:r>
      <w:r w:rsidR="006179BC">
        <w:fldChar w:fldCharType="end"/>
      </w:r>
      <w:r w:rsidR="006179BC">
        <w:t>.</w:t>
      </w:r>
      <w:r w:rsidR="006179BC">
        <w:fldChar w:fldCharType="begin"/>
      </w:r>
      <w:r w:rsidR="006179BC">
        <w:instrText xml:space="preserve"> SEQ Bảng \* ARABIC \s 1 </w:instrText>
      </w:r>
      <w:r w:rsidR="006179BC">
        <w:fldChar w:fldCharType="separate"/>
      </w:r>
      <w:r w:rsidR="006179BC">
        <w:rPr>
          <w:noProof/>
        </w:rPr>
        <w:t>23</w:t>
      </w:r>
      <w:r w:rsidR="006179BC">
        <w:fldChar w:fldCharType="end"/>
      </w:r>
      <w:r w:rsidRPr="00335BEE">
        <w:t xml:space="preserve"> </w:t>
      </w:r>
      <w:proofErr w:type="spellStart"/>
      <w:r w:rsidRPr="00335BEE">
        <w:t>Use</w:t>
      </w:r>
      <w:proofErr w:type="spellEnd"/>
      <w:r w:rsidRPr="00335BEE">
        <w:t xml:space="preserve"> </w:t>
      </w:r>
      <w:proofErr w:type="spellStart"/>
      <w:r w:rsidRPr="00335BEE">
        <w:t>case</w:t>
      </w:r>
      <w:proofErr w:type="spellEnd"/>
      <w:r w:rsidRPr="00335BEE">
        <w:t xml:space="preserve"> </w:t>
      </w:r>
      <w:proofErr w:type="spellStart"/>
      <w:r>
        <w:rPr>
          <w:lang w:val="en-US"/>
        </w:rPr>
        <w:t>Thêm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nhân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viên</w:t>
      </w:r>
      <w:bookmarkEnd w:id="273"/>
      <w:proofErr w:type="spellEnd"/>
    </w:p>
    <w:p w14:paraId="0D2F2342" w14:textId="77777777" w:rsidR="00EE2644" w:rsidRPr="00D5653B" w:rsidRDefault="00EE2644" w:rsidP="00327B41">
      <w:pPr>
        <w:spacing w:line="240" w:lineRule="auto"/>
        <w:ind w:left="144" w:right="144"/>
        <w:rPr>
          <w:rFonts w:asciiTheme="majorHAnsi" w:hAnsiTheme="majorHAnsi" w:cstheme="majorHAnsi"/>
          <w:i/>
          <w:iCs/>
          <w:color w:val="1F497D" w:themeColor="text2"/>
          <w:sz w:val="18"/>
          <w:szCs w:val="18"/>
        </w:rPr>
      </w:pPr>
    </w:p>
    <w:p w14:paraId="38C9D00D" w14:textId="58E6ED83" w:rsidR="00EE2644" w:rsidRPr="00D5653B" w:rsidRDefault="00564D2A" w:rsidP="0030117C">
      <w:pPr>
        <w:pStyle w:val="Heading4"/>
        <w:rPr>
          <w:rFonts w:cstheme="majorHAnsi"/>
          <w:i w:val="0"/>
          <w:iCs w:val="0"/>
          <w:color w:val="1F497D" w:themeColor="text2"/>
          <w:sz w:val="18"/>
          <w:szCs w:val="18"/>
        </w:rPr>
      </w:pPr>
      <w:proofErr w:type="spellStart"/>
      <w:r w:rsidRPr="00D5653B">
        <w:rPr>
          <w:rFonts w:cstheme="majorHAnsi"/>
          <w:lang w:val="en-US"/>
        </w:rPr>
        <w:lastRenderedPageBreak/>
        <w:t>Xóa</w:t>
      </w:r>
      <w:proofErr w:type="spellEnd"/>
      <w:r w:rsidR="00EE2644" w:rsidRPr="00D5653B">
        <w:rPr>
          <w:rFonts w:cstheme="majorHAnsi"/>
          <w:lang w:val="en-US"/>
        </w:rPr>
        <w:t xml:space="preserve"> </w:t>
      </w:r>
      <w:proofErr w:type="spellStart"/>
      <w:r w:rsidR="00EE2644" w:rsidRPr="00D5653B">
        <w:rPr>
          <w:rFonts w:cstheme="majorHAnsi"/>
          <w:lang w:val="en-US"/>
        </w:rPr>
        <w:t>nhân</w:t>
      </w:r>
      <w:proofErr w:type="spellEnd"/>
      <w:r w:rsidR="00EE2644" w:rsidRPr="00D5653B">
        <w:rPr>
          <w:rFonts w:cstheme="majorHAnsi"/>
          <w:lang w:val="en-US"/>
        </w:rPr>
        <w:t xml:space="preserve"> </w:t>
      </w:r>
      <w:proofErr w:type="spellStart"/>
      <w:r w:rsidR="00EE2644" w:rsidRPr="00D5653B">
        <w:rPr>
          <w:rFonts w:cstheme="majorHAnsi"/>
          <w:lang w:val="en-US"/>
        </w:rPr>
        <w:t>viên</w:t>
      </w:r>
      <w:proofErr w:type="spellEnd"/>
    </w:p>
    <w:p w14:paraId="67AE8128" w14:textId="77777777" w:rsidR="002F6445" w:rsidRDefault="003F1C16" w:rsidP="002F6445">
      <w:pPr>
        <w:keepNext/>
        <w:spacing w:line="240" w:lineRule="auto"/>
        <w:ind w:left="144" w:right="144"/>
        <w:jc w:val="center"/>
      </w:pPr>
      <w:r w:rsidRPr="00D5653B">
        <w:rPr>
          <w:rFonts w:asciiTheme="majorHAnsi" w:hAnsiTheme="majorHAnsi" w:cstheme="majorHAnsi"/>
          <w:i/>
          <w:noProof/>
          <w:color w:val="1F497D" w:themeColor="text2"/>
          <w:sz w:val="18"/>
          <w:szCs w:val="18"/>
          <w:lang w:val="en-US"/>
        </w:rPr>
        <w:drawing>
          <wp:inline distT="0" distB="0" distL="0" distR="0" wp14:anchorId="3E72531E" wp14:editId="512E0915">
            <wp:extent cx="5485737" cy="3232297"/>
            <wp:effectExtent l="0" t="0" r="1270" b="6350"/>
            <wp:docPr id="6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8447" cy="32338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BAA69C" w14:textId="69A00181" w:rsidR="0027439C" w:rsidRDefault="002F6445" w:rsidP="002F6445">
      <w:pPr>
        <w:pStyle w:val="Caption"/>
        <w:ind w:left="0"/>
        <w:jc w:val="center"/>
      </w:pPr>
      <w:bookmarkStart w:id="274" w:name="_Toc106818849"/>
      <w:proofErr w:type="spellStart"/>
      <w:r>
        <w:t>Hình</w:t>
      </w:r>
      <w:proofErr w:type="spellEnd"/>
      <w:r>
        <w:t xml:space="preserve">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3</w:t>
      </w:r>
      <w:r>
        <w:fldChar w:fldCharType="end"/>
      </w:r>
      <w:r>
        <w:t>.</w:t>
      </w:r>
      <w:r w:rsidR="005734A4">
        <w:fldChar w:fldCharType="begin"/>
      </w:r>
      <w:r w:rsidR="005734A4">
        <w:instrText xml:space="preserve"> SEQ Hình \* ARABIC \s 1 </w:instrText>
      </w:r>
      <w:r w:rsidR="005734A4">
        <w:fldChar w:fldCharType="separate"/>
      </w:r>
      <w:r w:rsidR="005734A4">
        <w:rPr>
          <w:noProof/>
        </w:rPr>
        <w:t>31</w:t>
      </w:r>
      <w:r w:rsidR="005734A4">
        <w:fldChar w:fldCharType="end"/>
      </w:r>
      <w:r>
        <w:rPr>
          <w:lang w:val="en-US"/>
        </w:rPr>
        <w:t xml:space="preserve"> </w:t>
      </w:r>
      <w:proofErr w:type="spellStart"/>
      <w:r w:rsidRPr="00CB45CA">
        <w:rPr>
          <w:lang w:val="en-US"/>
        </w:rPr>
        <w:t>Sơ</w:t>
      </w:r>
      <w:proofErr w:type="spellEnd"/>
      <w:r w:rsidRPr="00CB45CA">
        <w:rPr>
          <w:lang w:val="en-US"/>
        </w:rPr>
        <w:t xml:space="preserve"> đồ </w:t>
      </w:r>
      <w:proofErr w:type="spellStart"/>
      <w:r w:rsidRPr="00CB45CA">
        <w:rPr>
          <w:lang w:val="en-US"/>
        </w:rPr>
        <w:t>hoạt</w:t>
      </w:r>
      <w:proofErr w:type="spellEnd"/>
      <w:r w:rsidRPr="00CB45CA">
        <w:rPr>
          <w:lang w:val="en-US"/>
        </w:rPr>
        <w:t xml:space="preserve"> động </w:t>
      </w:r>
      <w:proofErr w:type="spellStart"/>
      <w:r w:rsidRPr="00CB45CA">
        <w:rPr>
          <w:lang w:val="en-US"/>
        </w:rPr>
        <w:t>Xóa</w:t>
      </w:r>
      <w:proofErr w:type="spellEnd"/>
      <w:r w:rsidRPr="00CB45CA">
        <w:rPr>
          <w:lang w:val="en-US"/>
        </w:rPr>
        <w:t xml:space="preserve"> </w:t>
      </w:r>
      <w:proofErr w:type="spellStart"/>
      <w:r w:rsidRPr="00CB45CA">
        <w:rPr>
          <w:lang w:val="en-US"/>
        </w:rPr>
        <w:t>nhân</w:t>
      </w:r>
      <w:proofErr w:type="spellEnd"/>
      <w:r w:rsidRPr="00CB45CA">
        <w:rPr>
          <w:lang w:val="en-US"/>
        </w:rPr>
        <w:t xml:space="preserve"> </w:t>
      </w:r>
      <w:proofErr w:type="spellStart"/>
      <w:r w:rsidRPr="00CB45CA">
        <w:rPr>
          <w:lang w:val="en-US"/>
        </w:rPr>
        <w:t>viên</w:t>
      </w:r>
      <w:bookmarkEnd w:id="274"/>
      <w:proofErr w:type="spellEnd"/>
    </w:p>
    <w:p w14:paraId="67A94827" w14:textId="035A4D9E" w:rsidR="00EE2644" w:rsidRPr="00D5653B" w:rsidRDefault="00EE2644" w:rsidP="00327B41">
      <w:pPr>
        <w:spacing w:line="240" w:lineRule="auto"/>
        <w:ind w:left="144" w:right="144"/>
        <w:rPr>
          <w:rFonts w:asciiTheme="majorHAnsi" w:hAnsiTheme="majorHAnsi" w:cstheme="majorHAnsi"/>
          <w:i/>
          <w:iCs/>
          <w:color w:val="1F497D" w:themeColor="text2"/>
          <w:sz w:val="18"/>
          <w:szCs w:val="18"/>
        </w:rPr>
      </w:pPr>
    </w:p>
    <w:p w14:paraId="6441F9A0" w14:textId="77777777" w:rsidR="00EE2644" w:rsidRPr="00D5653B" w:rsidRDefault="00EE2644" w:rsidP="00327B41">
      <w:pPr>
        <w:spacing w:line="240" w:lineRule="auto"/>
        <w:ind w:left="144" w:right="144"/>
        <w:rPr>
          <w:rFonts w:asciiTheme="majorHAnsi" w:hAnsiTheme="majorHAnsi" w:cstheme="majorHAnsi"/>
          <w:i/>
          <w:iCs/>
          <w:color w:val="1F497D" w:themeColor="text2"/>
          <w:sz w:val="18"/>
          <w:szCs w:val="18"/>
        </w:rPr>
      </w:pPr>
    </w:p>
    <w:p w14:paraId="521259D2" w14:textId="77777777" w:rsidR="00EE2644" w:rsidRPr="00D5653B" w:rsidRDefault="00EE2644" w:rsidP="00327B41">
      <w:pPr>
        <w:spacing w:line="240" w:lineRule="auto"/>
        <w:ind w:left="144" w:right="144"/>
        <w:rPr>
          <w:rFonts w:asciiTheme="majorHAnsi" w:hAnsiTheme="majorHAnsi" w:cstheme="majorHAnsi"/>
          <w:i/>
          <w:iCs/>
          <w:color w:val="1F497D" w:themeColor="text2"/>
          <w:sz w:val="18"/>
          <w:szCs w:val="18"/>
        </w:rPr>
      </w:pPr>
    </w:p>
    <w:tbl>
      <w:tblPr>
        <w:tblW w:w="0" w:type="auto"/>
        <w:tblInd w:w="62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205"/>
        <w:gridCol w:w="7237"/>
      </w:tblGrid>
      <w:tr w:rsidR="00EE2644" w:rsidRPr="00D5653B" w14:paraId="753A4334" w14:textId="77777777" w:rsidTr="00B638E3">
        <w:trPr>
          <w:trHeight w:val="544"/>
        </w:trPr>
        <w:tc>
          <w:tcPr>
            <w:tcW w:w="9442" w:type="dxa"/>
            <w:gridSpan w:val="2"/>
            <w:tcBorders>
              <w:right w:val="single" w:sz="6" w:space="0" w:color="000000" w:themeColor="text1"/>
            </w:tcBorders>
            <w:shd w:val="clear" w:color="auto" w:fill="D0CECE"/>
          </w:tcPr>
          <w:p w14:paraId="250CC04E" w14:textId="77777777" w:rsidR="00EE2644" w:rsidRPr="00D5653B" w:rsidRDefault="00EE2644" w:rsidP="00327B41">
            <w:pPr>
              <w:pStyle w:val="TableParagraph"/>
              <w:ind w:left="144" w:right="144"/>
              <w:jc w:val="left"/>
              <w:rPr>
                <w:rFonts w:asciiTheme="majorHAnsi" w:hAnsiTheme="majorHAnsi" w:cstheme="majorHAnsi"/>
                <w:sz w:val="24"/>
              </w:rPr>
            </w:pPr>
          </w:p>
        </w:tc>
      </w:tr>
      <w:tr w:rsidR="00EE2644" w:rsidRPr="00D5653B" w14:paraId="36A4937E" w14:textId="77777777" w:rsidTr="00533045">
        <w:trPr>
          <w:trHeight w:val="568"/>
        </w:trPr>
        <w:tc>
          <w:tcPr>
            <w:tcW w:w="2205" w:type="dxa"/>
          </w:tcPr>
          <w:p w14:paraId="57311E0C" w14:textId="77777777" w:rsidR="00EE2644" w:rsidRPr="00D5653B" w:rsidRDefault="00EE2644" w:rsidP="00327B41">
            <w:pPr>
              <w:pStyle w:val="TableParagraph"/>
              <w:spacing w:before="2"/>
              <w:ind w:left="144" w:right="144"/>
              <w:jc w:val="left"/>
              <w:rPr>
                <w:rFonts w:asciiTheme="majorHAnsi" w:hAnsiTheme="majorHAnsi" w:cstheme="majorHAnsi"/>
                <w:b/>
              </w:rPr>
            </w:pPr>
            <w:r w:rsidRPr="00D5653B">
              <w:rPr>
                <w:rFonts w:asciiTheme="majorHAnsi" w:hAnsiTheme="majorHAnsi" w:cstheme="majorHAnsi"/>
                <w:b/>
              </w:rPr>
              <w:t>Tên</w:t>
            </w:r>
            <w:r w:rsidRPr="00D5653B">
              <w:rPr>
                <w:rFonts w:asciiTheme="majorHAnsi" w:hAnsiTheme="majorHAnsi" w:cstheme="majorHAnsi"/>
                <w:b/>
                <w:spacing w:val="-3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Use</w:t>
            </w:r>
            <w:proofErr w:type="spellEnd"/>
            <w:r w:rsidRPr="00D5653B">
              <w:rPr>
                <w:rFonts w:asciiTheme="majorHAnsi" w:hAnsiTheme="majorHAnsi" w:cstheme="majorHAnsi"/>
                <w:b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Case</w:t>
            </w:r>
            <w:proofErr w:type="spellEnd"/>
          </w:p>
        </w:tc>
        <w:tc>
          <w:tcPr>
            <w:tcW w:w="7237" w:type="dxa"/>
            <w:tcBorders>
              <w:right w:val="single" w:sz="6" w:space="0" w:color="000000" w:themeColor="text1"/>
            </w:tcBorders>
          </w:tcPr>
          <w:p w14:paraId="125A8B74" w14:textId="121B73CA" w:rsidR="00EE2644" w:rsidRPr="00D5653B" w:rsidRDefault="00564D2A" w:rsidP="000E2B78">
            <w:pPr>
              <w:pStyle w:val="TableParagraph"/>
              <w:spacing w:line="326" w:lineRule="exact"/>
              <w:ind w:left="144" w:right="144"/>
              <w:jc w:val="both"/>
              <w:rPr>
                <w:rFonts w:asciiTheme="majorHAnsi" w:hAnsiTheme="majorHAnsi" w:cstheme="majorHAnsi"/>
              </w:rPr>
            </w:pPr>
            <w:proofErr w:type="spellStart"/>
            <w:r w:rsidRPr="00D5653B">
              <w:rPr>
                <w:rFonts w:asciiTheme="majorHAnsi" w:hAnsiTheme="majorHAnsi" w:cstheme="majorHAnsi"/>
                <w:color w:val="000000"/>
                <w:lang w:val="en-US"/>
              </w:rPr>
              <w:t>Xóa</w:t>
            </w:r>
            <w:proofErr w:type="spellEnd"/>
            <w:r w:rsidR="00EE2644" w:rsidRPr="00D5653B">
              <w:rPr>
                <w:rFonts w:asciiTheme="majorHAnsi" w:hAnsiTheme="majorHAnsi" w:cstheme="majorHAnsi"/>
                <w:color w:val="000000"/>
                <w:lang w:val="en-US"/>
              </w:rPr>
              <w:t xml:space="preserve"> </w:t>
            </w:r>
            <w:proofErr w:type="spellStart"/>
            <w:r w:rsidR="00EE2644" w:rsidRPr="00D5653B">
              <w:rPr>
                <w:rFonts w:asciiTheme="majorHAnsi" w:hAnsiTheme="majorHAnsi" w:cstheme="majorHAnsi"/>
                <w:color w:val="000000"/>
                <w:lang w:val="en-US"/>
              </w:rPr>
              <w:t>nhân</w:t>
            </w:r>
            <w:proofErr w:type="spellEnd"/>
            <w:r w:rsidR="00EE2644" w:rsidRPr="00D5653B">
              <w:rPr>
                <w:rFonts w:asciiTheme="majorHAnsi" w:hAnsiTheme="majorHAnsi" w:cstheme="majorHAnsi"/>
                <w:color w:val="000000"/>
                <w:lang w:val="en-US"/>
              </w:rPr>
              <w:t xml:space="preserve"> </w:t>
            </w:r>
            <w:proofErr w:type="spellStart"/>
            <w:r w:rsidR="00EE2644" w:rsidRPr="00D5653B">
              <w:rPr>
                <w:rFonts w:asciiTheme="majorHAnsi" w:hAnsiTheme="majorHAnsi" w:cstheme="majorHAnsi"/>
                <w:color w:val="000000"/>
                <w:lang w:val="en-US"/>
              </w:rPr>
              <w:t>viên</w:t>
            </w:r>
            <w:proofErr w:type="spellEnd"/>
          </w:p>
        </w:tc>
      </w:tr>
      <w:tr w:rsidR="00AD3E6B" w:rsidRPr="00D5653B" w14:paraId="3040DFA5" w14:textId="77777777" w:rsidTr="00533045">
        <w:trPr>
          <w:trHeight w:val="568"/>
        </w:trPr>
        <w:tc>
          <w:tcPr>
            <w:tcW w:w="2205" w:type="dxa"/>
          </w:tcPr>
          <w:p w14:paraId="62BB2502" w14:textId="77777777" w:rsidR="00AD3E6B" w:rsidRPr="00D5653B" w:rsidRDefault="00AD3E6B" w:rsidP="00327B41">
            <w:pPr>
              <w:pStyle w:val="TableParagraph"/>
              <w:spacing w:before="2"/>
              <w:ind w:left="144" w:right="144"/>
              <w:jc w:val="left"/>
              <w:rPr>
                <w:rFonts w:asciiTheme="majorHAnsi" w:hAnsiTheme="majorHAnsi" w:cstheme="majorHAnsi"/>
                <w:b/>
              </w:rPr>
            </w:pPr>
            <w:r w:rsidRPr="00D5653B">
              <w:rPr>
                <w:rFonts w:asciiTheme="majorHAnsi" w:hAnsiTheme="majorHAnsi" w:cstheme="majorHAnsi"/>
                <w:b/>
              </w:rPr>
              <w:t>Mô</w:t>
            </w:r>
            <w:r w:rsidRPr="00D5653B">
              <w:rPr>
                <w:rFonts w:asciiTheme="majorHAnsi" w:hAnsiTheme="majorHAnsi" w:cstheme="majorHAnsi"/>
                <w:b/>
                <w:spacing w:val="-1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tả</w:t>
            </w:r>
            <w:proofErr w:type="spellEnd"/>
          </w:p>
        </w:tc>
        <w:tc>
          <w:tcPr>
            <w:tcW w:w="7237" w:type="dxa"/>
            <w:tcBorders>
              <w:right w:val="single" w:sz="6" w:space="0" w:color="000000" w:themeColor="text1"/>
            </w:tcBorders>
          </w:tcPr>
          <w:p w14:paraId="4087AE92" w14:textId="7FA2311A" w:rsidR="00AD3E6B" w:rsidRPr="00D5653B" w:rsidRDefault="00C30ADD" w:rsidP="000E2B78">
            <w:pPr>
              <w:pStyle w:val="TableParagraph"/>
              <w:spacing w:line="336" w:lineRule="exact"/>
              <w:ind w:left="144" w:right="144"/>
              <w:jc w:val="both"/>
              <w:rPr>
                <w:rFonts w:asciiTheme="majorHAnsi" w:hAnsiTheme="majorHAnsi" w:cstheme="majorHAnsi"/>
              </w:rPr>
            </w:pP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Chức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năng</w:t>
            </w:r>
            <w:r w:rsidR="00AD3E6B" w:rsidRPr="00D5653B">
              <w:rPr>
                <w:rFonts w:asciiTheme="majorHAnsi" w:hAnsiTheme="majorHAnsi" w:cstheme="majorHAnsi"/>
                <w:lang w:val="en-US"/>
              </w:rPr>
              <w:t xml:space="preserve"> Cho </w:t>
            </w:r>
            <w:proofErr w:type="spellStart"/>
            <w:r w:rsidR="00AD3E6B" w:rsidRPr="00D5653B">
              <w:rPr>
                <w:rFonts w:asciiTheme="majorHAnsi" w:hAnsiTheme="majorHAnsi" w:cstheme="majorHAnsi"/>
                <w:lang w:val="en-US"/>
              </w:rPr>
              <w:t>phép</w:t>
            </w:r>
            <w:proofErr w:type="spellEnd"/>
            <w:r w:rsidR="00AD3E6B" w:rsidRPr="00D5653B">
              <w:rPr>
                <w:rFonts w:asciiTheme="majorHAnsi" w:hAnsiTheme="majorHAnsi" w:cstheme="majorHAnsi"/>
                <w:lang w:val="en-US"/>
              </w:rPr>
              <w:t xml:space="preserve"> admin </w:t>
            </w:r>
            <w:proofErr w:type="spellStart"/>
            <w:r w:rsidR="00AD3E6B" w:rsidRPr="00D5653B">
              <w:rPr>
                <w:rFonts w:asciiTheme="majorHAnsi" w:hAnsiTheme="majorHAnsi" w:cstheme="majorHAnsi"/>
                <w:lang w:val="en-US"/>
              </w:rPr>
              <w:t>có</w:t>
            </w:r>
            <w:proofErr w:type="spellEnd"/>
            <w:r w:rsidR="00AD3E6B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AD3E6B" w:rsidRPr="00D5653B">
              <w:rPr>
                <w:rFonts w:asciiTheme="majorHAnsi" w:hAnsiTheme="majorHAnsi" w:cstheme="majorHAnsi"/>
                <w:lang w:val="en-US"/>
              </w:rPr>
              <w:t>thể</w:t>
            </w:r>
            <w:proofErr w:type="spellEnd"/>
            <w:r w:rsidR="00AD3E6B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AD3E6B" w:rsidRPr="00D5653B">
              <w:rPr>
                <w:rFonts w:asciiTheme="majorHAnsi" w:hAnsiTheme="majorHAnsi" w:cstheme="majorHAnsi"/>
                <w:lang w:val="en-US"/>
              </w:rPr>
              <w:t>xóa</w:t>
            </w:r>
            <w:proofErr w:type="spellEnd"/>
            <w:r w:rsidR="00AD3E6B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AD3E6B" w:rsidRPr="00D5653B">
              <w:rPr>
                <w:rFonts w:asciiTheme="majorHAnsi" w:hAnsiTheme="majorHAnsi" w:cstheme="majorHAnsi"/>
                <w:lang w:val="en-US"/>
              </w:rPr>
              <w:t>tài</w:t>
            </w:r>
            <w:proofErr w:type="spellEnd"/>
            <w:r w:rsidR="00AD3E6B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AD3E6B" w:rsidRPr="00D5653B">
              <w:rPr>
                <w:rFonts w:asciiTheme="majorHAnsi" w:hAnsiTheme="majorHAnsi" w:cstheme="majorHAnsi"/>
                <w:lang w:val="en-US"/>
              </w:rPr>
              <w:t>khoản</w:t>
            </w:r>
            <w:proofErr w:type="spellEnd"/>
            <w:r w:rsidR="00AD3E6B" w:rsidRPr="00D5653B">
              <w:rPr>
                <w:rFonts w:asciiTheme="majorHAnsi" w:hAnsiTheme="majorHAnsi" w:cstheme="majorHAnsi"/>
                <w:lang w:val="en-US"/>
              </w:rPr>
              <w:t xml:space="preserve"> của staff </w:t>
            </w:r>
            <w:proofErr w:type="spellStart"/>
            <w:r w:rsidR="00AD3E6B" w:rsidRPr="00D5653B">
              <w:rPr>
                <w:rFonts w:asciiTheme="majorHAnsi" w:hAnsiTheme="majorHAnsi" w:cstheme="majorHAnsi"/>
                <w:lang w:val="en-US"/>
              </w:rPr>
              <w:t>đã</w:t>
            </w:r>
            <w:proofErr w:type="spellEnd"/>
            <w:r w:rsidR="00AD3E6B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AD3E6B" w:rsidRPr="00D5653B">
              <w:rPr>
                <w:rFonts w:asciiTheme="majorHAnsi" w:hAnsiTheme="majorHAnsi" w:cstheme="majorHAnsi"/>
                <w:lang w:val="en-US"/>
              </w:rPr>
              <w:t>tồn</w:t>
            </w:r>
            <w:proofErr w:type="spellEnd"/>
            <w:r w:rsidR="00AD3E6B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AD3E6B" w:rsidRPr="00D5653B">
              <w:rPr>
                <w:rFonts w:asciiTheme="majorHAnsi" w:hAnsiTheme="majorHAnsi" w:cstheme="majorHAnsi"/>
                <w:lang w:val="en-US"/>
              </w:rPr>
              <w:t>tại</w:t>
            </w:r>
            <w:proofErr w:type="spellEnd"/>
            <w:r w:rsidR="00AD3E6B" w:rsidRPr="00D5653B">
              <w:rPr>
                <w:rFonts w:asciiTheme="majorHAnsi" w:hAnsiTheme="majorHAnsi" w:cstheme="majorHAnsi"/>
                <w:lang w:val="en-US"/>
              </w:rPr>
              <w:t>.</w:t>
            </w:r>
          </w:p>
        </w:tc>
      </w:tr>
      <w:tr w:rsidR="00AD3E6B" w:rsidRPr="00D5653B" w14:paraId="2284A95C" w14:textId="77777777" w:rsidTr="00533045">
        <w:trPr>
          <w:trHeight w:val="568"/>
        </w:trPr>
        <w:tc>
          <w:tcPr>
            <w:tcW w:w="2205" w:type="dxa"/>
          </w:tcPr>
          <w:p w14:paraId="43D09728" w14:textId="77777777" w:rsidR="00AD3E6B" w:rsidRPr="00D5653B" w:rsidRDefault="00AD3E6B" w:rsidP="00327B41">
            <w:pPr>
              <w:pStyle w:val="TableParagraph"/>
              <w:spacing w:before="2"/>
              <w:ind w:left="144" w:right="144"/>
              <w:jc w:val="left"/>
              <w:rPr>
                <w:rFonts w:asciiTheme="majorHAnsi" w:hAnsiTheme="majorHAnsi" w:cstheme="majorHAnsi"/>
                <w:b/>
              </w:rPr>
            </w:pPr>
            <w:proofErr w:type="spellStart"/>
            <w:r w:rsidRPr="00D5653B">
              <w:rPr>
                <w:rFonts w:asciiTheme="majorHAnsi" w:hAnsiTheme="majorHAnsi" w:cstheme="majorHAnsi"/>
                <w:b/>
              </w:rPr>
              <w:t>Người</w:t>
            </w:r>
            <w:proofErr w:type="spellEnd"/>
            <w:r w:rsidRPr="00D5653B">
              <w:rPr>
                <w:rFonts w:asciiTheme="majorHAnsi" w:hAnsiTheme="majorHAnsi" w:cstheme="majorHAnsi"/>
                <w:b/>
                <w:spacing w:val="-3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thực</w:t>
            </w:r>
            <w:proofErr w:type="spellEnd"/>
            <w:r w:rsidRPr="00D5653B">
              <w:rPr>
                <w:rFonts w:asciiTheme="majorHAnsi" w:hAnsiTheme="majorHAnsi" w:cstheme="majorHAnsi"/>
                <w:b/>
                <w:spacing w:val="-2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hiện</w:t>
            </w:r>
            <w:proofErr w:type="spellEnd"/>
          </w:p>
        </w:tc>
        <w:tc>
          <w:tcPr>
            <w:tcW w:w="7237" w:type="dxa"/>
            <w:tcBorders>
              <w:right w:val="single" w:sz="6" w:space="0" w:color="000000" w:themeColor="text1"/>
            </w:tcBorders>
          </w:tcPr>
          <w:p w14:paraId="3443A7AF" w14:textId="77777777" w:rsidR="00AD3E6B" w:rsidRPr="00D5653B" w:rsidRDefault="00AD3E6B" w:rsidP="000E2B78">
            <w:pPr>
              <w:pStyle w:val="TableParagraph"/>
              <w:spacing w:line="294" w:lineRule="exact"/>
              <w:ind w:left="144" w:right="144"/>
              <w:jc w:val="both"/>
              <w:rPr>
                <w:rFonts w:asciiTheme="majorHAnsi" w:hAnsiTheme="majorHAnsi" w:cstheme="majorHAnsi"/>
                <w:lang w:val="en-US"/>
              </w:rPr>
            </w:pPr>
            <w:r w:rsidRPr="00D5653B">
              <w:rPr>
                <w:rFonts w:asciiTheme="majorHAnsi" w:hAnsiTheme="majorHAnsi" w:cstheme="majorHAnsi"/>
                <w:lang w:val="en-US"/>
              </w:rPr>
              <w:t>Admin</w:t>
            </w:r>
          </w:p>
        </w:tc>
      </w:tr>
      <w:tr w:rsidR="00AD3E6B" w:rsidRPr="00D5653B" w14:paraId="0221BAB2" w14:textId="77777777" w:rsidTr="00533045">
        <w:trPr>
          <w:trHeight w:val="568"/>
        </w:trPr>
        <w:tc>
          <w:tcPr>
            <w:tcW w:w="2205" w:type="dxa"/>
          </w:tcPr>
          <w:p w14:paraId="5661FE85" w14:textId="77777777" w:rsidR="00AD3E6B" w:rsidRPr="00D5653B" w:rsidRDefault="00AD3E6B" w:rsidP="00327B41">
            <w:pPr>
              <w:pStyle w:val="TableParagraph"/>
              <w:spacing w:before="2"/>
              <w:ind w:left="144" w:right="144"/>
              <w:jc w:val="left"/>
              <w:rPr>
                <w:rFonts w:asciiTheme="majorHAnsi" w:hAnsiTheme="majorHAnsi" w:cstheme="majorHAnsi"/>
                <w:b/>
              </w:rPr>
            </w:pPr>
            <w:proofErr w:type="spellStart"/>
            <w:r w:rsidRPr="00D5653B">
              <w:rPr>
                <w:rFonts w:asciiTheme="majorHAnsi" w:hAnsiTheme="majorHAnsi" w:cstheme="majorHAnsi"/>
                <w:b/>
              </w:rPr>
              <w:t>Điều</w:t>
            </w:r>
            <w:proofErr w:type="spellEnd"/>
            <w:r w:rsidRPr="00D5653B">
              <w:rPr>
                <w:rFonts w:asciiTheme="majorHAnsi" w:hAnsiTheme="majorHAnsi" w:cstheme="majorHAnsi"/>
                <w:b/>
                <w:spacing w:val="-3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kiện</w:t>
            </w:r>
            <w:proofErr w:type="spellEnd"/>
            <w:r w:rsidRPr="00D5653B">
              <w:rPr>
                <w:rFonts w:asciiTheme="majorHAnsi" w:hAnsiTheme="majorHAnsi" w:cstheme="majorHAnsi"/>
                <w:b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trước</w:t>
            </w:r>
            <w:proofErr w:type="spellEnd"/>
            <w:r w:rsidRPr="00D5653B">
              <w:rPr>
                <w:rFonts w:asciiTheme="majorHAnsi" w:hAnsiTheme="majorHAnsi" w:cstheme="majorHAnsi"/>
                <w:b/>
                <w:spacing w:val="-2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xử</w:t>
            </w:r>
            <w:proofErr w:type="spellEnd"/>
            <w:r w:rsidRPr="00D5653B">
              <w:rPr>
                <w:rFonts w:asciiTheme="majorHAnsi" w:hAnsiTheme="majorHAnsi" w:cstheme="majorHAnsi"/>
                <w:b/>
                <w:spacing w:val="-1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lí</w:t>
            </w:r>
            <w:proofErr w:type="spellEnd"/>
          </w:p>
        </w:tc>
        <w:tc>
          <w:tcPr>
            <w:tcW w:w="7237" w:type="dxa"/>
            <w:tcBorders>
              <w:right w:val="single" w:sz="6" w:space="0" w:color="000000" w:themeColor="text1"/>
            </w:tcBorders>
          </w:tcPr>
          <w:p w14:paraId="086E14D4" w14:textId="02BE2C37" w:rsidR="00AD3E6B" w:rsidRPr="00D5653B" w:rsidRDefault="00AD3E6B" w:rsidP="000E2B78">
            <w:pPr>
              <w:pStyle w:val="TableParagraph"/>
              <w:spacing w:line="336" w:lineRule="exact"/>
              <w:ind w:left="144" w:right="144"/>
              <w:jc w:val="both"/>
              <w:rPr>
                <w:rFonts w:asciiTheme="majorHAnsi" w:hAnsiTheme="majorHAnsi" w:cstheme="majorHAnsi"/>
                <w:lang w:val="en-US"/>
              </w:rPr>
            </w:pPr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Điều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kiện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tiên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quyết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để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thực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hiện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use case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này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là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r w:rsidR="00F52D73" w:rsidRPr="00D5653B">
              <w:rPr>
                <w:rFonts w:asciiTheme="majorHAnsi" w:hAnsiTheme="majorHAnsi" w:cstheme="majorHAnsi"/>
                <w:lang w:val="en-US"/>
              </w:rPr>
              <w:t xml:space="preserve">staff </w:t>
            </w:r>
            <w:proofErr w:type="spellStart"/>
            <w:r w:rsidR="00F52D73" w:rsidRPr="00D5653B">
              <w:rPr>
                <w:rFonts w:asciiTheme="majorHAnsi" w:hAnsiTheme="majorHAnsi" w:cstheme="majorHAnsi"/>
                <w:lang w:val="en-US"/>
              </w:rPr>
              <w:t>muốn</w:t>
            </w:r>
            <w:proofErr w:type="spellEnd"/>
            <w:r w:rsidR="00F52D73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F52D73" w:rsidRPr="00D5653B">
              <w:rPr>
                <w:rFonts w:asciiTheme="majorHAnsi" w:hAnsiTheme="majorHAnsi" w:cstheme="majorHAnsi"/>
                <w:lang w:val="en-US"/>
              </w:rPr>
              <w:t>xóa</w:t>
            </w:r>
            <w:proofErr w:type="spellEnd"/>
            <w:r w:rsidR="00F52D73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F52D73" w:rsidRPr="00D5653B">
              <w:rPr>
                <w:rFonts w:asciiTheme="majorHAnsi" w:hAnsiTheme="majorHAnsi" w:cstheme="majorHAnsi"/>
                <w:lang w:val="en-US"/>
              </w:rPr>
              <w:t>phải</w:t>
            </w:r>
            <w:proofErr w:type="spellEnd"/>
            <w:r w:rsidR="00F52D73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F52D73" w:rsidRPr="00D5653B">
              <w:rPr>
                <w:rFonts w:asciiTheme="majorHAnsi" w:hAnsiTheme="majorHAnsi" w:cstheme="majorHAnsi"/>
                <w:lang w:val="en-US"/>
              </w:rPr>
              <w:t>tồn</w:t>
            </w:r>
            <w:proofErr w:type="spellEnd"/>
            <w:r w:rsidR="00F52D73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F52D73" w:rsidRPr="00D5653B">
              <w:rPr>
                <w:rFonts w:asciiTheme="majorHAnsi" w:hAnsiTheme="majorHAnsi" w:cstheme="majorHAnsi"/>
                <w:lang w:val="en-US"/>
              </w:rPr>
              <w:t>tại</w:t>
            </w:r>
            <w:proofErr w:type="spellEnd"/>
            <w:r w:rsidR="00F52D73" w:rsidRPr="00D5653B">
              <w:rPr>
                <w:rFonts w:asciiTheme="majorHAnsi" w:hAnsiTheme="majorHAnsi" w:cstheme="majorHAnsi"/>
                <w:lang w:val="en-US"/>
              </w:rPr>
              <w:t>.</w:t>
            </w:r>
          </w:p>
        </w:tc>
      </w:tr>
      <w:tr w:rsidR="007B36B0" w:rsidRPr="00D5653B" w14:paraId="30CAEC33" w14:textId="77777777" w:rsidTr="00533045">
        <w:trPr>
          <w:trHeight w:val="918"/>
        </w:trPr>
        <w:tc>
          <w:tcPr>
            <w:tcW w:w="2205" w:type="dxa"/>
          </w:tcPr>
          <w:p w14:paraId="6304028C" w14:textId="42929BE7" w:rsidR="007B36B0" w:rsidRPr="00D5653B" w:rsidRDefault="007B36B0" w:rsidP="00327B41">
            <w:pPr>
              <w:pStyle w:val="TableParagraph"/>
              <w:spacing w:before="2"/>
              <w:ind w:left="144" w:right="144"/>
              <w:jc w:val="left"/>
              <w:rPr>
                <w:rFonts w:asciiTheme="majorHAnsi" w:hAnsiTheme="majorHAnsi" w:cstheme="majorHAnsi"/>
                <w:b/>
              </w:rPr>
            </w:pPr>
            <w:r w:rsidRPr="00D5653B">
              <w:rPr>
                <w:rFonts w:asciiTheme="majorHAnsi" w:hAnsiTheme="majorHAnsi" w:cstheme="majorHAnsi"/>
                <w:b/>
              </w:rPr>
              <w:t>Sau</w:t>
            </w:r>
            <w:r w:rsidRPr="00D5653B">
              <w:rPr>
                <w:rFonts w:asciiTheme="majorHAnsi" w:hAnsiTheme="majorHAnsi" w:cstheme="majorHAnsi"/>
                <w:b/>
                <w:spacing w:val="-2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xử</w:t>
            </w:r>
            <w:proofErr w:type="spellEnd"/>
            <w:r w:rsidRPr="00D5653B">
              <w:rPr>
                <w:rFonts w:asciiTheme="majorHAnsi" w:hAnsiTheme="majorHAnsi" w:cstheme="majorHAnsi"/>
                <w:b/>
                <w:spacing w:val="-1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lí</w:t>
            </w:r>
            <w:proofErr w:type="spellEnd"/>
            <w:r w:rsidRPr="00D5653B">
              <w:rPr>
                <w:rFonts w:asciiTheme="majorHAnsi" w:hAnsiTheme="majorHAnsi" w:cstheme="majorHAnsi"/>
                <w:b/>
                <w:spacing w:val="-1"/>
              </w:rPr>
              <w:t xml:space="preserve"> </w:t>
            </w:r>
            <w:r w:rsidRPr="00D5653B">
              <w:rPr>
                <w:rFonts w:asciiTheme="majorHAnsi" w:hAnsiTheme="majorHAnsi" w:cstheme="majorHAnsi"/>
                <w:b/>
              </w:rPr>
              <w:t>(sau</w:t>
            </w:r>
            <w:r w:rsidRPr="00D5653B">
              <w:rPr>
                <w:rFonts w:asciiTheme="majorHAnsi" w:hAnsiTheme="majorHAnsi" w:cstheme="majorHAnsi"/>
                <w:b/>
                <w:spacing w:val="-2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Use-case</w:t>
            </w:r>
            <w:proofErr w:type="spellEnd"/>
            <w:r w:rsidRPr="00D5653B">
              <w:rPr>
                <w:rFonts w:asciiTheme="majorHAnsi" w:hAnsiTheme="majorHAnsi" w:cstheme="majorHAnsi"/>
                <w:b/>
              </w:rPr>
              <w:t>)</w:t>
            </w:r>
          </w:p>
        </w:tc>
        <w:tc>
          <w:tcPr>
            <w:tcW w:w="7237" w:type="dxa"/>
            <w:tcBorders>
              <w:right w:val="single" w:sz="6" w:space="0" w:color="000000" w:themeColor="text1"/>
            </w:tcBorders>
          </w:tcPr>
          <w:p w14:paraId="2BE2A46E" w14:textId="30A6D124" w:rsidR="007B36B0" w:rsidRPr="00D5653B" w:rsidRDefault="007B36B0" w:rsidP="000E2B78">
            <w:pPr>
              <w:pStyle w:val="TableParagraph"/>
              <w:spacing w:line="324" w:lineRule="auto"/>
              <w:ind w:left="144" w:right="144"/>
              <w:jc w:val="both"/>
              <w:rPr>
                <w:rFonts w:asciiTheme="majorHAnsi" w:hAnsiTheme="majorHAnsi" w:cstheme="majorHAnsi"/>
                <w:lang w:val="en-US"/>
              </w:rPr>
            </w:pP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Thông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tin DB của staff</w:t>
            </w:r>
            <w:r w:rsidR="00F52D73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F52D73" w:rsidRPr="00D5653B">
              <w:rPr>
                <w:rFonts w:asciiTheme="majorHAnsi" w:hAnsiTheme="majorHAnsi" w:cstheme="majorHAnsi"/>
                <w:lang w:val="en-US"/>
              </w:rPr>
              <w:t>được</w:t>
            </w:r>
            <w:proofErr w:type="spellEnd"/>
            <w:r w:rsidR="00F52D73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F52D73" w:rsidRPr="00D5653B">
              <w:rPr>
                <w:rFonts w:asciiTheme="majorHAnsi" w:hAnsiTheme="majorHAnsi" w:cstheme="majorHAnsi"/>
                <w:lang w:val="en-US"/>
              </w:rPr>
              <w:t>chọn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bị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xóa</w:t>
            </w:r>
            <w:proofErr w:type="spellEnd"/>
            <w:r w:rsidR="00F52D73" w:rsidRPr="00D5653B">
              <w:rPr>
                <w:rFonts w:asciiTheme="majorHAnsi" w:hAnsiTheme="majorHAnsi" w:cstheme="majorHAnsi"/>
                <w:lang w:val="en-US"/>
              </w:rPr>
              <w:t>.</w:t>
            </w:r>
          </w:p>
        </w:tc>
      </w:tr>
      <w:tr w:rsidR="007B36B0" w:rsidRPr="00D5653B" w14:paraId="0A4CFB2C" w14:textId="77777777" w:rsidTr="00533045">
        <w:trPr>
          <w:trHeight w:val="569"/>
        </w:trPr>
        <w:tc>
          <w:tcPr>
            <w:tcW w:w="2205" w:type="dxa"/>
          </w:tcPr>
          <w:p w14:paraId="73D42B01" w14:textId="25107449" w:rsidR="007B36B0" w:rsidRPr="00D5653B" w:rsidRDefault="007B36B0" w:rsidP="00327B41">
            <w:pPr>
              <w:pStyle w:val="TableParagraph"/>
              <w:spacing w:before="2"/>
              <w:ind w:left="144" w:right="144"/>
              <w:jc w:val="left"/>
              <w:rPr>
                <w:rFonts w:asciiTheme="majorHAnsi" w:hAnsiTheme="majorHAnsi" w:cstheme="majorHAnsi"/>
                <w:b/>
              </w:rPr>
            </w:pPr>
            <w:proofErr w:type="spellStart"/>
            <w:r w:rsidRPr="00D5653B">
              <w:rPr>
                <w:rFonts w:asciiTheme="majorHAnsi" w:hAnsiTheme="majorHAnsi" w:cstheme="majorHAnsi"/>
                <w:b/>
              </w:rPr>
              <w:t>Ngoại</w:t>
            </w:r>
            <w:proofErr w:type="spellEnd"/>
            <w:r w:rsidRPr="00D5653B">
              <w:rPr>
                <w:rFonts w:asciiTheme="majorHAnsi" w:hAnsiTheme="majorHAnsi" w:cstheme="majorHAnsi"/>
                <w:b/>
                <w:spacing w:val="-2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lệ</w:t>
            </w:r>
            <w:proofErr w:type="spellEnd"/>
            <w:r w:rsidRPr="00D5653B">
              <w:rPr>
                <w:rFonts w:asciiTheme="majorHAnsi" w:hAnsiTheme="majorHAnsi" w:cstheme="majorHAnsi"/>
                <w:b/>
                <w:spacing w:val="-2"/>
              </w:rPr>
              <w:t xml:space="preserve"> </w:t>
            </w:r>
            <w:r w:rsidRPr="00D5653B">
              <w:rPr>
                <w:rFonts w:asciiTheme="majorHAnsi" w:hAnsiTheme="majorHAnsi" w:cstheme="majorHAnsi"/>
                <w:b/>
              </w:rPr>
              <w:t>(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Exception</w:t>
            </w:r>
            <w:proofErr w:type="spellEnd"/>
            <w:r w:rsidRPr="00D5653B">
              <w:rPr>
                <w:rFonts w:asciiTheme="majorHAnsi" w:hAnsiTheme="majorHAnsi" w:cstheme="majorHAnsi"/>
                <w:b/>
              </w:rPr>
              <w:t>)</w:t>
            </w:r>
          </w:p>
        </w:tc>
        <w:tc>
          <w:tcPr>
            <w:tcW w:w="7237" w:type="dxa"/>
            <w:tcBorders>
              <w:right w:val="single" w:sz="6" w:space="0" w:color="000000" w:themeColor="text1"/>
            </w:tcBorders>
          </w:tcPr>
          <w:p w14:paraId="2D82B455" w14:textId="679A49DC" w:rsidR="007B36B0" w:rsidRPr="00D5653B" w:rsidRDefault="007B36B0" w:rsidP="000E2B78">
            <w:pPr>
              <w:pStyle w:val="TableParagraph"/>
              <w:spacing w:line="294" w:lineRule="exact"/>
              <w:ind w:left="144" w:right="144"/>
              <w:jc w:val="both"/>
              <w:rPr>
                <w:rFonts w:asciiTheme="majorHAnsi" w:hAnsiTheme="majorHAnsi" w:cstheme="majorHAnsi"/>
              </w:rPr>
            </w:pPr>
            <w:r w:rsidRPr="00D5653B">
              <w:rPr>
                <w:rFonts w:asciiTheme="majorHAnsi" w:hAnsiTheme="majorHAnsi" w:cstheme="majorHAnsi"/>
              </w:rPr>
              <w:t>Không.</w:t>
            </w:r>
          </w:p>
        </w:tc>
      </w:tr>
      <w:tr w:rsidR="007B36B0" w:rsidRPr="00D5653B" w14:paraId="10963472" w14:textId="77777777" w:rsidTr="00533045">
        <w:trPr>
          <w:trHeight w:val="1137"/>
        </w:trPr>
        <w:tc>
          <w:tcPr>
            <w:tcW w:w="2205" w:type="dxa"/>
          </w:tcPr>
          <w:p w14:paraId="464C75BD" w14:textId="07DDEB58" w:rsidR="007B36B0" w:rsidRPr="00D5653B" w:rsidRDefault="007B36B0" w:rsidP="00327B41">
            <w:pPr>
              <w:pStyle w:val="TableParagraph"/>
              <w:spacing w:before="2"/>
              <w:ind w:left="144" w:right="144"/>
              <w:jc w:val="left"/>
              <w:rPr>
                <w:rFonts w:asciiTheme="majorHAnsi" w:hAnsiTheme="majorHAnsi" w:cstheme="majorHAnsi"/>
                <w:b/>
              </w:rPr>
            </w:pPr>
            <w:proofErr w:type="spellStart"/>
            <w:r w:rsidRPr="00D5653B">
              <w:rPr>
                <w:rFonts w:asciiTheme="majorHAnsi" w:hAnsiTheme="majorHAnsi" w:cstheme="majorHAnsi"/>
                <w:b/>
              </w:rPr>
              <w:t>Dòng</w:t>
            </w:r>
            <w:proofErr w:type="spellEnd"/>
            <w:r w:rsidRPr="00D5653B">
              <w:rPr>
                <w:rFonts w:asciiTheme="majorHAnsi" w:hAnsiTheme="majorHAnsi" w:cstheme="majorHAnsi"/>
                <w:b/>
                <w:spacing w:val="-2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sự</w:t>
            </w:r>
            <w:proofErr w:type="spellEnd"/>
            <w:r w:rsidRPr="00D5653B">
              <w:rPr>
                <w:rFonts w:asciiTheme="majorHAnsi" w:hAnsiTheme="majorHAnsi" w:cstheme="majorHAnsi"/>
                <w:b/>
                <w:spacing w:val="-1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kiện</w:t>
            </w:r>
            <w:proofErr w:type="spellEnd"/>
            <w:r w:rsidRPr="00D5653B">
              <w:rPr>
                <w:rFonts w:asciiTheme="majorHAnsi" w:hAnsiTheme="majorHAnsi" w:cstheme="majorHAnsi"/>
                <w:b/>
                <w:spacing w:val="-1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chính</w:t>
            </w:r>
            <w:proofErr w:type="spellEnd"/>
          </w:p>
        </w:tc>
        <w:tc>
          <w:tcPr>
            <w:tcW w:w="7237" w:type="dxa"/>
            <w:tcBorders>
              <w:right w:val="single" w:sz="6" w:space="0" w:color="000000" w:themeColor="text1"/>
            </w:tcBorders>
          </w:tcPr>
          <w:p w14:paraId="7708FD8F" w14:textId="77777777" w:rsidR="007B36B0" w:rsidRPr="00D5653B" w:rsidRDefault="007B36B0" w:rsidP="000E2B78">
            <w:pPr>
              <w:ind w:left="144" w:right="144"/>
              <w:jc w:val="both"/>
              <w:rPr>
                <w:rFonts w:asciiTheme="majorHAnsi" w:hAnsiTheme="majorHAnsi" w:cstheme="majorHAnsi"/>
                <w:lang w:val="en-US"/>
              </w:rPr>
            </w:pP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Luồng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sự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kiện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cơ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bản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sẽ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được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mô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tả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bên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dưới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theo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thứ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tự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thực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hiện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>:</w:t>
            </w:r>
          </w:p>
          <w:p w14:paraId="2EF4610B" w14:textId="3FFA5BDE" w:rsidR="007B36B0" w:rsidRPr="00D5653B" w:rsidRDefault="004C3275" w:rsidP="005F7E53">
            <w:pPr>
              <w:pStyle w:val="ListParagraph"/>
              <w:numPr>
                <w:ilvl w:val="0"/>
                <w:numId w:val="51"/>
              </w:numPr>
              <w:autoSpaceDE/>
              <w:autoSpaceDN/>
              <w:spacing w:line="240" w:lineRule="auto"/>
              <w:ind w:left="144" w:right="144"/>
              <w:jc w:val="both"/>
              <w:rPr>
                <w:rFonts w:asciiTheme="majorHAnsi" w:hAnsiTheme="majorHAnsi" w:cstheme="majorHAnsi"/>
                <w:lang w:val="en-US"/>
              </w:rPr>
            </w:pPr>
            <w:r>
              <w:rPr>
                <w:rFonts w:asciiTheme="majorHAnsi" w:hAnsiTheme="majorHAnsi" w:cstheme="majorHAnsi"/>
                <w:lang w:val="en-US"/>
              </w:rPr>
              <w:t xml:space="preserve">- </w:t>
            </w:r>
            <w:r w:rsidR="007B36B0" w:rsidRPr="00D5653B">
              <w:rPr>
                <w:rFonts w:asciiTheme="majorHAnsi" w:hAnsiTheme="majorHAnsi" w:cstheme="majorHAnsi"/>
                <w:lang w:val="en-US"/>
              </w:rPr>
              <w:t>Admin vào mục “</w:t>
            </w:r>
            <w:proofErr w:type="spellStart"/>
            <w:r w:rsidR="007B36B0" w:rsidRPr="00D5653B">
              <w:rPr>
                <w:rFonts w:asciiTheme="majorHAnsi" w:hAnsiTheme="majorHAnsi" w:cstheme="majorHAnsi"/>
                <w:lang w:val="en-US"/>
              </w:rPr>
              <w:t>Tài</w:t>
            </w:r>
            <w:proofErr w:type="spellEnd"/>
            <w:r w:rsidR="007B36B0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7B36B0" w:rsidRPr="00D5653B">
              <w:rPr>
                <w:rFonts w:asciiTheme="majorHAnsi" w:hAnsiTheme="majorHAnsi" w:cstheme="majorHAnsi"/>
                <w:lang w:val="en-US"/>
              </w:rPr>
              <w:t>khoản</w:t>
            </w:r>
            <w:proofErr w:type="spellEnd"/>
            <w:r w:rsidR="007B36B0" w:rsidRPr="00D5653B">
              <w:rPr>
                <w:rFonts w:asciiTheme="majorHAnsi" w:hAnsiTheme="majorHAnsi" w:cstheme="majorHAnsi"/>
                <w:lang w:val="en-US"/>
              </w:rPr>
              <w:t xml:space="preserve">” ở </w:t>
            </w:r>
            <w:proofErr w:type="spellStart"/>
            <w:r w:rsidR="007B36B0" w:rsidRPr="00D5653B">
              <w:rPr>
                <w:rFonts w:asciiTheme="majorHAnsi" w:hAnsiTheme="majorHAnsi" w:cstheme="majorHAnsi"/>
                <w:lang w:val="en-US"/>
              </w:rPr>
              <w:t>thanh</w:t>
            </w:r>
            <w:proofErr w:type="spellEnd"/>
            <w:r w:rsidR="007B36B0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7B36B0" w:rsidRPr="00D5653B">
              <w:rPr>
                <w:rFonts w:asciiTheme="majorHAnsi" w:hAnsiTheme="majorHAnsi" w:cstheme="majorHAnsi"/>
                <w:lang w:val="en-US"/>
              </w:rPr>
              <w:t>dịch</w:t>
            </w:r>
            <w:proofErr w:type="spellEnd"/>
            <w:r w:rsidR="007B36B0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7B36B0" w:rsidRPr="00D5653B">
              <w:rPr>
                <w:rFonts w:asciiTheme="majorHAnsi" w:hAnsiTheme="majorHAnsi" w:cstheme="majorHAnsi"/>
                <w:lang w:val="en-US"/>
              </w:rPr>
              <w:t>chuyển</w:t>
            </w:r>
            <w:proofErr w:type="spellEnd"/>
            <w:r w:rsidR="007B36B0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7B36B0" w:rsidRPr="00D5653B">
              <w:rPr>
                <w:rFonts w:asciiTheme="majorHAnsi" w:hAnsiTheme="majorHAnsi" w:cstheme="majorHAnsi"/>
                <w:lang w:val="en-US"/>
              </w:rPr>
              <w:t>phía</w:t>
            </w:r>
            <w:proofErr w:type="spellEnd"/>
            <w:r w:rsidR="007B36B0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7B36B0" w:rsidRPr="00D5653B">
              <w:rPr>
                <w:rFonts w:asciiTheme="majorHAnsi" w:hAnsiTheme="majorHAnsi" w:cstheme="majorHAnsi"/>
                <w:lang w:val="en-US"/>
              </w:rPr>
              <w:t>dưới</w:t>
            </w:r>
            <w:proofErr w:type="spellEnd"/>
            <w:r w:rsidR="007B36B0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7B36B0" w:rsidRPr="00D5653B">
              <w:rPr>
                <w:rFonts w:asciiTheme="majorHAnsi" w:hAnsiTheme="majorHAnsi" w:cstheme="majorHAnsi"/>
                <w:lang w:val="en-US"/>
              </w:rPr>
              <w:t>màn</w:t>
            </w:r>
            <w:proofErr w:type="spellEnd"/>
            <w:r w:rsidR="007B36B0" w:rsidRPr="00D5653B">
              <w:rPr>
                <w:rFonts w:asciiTheme="majorHAnsi" w:hAnsiTheme="majorHAnsi" w:cstheme="majorHAnsi"/>
                <w:lang w:val="en-US"/>
              </w:rPr>
              <w:t xml:space="preserve"> hình.</w:t>
            </w:r>
          </w:p>
          <w:p w14:paraId="703BB3D7" w14:textId="790DC48B" w:rsidR="007B36B0" w:rsidRPr="00D5653B" w:rsidRDefault="004C3275" w:rsidP="005F7E53">
            <w:pPr>
              <w:pStyle w:val="ListParagraph"/>
              <w:numPr>
                <w:ilvl w:val="0"/>
                <w:numId w:val="51"/>
              </w:numPr>
              <w:autoSpaceDE/>
              <w:autoSpaceDN/>
              <w:spacing w:line="240" w:lineRule="auto"/>
              <w:ind w:left="144" w:right="144"/>
              <w:jc w:val="both"/>
              <w:rPr>
                <w:rFonts w:asciiTheme="majorHAnsi" w:hAnsiTheme="majorHAnsi" w:cstheme="majorHAnsi"/>
                <w:lang w:val="en-US"/>
              </w:rPr>
            </w:pPr>
            <w:r>
              <w:rPr>
                <w:rFonts w:asciiTheme="majorHAnsi" w:hAnsiTheme="majorHAnsi" w:cstheme="majorHAnsi"/>
                <w:lang w:val="en-US"/>
              </w:rPr>
              <w:t xml:space="preserve">- </w:t>
            </w:r>
            <w:r w:rsidR="007B36B0" w:rsidRPr="00D5653B">
              <w:rPr>
                <w:rFonts w:asciiTheme="majorHAnsi" w:hAnsiTheme="majorHAnsi" w:cstheme="majorHAnsi"/>
                <w:lang w:val="en-US"/>
              </w:rPr>
              <w:t xml:space="preserve">Admin ở </w:t>
            </w:r>
            <w:proofErr w:type="spellStart"/>
            <w:r w:rsidR="007B36B0" w:rsidRPr="00D5653B">
              <w:rPr>
                <w:rFonts w:asciiTheme="majorHAnsi" w:hAnsiTheme="majorHAnsi" w:cstheme="majorHAnsi"/>
                <w:lang w:val="en-US"/>
              </w:rPr>
              <w:t>đây</w:t>
            </w:r>
            <w:proofErr w:type="spellEnd"/>
            <w:r w:rsidR="007B36B0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7B36B0" w:rsidRPr="00D5653B">
              <w:rPr>
                <w:rFonts w:asciiTheme="majorHAnsi" w:hAnsiTheme="majorHAnsi" w:cstheme="majorHAnsi"/>
                <w:lang w:val="en-US"/>
              </w:rPr>
              <w:t>chọn</w:t>
            </w:r>
            <w:proofErr w:type="spellEnd"/>
            <w:r w:rsidR="007B36B0" w:rsidRPr="00D5653B">
              <w:rPr>
                <w:rFonts w:asciiTheme="majorHAnsi" w:hAnsiTheme="majorHAnsi" w:cstheme="majorHAnsi"/>
                <w:lang w:val="en-US"/>
              </w:rPr>
              <w:t xml:space="preserve"> mục “</w:t>
            </w:r>
            <w:proofErr w:type="spellStart"/>
            <w:r w:rsidR="007B36B0" w:rsidRPr="00D5653B">
              <w:rPr>
                <w:rFonts w:asciiTheme="majorHAnsi" w:hAnsiTheme="majorHAnsi" w:cstheme="majorHAnsi"/>
                <w:lang w:val="en-US"/>
              </w:rPr>
              <w:t>Xóa</w:t>
            </w:r>
            <w:proofErr w:type="spellEnd"/>
            <w:r w:rsidR="007B36B0" w:rsidRPr="00D5653B">
              <w:rPr>
                <w:rFonts w:asciiTheme="majorHAnsi" w:hAnsiTheme="majorHAnsi" w:cstheme="majorHAnsi"/>
                <w:lang w:val="en-US"/>
              </w:rPr>
              <w:t>/</w:t>
            </w:r>
            <w:proofErr w:type="spellStart"/>
            <w:r w:rsidR="007B36B0" w:rsidRPr="00D5653B">
              <w:rPr>
                <w:rFonts w:asciiTheme="majorHAnsi" w:hAnsiTheme="majorHAnsi" w:cstheme="majorHAnsi"/>
                <w:lang w:val="en-US"/>
              </w:rPr>
              <w:t>sửa</w:t>
            </w:r>
            <w:proofErr w:type="spellEnd"/>
            <w:r w:rsidR="007B36B0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7B36B0" w:rsidRPr="00D5653B">
              <w:rPr>
                <w:rFonts w:asciiTheme="majorHAnsi" w:hAnsiTheme="majorHAnsi" w:cstheme="majorHAnsi"/>
                <w:lang w:val="en-US"/>
              </w:rPr>
              <w:t>nhân</w:t>
            </w:r>
            <w:proofErr w:type="spellEnd"/>
            <w:r w:rsidR="007B36B0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7B36B0" w:rsidRPr="00D5653B">
              <w:rPr>
                <w:rFonts w:asciiTheme="majorHAnsi" w:hAnsiTheme="majorHAnsi" w:cstheme="majorHAnsi"/>
                <w:lang w:val="en-US"/>
              </w:rPr>
              <w:t>viên</w:t>
            </w:r>
            <w:proofErr w:type="spellEnd"/>
            <w:r w:rsidR="007B36B0" w:rsidRPr="00D5653B">
              <w:rPr>
                <w:rFonts w:asciiTheme="majorHAnsi" w:hAnsiTheme="majorHAnsi" w:cstheme="majorHAnsi"/>
                <w:lang w:val="en-US"/>
              </w:rPr>
              <w:t>”.</w:t>
            </w:r>
          </w:p>
          <w:p w14:paraId="3D6F3EEF" w14:textId="1B253FC0" w:rsidR="007B36B0" w:rsidRPr="00D5653B" w:rsidRDefault="004C3275" w:rsidP="005F7E53">
            <w:pPr>
              <w:pStyle w:val="ListParagraph"/>
              <w:numPr>
                <w:ilvl w:val="0"/>
                <w:numId w:val="51"/>
              </w:numPr>
              <w:autoSpaceDE/>
              <w:autoSpaceDN/>
              <w:spacing w:line="240" w:lineRule="auto"/>
              <w:ind w:left="144" w:right="144"/>
              <w:jc w:val="both"/>
              <w:rPr>
                <w:rFonts w:asciiTheme="majorHAnsi" w:hAnsiTheme="majorHAnsi" w:cstheme="majorHAnsi"/>
                <w:lang w:val="en-US"/>
              </w:rPr>
            </w:pPr>
            <w:r>
              <w:rPr>
                <w:rFonts w:asciiTheme="majorHAnsi" w:hAnsiTheme="majorHAnsi" w:cstheme="majorHAnsi"/>
                <w:lang w:val="en-US"/>
              </w:rPr>
              <w:lastRenderedPageBreak/>
              <w:t xml:space="preserve">- </w:t>
            </w:r>
            <w:r w:rsidR="007B36B0" w:rsidRPr="00D5653B">
              <w:rPr>
                <w:rFonts w:asciiTheme="majorHAnsi" w:hAnsiTheme="majorHAnsi" w:cstheme="majorHAnsi"/>
                <w:lang w:val="en-US"/>
              </w:rPr>
              <w:t xml:space="preserve">Admin </w:t>
            </w:r>
            <w:proofErr w:type="spellStart"/>
            <w:r w:rsidR="007B36B0" w:rsidRPr="00D5653B">
              <w:rPr>
                <w:rFonts w:asciiTheme="majorHAnsi" w:hAnsiTheme="majorHAnsi" w:cstheme="majorHAnsi"/>
                <w:lang w:val="en-US"/>
              </w:rPr>
              <w:t>chọn</w:t>
            </w:r>
            <w:proofErr w:type="spellEnd"/>
            <w:r w:rsidR="007B36B0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7B36B0" w:rsidRPr="00D5653B">
              <w:rPr>
                <w:rFonts w:asciiTheme="majorHAnsi" w:hAnsiTheme="majorHAnsi" w:cstheme="majorHAnsi"/>
                <w:lang w:val="en-US"/>
              </w:rPr>
              <w:t>nhân</w:t>
            </w:r>
            <w:proofErr w:type="spellEnd"/>
            <w:r w:rsidR="007B36B0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7B36B0" w:rsidRPr="00D5653B">
              <w:rPr>
                <w:rFonts w:asciiTheme="majorHAnsi" w:hAnsiTheme="majorHAnsi" w:cstheme="majorHAnsi"/>
                <w:lang w:val="en-US"/>
              </w:rPr>
              <w:t>viên</w:t>
            </w:r>
            <w:proofErr w:type="spellEnd"/>
            <w:r w:rsidR="007B36B0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7B36B0" w:rsidRPr="00D5653B">
              <w:rPr>
                <w:rFonts w:asciiTheme="majorHAnsi" w:hAnsiTheme="majorHAnsi" w:cstheme="majorHAnsi"/>
                <w:lang w:val="en-US"/>
              </w:rPr>
              <w:t>muốn</w:t>
            </w:r>
            <w:proofErr w:type="spellEnd"/>
            <w:r w:rsidR="007B36B0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7B36B0" w:rsidRPr="00D5653B">
              <w:rPr>
                <w:rFonts w:asciiTheme="majorHAnsi" w:hAnsiTheme="majorHAnsi" w:cstheme="majorHAnsi"/>
                <w:lang w:val="en-US"/>
              </w:rPr>
              <w:t>xóa</w:t>
            </w:r>
            <w:proofErr w:type="spellEnd"/>
            <w:r w:rsidR="007B36B0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7B36B0" w:rsidRPr="00D5653B">
              <w:rPr>
                <w:rFonts w:asciiTheme="majorHAnsi" w:hAnsiTheme="majorHAnsi" w:cstheme="majorHAnsi"/>
                <w:lang w:val="en-US"/>
              </w:rPr>
              <w:t>tài</w:t>
            </w:r>
            <w:proofErr w:type="spellEnd"/>
            <w:r w:rsidR="007B36B0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7B36B0" w:rsidRPr="00D5653B">
              <w:rPr>
                <w:rFonts w:asciiTheme="majorHAnsi" w:hAnsiTheme="majorHAnsi" w:cstheme="majorHAnsi"/>
                <w:lang w:val="en-US"/>
              </w:rPr>
              <w:t>khoản</w:t>
            </w:r>
            <w:proofErr w:type="spellEnd"/>
            <w:r w:rsidR="007B36B0" w:rsidRPr="00D5653B">
              <w:rPr>
                <w:rFonts w:asciiTheme="majorHAnsi" w:hAnsiTheme="majorHAnsi" w:cstheme="majorHAnsi"/>
                <w:lang w:val="en-US"/>
              </w:rPr>
              <w:t>.</w:t>
            </w:r>
          </w:p>
          <w:p w14:paraId="5D185EB2" w14:textId="772C6EA4" w:rsidR="007B36B0" w:rsidRPr="00D5653B" w:rsidRDefault="004C3275" w:rsidP="005F7E53">
            <w:pPr>
              <w:pStyle w:val="ListParagraph"/>
              <w:numPr>
                <w:ilvl w:val="0"/>
                <w:numId w:val="51"/>
              </w:numPr>
              <w:autoSpaceDE/>
              <w:autoSpaceDN/>
              <w:spacing w:line="240" w:lineRule="auto"/>
              <w:ind w:left="144" w:right="144"/>
              <w:jc w:val="both"/>
              <w:rPr>
                <w:rFonts w:asciiTheme="majorHAnsi" w:hAnsiTheme="majorHAnsi" w:cstheme="majorHAnsi"/>
                <w:lang w:val="en-US"/>
              </w:rPr>
            </w:pPr>
            <w:r>
              <w:rPr>
                <w:rFonts w:asciiTheme="majorHAnsi" w:hAnsiTheme="majorHAnsi" w:cstheme="majorHAnsi"/>
                <w:lang w:val="en-US"/>
              </w:rPr>
              <w:t xml:space="preserve">- </w:t>
            </w:r>
            <w:r w:rsidR="00F52D73" w:rsidRPr="00D5653B">
              <w:rPr>
                <w:rFonts w:asciiTheme="majorHAnsi" w:hAnsiTheme="majorHAnsi" w:cstheme="majorHAnsi"/>
                <w:lang w:val="en-US"/>
              </w:rPr>
              <w:t xml:space="preserve">Admin </w:t>
            </w:r>
            <w:proofErr w:type="spellStart"/>
            <w:r w:rsidR="00F52D73" w:rsidRPr="00D5653B">
              <w:rPr>
                <w:rFonts w:asciiTheme="majorHAnsi" w:hAnsiTheme="majorHAnsi" w:cstheme="majorHAnsi"/>
                <w:lang w:val="en-US"/>
              </w:rPr>
              <w:t>chọn</w:t>
            </w:r>
            <w:proofErr w:type="spellEnd"/>
            <w:r w:rsidR="00F52D73" w:rsidRPr="00D5653B">
              <w:rPr>
                <w:rFonts w:asciiTheme="majorHAnsi" w:hAnsiTheme="majorHAnsi" w:cstheme="majorHAnsi"/>
                <w:lang w:val="en-US"/>
              </w:rPr>
              <w:t xml:space="preserve"> “</w:t>
            </w:r>
            <w:proofErr w:type="spellStart"/>
            <w:r w:rsidR="00F52D73" w:rsidRPr="00D5653B">
              <w:rPr>
                <w:rFonts w:asciiTheme="majorHAnsi" w:hAnsiTheme="majorHAnsi" w:cstheme="majorHAnsi"/>
                <w:lang w:val="en-US"/>
              </w:rPr>
              <w:t>Xóa</w:t>
            </w:r>
            <w:proofErr w:type="spellEnd"/>
            <w:r w:rsidR="00F52D73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F52D73" w:rsidRPr="00D5653B">
              <w:rPr>
                <w:rFonts w:asciiTheme="majorHAnsi" w:hAnsiTheme="majorHAnsi" w:cstheme="majorHAnsi"/>
                <w:lang w:val="en-US"/>
              </w:rPr>
              <w:t>tài</w:t>
            </w:r>
            <w:proofErr w:type="spellEnd"/>
            <w:r w:rsidR="00F52D73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F52D73" w:rsidRPr="00D5653B">
              <w:rPr>
                <w:rFonts w:asciiTheme="majorHAnsi" w:hAnsiTheme="majorHAnsi" w:cstheme="majorHAnsi"/>
                <w:lang w:val="en-US"/>
              </w:rPr>
              <w:t>khoản</w:t>
            </w:r>
            <w:proofErr w:type="spellEnd"/>
            <w:r w:rsidR="00F52D73" w:rsidRPr="00D5653B">
              <w:rPr>
                <w:rFonts w:asciiTheme="majorHAnsi" w:hAnsiTheme="majorHAnsi" w:cstheme="majorHAnsi"/>
                <w:lang w:val="en-US"/>
              </w:rPr>
              <w:t>”.</w:t>
            </w:r>
          </w:p>
          <w:p w14:paraId="10EB8DC0" w14:textId="37D794E0" w:rsidR="00F52D73" w:rsidRPr="00D5653B" w:rsidRDefault="004C3275" w:rsidP="005F7E53">
            <w:pPr>
              <w:pStyle w:val="ListParagraph"/>
              <w:numPr>
                <w:ilvl w:val="0"/>
                <w:numId w:val="51"/>
              </w:numPr>
              <w:autoSpaceDE/>
              <w:autoSpaceDN/>
              <w:spacing w:line="240" w:lineRule="auto"/>
              <w:ind w:left="144" w:right="144"/>
              <w:jc w:val="both"/>
              <w:rPr>
                <w:rFonts w:asciiTheme="majorHAnsi" w:hAnsiTheme="majorHAnsi" w:cstheme="majorHAnsi"/>
                <w:lang w:val="en-US"/>
              </w:rPr>
            </w:pPr>
            <w:r>
              <w:rPr>
                <w:rFonts w:asciiTheme="majorHAnsi" w:hAnsiTheme="majorHAnsi" w:cstheme="majorHAnsi"/>
                <w:lang w:val="en-US"/>
              </w:rPr>
              <w:t xml:space="preserve">- </w:t>
            </w:r>
            <w:proofErr w:type="spellStart"/>
            <w:r w:rsidR="00F52D73" w:rsidRPr="00D5653B">
              <w:rPr>
                <w:rFonts w:asciiTheme="majorHAnsi" w:hAnsiTheme="majorHAnsi" w:cstheme="majorHAnsi"/>
                <w:lang w:val="en-US"/>
              </w:rPr>
              <w:t>Cửa</w:t>
            </w:r>
            <w:proofErr w:type="spellEnd"/>
            <w:r w:rsidR="00F52D73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F52D73" w:rsidRPr="00D5653B">
              <w:rPr>
                <w:rFonts w:asciiTheme="majorHAnsi" w:hAnsiTheme="majorHAnsi" w:cstheme="majorHAnsi"/>
                <w:lang w:val="en-US"/>
              </w:rPr>
              <w:t>sổ</w:t>
            </w:r>
            <w:proofErr w:type="spellEnd"/>
            <w:r w:rsidR="00F52D73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F52D73" w:rsidRPr="00D5653B">
              <w:rPr>
                <w:rFonts w:asciiTheme="majorHAnsi" w:hAnsiTheme="majorHAnsi" w:cstheme="majorHAnsi"/>
                <w:lang w:val="en-US"/>
              </w:rPr>
              <w:t>xác</w:t>
            </w:r>
            <w:proofErr w:type="spellEnd"/>
            <w:r w:rsidR="00F52D73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F52D73" w:rsidRPr="00D5653B">
              <w:rPr>
                <w:rFonts w:asciiTheme="majorHAnsi" w:hAnsiTheme="majorHAnsi" w:cstheme="majorHAnsi"/>
                <w:lang w:val="en-US"/>
              </w:rPr>
              <w:t>nhận</w:t>
            </w:r>
            <w:proofErr w:type="spellEnd"/>
            <w:r w:rsidR="00F52D73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F52D73" w:rsidRPr="00D5653B">
              <w:rPr>
                <w:rFonts w:asciiTheme="majorHAnsi" w:hAnsiTheme="majorHAnsi" w:cstheme="majorHAnsi"/>
                <w:lang w:val="en-US"/>
              </w:rPr>
              <w:t>xóa</w:t>
            </w:r>
            <w:proofErr w:type="spellEnd"/>
            <w:r w:rsidR="00F52D73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F52D73" w:rsidRPr="00D5653B">
              <w:rPr>
                <w:rFonts w:asciiTheme="majorHAnsi" w:hAnsiTheme="majorHAnsi" w:cstheme="majorHAnsi"/>
                <w:lang w:val="en-US"/>
              </w:rPr>
              <w:t>tài</w:t>
            </w:r>
            <w:proofErr w:type="spellEnd"/>
            <w:r w:rsidR="00F52D73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F52D73" w:rsidRPr="00D5653B">
              <w:rPr>
                <w:rFonts w:asciiTheme="majorHAnsi" w:hAnsiTheme="majorHAnsi" w:cstheme="majorHAnsi"/>
                <w:lang w:val="en-US"/>
              </w:rPr>
              <w:t>khoản</w:t>
            </w:r>
            <w:proofErr w:type="spellEnd"/>
            <w:r w:rsidR="00F52D73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F52D73" w:rsidRPr="00D5653B">
              <w:rPr>
                <w:rFonts w:asciiTheme="majorHAnsi" w:hAnsiTheme="majorHAnsi" w:cstheme="majorHAnsi"/>
                <w:lang w:val="en-US"/>
              </w:rPr>
              <w:t>hiện</w:t>
            </w:r>
            <w:proofErr w:type="spellEnd"/>
            <w:r w:rsidR="00F52D73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F52D73" w:rsidRPr="00D5653B">
              <w:rPr>
                <w:rFonts w:asciiTheme="majorHAnsi" w:hAnsiTheme="majorHAnsi" w:cstheme="majorHAnsi"/>
                <w:lang w:val="en-US"/>
              </w:rPr>
              <w:t>ra.</w:t>
            </w:r>
            <w:proofErr w:type="spellEnd"/>
          </w:p>
          <w:p w14:paraId="079FD705" w14:textId="07450C91" w:rsidR="00F52D73" w:rsidRPr="00D5653B" w:rsidRDefault="004C3275" w:rsidP="005F7E53">
            <w:pPr>
              <w:pStyle w:val="ListParagraph"/>
              <w:numPr>
                <w:ilvl w:val="0"/>
                <w:numId w:val="51"/>
              </w:numPr>
              <w:autoSpaceDE/>
              <w:autoSpaceDN/>
              <w:spacing w:line="240" w:lineRule="auto"/>
              <w:ind w:left="144" w:right="144"/>
              <w:jc w:val="both"/>
              <w:rPr>
                <w:rFonts w:asciiTheme="majorHAnsi" w:hAnsiTheme="majorHAnsi" w:cstheme="majorHAnsi"/>
                <w:lang w:val="en-US"/>
              </w:rPr>
            </w:pPr>
            <w:r>
              <w:rPr>
                <w:rFonts w:asciiTheme="majorHAnsi" w:hAnsiTheme="majorHAnsi" w:cstheme="majorHAnsi"/>
                <w:lang w:val="en-US"/>
              </w:rPr>
              <w:t xml:space="preserve">- </w:t>
            </w:r>
            <w:r w:rsidR="00F52D73" w:rsidRPr="00D5653B">
              <w:rPr>
                <w:rFonts w:asciiTheme="majorHAnsi" w:hAnsiTheme="majorHAnsi" w:cstheme="majorHAnsi"/>
                <w:lang w:val="en-US"/>
              </w:rPr>
              <w:t xml:space="preserve">Admin </w:t>
            </w:r>
            <w:proofErr w:type="spellStart"/>
            <w:r w:rsidR="00F52D73" w:rsidRPr="00D5653B">
              <w:rPr>
                <w:rFonts w:asciiTheme="majorHAnsi" w:hAnsiTheme="majorHAnsi" w:cstheme="majorHAnsi"/>
                <w:lang w:val="en-US"/>
              </w:rPr>
              <w:t>xác</w:t>
            </w:r>
            <w:proofErr w:type="spellEnd"/>
            <w:r w:rsidR="00F52D73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F52D73" w:rsidRPr="00D5653B">
              <w:rPr>
                <w:rFonts w:asciiTheme="majorHAnsi" w:hAnsiTheme="majorHAnsi" w:cstheme="majorHAnsi"/>
                <w:lang w:val="en-US"/>
              </w:rPr>
              <w:t>nhận</w:t>
            </w:r>
            <w:proofErr w:type="spellEnd"/>
            <w:r w:rsidR="00F52D73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F52D73" w:rsidRPr="00D5653B">
              <w:rPr>
                <w:rFonts w:asciiTheme="majorHAnsi" w:hAnsiTheme="majorHAnsi" w:cstheme="majorHAnsi"/>
                <w:lang w:val="en-US"/>
              </w:rPr>
              <w:t>xóa</w:t>
            </w:r>
            <w:proofErr w:type="spellEnd"/>
            <w:r w:rsidR="00F52D73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F52D73" w:rsidRPr="00D5653B">
              <w:rPr>
                <w:rFonts w:asciiTheme="majorHAnsi" w:hAnsiTheme="majorHAnsi" w:cstheme="majorHAnsi"/>
                <w:lang w:val="en-US"/>
              </w:rPr>
              <w:t>tài</w:t>
            </w:r>
            <w:proofErr w:type="spellEnd"/>
            <w:r w:rsidR="00F52D73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F52D73" w:rsidRPr="00D5653B">
              <w:rPr>
                <w:rFonts w:asciiTheme="majorHAnsi" w:hAnsiTheme="majorHAnsi" w:cstheme="majorHAnsi"/>
                <w:lang w:val="en-US"/>
              </w:rPr>
              <w:t>khoản</w:t>
            </w:r>
            <w:proofErr w:type="spellEnd"/>
            <w:r w:rsidR="00F52D73" w:rsidRPr="00D5653B">
              <w:rPr>
                <w:rFonts w:asciiTheme="majorHAnsi" w:hAnsiTheme="majorHAnsi" w:cstheme="majorHAnsi"/>
                <w:lang w:val="en-US"/>
              </w:rPr>
              <w:t>.</w:t>
            </w:r>
          </w:p>
          <w:p w14:paraId="59AE58EC" w14:textId="35348685" w:rsidR="007B36B0" w:rsidRPr="00D5653B" w:rsidRDefault="004C3275" w:rsidP="000E2B78">
            <w:pPr>
              <w:autoSpaceDE/>
              <w:autoSpaceDN/>
              <w:spacing w:line="240" w:lineRule="auto"/>
              <w:ind w:left="144" w:right="144"/>
              <w:jc w:val="both"/>
              <w:rPr>
                <w:rFonts w:asciiTheme="majorHAnsi" w:hAnsiTheme="majorHAnsi" w:cstheme="majorHAnsi"/>
                <w:lang w:val="en-US"/>
              </w:rPr>
            </w:pPr>
            <w:r>
              <w:rPr>
                <w:rFonts w:asciiTheme="majorHAnsi" w:hAnsiTheme="majorHAnsi" w:cstheme="majorHAnsi"/>
                <w:lang w:val="en-US"/>
              </w:rPr>
              <w:t xml:space="preserve">- </w:t>
            </w:r>
            <w:proofErr w:type="spellStart"/>
            <w:r w:rsidR="00F52D73" w:rsidRPr="00D5653B">
              <w:rPr>
                <w:rFonts w:asciiTheme="majorHAnsi" w:hAnsiTheme="majorHAnsi" w:cstheme="majorHAnsi"/>
                <w:lang w:val="en-US"/>
              </w:rPr>
              <w:t>Tài</w:t>
            </w:r>
            <w:proofErr w:type="spellEnd"/>
            <w:r w:rsidR="00F52D73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F52D73" w:rsidRPr="00D5653B">
              <w:rPr>
                <w:rFonts w:asciiTheme="majorHAnsi" w:hAnsiTheme="majorHAnsi" w:cstheme="majorHAnsi"/>
                <w:lang w:val="en-US"/>
              </w:rPr>
              <w:t>khoản</w:t>
            </w:r>
            <w:proofErr w:type="spellEnd"/>
            <w:r w:rsidR="00F52D73" w:rsidRPr="00D5653B">
              <w:rPr>
                <w:rFonts w:asciiTheme="majorHAnsi" w:hAnsiTheme="majorHAnsi" w:cstheme="majorHAnsi"/>
                <w:lang w:val="en-US"/>
              </w:rPr>
              <w:t xml:space="preserve"> của staff </w:t>
            </w:r>
            <w:proofErr w:type="spellStart"/>
            <w:r w:rsidR="00F52D73" w:rsidRPr="00D5653B">
              <w:rPr>
                <w:rFonts w:asciiTheme="majorHAnsi" w:hAnsiTheme="majorHAnsi" w:cstheme="majorHAnsi"/>
                <w:lang w:val="en-US"/>
              </w:rPr>
              <w:t>bị</w:t>
            </w:r>
            <w:proofErr w:type="spellEnd"/>
            <w:r w:rsidR="00F52D73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F52D73" w:rsidRPr="00D5653B">
              <w:rPr>
                <w:rFonts w:asciiTheme="majorHAnsi" w:hAnsiTheme="majorHAnsi" w:cstheme="majorHAnsi"/>
                <w:lang w:val="en-US"/>
              </w:rPr>
              <w:t>xóa</w:t>
            </w:r>
            <w:proofErr w:type="spellEnd"/>
            <w:r w:rsidR="00F52D73" w:rsidRPr="00D5653B">
              <w:rPr>
                <w:rFonts w:asciiTheme="majorHAnsi" w:hAnsiTheme="majorHAnsi" w:cstheme="majorHAnsi"/>
                <w:lang w:val="en-US"/>
              </w:rPr>
              <w:t>.</w:t>
            </w:r>
          </w:p>
        </w:tc>
      </w:tr>
      <w:tr w:rsidR="007B36B0" w:rsidRPr="00D5653B" w14:paraId="6ED05ECC" w14:textId="77777777" w:rsidTr="00533045">
        <w:trPr>
          <w:trHeight w:val="661"/>
        </w:trPr>
        <w:tc>
          <w:tcPr>
            <w:tcW w:w="2205" w:type="dxa"/>
          </w:tcPr>
          <w:p w14:paraId="6D66C3AA" w14:textId="7235C49F" w:rsidR="007B36B0" w:rsidRPr="00D5653B" w:rsidRDefault="007B36B0" w:rsidP="00327B41">
            <w:pPr>
              <w:pStyle w:val="TableParagraph"/>
              <w:spacing w:before="2"/>
              <w:ind w:left="144" w:right="144"/>
              <w:jc w:val="left"/>
              <w:rPr>
                <w:rFonts w:asciiTheme="majorHAnsi" w:hAnsiTheme="majorHAnsi" w:cstheme="majorHAnsi"/>
                <w:b/>
              </w:rPr>
            </w:pPr>
            <w:proofErr w:type="spellStart"/>
            <w:r w:rsidRPr="00D5653B">
              <w:rPr>
                <w:rFonts w:asciiTheme="majorHAnsi" w:hAnsiTheme="majorHAnsi" w:cstheme="majorHAnsi"/>
                <w:b/>
              </w:rPr>
              <w:lastRenderedPageBreak/>
              <w:t>Dòng</w:t>
            </w:r>
            <w:proofErr w:type="spellEnd"/>
            <w:r w:rsidRPr="00D5653B">
              <w:rPr>
                <w:rFonts w:asciiTheme="majorHAnsi" w:hAnsiTheme="majorHAnsi" w:cstheme="majorHAnsi"/>
                <w:b/>
                <w:spacing w:val="-2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sự</w:t>
            </w:r>
            <w:proofErr w:type="spellEnd"/>
            <w:r w:rsidRPr="00D5653B">
              <w:rPr>
                <w:rFonts w:asciiTheme="majorHAnsi" w:hAnsiTheme="majorHAnsi" w:cstheme="majorHAnsi"/>
                <w:b/>
                <w:spacing w:val="-1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kiện</w:t>
            </w:r>
            <w:proofErr w:type="spellEnd"/>
            <w:r w:rsidRPr="00D5653B">
              <w:rPr>
                <w:rFonts w:asciiTheme="majorHAnsi" w:hAnsiTheme="majorHAnsi" w:cstheme="majorHAnsi"/>
                <w:b/>
                <w:spacing w:val="-2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khác</w:t>
            </w:r>
            <w:proofErr w:type="spellEnd"/>
          </w:p>
        </w:tc>
        <w:tc>
          <w:tcPr>
            <w:tcW w:w="7237" w:type="dxa"/>
            <w:tcBorders>
              <w:right w:val="single" w:sz="6" w:space="0" w:color="000000" w:themeColor="text1"/>
            </w:tcBorders>
          </w:tcPr>
          <w:p w14:paraId="1A6D5130" w14:textId="44B5DD3C" w:rsidR="007B36B0" w:rsidRPr="00D5653B" w:rsidRDefault="00F52D73" w:rsidP="00294CB2">
            <w:pPr>
              <w:pStyle w:val="TableParagraph"/>
              <w:keepNext/>
              <w:tabs>
                <w:tab w:val="left" w:pos="1402"/>
              </w:tabs>
              <w:spacing w:line="336" w:lineRule="exact"/>
              <w:ind w:left="144" w:right="144"/>
              <w:jc w:val="both"/>
              <w:rPr>
                <w:rFonts w:asciiTheme="majorHAnsi" w:hAnsiTheme="majorHAnsi" w:cstheme="majorHAnsi"/>
                <w:lang w:val="en-US"/>
              </w:rPr>
            </w:pP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Nếu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admin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ấn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nút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bất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kỳ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ngoài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nút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“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Xác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nhận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”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thì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tài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khoản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của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nhân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viên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sẽ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không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bị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xóa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>.</w:t>
            </w:r>
          </w:p>
        </w:tc>
      </w:tr>
    </w:tbl>
    <w:p w14:paraId="736747C9" w14:textId="3902E1C5" w:rsidR="00EE2644" w:rsidRPr="00294CB2" w:rsidRDefault="00294CB2" w:rsidP="00294CB2">
      <w:pPr>
        <w:pStyle w:val="Caption"/>
        <w:ind w:left="0"/>
        <w:jc w:val="center"/>
      </w:pPr>
      <w:bookmarkStart w:id="275" w:name="_Toc106816515"/>
      <w:proofErr w:type="spellStart"/>
      <w:r>
        <w:t>Bảng</w:t>
      </w:r>
      <w:proofErr w:type="spellEnd"/>
      <w:r>
        <w:t xml:space="preserve"> </w:t>
      </w:r>
      <w:r w:rsidR="006179BC">
        <w:fldChar w:fldCharType="begin"/>
      </w:r>
      <w:r w:rsidR="006179BC">
        <w:instrText xml:space="preserve"> STYLEREF 1 \s </w:instrText>
      </w:r>
      <w:r w:rsidR="006179BC">
        <w:fldChar w:fldCharType="separate"/>
      </w:r>
      <w:r w:rsidR="006179BC">
        <w:rPr>
          <w:noProof/>
        </w:rPr>
        <w:t>3</w:t>
      </w:r>
      <w:r w:rsidR="006179BC">
        <w:fldChar w:fldCharType="end"/>
      </w:r>
      <w:r w:rsidR="006179BC">
        <w:t>.</w:t>
      </w:r>
      <w:r w:rsidR="006179BC">
        <w:fldChar w:fldCharType="begin"/>
      </w:r>
      <w:r w:rsidR="006179BC">
        <w:instrText xml:space="preserve"> SEQ Bảng \* ARABIC \s 1 </w:instrText>
      </w:r>
      <w:r w:rsidR="006179BC">
        <w:fldChar w:fldCharType="separate"/>
      </w:r>
      <w:r w:rsidR="006179BC">
        <w:rPr>
          <w:noProof/>
        </w:rPr>
        <w:t>24</w:t>
      </w:r>
      <w:r w:rsidR="006179BC">
        <w:fldChar w:fldCharType="end"/>
      </w:r>
      <w:r w:rsidRPr="00F72077">
        <w:t xml:space="preserve"> </w:t>
      </w:r>
      <w:proofErr w:type="spellStart"/>
      <w:r w:rsidRPr="00F72077">
        <w:t>Use</w:t>
      </w:r>
      <w:proofErr w:type="spellEnd"/>
      <w:r w:rsidRPr="00F72077">
        <w:t xml:space="preserve"> </w:t>
      </w:r>
      <w:proofErr w:type="spellStart"/>
      <w:r w:rsidRPr="00F72077">
        <w:t>case</w:t>
      </w:r>
      <w:proofErr w:type="spellEnd"/>
      <w:r w:rsidRPr="00F72077">
        <w:t xml:space="preserve"> </w:t>
      </w:r>
      <w:proofErr w:type="spellStart"/>
      <w:r>
        <w:rPr>
          <w:lang w:val="en-US"/>
        </w:rPr>
        <w:t>Xóa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nhân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viên</w:t>
      </w:r>
      <w:bookmarkEnd w:id="275"/>
      <w:proofErr w:type="spellEnd"/>
    </w:p>
    <w:p w14:paraId="3DD840CB" w14:textId="509AFF4E" w:rsidR="00EE2644" w:rsidRPr="00D5653B" w:rsidRDefault="00564D2A" w:rsidP="0030117C">
      <w:pPr>
        <w:pStyle w:val="Heading4"/>
        <w:rPr>
          <w:rFonts w:cstheme="majorHAnsi"/>
          <w:i w:val="0"/>
          <w:iCs w:val="0"/>
          <w:color w:val="1F497D" w:themeColor="text2"/>
          <w:sz w:val="18"/>
          <w:szCs w:val="18"/>
        </w:rPr>
      </w:pPr>
      <w:proofErr w:type="spellStart"/>
      <w:r w:rsidRPr="00D5653B">
        <w:rPr>
          <w:rFonts w:cstheme="majorHAnsi"/>
          <w:lang w:val="en-US"/>
        </w:rPr>
        <w:t>Sửa</w:t>
      </w:r>
      <w:proofErr w:type="spellEnd"/>
      <w:r w:rsidRPr="00D5653B">
        <w:rPr>
          <w:rFonts w:cstheme="majorHAnsi"/>
          <w:lang w:val="en-US"/>
        </w:rPr>
        <w:t xml:space="preserve"> </w:t>
      </w:r>
      <w:proofErr w:type="spellStart"/>
      <w:r w:rsidRPr="00D5653B">
        <w:rPr>
          <w:rFonts w:cstheme="majorHAnsi"/>
          <w:lang w:val="en-US"/>
        </w:rPr>
        <w:t>thông</w:t>
      </w:r>
      <w:proofErr w:type="spellEnd"/>
      <w:r w:rsidRPr="00D5653B">
        <w:rPr>
          <w:rFonts w:cstheme="majorHAnsi"/>
          <w:lang w:val="en-US"/>
        </w:rPr>
        <w:t xml:space="preserve"> tin </w:t>
      </w:r>
      <w:proofErr w:type="spellStart"/>
      <w:r w:rsidR="00EE2644" w:rsidRPr="00D5653B">
        <w:rPr>
          <w:rFonts w:cstheme="majorHAnsi"/>
          <w:lang w:val="en-US"/>
        </w:rPr>
        <w:t>nhân</w:t>
      </w:r>
      <w:proofErr w:type="spellEnd"/>
      <w:r w:rsidR="00EE2644" w:rsidRPr="00D5653B">
        <w:rPr>
          <w:rFonts w:cstheme="majorHAnsi"/>
          <w:lang w:val="en-US"/>
        </w:rPr>
        <w:t xml:space="preserve"> </w:t>
      </w:r>
      <w:proofErr w:type="spellStart"/>
      <w:r w:rsidR="00EE2644" w:rsidRPr="00D5653B">
        <w:rPr>
          <w:rFonts w:cstheme="majorHAnsi"/>
          <w:lang w:val="en-US"/>
        </w:rPr>
        <w:t>viên</w:t>
      </w:r>
      <w:proofErr w:type="spellEnd"/>
    </w:p>
    <w:p w14:paraId="46F08605" w14:textId="77777777" w:rsidR="002F6445" w:rsidRDefault="003F1C16" w:rsidP="002F6445">
      <w:pPr>
        <w:keepNext/>
        <w:spacing w:line="240" w:lineRule="auto"/>
        <w:ind w:left="144" w:right="144"/>
        <w:jc w:val="center"/>
      </w:pPr>
      <w:r w:rsidRPr="00D5653B">
        <w:rPr>
          <w:rFonts w:asciiTheme="majorHAnsi" w:hAnsiTheme="majorHAnsi" w:cstheme="majorHAnsi"/>
          <w:i/>
          <w:noProof/>
          <w:color w:val="1F497D" w:themeColor="text2"/>
          <w:sz w:val="18"/>
          <w:szCs w:val="18"/>
          <w:lang w:val="en-US"/>
        </w:rPr>
        <w:drawing>
          <wp:inline distT="0" distB="0" distL="0" distR="0" wp14:anchorId="4A85D94E" wp14:editId="5F38466E">
            <wp:extent cx="5486400" cy="4987183"/>
            <wp:effectExtent l="0" t="0" r="0" b="4445"/>
            <wp:docPr id="6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9871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A81D73" w14:textId="4C5EBEDF" w:rsidR="0027439C" w:rsidRDefault="002F6445" w:rsidP="002F6445">
      <w:pPr>
        <w:pStyle w:val="Caption"/>
        <w:ind w:left="0"/>
        <w:jc w:val="center"/>
      </w:pPr>
      <w:bookmarkStart w:id="276" w:name="_Toc106818850"/>
      <w:proofErr w:type="spellStart"/>
      <w:r>
        <w:t>Hình</w:t>
      </w:r>
      <w:proofErr w:type="spellEnd"/>
      <w:r>
        <w:t xml:space="preserve">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3</w:t>
      </w:r>
      <w:r>
        <w:fldChar w:fldCharType="end"/>
      </w:r>
      <w:r>
        <w:t>.</w:t>
      </w:r>
      <w:r w:rsidR="005734A4">
        <w:fldChar w:fldCharType="begin"/>
      </w:r>
      <w:r w:rsidR="005734A4">
        <w:instrText xml:space="preserve"> SEQ Hình \* ARABIC \s 1 </w:instrText>
      </w:r>
      <w:r w:rsidR="005734A4">
        <w:fldChar w:fldCharType="separate"/>
      </w:r>
      <w:r w:rsidR="005734A4">
        <w:rPr>
          <w:noProof/>
        </w:rPr>
        <w:t>32</w:t>
      </w:r>
      <w:r w:rsidR="005734A4">
        <w:fldChar w:fldCharType="end"/>
      </w:r>
      <w:r>
        <w:rPr>
          <w:lang w:val="en-US"/>
        </w:rPr>
        <w:t xml:space="preserve"> </w:t>
      </w:r>
      <w:proofErr w:type="spellStart"/>
      <w:r w:rsidRPr="00293A0F">
        <w:rPr>
          <w:lang w:val="en-US"/>
        </w:rPr>
        <w:t>Sơ</w:t>
      </w:r>
      <w:proofErr w:type="spellEnd"/>
      <w:r w:rsidRPr="00293A0F">
        <w:rPr>
          <w:lang w:val="en-US"/>
        </w:rPr>
        <w:t xml:space="preserve"> đồ </w:t>
      </w:r>
      <w:proofErr w:type="spellStart"/>
      <w:r w:rsidRPr="00293A0F">
        <w:rPr>
          <w:lang w:val="en-US"/>
        </w:rPr>
        <w:t>hoạt</w:t>
      </w:r>
      <w:proofErr w:type="spellEnd"/>
      <w:r w:rsidRPr="00293A0F">
        <w:rPr>
          <w:lang w:val="en-US"/>
        </w:rPr>
        <w:t xml:space="preserve"> động </w:t>
      </w:r>
      <w:proofErr w:type="spellStart"/>
      <w:r w:rsidRPr="00293A0F">
        <w:rPr>
          <w:lang w:val="en-US"/>
        </w:rPr>
        <w:t>Sửa</w:t>
      </w:r>
      <w:proofErr w:type="spellEnd"/>
      <w:r w:rsidRPr="00293A0F">
        <w:rPr>
          <w:lang w:val="en-US"/>
        </w:rPr>
        <w:t xml:space="preserve"> </w:t>
      </w:r>
      <w:proofErr w:type="spellStart"/>
      <w:r w:rsidRPr="00293A0F">
        <w:rPr>
          <w:lang w:val="en-US"/>
        </w:rPr>
        <w:t>thông</w:t>
      </w:r>
      <w:proofErr w:type="spellEnd"/>
      <w:r w:rsidRPr="00293A0F">
        <w:rPr>
          <w:lang w:val="en-US"/>
        </w:rPr>
        <w:t xml:space="preserve"> tin </w:t>
      </w:r>
      <w:proofErr w:type="spellStart"/>
      <w:r w:rsidRPr="00293A0F">
        <w:rPr>
          <w:lang w:val="en-US"/>
        </w:rPr>
        <w:t>nhân</w:t>
      </w:r>
      <w:proofErr w:type="spellEnd"/>
      <w:r w:rsidRPr="00293A0F">
        <w:rPr>
          <w:lang w:val="en-US"/>
        </w:rPr>
        <w:t xml:space="preserve"> </w:t>
      </w:r>
      <w:proofErr w:type="spellStart"/>
      <w:r w:rsidRPr="00293A0F">
        <w:rPr>
          <w:lang w:val="en-US"/>
        </w:rPr>
        <w:t>viên</w:t>
      </w:r>
      <w:bookmarkEnd w:id="276"/>
      <w:proofErr w:type="spellEnd"/>
    </w:p>
    <w:p w14:paraId="0F917759" w14:textId="77777777" w:rsidR="00EE2644" w:rsidRPr="00D5653B" w:rsidRDefault="00EE2644" w:rsidP="00327B41">
      <w:pPr>
        <w:spacing w:line="240" w:lineRule="auto"/>
        <w:ind w:left="144" w:right="144"/>
        <w:rPr>
          <w:rFonts w:asciiTheme="majorHAnsi" w:hAnsiTheme="majorHAnsi" w:cstheme="majorHAnsi"/>
          <w:i/>
          <w:iCs/>
          <w:color w:val="1F497D" w:themeColor="text2"/>
          <w:sz w:val="18"/>
          <w:szCs w:val="18"/>
        </w:rPr>
      </w:pPr>
    </w:p>
    <w:tbl>
      <w:tblPr>
        <w:tblW w:w="0" w:type="auto"/>
        <w:tblInd w:w="62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205"/>
        <w:gridCol w:w="7237"/>
      </w:tblGrid>
      <w:tr w:rsidR="00F52D73" w:rsidRPr="00D5653B" w14:paraId="63303EDD" w14:textId="77777777" w:rsidTr="00B638E3">
        <w:trPr>
          <w:trHeight w:val="544"/>
        </w:trPr>
        <w:tc>
          <w:tcPr>
            <w:tcW w:w="9442" w:type="dxa"/>
            <w:gridSpan w:val="2"/>
            <w:tcBorders>
              <w:right w:val="single" w:sz="6" w:space="0" w:color="000000" w:themeColor="text1"/>
            </w:tcBorders>
            <w:shd w:val="clear" w:color="auto" w:fill="D0CECE"/>
          </w:tcPr>
          <w:p w14:paraId="4316F7E1" w14:textId="77777777" w:rsidR="00F52D73" w:rsidRPr="00D5653B" w:rsidRDefault="00F52D73" w:rsidP="00327B41">
            <w:pPr>
              <w:pStyle w:val="TableParagraph"/>
              <w:ind w:left="144" w:right="144"/>
              <w:jc w:val="left"/>
              <w:rPr>
                <w:rFonts w:asciiTheme="majorHAnsi" w:hAnsiTheme="majorHAnsi" w:cstheme="majorHAnsi"/>
                <w:sz w:val="24"/>
              </w:rPr>
            </w:pPr>
          </w:p>
        </w:tc>
      </w:tr>
      <w:tr w:rsidR="00F52D73" w:rsidRPr="00D5653B" w14:paraId="34610563" w14:textId="77777777" w:rsidTr="00533045">
        <w:trPr>
          <w:trHeight w:val="568"/>
        </w:trPr>
        <w:tc>
          <w:tcPr>
            <w:tcW w:w="2205" w:type="dxa"/>
          </w:tcPr>
          <w:p w14:paraId="4CE8931B" w14:textId="77777777" w:rsidR="00F52D73" w:rsidRPr="00D5653B" w:rsidRDefault="00F52D73" w:rsidP="00327B41">
            <w:pPr>
              <w:pStyle w:val="TableParagraph"/>
              <w:spacing w:before="2"/>
              <w:ind w:left="144" w:right="144"/>
              <w:jc w:val="left"/>
              <w:rPr>
                <w:rFonts w:asciiTheme="majorHAnsi" w:hAnsiTheme="majorHAnsi" w:cstheme="majorHAnsi"/>
                <w:b/>
              </w:rPr>
            </w:pPr>
            <w:r w:rsidRPr="00D5653B">
              <w:rPr>
                <w:rFonts w:asciiTheme="majorHAnsi" w:hAnsiTheme="majorHAnsi" w:cstheme="majorHAnsi"/>
                <w:b/>
              </w:rPr>
              <w:t>Tên</w:t>
            </w:r>
            <w:r w:rsidRPr="00D5653B">
              <w:rPr>
                <w:rFonts w:asciiTheme="majorHAnsi" w:hAnsiTheme="majorHAnsi" w:cstheme="majorHAnsi"/>
                <w:b/>
                <w:spacing w:val="-3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Use</w:t>
            </w:r>
            <w:proofErr w:type="spellEnd"/>
            <w:r w:rsidRPr="00D5653B">
              <w:rPr>
                <w:rFonts w:asciiTheme="majorHAnsi" w:hAnsiTheme="majorHAnsi" w:cstheme="majorHAnsi"/>
                <w:b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Case</w:t>
            </w:r>
            <w:proofErr w:type="spellEnd"/>
          </w:p>
        </w:tc>
        <w:tc>
          <w:tcPr>
            <w:tcW w:w="7237" w:type="dxa"/>
            <w:tcBorders>
              <w:right w:val="single" w:sz="6" w:space="0" w:color="000000" w:themeColor="text1"/>
            </w:tcBorders>
          </w:tcPr>
          <w:p w14:paraId="11603F17" w14:textId="7E870246" w:rsidR="00F52D73" w:rsidRPr="00D5653B" w:rsidRDefault="00F52D73" w:rsidP="000E2B78">
            <w:pPr>
              <w:pStyle w:val="TableParagraph"/>
              <w:spacing w:line="326" w:lineRule="exact"/>
              <w:ind w:left="144" w:right="144"/>
              <w:jc w:val="both"/>
              <w:rPr>
                <w:rFonts w:asciiTheme="majorHAnsi" w:hAnsiTheme="majorHAnsi" w:cstheme="majorHAnsi"/>
              </w:rPr>
            </w:pPr>
            <w:proofErr w:type="spellStart"/>
            <w:r w:rsidRPr="00D5653B">
              <w:rPr>
                <w:rFonts w:asciiTheme="majorHAnsi" w:hAnsiTheme="majorHAnsi" w:cstheme="majorHAnsi"/>
                <w:color w:val="000000"/>
                <w:lang w:val="en-US"/>
              </w:rPr>
              <w:t>Sửa</w:t>
            </w:r>
            <w:proofErr w:type="spellEnd"/>
            <w:r w:rsidRPr="00D5653B">
              <w:rPr>
                <w:rFonts w:asciiTheme="majorHAnsi" w:hAnsiTheme="majorHAnsi" w:cstheme="majorHAnsi"/>
                <w:color w:val="000000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color w:val="000000"/>
                <w:lang w:val="en-US"/>
              </w:rPr>
              <w:t>thông</w:t>
            </w:r>
            <w:proofErr w:type="spellEnd"/>
            <w:r w:rsidRPr="00D5653B">
              <w:rPr>
                <w:rFonts w:asciiTheme="majorHAnsi" w:hAnsiTheme="majorHAnsi" w:cstheme="majorHAnsi"/>
                <w:color w:val="000000"/>
                <w:lang w:val="en-US"/>
              </w:rPr>
              <w:t xml:space="preserve"> tin </w:t>
            </w:r>
            <w:proofErr w:type="spellStart"/>
            <w:r w:rsidRPr="00D5653B">
              <w:rPr>
                <w:rFonts w:asciiTheme="majorHAnsi" w:hAnsiTheme="majorHAnsi" w:cstheme="majorHAnsi"/>
                <w:color w:val="000000"/>
                <w:lang w:val="en-US"/>
              </w:rPr>
              <w:t>nhân</w:t>
            </w:r>
            <w:proofErr w:type="spellEnd"/>
            <w:r w:rsidRPr="00D5653B">
              <w:rPr>
                <w:rFonts w:asciiTheme="majorHAnsi" w:hAnsiTheme="majorHAnsi" w:cstheme="majorHAnsi"/>
                <w:color w:val="000000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color w:val="000000"/>
                <w:lang w:val="en-US"/>
              </w:rPr>
              <w:t>viên</w:t>
            </w:r>
            <w:proofErr w:type="spellEnd"/>
          </w:p>
        </w:tc>
      </w:tr>
      <w:tr w:rsidR="00F52D73" w:rsidRPr="00D5653B" w14:paraId="56D1666F" w14:textId="77777777" w:rsidTr="00533045">
        <w:trPr>
          <w:trHeight w:val="568"/>
        </w:trPr>
        <w:tc>
          <w:tcPr>
            <w:tcW w:w="2205" w:type="dxa"/>
          </w:tcPr>
          <w:p w14:paraId="09186B01" w14:textId="77777777" w:rsidR="00F52D73" w:rsidRPr="00D5653B" w:rsidRDefault="00F52D73" w:rsidP="00327B41">
            <w:pPr>
              <w:pStyle w:val="TableParagraph"/>
              <w:spacing w:before="2"/>
              <w:ind w:left="144" w:right="144"/>
              <w:jc w:val="left"/>
              <w:rPr>
                <w:rFonts w:asciiTheme="majorHAnsi" w:hAnsiTheme="majorHAnsi" w:cstheme="majorHAnsi"/>
                <w:b/>
              </w:rPr>
            </w:pPr>
            <w:r w:rsidRPr="00D5653B">
              <w:rPr>
                <w:rFonts w:asciiTheme="majorHAnsi" w:hAnsiTheme="majorHAnsi" w:cstheme="majorHAnsi"/>
                <w:b/>
              </w:rPr>
              <w:t>Mô</w:t>
            </w:r>
            <w:r w:rsidRPr="00D5653B">
              <w:rPr>
                <w:rFonts w:asciiTheme="majorHAnsi" w:hAnsiTheme="majorHAnsi" w:cstheme="majorHAnsi"/>
                <w:b/>
                <w:spacing w:val="-1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tả</w:t>
            </w:r>
            <w:proofErr w:type="spellEnd"/>
          </w:p>
        </w:tc>
        <w:tc>
          <w:tcPr>
            <w:tcW w:w="7237" w:type="dxa"/>
            <w:tcBorders>
              <w:right w:val="single" w:sz="6" w:space="0" w:color="000000" w:themeColor="text1"/>
            </w:tcBorders>
          </w:tcPr>
          <w:p w14:paraId="08CDB625" w14:textId="36B014EA" w:rsidR="00F52D73" w:rsidRPr="00D5653B" w:rsidRDefault="00C30ADD" w:rsidP="000E2B78">
            <w:pPr>
              <w:pStyle w:val="TableParagraph"/>
              <w:spacing w:line="336" w:lineRule="exact"/>
              <w:ind w:left="144" w:right="144"/>
              <w:jc w:val="both"/>
              <w:rPr>
                <w:rFonts w:asciiTheme="majorHAnsi" w:hAnsiTheme="majorHAnsi" w:cstheme="majorHAnsi"/>
              </w:rPr>
            </w:pP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Chức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năng</w:t>
            </w:r>
            <w:r w:rsidR="00F52D73" w:rsidRPr="00D5653B">
              <w:rPr>
                <w:rFonts w:asciiTheme="majorHAnsi" w:hAnsiTheme="majorHAnsi" w:cstheme="majorHAnsi"/>
                <w:lang w:val="en-US"/>
              </w:rPr>
              <w:t xml:space="preserve"> Cho </w:t>
            </w:r>
            <w:proofErr w:type="spellStart"/>
            <w:r w:rsidR="00F52D73" w:rsidRPr="00D5653B">
              <w:rPr>
                <w:rFonts w:asciiTheme="majorHAnsi" w:hAnsiTheme="majorHAnsi" w:cstheme="majorHAnsi"/>
                <w:lang w:val="en-US"/>
              </w:rPr>
              <w:t>phép</w:t>
            </w:r>
            <w:proofErr w:type="spellEnd"/>
            <w:r w:rsidR="00F52D73" w:rsidRPr="00D5653B">
              <w:rPr>
                <w:rFonts w:asciiTheme="majorHAnsi" w:hAnsiTheme="majorHAnsi" w:cstheme="majorHAnsi"/>
                <w:lang w:val="en-US"/>
              </w:rPr>
              <w:t xml:space="preserve"> admin </w:t>
            </w:r>
            <w:proofErr w:type="spellStart"/>
            <w:r w:rsidR="00F52D73" w:rsidRPr="00D5653B">
              <w:rPr>
                <w:rFonts w:asciiTheme="majorHAnsi" w:hAnsiTheme="majorHAnsi" w:cstheme="majorHAnsi"/>
                <w:lang w:val="en-US"/>
              </w:rPr>
              <w:t>có</w:t>
            </w:r>
            <w:proofErr w:type="spellEnd"/>
            <w:r w:rsidR="00F52D73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F52D73" w:rsidRPr="00D5653B">
              <w:rPr>
                <w:rFonts w:asciiTheme="majorHAnsi" w:hAnsiTheme="majorHAnsi" w:cstheme="majorHAnsi"/>
                <w:lang w:val="en-US"/>
              </w:rPr>
              <w:t>thể</w:t>
            </w:r>
            <w:proofErr w:type="spellEnd"/>
            <w:r w:rsidR="00F52D73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F52D73" w:rsidRPr="00D5653B">
              <w:rPr>
                <w:rFonts w:asciiTheme="majorHAnsi" w:hAnsiTheme="majorHAnsi" w:cstheme="majorHAnsi"/>
                <w:lang w:val="en-US"/>
              </w:rPr>
              <w:t>sửa</w:t>
            </w:r>
            <w:proofErr w:type="spellEnd"/>
            <w:r w:rsidR="00F52D73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F52D73" w:rsidRPr="00D5653B">
              <w:rPr>
                <w:rFonts w:asciiTheme="majorHAnsi" w:hAnsiTheme="majorHAnsi" w:cstheme="majorHAnsi"/>
                <w:lang w:val="en-US"/>
              </w:rPr>
              <w:t>được</w:t>
            </w:r>
            <w:proofErr w:type="spellEnd"/>
            <w:r w:rsidR="00F52D73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F52D73" w:rsidRPr="00D5653B">
              <w:rPr>
                <w:rFonts w:asciiTheme="majorHAnsi" w:hAnsiTheme="majorHAnsi" w:cstheme="majorHAnsi"/>
                <w:lang w:val="en-US"/>
              </w:rPr>
              <w:t>thông</w:t>
            </w:r>
            <w:proofErr w:type="spellEnd"/>
            <w:r w:rsidR="00F52D73" w:rsidRPr="00D5653B">
              <w:rPr>
                <w:rFonts w:asciiTheme="majorHAnsi" w:hAnsiTheme="majorHAnsi" w:cstheme="majorHAnsi"/>
                <w:lang w:val="en-US"/>
              </w:rPr>
              <w:t xml:space="preserve"> tin </w:t>
            </w:r>
            <w:proofErr w:type="spellStart"/>
            <w:r w:rsidR="00F52D73" w:rsidRPr="00D5653B">
              <w:rPr>
                <w:rFonts w:asciiTheme="majorHAnsi" w:hAnsiTheme="majorHAnsi" w:cstheme="majorHAnsi"/>
                <w:lang w:val="en-US"/>
              </w:rPr>
              <w:t>cá</w:t>
            </w:r>
            <w:proofErr w:type="spellEnd"/>
            <w:r w:rsidR="00F52D73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F52D73" w:rsidRPr="00D5653B">
              <w:rPr>
                <w:rFonts w:asciiTheme="majorHAnsi" w:hAnsiTheme="majorHAnsi" w:cstheme="majorHAnsi"/>
                <w:lang w:val="en-US"/>
              </w:rPr>
              <w:t>nhân</w:t>
            </w:r>
            <w:proofErr w:type="spellEnd"/>
            <w:r w:rsidR="00F52D73" w:rsidRPr="00D5653B">
              <w:rPr>
                <w:rFonts w:asciiTheme="majorHAnsi" w:hAnsiTheme="majorHAnsi" w:cstheme="majorHAnsi"/>
                <w:lang w:val="en-US"/>
              </w:rPr>
              <w:t xml:space="preserve">, bao </w:t>
            </w:r>
            <w:proofErr w:type="spellStart"/>
            <w:r w:rsidR="00F52D73" w:rsidRPr="00D5653B">
              <w:rPr>
                <w:rFonts w:asciiTheme="majorHAnsi" w:hAnsiTheme="majorHAnsi" w:cstheme="majorHAnsi"/>
                <w:lang w:val="en-US"/>
              </w:rPr>
              <w:t>gồm</w:t>
            </w:r>
            <w:proofErr w:type="spellEnd"/>
            <w:r w:rsidR="00F52D73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F52D73" w:rsidRPr="00D5653B">
              <w:rPr>
                <w:rFonts w:asciiTheme="majorHAnsi" w:hAnsiTheme="majorHAnsi" w:cstheme="majorHAnsi"/>
                <w:lang w:val="en-US"/>
              </w:rPr>
              <w:t>mật</w:t>
            </w:r>
            <w:proofErr w:type="spellEnd"/>
            <w:r w:rsidR="00F52D73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F52D73" w:rsidRPr="00D5653B">
              <w:rPr>
                <w:rFonts w:asciiTheme="majorHAnsi" w:hAnsiTheme="majorHAnsi" w:cstheme="majorHAnsi"/>
                <w:lang w:val="en-US"/>
              </w:rPr>
              <w:t>khẩu</w:t>
            </w:r>
            <w:proofErr w:type="spellEnd"/>
            <w:r w:rsidR="00F52D73" w:rsidRPr="00D5653B">
              <w:rPr>
                <w:rFonts w:asciiTheme="majorHAnsi" w:hAnsiTheme="majorHAnsi" w:cstheme="majorHAnsi"/>
                <w:lang w:val="en-US"/>
              </w:rPr>
              <w:t xml:space="preserve"> của </w:t>
            </w:r>
            <w:proofErr w:type="spellStart"/>
            <w:r w:rsidR="00F52D73" w:rsidRPr="00D5653B">
              <w:rPr>
                <w:rFonts w:asciiTheme="majorHAnsi" w:hAnsiTheme="majorHAnsi" w:cstheme="majorHAnsi"/>
                <w:lang w:val="en-US"/>
              </w:rPr>
              <w:t>tất</w:t>
            </w:r>
            <w:proofErr w:type="spellEnd"/>
            <w:r w:rsidR="00F52D73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F52D73" w:rsidRPr="00D5653B">
              <w:rPr>
                <w:rFonts w:asciiTheme="majorHAnsi" w:hAnsiTheme="majorHAnsi" w:cstheme="majorHAnsi"/>
                <w:lang w:val="en-US"/>
              </w:rPr>
              <w:t>cả</w:t>
            </w:r>
            <w:proofErr w:type="spellEnd"/>
            <w:r w:rsidR="00F52D73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F52D73" w:rsidRPr="00D5653B">
              <w:rPr>
                <w:rFonts w:asciiTheme="majorHAnsi" w:hAnsiTheme="majorHAnsi" w:cstheme="majorHAnsi"/>
                <w:lang w:val="en-US"/>
              </w:rPr>
              <w:t>các</w:t>
            </w:r>
            <w:proofErr w:type="spellEnd"/>
            <w:r w:rsidR="00F52D73" w:rsidRPr="00D5653B">
              <w:rPr>
                <w:rFonts w:asciiTheme="majorHAnsi" w:hAnsiTheme="majorHAnsi" w:cstheme="majorHAnsi"/>
                <w:lang w:val="en-US"/>
              </w:rPr>
              <w:t xml:space="preserve"> staff.</w:t>
            </w:r>
          </w:p>
        </w:tc>
      </w:tr>
      <w:tr w:rsidR="00F52D73" w:rsidRPr="00D5653B" w14:paraId="55686DF1" w14:textId="77777777" w:rsidTr="00533045">
        <w:trPr>
          <w:trHeight w:val="453"/>
        </w:trPr>
        <w:tc>
          <w:tcPr>
            <w:tcW w:w="2205" w:type="dxa"/>
          </w:tcPr>
          <w:p w14:paraId="3A53849F" w14:textId="77777777" w:rsidR="00F52D73" w:rsidRPr="00D5653B" w:rsidRDefault="00F52D73" w:rsidP="00327B41">
            <w:pPr>
              <w:pStyle w:val="TableParagraph"/>
              <w:spacing w:before="2"/>
              <w:ind w:left="144" w:right="144"/>
              <w:jc w:val="left"/>
              <w:rPr>
                <w:rFonts w:asciiTheme="majorHAnsi" w:hAnsiTheme="majorHAnsi" w:cstheme="majorHAnsi"/>
                <w:b/>
              </w:rPr>
            </w:pPr>
            <w:proofErr w:type="spellStart"/>
            <w:r w:rsidRPr="00D5653B">
              <w:rPr>
                <w:rFonts w:asciiTheme="majorHAnsi" w:hAnsiTheme="majorHAnsi" w:cstheme="majorHAnsi"/>
                <w:b/>
              </w:rPr>
              <w:lastRenderedPageBreak/>
              <w:t>Người</w:t>
            </w:r>
            <w:proofErr w:type="spellEnd"/>
            <w:r w:rsidRPr="00D5653B">
              <w:rPr>
                <w:rFonts w:asciiTheme="majorHAnsi" w:hAnsiTheme="majorHAnsi" w:cstheme="majorHAnsi"/>
                <w:b/>
                <w:spacing w:val="-3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thực</w:t>
            </w:r>
            <w:proofErr w:type="spellEnd"/>
            <w:r w:rsidRPr="00D5653B">
              <w:rPr>
                <w:rFonts w:asciiTheme="majorHAnsi" w:hAnsiTheme="majorHAnsi" w:cstheme="majorHAnsi"/>
                <w:b/>
                <w:spacing w:val="-2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hiện</w:t>
            </w:r>
            <w:proofErr w:type="spellEnd"/>
          </w:p>
        </w:tc>
        <w:tc>
          <w:tcPr>
            <w:tcW w:w="7237" w:type="dxa"/>
            <w:tcBorders>
              <w:right w:val="single" w:sz="6" w:space="0" w:color="000000" w:themeColor="text1"/>
            </w:tcBorders>
          </w:tcPr>
          <w:p w14:paraId="31138880" w14:textId="77777777" w:rsidR="00F52D73" w:rsidRPr="00D5653B" w:rsidRDefault="00F52D73" w:rsidP="000E2B78">
            <w:pPr>
              <w:pStyle w:val="TableParagraph"/>
              <w:spacing w:line="294" w:lineRule="exact"/>
              <w:ind w:left="144" w:right="144"/>
              <w:jc w:val="both"/>
              <w:rPr>
                <w:rFonts w:asciiTheme="majorHAnsi" w:hAnsiTheme="majorHAnsi" w:cstheme="majorHAnsi"/>
                <w:lang w:val="en-US"/>
              </w:rPr>
            </w:pPr>
            <w:r w:rsidRPr="00D5653B">
              <w:rPr>
                <w:rFonts w:asciiTheme="majorHAnsi" w:hAnsiTheme="majorHAnsi" w:cstheme="majorHAnsi"/>
                <w:lang w:val="en-US"/>
              </w:rPr>
              <w:t>Admin</w:t>
            </w:r>
          </w:p>
        </w:tc>
      </w:tr>
      <w:tr w:rsidR="00F52D73" w:rsidRPr="00D5653B" w14:paraId="5B265ECF" w14:textId="77777777" w:rsidTr="00533045">
        <w:trPr>
          <w:trHeight w:val="859"/>
        </w:trPr>
        <w:tc>
          <w:tcPr>
            <w:tcW w:w="2205" w:type="dxa"/>
          </w:tcPr>
          <w:p w14:paraId="224E8F6B" w14:textId="77777777" w:rsidR="00F52D73" w:rsidRPr="00D5653B" w:rsidRDefault="00F52D73" w:rsidP="00327B41">
            <w:pPr>
              <w:pStyle w:val="TableParagraph"/>
              <w:spacing w:before="2"/>
              <w:ind w:left="144" w:right="144"/>
              <w:jc w:val="left"/>
              <w:rPr>
                <w:rFonts w:asciiTheme="majorHAnsi" w:hAnsiTheme="majorHAnsi" w:cstheme="majorHAnsi"/>
                <w:b/>
              </w:rPr>
            </w:pPr>
            <w:proofErr w:type="spellStart"/>
            <w:r w:rsidRPr="00D5653B">
              <w:rPr>
                <w:rFonts w:asciiTheme="majorHAnsi" w:hAnsiTheme="majorHAnsi" w:cstheme="majorHAnsi"/>
                <w:b/>
              </w:rPr>
              <w:t>Điều</w:t>
            </w:r>
            <w:proofErr w:type="spellEnd"/>
            <w:r w:rsidRPr="00D5653B">
              <w:rPr>
                <w:rFonts w:asciiTheme="majorHAnsi" w:hAnsiTheme="majorHAnsi" w:cstheme="majorHAnsi"/>
                <w:b/>
                <w:spacing w:val="-3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kiện</w:t>
            </w:r>
            <w:proofErr w:type="spellEnd"/>
            <w:r w:rsidRPr="00D5653B">
              <w:rPr>
                <w:rFonts w:asciiTheme="majorHAnsi" w:hAnsiTheme="majorHAnsi" w:cstheme="majorHAnsi"/>
                <w:b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trước</w:t>
            </w:r>
            <w:proofErr w:type="spellEnd"/>
            <w:r w:rsidRPr="00D5653B">
              <w:rPr>
                <w:rFonts w:asciiTheme="majorHAnsi" w:hAnsiTheme="majorHAnsi" w:cstheme="majorHAnsi"/>
                <w:b/>
                <w:spacing w:val="-2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xử</w:t>
            </w:r>
            <w:proofErr w:type="spellEnd"/>
            <w:r w:rsidRPr="00D5653B">
              <w:rPr>
                <w:rFonts w:asciiTheme="majorHAnsi" w:hAnsiTheme="majorHAnsi" w:cstheme="majorHAnsi"/>
                <w:b/>
                <w:spacing w:val="-1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lí</w:t>
            </w:r>
            <w:proofErr w:type="spellEnd"/>
          </w:p>
        </w:tc>
        <w:tc>
          <w:tcPr>
            <w:tcW w:w="7237" w:type="dxa"/>
            <w:tcBorders>
              <w:right w:val="single" w:sz="6" w:space="0" w:color="000000" w:themeColor="text1"/>
            </w:tcBorders>
          </w:tcPr>
          <w:p w14:paraId="3AE0BFAF" w14:textId="4F2D85B5" w:rsidR="00F52D73" w:rsidRPr="00D5653B" w:rsidRDefault="006D041C" w:rsidP="000E2B78">
            <w:pPr>
              <w:pStyle w:val="TableParagraph"/>
              <w:spacing w:line="336" w:lineRule="exact"/>
              <w:ind w:left="144" w:right="144"/>
              <w:jc w:val="both"/>
              <w:rPr>
                <w:rFonts w:asciiTheme="majorHAnsi" w:hAnsiTheme="majorHAnsi" w:cstheme="majorHAnsi"/>
                <w:lang w:val="en-US"/>
              </w:rPr>
            </w:pP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Tài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khoản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có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quyền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Admin.</w:t>
            </w:r>
          </w:p>
        </w:tc>
      </w:tr>
      <w:tr w:rsidR="00F52D73" w:rsidRPr="00D5653B" w14:paraId="2CE7ABCD" w14:textId="77777777" w:rsidTr="00533045">
        <w:trPr>
          <w:trHeight w:val="800"/>
        </w:trPr>
        <w:tc>
          <w:tcPr>
            <w:tcW w:w="2205" w:type="dxa"/>
          </w:tcPr>
          <w:p w14:paraId="6A101AEA" w14:textId="77777777" w:rsidR="00F52D73" w:rsidRPr="00D5653B" w:rsidRDefault="00F52D73" w:rsidP="00327B41">
            <w:pPr>
              <w:pStyle w:val="TableParagraph"/>
              <w:spacing w:before="2"/>
              <w:ind w:left="144" w:right="144"/>
              <w:jc w:val="left"/>
              <w:rPr>
                <w:rFonts w:asciiTheme="majorHAnsi" w:hAnsiTheme="majorHAnsi" w:cstheme="majorHAnsi"/>
                <w:b/>
              </w:rPr>
            </w:pPr>
            <w:r w:rsidRPr="00D5653B">
              <w:rPr>
                <w:rFonts w:asciiTheme="majorHAnsi" w:hAnsiTheme="majorHAnsi" w:cstheme="majorHAnsi"/>
                <w:b/>
              </w:rPr>
              <w:t>Sau</w:t>
            </w:r>
            <w:r w:rsidRPr="00D5653B">
              <w:rPr>
                <w:rFonts w:asciiTheme="majorHAnsi" w:hAnsiTheme="majorHAnsi" w:cstheme="majorHAnsi"/>
                <w:b/>
                <w:spacing w:val="-2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xử</w:t>
            </w:r>
            <w:proofErr w:type="spellEnd"/>
            <w:r w:rsidRPr="00D5653B">
              <w:rPr>
                <w:rFonts w:asciiTheme="majorHAnsi" w:hAnsiTheme="majorHAnsi" w:cstheme="majorHAnsi"/>
                <w:b/>
                <w:spacing w:val="-1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lí</w:t>
            </w:r>
            <w:proofErr w:type="spellEnd"/>
            <w:r w:rsidRPr="00D5653B">
              <w:rPr>
                <w:rFonts w:asciiTheme="majorHAnsi" w:hAnsiTheme="majorHAnsi" w:cstheme="majorHAnsi"/>
                <w:b/>
                <w:spacing w:val="-1"/>
              </w:rPr>
              <w:t xml:space="preserve"> </w:t>
            </w:r>
            <w:r w:rsidRPr="00D5653B">
              <w:rPr>
                <w:rFonts w:asciiTheme="majorHAnsi" w:hAnsiTheme="majorHAnsi" w:cstheme="majorHAnsi"/>
                <w:b/>
              </w:rPr>
              <w:t>(sau</w:t>
            </w:r>
            <w:r w:rsidRPr="00D5653B">
              <w:rPr>
                <w:rFonts w:asciiTheme="majorHAnsi" w:hAnsiTheme="majorHAnsi" w:cstheme="majorHAnsi"/>
                <w:b/>
                <w:spacing w:val="-2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Use-case</w:t>
            </w:r>
            <w:proofErr w:type="spellEnd"/>
            <w:r w:rsidRPr="00D5653B">
              <w:rPr>
                <w:rFonts w:asciiTheme="majorHAnsi" w:hAnsiTheme="majorHAnsi" w:cstheme="majorHAnsi"/>
                <w:b/>
              </w:rPr>
              <w:t>)</w:t>
            </w:r>
          </w:p>
        </w:tc>
        <w:tc>
          <w:tcPr>
            <w:tcW w:w="7237" w:type="dxa"/>
            <w:tcBorders>
              <w:right w:val="single" w:sz="6" w:space="0" w:color="000000" w:themeColor="text1"/>
            </w:tcBorders>
          </w:tcPr>
          <w:p w14:paraId="1A04FB0D" w14:textId="77777777" w:rsidR="00F52D73" w:rsidRDefault="00F52D73" w:rsidP="000E2B78">
            <w:pPr>
              <w:pStyle w:val="TableParagraph"/>
              <w:spacing w:line="324" w:lineRule="auto"/>
              <w:ind w:left="144" w:right="144"/>
              <w:jc w:val="both"/>
              <w:rPr>
                <w:rFonts w:asciiTheme="majorHAnsi" w:hAnsiTheme="majorHAnsi" w:cstheme="majorHAnsi"/>
                <w:lang w:val="en-US"/>
              </w:rPr>
            </w:pP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Thông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tin của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nhân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viên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đã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sửa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được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cập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nhật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>.</w:t>
            </w:r>
          </w:p>
          <w:p w14:paraId="003C696C" w14:textId="77777777" w:rsidR="00E636CA" w:rsidRDefault="00E636CA" w:rsidP="000E2B78">
            <w:pPr>
              <w:pStyle w:val="TableParagraph"/>
              <w:spacing w:line="324" w:lineRule="auto"/>
              <w:ind w:left="144" w:right="144"/>
              <w:jc w:val="both"/>
              <w:rPr>
                <w:rFonts w:asciiTheme="majorHAnsi" w:hAnsiTheme="majorHAnsi" w:cstheme="majorHAnsi"/>
                <w:lang w:val="en-US"/>
              </w:rPr>
            </w:pPr>
          </w:p>
          <w:p w14:paraId="06E57C8C" w14:textId="4C1FEFB9" w:rsidR="00E636CA" w:rsidRPr="00D5653B" w:rsidRDefault="00E636CA" w:rsidP="000E2B78">
            <w:pPr>
              <w:pStyle w:val="TableParagraph"/>
              <w:spacing w:line="324" w:lineRule="auto"/>
              <w:ind w:left="144" w:right="144"/>
              <w:jc w:val="both"/>
              <w:rPr>
                <w:rFonts w:asciiTheme="majorHAnsi" w:hAnsiTheme="majorHAnsi" w:cstheme="majorHAnsi"/>
                <w:lang w:val="en-US"/>
              </w:rPr>
            </w:pPr>
          </w:p>
        </w:tc>
      </w:tr>
      <w:tr w:rsidR="00F52D73" w:rsidRPr="00D5653B" w14:paraId="5D5447F1" w14:textId="77777777" w:rsidTr="00533045">
        <w:trPr>
          <w:trHeight w:val="569"/>
        </w:trPr>
        <w:tc>
          <w:tcPr>
            <w:tcW w:w="2205" w:type="dxa"/>
          </w:tcPr>
          <w:p w14:paraId="4EB6A001" w14:textId="77777777" w:rsidR="00F52D73" w:rsidRPr="00D5653B" w:rsidRDefault="00F52D73" w:rsidP="00327B41">
            <w:pPr>
              <w:pStyle w:val="TableParagraph"/>
              <w:spacing w:before="2"/>
              <w:ind w:left="144" w:right="144"/>
              <w:jc w:val="left"/>
              <w:rPr>
                <w:rFonts w:asciiTheme="majorHAnsi" w:hAnsiTheme="majorHAnsi" w:cstheme="majorHAnsi"/>
                <w:b/>
              </w:rPr>
            </w:pPr>
            <w:proofErr w:type="spellStart"/>
            <w:r w:rsidRPr="00D5653B">
              <w:rPr>
                <w:rFonts w:asciiTheme="majorHAnsi" w:hAnsiTheme="majorHAnsi" w:cstheme="majorHAnsi"/>
                <w:b/>
              </w:rPr>
              <w:t>Ngoại</w:t>
            </w:r>
            <w:proofErr w:type="spellEnd"/>
            <w:r w:rsidRPr="00D5653B">
              <w:rPr>
                <w:rFonts w:asciiTheme="majorHAnsi" w:hAnsiTheme="majorHAnsi" w:cstheme="majorHAnsi"/>
                <w:b/>
                <w:spacing w:val="-2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lệ</w:t>
            </w:r>
            <w:proofErr w:type="spellEnd"/>
            <w:r w:rsidRPr="00D5653B">
              <w:rPr>
                <w:rFonts w:asciiTheme="majorHAnsi" w:hAnsiTheme="majorHAnsi" w:cstheme="majorHAnsi"/>
                <w:b/>
                <w:spacing w:val="-2"/>
              </w:rPr>
              <w:t xml:space="preserve"> </w:t>
            </w:r>
            <w:r w:rsidRPr="00D5653B">
              <w:rPr>
                <w:rFonts w:asciiTheme="majorHAnsi" w:hAnsiTheme="majorHAnsi" w:cstheme="majorHAnsi"/>
                <w:b/>
              </w:rPr>
              <w:t>(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Exception</w:t>
            </w:r>
            <w:proofErr w:type="spellEnd"/>
            <w:r w:rsidRPr="00D5653B">
              <w:rPr>
                <w:rFonts w:asciiTheme="majorHAnsi" w:hAnsiTheme="majorHAnsi" w:cstheme="majorHAnsi"/>
                <w:b/>
              </w:rPr>
              <w:t>)</w:t>
            </w:r>
          </w:p>
        </w:tc>
        <w:tc>
          <w:tcPr>
            <w:tcW w:w="7237" w:type="dxa"/>
            <w:tcBorders>
              <w:right w:val="single" w:sz="6" w:space="0" w:color="000000" w:themeColor="text1"/>
            </w:tcBorders>
          </w:tcPr>
          <w:p w14:paraId="4F25199C" w14:textId="77777777" w:rsidR="00F52D73" w:rsidRPr="00D5653B" w:rsidRDefault="00F52D73" w:rsidP="000E2B78">
            <w:pPr>
              <w:pStyle w:val="TableParagraph"/>
              <w:spacing w:line="294" w:lineRule="exact"/>
              <w:ind w:left="144" w:right="144"/>
              <w:jc w:val="both"/>
              <w:rPr>
                <w:rFonts w:asciiTheme="majorHAnsi" w:hAnsiTheme="majorHAnsi" w:cstheme="majorHAnsi"/>
              </w:rPr>
            </w:pPr>
            <w:r w:rsidRPr="00D5653B">
              <w:rPr>
                <w:rFonts w:asciiTheme="majorHAnsi" w:hAnsiTheme="majorHAnsi" w:cstheme="majorHAnsi"/>
              </w:rPr>
              <w:t>Không.</w:t>
            </w:r>
          </w:p>
        </w:tc>
      </w:tr>
      <w:tr w:rsidR="00F52D73" w:rsidRPr="00D5653B" w14:paraId="25B4E6EC" w14:textId="77777777" w:rsidTr="00533045">
        <w:trPr>
          <w:trHeight w:val="1137"/>
        </w:trPr>
        <w:tc>
          <w:tcPr>
            <w:tcW w:w="2205" w:type="dxa"/>
          </w:tcPr>
          <w:p w14:paraId="0558D354" w14:textId="77777777" w:rsidR="00F52D73" w:rsidRPr="00D5653B" w:rsidRDefault="00F52D73" w:rsidP="00327B41">
            <w:pPr>
              <w:pStyle w:val="TableParagraph"/>
              <w:spacing w:before="2"/>
              <w:ind w:left="144" w:right="144"/>
              <w:jc w:val="left"/>
              <w:rPr>
                <w:rFonts w:asciiTheme="majorHAnsi" w:hAnsiTheme="majorHAnsi" w:cstheme="majorHAnsi"/>
                <w:b/>
              </w:rPr>
            </w:pPr>
            <w:proofErr w:type="spellStart"/>
            <w:r w:rsidRPr="00D5653B">
              <w:rPr>
                <w:rFonts w:asciiTheme="majorHAnsi" w:hAnsiTheme="majorHAnsi" w:cstheme="majorHAnsi"/>
                <w:b/>
              </w:rPr>
              <w:t>Dòng</w:t>
            </w:r>
            <w:proofErr w:type="spellEnd"/>
            <w:r w:rsidRPr="00D5653B">
              <w:rPr>
                <w:rFonts w:asciiTheme="majorHAnsi" w:hAnsiTheme="majorHAnsi" w:cstheme="majorHAnsi"/>
                <w:b/>
                <w:spacing w:val="-2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sự</w:t>
            </w:r>
            <w:proofErr w:type="spellEnd"/>
            <w:r w:rsidRPr="00D5653B">
              <w:rPr>
                <w:rFonts w:asciiTheme="majorHAnsi" w:hAnsiTheme="majorHAnsi" w:cstheme="majorHAnsi"/>
                <w:b/>
                <w:spacing w:val="-1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kiện</w:t>
            </w:r>
            <w:proofErr w:type="spellEnd"/>
            <w:r w:rsidRPr="00D5653B">
              <w:rPr>
                <w:rFonts w:asciiTheme="majorHAnsi" w:hAnsiTheme="majorHAnsi" w:cstheme="majorHAnsi"/>
                <w:b/>
                <w:spacing w:val="-1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chính</w:t>
            </w:r>
            <w:proofErr w:type="spellEnd"/>
          </w:p>
        </w:tc>
        <w:tc>
          <w:tcPr>
            <w:tcW w:w="7237" w:type="dxa"/>
            <w:tcBorders>
              <w:right w:val="single" w:sz="6" w:space="0" w:color="000000" w:themeColor="text1"/>
            </w:tcBorders>
          </w:tcPr>
          <w:p w14:paraId="3BAFEAC6" w14:textId="77777777" w:rsidR="00F52D73" w:rsidRPr="00D5653B" w:rsidRDefault="00F52D73" w:rsidP="000E2B78">
            <w:pPr>
              <w:ind w:left="144" w:right="144"/>
              <w:jc w:val="both"/>
              <w:rPr>
                <w:rFonts w:asciiTheme="majorHAnsi" w:hAnsiTheme="majorHAnsi" w:cstheme="majorHAnsi"/>
                <w:lang w:val="en-US"/>
              </w:rPr>
            </w:pP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Luồng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sự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kiện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cơ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bản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sẽ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được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mô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tả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bên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dưới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theo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thứ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tự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thực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hiện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>:</w:t>
            </w:r>
          </w:p>
          <w:p w14:paraId="66CE7CAD" w14:textId="19734BC2" w:rsidR="00F52D73" w:rsidRPr="00D5653B" w:rsidRDefault="004C3275" w:rsidP="005F7E53">
            <w:pPr>
              <w:pStyle w:val="ListParagraph"/>
              <w:numPr>
                <w:ilvl w:val="0"/>
                <w:numId w:val="54"/>
              </w:numPr>
              <w:autoSpaceDE/>
              <w:autoSpaceDN/>
              <w:spacing w:line="240" w:lineRule="auto"/>
              <w:ind w:left="144" w:right="144"/>
              <w:jc w:val="both"/>
              <w:rPr>
                <w:rFonts w:asciiTheme="majorHAnsi" w:hAnsiTheme="majorHAnsi" w:cstheme="majorHAnsi"/>
                <w:lang w:val="en-US"/>
              </w:rPr>
            </w:pPr>
            <w:r>
              <w:rPr>
                <w:rFonts w:asciiTheme="majorHAnsi" w:hAnsiTheme="majorHAnsi" w:cstheme="majorHAnsi"/>
                <w:lang w:val="en-US"/>
              </w:rPr>
              <w:t xml:space="preserve">- </w:t>
            </w:r>
            <w:r w:rsidR="00F52D73" w:rsidRPr="00D5653B">
              <w:rPr>
                <w:rFonts w:asciiTheme="majorHAnsi" w:hAnsiTheme="majorHAnsi" w:cstheme="majorHAnsi"/>
                <w:lang w:val="en-US"/>
              </w:rPr>
              <w:t>Admin vào mục “</w:t>
            </w:r>
            <w:proofErr w:type="spellStart"/>
            <w:r w:rsidR="00F52D73" w:rsidRPr="00D5653B">
              <w:rPr>
                <w:rFonts w:asciiTheme="majorHAnsi" w:hAnsiTheme="majorHAnsi" w:cstheme="majorHAnsi"/>
                <w:lang w:val="en-US"/>
              </w:rPr>
              <w:t>Tài</w:t>
            </w:r>
            <w:proofErr w:type="spellEnd"/>
            <w:r w:rsidR="00F52D73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F52D73" w:rsidRPr="00D5653B">
              <w:rPr>
                <w:rFonts w:asciiTheme="majorHAnsi" w:hAnsiTheme="majorHAnsi" w:cstheme="majorHAnsi"/>
                <w:lang w:val="en-US"/>
              </w:rPr>
              <w:t>khoản</w:t>
            </w:r>
            <w:proofErr w:type="spellEnd"/>
            <w:r w:rsidR="00F52D73" w:rsidRPr="00D5653B">
              <w:rPr>
                <w:rFonts w:asciiTheme="majorHAnsi" w:hAnsiTheme="majorHAnsi" w:cstheme="majorHAnsi"/>
                <w:lang w:val="en-US"/>
              </w:rPr>
              <w:t xml:space="preserve">” ở </w:t>
            </w:r>
            <w:proofErr w:type="spellStart"/>
            <w:r w:rsidR="00F52D73" w:rsidRPr="00D5653B">
              <w:rPr>
                <w:rFonts w:asciiTheme="majorHAnsi" w:hAnsiTheme="majorHAnsi" w:cstheme="majorHAnsi"/>
                <w:lang w:val="en-US"/>
              </w:rPr>
              <w:t>thanh</w:t>
            </w:r>
            <w:proofErr w:type="spellEnd"/>
            <w:r w:rsidR="00F52D73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F52D73" w:rsidRPr="00D5653B">
              <w:rPr>
                <w:rFonts w:asciiTheme="majorHAnsi" w:hAnsiTheme="majorHAnsi" w:cstheme="majorHAnsi"/>
                <w:lang w:val="en-US"/>
              </w:rPr>
              <w:t>dịch</w:t>
            </w:r>
            <w:proofErr w:type="spellEnd"/>
            <w:r w:rsidR="00F52D73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F52D73" w:rsidRPr="00D5653B">
              <w:rPr>
                <w:rFonts w:asciiTheme="majorHAnsi" w:hAnsiTheme="majorHAnsi" w:cstheme="majorHAnsi"/>
                <w:lang w:val="en-US"/>
              </w:rPr>
              <w:t>chuyển</w:t>
            </w:r>
            <w:proofErr w:type="spellEnd"/>
            <w:r w:rsidR="00F52D73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F52D73" w:rsidRPr="00D5653B">
              <w:rPr>
                <w:rFonts w:asciiTheme="majorHAnsi" w:hAnsiTheme="majorHAnsi" w:cstheme="majorHAnsi"/>
                <w:lang w:val="en-US"/>
              </w:rPr>
              <w:t>phía</w:t>
            </w:r>
            <w:proofErr w:type="spellEnd"/>
            <w:r w:rsidR="00F52D73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F52D73" w:rsidRPr="00D5653B">
              <w:rPr>
                <w:rFonts w:asciiTheme="majorHAnsi" w:hAnsiTheme="majorHAnsi" w:cstheme="majorHAnsi"/>
                <w:lang w:val="en-US"/>
              </w:rPr>
              <w:t>dưới</w:t>
            </w:r>
            <w:proofErr w:type="spellEnd"/>
            <w:r w:rsidR="00F52D73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F52D73" w:rsidRPr="00D5653B">
              <w:rPr>
                <w:rFonts w:asciiTheme="majorHAnsi" w:hAnsiTheme="majorHAnsi" w:cstheme="majorHAnsi"/>
                <w:lang w:val="en-US"/>
              </w:rPr>
              <w:t>màn</w:t>
            </w:r>
            <w:proofErr w:type="spellEnd"/>
            <w:r w:rsidR="00F52D73" w:rsidRPr="00D5653B">
              <w:rPr>
                <w:rFonts w:asciiTheme="majorHAnsi" w:hAnsiTheme="majorHAnsi" w:cstheme="majorHAnsi"/>
                <w:lang w:val="en-US"/>
              </w:rPr>
              <w:t xml:space="preserve"> hình.</w:t>
            </w:r>
          </w:p>
          <w:p w14:paraId="1A91F562" w14:textId="0F216546" w:rsidR="00F52D73" w:rsidRPr="00D5653B" w:rsidRDefault="004C3275" w:rsidP="005F7E53">
            <w:pPr>
              <w:pStyle w:val="ListParagraph"/>
              <w:numPr>
                <w:ilvl w:val="0"/>
                <w:numId w:val="54"/>
              </w:numPr>
              <w:autoSpaceDE/>
              <w:autoSpaceDN/>
              <w:spacing w:line="240" w:lineRule="auto"/>
              <w:ind w:left="144" w:right="144"/>
              <w:jc w:val="both"/>
              <w:rPr>
                <w:rFonts w:asciiTheme="majorHAnsi" w:hAnsiTheme="majorHAnsi" w:cstheme="majorHAnsi"/>
                <w:lang w:val="en-US"/>
              </w:rPr>
            </w:pPr>
            <w:r>
              <w:rPr>
                <w:rFonts w:asciiTheme="majorHAnsi" w:hAnsiTheme="majorHAnsi" w:cstheme="majorHAnsi"/>
                <w:lang w:val="en-US"/>
              </w:rPr>
              <w:t xml:space="preserve">- </w:t>
            </w:r>
            <w:r w:rsidR="00F52D73" w:rsidRPr="00D5653B">
              <w:rPr>
                <w:rFonts w:asciiTheme="majorHAnsi" w:hAnsiTheme="majorHAnsi" w:cstheme="majorHAnsi"/>
                <w:lang w:val="en-US"/>
              </w:rPr>
              <w:t xml:space="preserve">Admin ở </w:t>
            </w:r>
            <w:proofErr w:type="spellStart"/>
            <w:r w:rsidR="00F52D73" w:rsidRPr="00D5653B">
              <w:rPr>
                <w:rFonts w:asciiTheme="majorHAnsi" w:hAnsiTheme="majorHAnsi" w:cstheme="majorHAnsi"/>
                <w:lang w:val="en-US"/>
              </w:rPr>
              <w:t>đây</w:t>
            </w:r>
            <w:proofErr w:type="spellEnd"/>
            <w:r w:rsidR="00F52D73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F52D73" w:rsidRPr="00D5653B">
              <w:rPr>
                <w:rFonts w:asciiTheme="majorHAnsi" w:hAnsiTheme="majorHAnsi" w:cstheme="majorHAnsi"/>
                <w:lang w:val="en-US"/>
              </w:rPr>
              <w:t>chọn</w:t>
            </w:r>
            <w:proofErr w:type="spellEnd"/>
            <w:r w:rsidR="00F52D73" w:rsidRPr="00D5653B">
              <w:rPr>
                <w:rFonts w:asciiTheme="majorHAnsi" w:hAnsiTheme="majorHAnsi" w:cstheme="majorHAnsi"/>
                <w:lang w:val="en-US"/>
              </w:rPr>
              <w:t xml:space="preserve"> mục “</w:t>
            </w:r>
            <w:proofErr w:type="spellStart"/>
            <w:r w:rsidR="00F52D73" w:rsidRPr="00D5653B">
              <w:rPr>
                <w:rFonts w:asciiTheme="majorHAnsi" w:hAnsiTheme="majorHAnsi" w:cstheme="majorHAnsi"/>
                <w:lang w:val="en-US"/>
              </w:rPr>
              <w:t>Xóa</w:t>
            </w:r>
            <w:proofErr w:type="spellEnd"/>
            <w:r w:rsidR="00F52D73" w:rsidRPr="00D5653B">
              <w:rPr>
                <w:rFonts w:asciiTheme="majorHAnsi" w:hAnsiTheme="majorHAnsi" w:cstheme="majorHAnsi"/>
                <w:lang w:val="en-US"/>
              </w:rPr>
              <w:t>/</w:t>
            </w:r>
            <w:proofErr w:type="spellStart"/>
            <w:r w:rsidR="00F52D73" w:rsidRPr="00D5653B">
              <w:rPr>
                <w:rFonts w:asciiTheme="majorHAnsi" w:hAnsiTheme="majorHAnsi" w:cstheme="majorHAnsi"/>
                <w:lang w:val="en-US"/>
              </w:rPr>
              <w:t>sửa</w:t>
            </w:r>
            <w:proofErr w:type="spellEnd"/>
            <w:r w:rsidR="00F52D73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F52D73" w:rsidRPr="00D5653B">
              <w:rPr>
                <w:rFonts w:asciiTheme="majorHAnsi" w:hAnsiTheme="majorHAnsi" w:cstheme="majorHAnsi"/>
                <w:lang w:val="en-US"/>
              </w:rPr>
              <w:t>nhân</w:t>
            </w:r>
            <w:proofErr w:type="spellEnd"/>
            <w:r w:rsidR="00F52D73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F52D73" w:rsidRPr="00D5653B">
              <w:rPr>
                <w:rFonts w:asciiTheme="majorHAnsi" w:hAnsiTheme="majorHAnsi" w:cstheme="majorHAnsi"/>
                <w:lang w:val="en-US"/>
              </w:rPr>
              <w:t>viên</w:t>
            </w:r>
            <w:proofErr w:type="spellEnd"/>
            <w:r w:rsidR="00F52D73" w:rsidRPr="00D5653B">
              <w:rPr>
                <w:rFonts w:asciiTheme="majorHAnsi" w:hAnsiTheme="majorHAnsi" w:cstheme="majorHAnsi"/>
                <w:lang w:val="en-US"/>
              </w:rPr>
              <w:t>”.</w:t>
            </w:r>
          </w:p>
          <w:p w14:paraId="6C7F5FBB" w14:textId="31149277" w:rsidR="00F52D73" w:rsidRPr="00D5653B" w:rsidRDefault="004C3275" w:rsidP="005F7E53">
            <w:pPr>
              <w:numPr>
                <w:ilvl w:val="0"/>
                <w:numId w:val="54"/>
              </w:numPr>
              <w:autoSpaceDE/>
              <w:autoSpaceDN/>
              <w:spacing w:line="240" w:lineRule="auto"/>
              <w:ind w:left="144" w:right="144"/>
              <w:jc w:val="both"/>
              <w:rPr>
                <w:rFonts w:asciiTheme="majorHAnsi" w:hAnsiTheme="majorHAnsi" w:cstheme="majorHAnsi"/>
                <w:lang w:val="en-US"/>
              </w:rPr>
            </w:pPr>
            <w:r>
              <w:rPr>
                <w:rFonts w:asciiTheme="majorHAnsi" w:hAnsiTheme="majorHAnsi" w:cstheme="majorHAnsi"/>
                <w:lang w:val="en-US"/>
              </w:rPr>
              <w:t xml:space="preserve">- </w:t>
            </w:r>
            <w:r w:rsidR="00F52D73" w:rsidRPr="00D5653B">
              <w:rPr>
                <w:rFonts w:asciiTheme="majorHAnsi" w:hAnsiTheme="majorHAnsi" w:cstheme="majorHAnsi"/>
                <w:lang w:val="en-US"/>
              </w:rPr>
              <w:t xml:space="preserve">Admin </w:t>
            </w:r>
            <w:proofErr w:type="spellStart"/>
            <w:r w:rsidR="00F52D73" w:rsidRPr="00D5653B">
              <w:rPr>
                <w:rFonts w:asciiTheme="majorHAnsi" w:hAnsiTheme="majorHAnsi" w:cstheme="majorHAnsi"/>
                <w:lang w:val="en-US"/>
              </w:rPr>
              <w:t>chọn</w:t>
            </w:r>
            <w:proofErr w:type="spellEnd"/>
            <w:r w:rsidR="00F52D73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F52D73" w:rsidRPr="00D5653B">
              <w:rPr>
                <w:rFonts w:asciiTheme="majorHAnsi" w:hAnsiTheme="majorHAnsi" w:cstheme="majorHAnsi"/>
                <w:lang w:val="en-US"/>
              </w:rPr>
              <w:t>nhân</w:t>
            </w:r>
            <w:proofErr w:type="spellEnd"/>
            <w:r w:rsidR="00F52D73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F52D73" w:rsidRPr="00D5653B">
              <w:rPr>
                <w:rFonts w:asciiTheme="majorHAnsi" w:hAnsiTheme="majorHAnsi" w:cstheme="majorHAnsi"/>
                <w:lang w:val="en-US"/>
              </w:rPr>
              <w:t>viên</w:t>
            </w:r>
            <w:proofErr w:type="spellEnd"/>
            <w:r w:rsidR="00F52D73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F52D73" w:rsidRPr="00D5653B">
              <w:rPr>
                <w:rFonts w:asciiTheme="majorHAnsi" w:hAnsiTheme="majorHAnsi" w:cstheme="majorHAnsi"/>
                <w:lang w:val="en-US"/>
              </w:rPr>
              <w:t>muốn</w:t>
            </w:r>
            <w:proofErr w:type="spellEnd"/>
            <w:r w:rsidR="00F52D73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F52D73" w:rsidRPr="00D5653B">
              <w:rPr>
                <w:rFonts w:asciiTheme="majorHAnsi" w:hAnsiTheme="majorHAnsi" w:cstheme="majorHAnsi"/>
                <w:lang w:val="en-US"/>
              </w:rPr>
              <w:t>sửa</w:t>
            </w:r>
            <w:proofErr w:type="spellEnd"/>
            <w:r w:rsidR="00F52D73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F52D73" w:rsidRPr="00D5653B">
              <w:rPr>
                <w:rFonts w:asciiTheme="majorHAnsi" w:hAnsiTheme="majorHAnsi" w:cstheme="majorHAnsi"/>
                <w:lang w:val="en-US"/>
              </w:rPr>
              <w:t>thông</w:t>
            </w:r>
            <w:proofErr w:type="spellEnd"/>
            <w:r w:rsidR="00F52D73" w:rsidRPr="00D5653B">
              <w:rPr>
                <w:rFonts w:asciiTheme="majorHAnsi" w:hAnsiTheme="majorHAnsi" w:cstheme="majorHAnsi"/>
                <w:lang w:val="en-US"/>
              </w:rPr>
              <w:t xml:space="preserve"> tin </w:t>
            </w:r>
            <w:proofErr w:type="spellStart"/>
            <w:r w:rsidR="00F52D73" w:rsidRPr="00D5653B">
              <w:rPr>
                <w:rFonts w:asciiTheme="majorHAnsi" w:hAnsiTheme="majorHAnsi" w:cstheme="majorHAnsi"/>
                <w:lang w:val="en-US"/>
              </w:rPr>
              <w:t>cá</w:t>
            </w:r>
            <w:proofErr w:type="spellEnd"/>
            <w:r w:rsidR="00F52D73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F52D73" w:rsidRPr="00D5653B">
              <w:rPr>
                <w:rFonts w:asciiTheme="majorHAnsi" w:hAnsiTheme="majorHAnsi" w:cstheme="majorHAnsi"/>
                <w:lang w:val="en-US"/>
              </w:rPr>
              <w:t>nhân</w:t>
            </w:r>
            <w:proofErr w:type="spellEnd"/>
            <w:r w:rsidR="00F52D73" w:rsidRPr="00D5653B">
              <w:rPr>
                <w:rFonts w:asciiTheme="majorHAnsi" w:hAnsiTheme="majorHAnsi" w:cstheme="majorHAnsi"/>
                <w:lang w:val="en-US"/>
              </w:rPr>
              <w:t>.</w:t>
            </w:r>
          </w:p>
          <w:p w14:paraId="539E64DD" w14:textId="10D36851" w:rsidR="00F52D73" w:rsidRPr="00D5653B" w:rsidRDefault="004C3275" w:rsidP="005F7E53">
            <w:pPr>
              <w:numPr>
                <w:ilvl w:val="0"/>
                <w:numId w:val="54"/>
              </w:numPr>
              <w:autoSpaceDE/>
              <w:autoSpaceDN/>
              <w:spacing w:line="240" w:lineRule="auto"/>
              <w:ind w:left="144" w:right="144"/>
              <w:jc w:val="both"/>
              <w:rPr>
                <w:rFonts w:asciiTheme="majorHAnsi" w:hAnsiTheme="majorHAnsi" w:cstheme="majorHAnsi"/>
                <w:lang w:val="en-US"/>
              </w:rPr>
            </w:pPr>
            <w:r>
              <w:rPr>
                <w:rFonts w:asciiTheme="majorHAnsi" w:hAnsiTheme="majorHAnsi" w:cstheme="majorHAnsi"/>
                <w:lang w:val="en-US"/>
              </w:rPr>
              <w:t xml:space="preserve">- </w:t>
            </w:r>
            <w:r w:rsidR="00F52D73" w:rsidRPr="00D5653B">
              <w:rPr>
                <w:rFonts w:asciiTheme="majorHAnsi" w:hAnsiTheme="majorHAnsi" w:cstheme="majorHAnsi"/>
                <w:lang w:val="en-US"/>
              </w:rPr>
              <w:t xml:space="preserve">Admin </w:t>
            </w:r>
            <w:proofErr w:type="spellStart"/>
            <w:r w:rsidR="00F52D73" w:rsidRPr="00D5653B">
              <w:rPr>
                <w:rFonts w:asciiTheme="majorHAnsi" w:hAnsiTheme="majorHAnsi" w:cstheme="majorHAnsi"/>
                <w:lang w:val="en-US"/>
              </w:rPr>
              <w:t>chọn</w:t>
            </w:r>
            <w:proofErr w:type="spellEnd"/>
            <w:r w:rsidR="00F52D73" w:rsidRPr="00D5653B">
              <w:rPr>
                <w:rFonts w:asciiTheme="majorHAnsi" w:hAnsiTheme="majorHAnsi" w:cstheme="majorHAnsi"/>
                <w:lang w:val="en-US"/>
              </w:rPr>
              <w:t xml:space="preserve"> mục </w:t>
            </w:r>
            <w:proofErr w:type="spellStart"/>
            <w:r w:rsidR="00F52D73" w:rsidRPr="00D5653B">
              <w:rPr>
                <w:rFonts w:asciiTheme="majorHAnsi" w:hAnsiTheme="majorHAnsi" w:cstheme="majorHAnsi"/>
                <w:lang w:val="en-US"/>
              </w:rPr>
              <w:t>thông</w:t>
            </w:r>
            <w:proofErr w:type="spellEnd"/>
            <w:r w:rsidR="00F52D73" w:rsidRPr="00D5653B">
              <w:rPr>
                <w:rFonts w:asciiTheme="majorHAnsi" w:hAnsiTheme="majorHAnsi" w:cstheme="majorHAnsi"/>
                <w:lang w:val="en-US"/>
              </w:rPr>
              <w:t xml:space="preserve"> tin </w:t>
            </w:r>
            <w:proofErr w:type="spellStart"/>
            <w:r w:rsidR="00F52D73" w:rsidRPr="00D5653B">
              <w:rPr>
                <w:rFonts w:asciiTheme="majorHAnsi" w:hAnsiTheme="majorHAnsi" w:cstheme="majorHAnsi"/>
                <w:lang w:val="en-US"/>
              </w:rPr>
              <w:t>muốn</w:t>
            </w:r>
            <w:proofErr w:type="spellEnd"/>
            <w:r w:rsidR="00F52D73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F52D73" w:rsidRPr="00D5653B">
              <w:rPr>
                <w:rFonts w:asciiTheme="majorHAnsi" w:hAnsiTheme="majorHAnsi" w:cstheme="majorHAnsi"/>
                <w:lang w:val="en-US"/>
              </w:rPr>
              <w:t>sửa</w:t>
            </w:r>
            <w:proofErr w:type="spellEnd"/>
            <w:r w:rsidR="00F52D73" w:rsidRPr="00D5653B">
              <w:rPr>
                <w:rFonts w:asciiTheme="majorHAnsi" w:hAnsiTheme="majorHAnsi" w:cstheme="majorHAnsi"/>
                <w:lang w:val="en-US"/>
              </w:rPr>
              <w:t>.</w:t>
            </w:r>
          </w:p>
          <w:p w14:paraId="1FD3B717" w14:textId="50B21C5A" w:rsidR="00F52D73" w:rsidRPr="00D5653B" w:rsidRDefault="004C3275" w:rsidP="005F7E53">
            <w:pPr>
              <w:numPr>
                <w:ilvl w:val="0"/>
                <w:numId w:val="54"/>
              </w:numPr>
              <w:autoSpaceDE/>
              <w:autoSpaceDN/>
              <w:spacing w:line="240" w:lineRule="auto"/>
              <w:ind w:left="144" w:right="144"/>
              <w:jc w:val="both"/>
              <w:rPr>
                <w:rFonts w:asciiTheme="majorHAnsi" w:hAnsiTheme="majorHAnsi" w:cstheme="majorHAnsi"/>
                <w:lang w:val="en-US"/>
              </w:rPr>
            </w:pPr>
            <w:r>
              <w:rPr>
                <w:rFonts w:asciiTheme="majorHAnsi" w:hAnsiTheme="majorHAnsi" w:cstheme="majorHAnsi"/>
                <w:lang w:val="en-US"/>
              </w:rPr>
              <w:t xml:space="preserve">- </w:t>
            </w:r>
            <w:r w:rsidR="00F52D73" w:rsidRPr="00D5653B">
              <w:rPr>
                <w:rFonts w:asciiTheme="majorHAnsi" w:hAnsiTheme="majorHAnsi" w:cstheme="majorHAnsi"/>
                <w:lang w:val="en-US"/>
              </w:rPr>
              <w:t xml:space="preserve">Admin </w:t>
            </w:r>
            <w:proofErr w:type="spellStart"/>
            <w:r w:rsidR="00F52D73" w:rsidRPr="00D5653B">
              <w:rPr>
                <w:rFonts w:asciiTheme="majorHAnsi" w:hAnsiTheme="majorHAnsi" w:cstheme="majorHAnsi"/>
                <w:lang w:val="en-US"/>
              </w:rPr>
              <w:t>sửa</w:t>
            </w:r>
            <w:proofErr w:type="spellEnd"/>
            <w:r w:rsidR="00F52D73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F52D73" w:rsidRPr="00D5653B">
              <w:rPr>
                <w:rFonts w:asciiTheme="majorHAnsi" w:hAnsiTheme="majorHAnsi" w:cstheme="majorHAnsi"/>
                <w:lang w:val="en-US"/>
              </w:rPr>
              <w:t>thông</w:t>
            </w:r>
            <w:proofErr w:type="spellEnd"/>
            <w:r w:rsidR="00F52D73" w:rsidRPr="00D5653B">
              <w:rPr>
                <w:rFonts w:asciiTheme="majorHAnsi" w:hAnsiTheme="majorHAnsi" w:cstheme="majorHAnsi"/>
                <w:lang w:val="en-US"/>
              </w:rPr>
              <w:t xml:space="preserve"> tin của mục </w:t>
            </w:r>
            <w:proofErr w:type="spellStart"/>
            <w:r w:rsidR="00F52D73" w:rsidRPr="00D5653B">
              <w:rPr>
                <w:rFonts w:asciiTheme="majorHAnsi" w:hAnsiTheme="majorHAnsi" w:cstheme="majorHAnsi"/>
                <w:lang w:val="en-US"/>
              </w:rPr>
              <w:t>muốn</w:t>
            </w:r>
            <w:proofErr w:type="spellEnd"/>
            <w:r w:rsidR="00F52D73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F52D73" w:rsidRPr="00D5653B">
              <w:rPr>
                <w:rFonts w:asciiTheme="majorHAnsi" w:hAnsiTheme="majorHAnsi" w:cstheme="majorHAnsi"/>
                <w:lang w:val="en-US"/>
              </w:rPr>
              <w:t>sửa</w:t>
            </w:r>
            <w:proofErr w:type="spellEnd"/>
            <w:r w:rsidR="00F52D73" w:rsidRPr="00D5653B">
              <w:rPr>
                <w:rFonts w:asciiTheme="majorHAnsi" w:hAnsiTheme="majorHAnsi" w:cstheme="majorHAnsi"/>
                <w:lang w:val="en-US"/>
              </w:rPr>
              <w:t xml:space="preserve"> -&gt; </w:t>
            </w:r>
            <w:proofErr w:type="spellStart"/>
            <w:r w:rsidR="00F52D73" w:rsidRPr="00D5653B">
              <w:rPr>
                <w:rFonts w:asciiTheme="majorHAnsi" w:hAnsiTheme="majorHAnsi" w:cstheme="majorHAnsi"/>
                <w:lang w:val="en-US"/>
              </w:rPr>
              <w:t>nhấn</w:t>
            </w:r>
            <w:proofErr w:type="spellEnd"/>
            <w:r w:rsidR="00F52D73" w:rsidRPr="00D5653B">
              <w:rPr>
                <w:rFonts w:asciiTheme="majorHAnsi" w:hAnsiTheme="majorHAnsi" w:cstheme="majorHAnsi"/>
                <w:lang w:val="en-US"/>
              </w:rPr>
              <w:t xml:space="preserve"> “</w:t>
            </w:r>
            <w:proofErr w:type="spellStart"/>
            <w:r w:rsidR="00F52D73" w:rsidRPr="00D5653B">
              <w:rPr>
                <w:rFonts w:asciiTheme="majorHAnsi" w:hAnsiTheme="majorHAnsi" w:cstheme="majorHAnsi"/>
                <w:lang w:val="en-US"/>
              </w:rPr>
              <w:t>Xác</w:t>
            </w:r>
            <w:proofErr w:type="spellEnd"/>
            <w:r w:rsidR="00F52D73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F52D73" w:rsidRPr="00D5653B">
              <w:rPr>
                <w:rFonts w:asciiTheme="majorHAnsi" w:hAnsiTheme="majorHAnsi" w:cstheme="majorHAnsi"/>
                <w:lang w:val="en-US"/>
              </w:rPr>
              <w:t>nhận</w:t>
            </w:r>
            <w:proofErr w:type="spellEnd"/>
            <w:r w:rsidR="00F52D73" w:rsidRPr="00D5653B">
              <w:rPr>
                <w:rFonts w:asciiTheme="majorHAnsi" w:hAnsiTheme="majorHAnsi" w:cstheme="majorHAnsi"/>
                <w:lang w:val="en-US"/>
              </w:rPr>
              <w:t>”</w:t>
            </w:r>
          </w:p>
          <w:p w14:paraId="6D886C70" w14:textId="6A0BF030" w:rsidR="00F52D73" w:rsidRPr="00D5653B" w:rsidRDefault="004C3275" w:rsidP="000E2B78">
            <w:pPr>
              <w:autoSpaceDE/>
              <w:autoSpaceDN/>
              <w:spacing w:line="240" w:lineRule="auto"/>
              <w:ind w:left="144" w:right="144"/>
              <w:jc w:val="both"/>
              <w:rPr>
                <w:rFonts w:asciiTheme="majorHAnsi" w:hAnsiTheme="majorHAnsi" w:cstheme="majorHAnsi"/>
                <w:lang w:val="en-US"/>
              </w:rPr>
            </w:pPr>
            <w:r>
              <w:rPr>
                <w:rFonts w:asciiTheme="majorHAnsi" w:hAnsiTheme="majorHAnsi" w:cstheme="majorHAnsi"/>
                <w:lang w:val="en-US"/>
              </w:rPr>
              <w:t xml:space="preserve">- </w:t>
            </w:r>
            <w:proofErr w:type="spellStart"/>
            <w:r w:rsidR="00F52D73" w:rsidRPr="00D5653B">
              <w:rPr>
                <w:rFonts w:asciiTheme="majorHAnsi" w:hAnsiTheme="majorHAnsi" w:cstheme="majorHAnsi"/>
                <w:lang w:val="en-US"/>
              </w:rPr>
              <w:t>Thông</w:t>
            </w:r>
            <w:proofErr w:type="spellEnd"/>
            <w:r w:rsidR="00F52D73" w:rsidRPr="00D5653B">
              <w:rPr>
                <w:rFonts w:asciiTheme="majorHAnsi" w:hAnsiTheme="majorHAnsi" w:cstheme="majorHAnsi"/>
                <w:lang w:val="en-US"/>
              </w:rPr>
              <w:t xml:space="preserve"> tin </w:t>
            </w:r>
            <w:proofErr w:type="spellStart"/>
            <w:r w:rsidR="00F52D73" w:rsidRPr="00D5653B">
              <w:rPr>
                <w:rFonts w:asciiTheme="majorHAnsi" w:hAnsiTheme="majorHAnsi" w:cstheme="majorHAnsi"/>
                <w:lang w:val="en-US"/>
              </w:rPr>
              <w:t>cá</w:t>
            </w:r>
            <w:proofErr w:type="spellEnd"/>
            <w:r w:rsidR="00F52D73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F52D73" w:rsidRPr="00D5653B">
              <w:rPr>
                <w:rFonts w:asciiTheme="majorHAnsi" w:hAnsiTheme="majorHAnsi" w:cstheme="majorHAnsi"/>
                <w:lang w:val="en-US"/>
              </w:rPr>
              <w:t>nhân</w:t>
            </w:r>
            <w:proofErr w:type="spellEnd"/>
            <w:r w:rsidR="00F52D73" w:rsidRPr="00D5653B">
              <w:rPr>
                <w:rFonts w:asciiTheme="majorHAnsi" w:hAnsiTheme="majorHAnsi" w:cstheme="majorHAnsi"/>
                <w:lang w:val="en-US"/>
              </w:rPr>
              <w:t xml:space="preserve"> c</w:t>
            </w:r>
            <w:r w:rsidR="00037DD9" w:rsidRPr="00D5653B">
              <w:rPr>
                <w:rFonts w:asciiTheme="majorHAnsi" w:hAnsiTheme="majorHAnsi" w:cstheme="majorHAnsi"/>
                <w:lang w:val="en-US"/>
              </w:rPr>
              <w:t xml:space="preserve">ủa </w:t>
            </w:r>
            <w:proofErr w:type="spellStart"/>
            <w:r w:rsidR="00037DD9" w:rsidRPr="00D5653B">
              <w:rPr>
                <w:rFonts w:asciiTheme="majorHAnsi" w:hAnsiTheme="majorHAnsi" w:cstheme="majorHAnsi"/>
                <w:lang w:val="en-US"/>
              </w:rPr>
              <w:t>nhân</w:t>
            </w:r>
            <w:proofErr w:type="spellEnd"/>
            <w:r w:rsidR="00037DD9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037DD9" w:rsidRPr="00D5653B">
              <w:rPr>
                <w:rFonts w:asciiTheme="majorHAnsi" w:hAnsiTheme="majorHAnsi" w:cstheme="majorHAnsi"/>
                <w:lang w:val="en-US"/>
              </w:rPr>
              <w:t>viên</w:t>
            </w:r>
            <w:proofErr w:type="spellEnd"/>
            <w:r w:rsidR="00037DD9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037DD9" w:rsidRPr="00D5653B">
              <w:rPr>
                <w:rFonts w:asciiTheme="majorHAnsi" w:hAnsiTheme="majorHAnsi" w:cstheme="majorHAnsi"/>
                <w:lang w:val="en-US"/>
              </w:rPr>
              <w:t>đã</w:t>
            </w:r>
            <w:proofErr w:type="spellEnd"/>
            <w:r w:rsidR="00037DD9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037DD9" w:rsidRPr="00D5653B">
              <w:rPr>
                <w:rFonts w:asciiTheme="majorHAnsi" w:hAnsiTheme="majorHAnsi" w:cstheme="majorHAnsi"/>
                <w:lang w:val="en-US"/>
              </w:rPr>
              <w:t>sửa</w:t>
            </w:r>
            <w:proofErr w:type="spellEnd"/>
            <w:r w:rsidR="00037DD9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037DD9" w:rsidRPr="00D5653B">
              <w:rPr>
                <w:rFonts w:asciiTheme="majorHAnsi" w:hAnsiTheme="majorHAnsi" w:cstheme="majorHAnsi"/>
                <w:lang w:val="en-US"/>
              </w:rPr>
              <w:t>được</w:t>
            </w:r>
            <w:proofErr w:type="spellEnd"/>
            <w:r w:rsidR="00037DD9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037DD9" w:rsidRPr="00D5653B">
              <w:rPr>
                <w:rFonts w:asciiTheme="majorHAnsi" w:hAnsiTheme="majorHAnsi" w:cstheme="majorHAnsi"/>
                <w:lang w:val="en-US"/>
              </w:rPr>
              <w:t>cập</w:t>
            </w:r>
            <w:proofErr w:type="spellEnd"/>
            <w:r w:rsidR="00037DD9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037DD9" w:rsidRPr="00D5653B">
              <w:rPr>
                <w:rFonts w:asciiTheme="majorHAnsi" w:hAnsiTheme="majorHAnsi" w:cstheme="majorHAnsi"/>
                <w:lang w:val="en-US"/>
              </w:rPr>
              <w:t>nhật</w:t>
            </w:r>
            <w:proofErr w:type="spellEnd"/>
            <w:r w:rsidR="00037DD9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037DD9" w:rsidRPr="00D5653B">
              <w:rPr>
                <w:rFonts w:asciiTheme="majorHAnsi" w:hAnsiTheme="majorHAnsi" w:cstheme="majorHAnsi"/>
                <w:lang w:val="en-US"/>
              </w:rPr>
              <w:t>trên</w:t>
            </w:r>
            <w:proofErr w:type="spellEnd"/>
            <w:r w:rsidR="00037DD9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lang w:val="en-US"/>
              </w:rPr>
              <w:t>giao</w:t>
            </w:r>
            <w:proofErr w:type="spellEnd"/>
            <w:r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lang w:val="en-US"/>
              </w:rPr>
              <w:t>diện</w:t>
            </w:r>
            <w:proofErr w:type="spellEnd"/>
            <w:r w:rsidR="00037DD9" w:rsidRPr="00D5653B">
              <w:rPr>
                <w:rFonts w:asciiTheme="majorHAnsi" w:hAnsiTheme="majorHAnsi" w:cstheme="majorHAnsi"/>
                <w:lang w:val="en-US"/>
              </w:rPr>
              <w:t xml:space="preserve"> và </w:t>
            </w:r>
            <w:r>
              <w:rPr>
                <w:rFonts w:asciiTheme="majorHAnsi" w:hAnsiTheme="majorHAnsi" w:cstheme="majorHAnsi"/>
                <w:lang w:val="en-US"/>
              </w:rPr>
              <w:t>database</w:t>
            </w:r>
            <w:r w:rsidR="00F52D73" w:rsidRPr="00D5653B">
              <w:rPr>
                <w:rFonts w:asciiTheme="majorHAnsi" w:hAnsiTheme="majorHAnsi" w:cstheme="majorHAnsi"/>
                <w:lang w:val="en-US"/>
              </w:rPr>
              <w:t>.</w:t>
            </w:r>
          </w:p>
        </w:tc>
      </w:tr>
      <w:tr w:rsidR="00F52D73" w:rsidRPr="00D5653B" w14:paraId="7D7D8CD5" w14:textId="77777777" w:rsidTr="00533045">
        <w:trPr>
          <w:trHeight w:val="812"/>
        </w:trPr>
        <w:tc>
          <w:tcPr>
            <w:tcW w:w="2205" w:type="dxa"/>
          </w:tcPr>
          <w:p w14:paraId="280BA44F" w14:textId="77777777" w:rsidR="00F52D73" w:rsidRPr="00D5653B" w:rsidRDefault="00F52D73" w:rsidP="00327B41">
            <w:pPr>
              <w:pStyle w:val="TableParagraph"/>
              <w:spacing w:before="2"/>
              <w:ind w:left="144" w:right="144"/>
              <w:jc w:val="left"/>
              <w:rPr>
                <w:rFonts w:asciiTheme="majorHAnsi" w:hAnsiTheme="majorHAnsi" w:cstheme="majorHAnsi"/>
                <w:b/>
              </w:rPr>
            </w:pPr>
            <w:proofErr w:type="spellStart"/>
            <w:r w:rsidRPr="00D5653B">
              <w:rPr>
                <w:rFonts w:asciiTheme="majorHAnsi" w:hAnsiTheme="majorHAnsi" w:cstheme="majorHAnsi"/>
                <w:b/>
              </w:rPr>
              <w:t>Dòng</w:t>
            </w:r>
            <w:proofErr w:type="spellEnd"/>
            <w:r w:rsidRPr="00D5653B">
              <w:rPr>
                <w:rFonts w:asciiTheme="majorHAnsi" w:hAnsiTheme="majorHAnsi" w:cstheme="majorHAnsi"/>
                <w:b/>
                <w:spacing w:val="-2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sự</w:t>
            </w:r>
            <w:proofErr w:type="spellEnd"/>
            <w:r w:rsidRPr="00D5653B">
              <w:rPr>
                <w:rFonts w:asciiTheme="majorHAnsi" w:hAnsiTheme="majorHAnsi" w:cstheme="majorHAnsi"/>
                <w:b/>
                <w:spacing w:val="-1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kiện</w:t>
            </w:r>
            <w:proofErr w:type="spellEnd"/>
            <w:r w:rsidRPr="00D5653B">
              <w:rPr>
                <w:rFonts w:asciiTheme="majorHAnsi" w:hAnsiTheme="majorHAnsi" w:cstheme="majorHAnsi"/>
                <w:b/>
                <w:spacing w:val="-2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khác</w:t>
            </w:r>
            <w:proofErr w:type="spellEnd"/>
          </w:p>
        </w:tc>
        <w:tc>
          <w:tcPr>
            <w:tcW w:w="7237" w:type="dxa"/>
            <w:tcBorders>
              <w:right w:val="single" w:sz="6" w:space="0" w:color="000000" w:themeColor="text1"/>
            </w:tcBorders>
          </w:tcPr>
          <w:p w14:paraId="61AB237E" w14:textId="71836826" w:rsidR="00F52D73" w:rsidRPr="00D5653B" w:rsidRDefault="00037DD9" w:rsidP="00294CB2">
            <w:pPr>
              <w:pStyle w:val="TableParagraph"/>
              <w:keepNext/>
              <w:tabs>
                <w:tab w:val="left" w:pos="1402"/>
              </w:tabs>
              <w:spacing w:line="336" w:lineRule="exact"/>
              <w:ind w:left="144" w:right="144"/>
              <w:jc w:val="both"/>
              <w:rPr>
                <w:rFonts w:asciiTheme="majorHAnsi" w:hAnsiTheme="majorHAnsi" w:cstheme="majorHAnsi"/>
                <w:lang w:val="en-US"/>
              </w:rPr>
            </w:pP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Nếu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admin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ấn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nút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“</w:t>
            </w:r>
            <w:r w:rsidR="00D62BBB" w:rsidRPr="00D5653B">
              <w:rPr>
                <w:rFonts w:asciiTheme="majorHAnsi" w:hAnsiTheme="majorHAnsi" w:cstheme="majorHAnsi"/>
                <w:lang w:val="en-US"/>
              </w:rPr>
              <w:t>←</w:t>
            </w:r>
            <w:r w:rsidRPr="00D5653B">
              <w:rPr>
                <w:rFonts w:asciiTheme="majorHAnsi" w:hAnsiTheme="majorHAnsi" w:cstheme="majorHAnsi"/>
                <w:lang w:val="en-US"/>
              </w:rPr>
              <w:t xml:space="preserve">”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khi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chưa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ăn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chọn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nút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“</w:t>
            </w:r>
            <w:proofErr w:type="spellStart"/>
            <w:r w:rsidR="00416A57">
              <w:rPr>
                <w:rFonts w:asciiTheme="majorHAnsi" w:hAnsiTheme="majorHAnsi" w:cstheme="majorHAnsi"/>
                <w:lang w:val="vi-VN"/>
              </w:rPr>
              <w:t>Xác</w:t>
            </w:r>
            <w:proofErr w:type="spellEnd"/>
            <w:r w:rsidR="00416A57">
              <w:rPr>
                <w:rFonts w:asciiTheme="majorHAnsi" w:hAnsiTheme="majorHAnsi" w:cstheme="majorHAnsi"/>
                <w:lang w:val="vi-VN"/>
              </w:rPr>
              <w:t xml:space="preserve"> </w:t>
            </w:r>
            <w:proofErr w:type="spellStart"/>
            <w:r w:rsidR="00416A57">
              <w:rPr>
                <w:rFonts w:asciiTheme="majorHAnsi" w:hAnsiTheme="majorHAnsi" w:cstheme="majorHAnsi"/>
                <w:lang w:val="vi-VN"/>
              </w:rPr>
              <w:t>nhận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”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thì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thông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tin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cá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nhân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của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nhân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viên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sẽ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không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được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cập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nhật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>.</w:t>
            </w:r>
          </w:p>
        </w:tc>
      </w:tr>
    </w:tbl>
    <w:p w14:paraId="61A1B892" w14:textId="340FAC68" w:rsidR="00294CB2" w:rsidRDefault="00294CB2" w:rsidP="00294CB2">
      <w:pPr>
        <w:pStyle w:val="Caption"/>
        <w:ind w:left="0"/>
        <w:jc w:val="center"/>
      </w:pPr>
      <w:bookmarkStart w:id="277" w:name="_Toc106816516"/>
      <w:proofErr w:type="spellStart"/>
      <w:r>
        <w:t>Bảng</w:t>
      </w:r>
      <w:proofErr w:type="spellEnd"/>
      <w:r>
        <w:t xml:space="preserve"> </w:t>
      </w:r>
      <w:r w:rsidR="006179BC">
        <w:fldChar w:fldCharType="begin"/>
      </w:r>
      <w:r w:rsidR="006179BC">
        <w:instrText xml:space="preserve"> STYLEREF 1 \s </w:instrText>
      </w:r>
      <w:r w:rsidR="006179BC">
        <w:fldChar w:fldCharType="separate"/>
      </w:r>
      <w:r w:rsidR="006179BC">
        <w:rPr>
          <w:noProof/>
        </w:rPr>
        <w:t>3</w:t>
      </w:r>
      <w:r w:rsidR="006179BC">
        <w:fldChar w:fldCharType="end"/>
      </w:r>
      <w:r w:rsidR="006179BC">
        <w:t>.</w:t>
      </w:r>
      <w:r w:rsidR="006179BC">
        <w:fldChar w:fldCharType="begin"/>
      </w:r>
      <w:r w:rsidR="006179BC">
        <w:instrText xml:space="preserve"> SEQ Bảng \* ARABIC \s 1 </w:instrText>
      </w:r>
      <w:r w:rsidR="006179BC">
        <w:fldChar w:fldCharType="separate"/>
      </w:r>
      <w:r w:rsidR="006179BC">
        <w:rPr>
          <w:noProof/>
        </w:rPr>
        <w:t>25</w:t>
      </w:r>
      <w:r w:rsidR="006179BC">
        <w:fldChar w:fldCharType="end"/>
      </w:r>
      <w:r>
        <w:rPr>
          <w:lang w:val="en-US"/>
        </w:rPr>
        <w:t xml:space="preserve"> Use case </w:t>
      </w:r>
      <w:proofErr w:type="spellStart"/>
      <w:r>
        <w:rPr>
          <w:lang w:val="en-US"/>
        </w:rPr>
        <w:t>sửa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nhân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viên</w:t>
      </w:r>
      <w:bookmarkEnd w:id="277"/>
      <w:proofErr w:type="spellEnd"/>
    </w:p>
    <w:p w14:paraId="4C72DD6C" w14:textId="60E4324E" w:rsidR="0016219B" w:rsidRDefault="0016219B" w:rsidP="0030117C">
      <w:pPr>
        <w:pStyle w:val="Heading4"/>
        <w:rPr>
          <w:rFonts w:cstheme="majorHAnsi"/>
          <w:lang w:val="en-US"/>
        </w:rPr>
      </w:pPr>
      <w:proofErr w:type="spellStart"/>
      <w:r w:rsidRPr="0016219B">
        <w:rPr>
          <w:rFonts w:cstheme="majorHAnsi"/>
          <w:lang w:val="en-US"/>
        </w:rPr>
        <w:lastRenderedPageBreak/>
        <w:t>Hỗ</w:t>
      </w:r>
      <w:proofErr w:type="spellEnd"/>
      <w:r w:rsidRPr="0016219B">
        <w:rPr>
          <w:rFonts w:cstheme="majorHAnsi"/>
          <w:lang w:val="en-US"/>
        </w:rPr>
        <w:t xml:space="preserve"> </w:t>
      </w:r>
      <w:proofErr w:type="spellStart"/>
      <w:r w:rsidRPr="0016219B">
        <w:rPr>
          <w:rFonts w:cstheme="majorHAnsi"/>
          <w:lang w:val="en-US"/>
        </w:rPr>
        <w:t>trợ</w:t>
      </w:r>
      <w:proofErr w:type="spellEnd"/>
      <w:r w:rsidRPr="0016219B">
        <w:rPr>
          <w:rFonts w:cstheme="majorHAnsi"/>
          <w:lang w:val="en-US"/>
        </w:rPr>
        <w:t xml:space="preserve"> </w:t>
      </w:r>
      <w:proofErr w:type="spellStart"/>
      <w:r w:rsidRPr="0016219B">
        <w:rPr>
          <w:rFonts w:cstheme="majorHAnsi"/>
          <w:lang w:val="en-US"/>
        </w:rPr>
        <w:t>khách</w:t>
      </w:r>
      <w:proofErr w:type="spellEnd"/>
      <w:r w:rsidRPr="0016219B">
        <w:rPr>
          <w:rFonts w:cstheme="majorHAnsi"/>
          <w:lang w:val="en-US"/>
        </w:rPr>
        <w:t xml:space="preserve"> </w:t>
      </w:r>
      <w:proofErr w:type="spellStart"/>
      <w:r w:rsidRPr="0016219B">
        <w:rPr>
          <w:rFonts w:cstheme="majorHAnsi"/>
          <w:lang w:val="en-US"/>
        </w:rPr>
        <w:t>hàng</w:t>
      </w:r>
      <w:proofErr w:type="spellEnd"/>
      <w:r w:rsidRPr="0016219B">
        <w:rPr>
          <w:rFonts w:cstheme="majorHAnsi"/>
          <w:lang w:val="en-US"/>
        </w:rPr>
        <w:t xml:space="preserve"> (Admin/ Staff) </w:t>
      </w:r>
    </w:p>
    <w:p w14:paraId="392CA779" w14:textId="77777777" w:rsidR="002F6445" w:rsidRDefault="00563FD2" w:rsidP="002F6445">
      <w:pPr>
        <w:keepNext/>
        <w:ind w:left="0"/>
        <w:jc w:val="center"/>
      </w:pPr>
      <w:r>
        <w:rPr>
          <w:noProof/>
          <w:lang w:val="en-US"/>
        </w:rPr>
        <w:drawing>
          <wp:inline distT="0" distB="0" distL="0" distR="0" wp14:anchorId="06C4AD77" wp14:editId="1D68AD9A">
            <wp:extent cx="5943600" cy="4275505"/>
            <wp:effectExtent l="0" t="0" r="0" b="0"/>
            <wp:docPr id="4140" name="Picture 4140" descr="F:\Khoa\bt\DoAn1\UseCase\Hỗ trợ khách hàng (AdminStaff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 descr="F:\Khoa\bt\DoAn1\UseCase\Hỗ trợ khách hàng (AdminStaff).png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5871" cy="42843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79D061" w14:textId="7DB10A4D" w:rsidR="00563FD2" w:rsidRDefault="002F6445" w:rsidP="002F6445">
      <w:pPr>
        <w:pStyle w:val="Caption"/>
        <w:ind w:left="0"/>
        <w:jc w:val="center"/>
      </w:pPr>
      <w:bookmarkStart w:id="278" w:name="_Toc106818851"/>
      <w:proofErr w:type="spellStart"/>
      <w:r>
        <w:t>Hình</w:t>
      </w:r>
      <w:proofErr w:type="spellEnd"/>
      <w:r>
        <w:t xml:space="preserve">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3</w:t>
      </w:r>
      <w:r>
        <w:fldChar w:fldCharType="end"/>
      </w:r>
      <w:r>
        <w:t>.</w:t>
      </w:r>
      <w:r w:rsidR="005734A4">
        <w:fldChar w:fldCharType="begin"/>
      </w:r>
      <w:r w:rsidR="005734A4">
        <w:instrText xml:space="preserve"> SEQ Hình \* ARABIC \s 1 </w:instrText>
      </w:r>
      <w:r w:rsidR="005734A4">
        <w:fldChar w:fldCharType="separate"/>
      </w:r>
      <w:r w:rsidR="005734A4">
        <w:rPr>
          <w:noProof/>
        </w:rPr>
        <w:t>33</w:t>
      </w:r>
      <w:r w:rsidR="005734A4">
        <w:fldChar w:fldCharType="end"/>
      </w:r>
      <w:r>
        <w:rPr>
          <w:lang w:val="en-US"/>
        </w:rPr>
        <w:t xml:space="preserve"> </w:t>
      </w:r>
      <w:proofErr w:type="spellStart"/>
      <w:r w:rsidRPr="00830C1B">
        <w:rPr>
          <w:lang w:val="en-US"/>
        </w:rPr>
        <w:t>Sơ</w:t>
      </w:r>
      <w:proofErr w:type="spellEnd"/>
      <w:r w:rsidRPr="00830C1B">
        <w:rPr>
          <w:lang w:val="en-US"/>
        </w:rPr>
        <w:t xml:space="preserve"> đồ </w:t>
      </w:r>
      <w:proofErr w:type="spellStart"/>
      <w:r w:rsidRPr="00830C1B">
        <w:rPr>
          <w:lang w:val="en-US"/>
        </w:rPr>
        <w:t>hoạt</w:t>
      </w:r>
      <w:proofErr w:type="spellEnd"/>
      <w:r w:rsidRPr="00830C1B">
        <w:rPr>
          <w:lang w:val="en-US"/>
        </w:rPr>
        <w:t xml:space="preserve"> động </w:t>
      </w:r>
      <w:proofErr w:type="spellStart"/>
      <w:r w:rsidRPr="00830C1B">
        <w:rPr>
          <w:lang w:val="en-US"/>
        </w:rPr>
        <w:t>Hỗ</w:t>
      </w:r>
      <w:proofErr w:type="spellEnd"/>
      <w:r w:rsidRPr="00830C1B">
        <w:rPr>
          <w:lang w:val="en-US"/>
        </w:rPr>
        <w:t xml:space="preserve"> </w:t>
      </w:r>
      <w:proofErr w:type="spellStart"/>
      <w:r w:rsidRPr="00830C1B">
        <w:rPr>
          <w:lang w:val="en-US"/>
        </w:rPr>
        <w:t>trợ</w:t>
      </w:r>
      <w:proofErr w:type="spellEnd"/>
      <w:r w:rsidRPr="00830C1B">
        <w:rPr>
          <w:lang w:val="en-US"/>
        </w:rPr>
        <w:t xml:space="preserve"> </w:t>
      </w:r>
      <w:proofErr w:type="spellStart"/>
      <w:r w:rsidRPr="00830C1B">
        <w:rPr>
          <w:lang w:val="en-US"/>
        </w:rPr>
        <w:t>khách</w:t>
      </w:r>
      <w:proofErr w:type="spellEnd"/>
      <w:r w:rsidRPr="00830C1B">
        <w:rPr>
          <w:lang w:val="en-US"/>
        </w:rPr>
        <w:t xml:space="preserve"> </w:t>
      </w:r>
      <w:proofErr w:type="spellStart"/>
      <w:r w:rsidRPr="00830C1B">
        <w:rPr>
          <w:lang w:val="en-US"/>
        </w:rPr>
        <w:t>hàng</w:t>
      </w:r>
      <w:proofErr w:type="spellEnd"/>
      <w:r w:rsidRPr="00830C1B">
        <w:rPr>
          <w:lang w:val="en-US"/>
        </w:rPr>
        <w:t xml:space="preserve"> (Admin/Staff)</w:t>
      </w:r>
      <w:bookmarkEnd w:id="278"/>
    </w:p>
    <w:p w14:paraId="2D6ACE8D" w14:textId="5193C859" w:rsidR="00563FD2" w:rsidRPr="00563FD2" w:rsidRDefault="00563FD2" w:rsidP="00563FD2">
      <w:pPr>
        <w:ind w:left="0"/>
        <w:jc w:val="center"/>
        <w:rPr>
          <w:lang w:val="en-US"/>
        </w:rPr>
      </w:pPr>
    </w:p>
    <w:tbl>
      <w:tblPr>
        <w:tblW w:w="0" w:type="auto"/>
        <w:tblInd w:w="62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205"/>
        <w:gridCol w:w="7237"/>
      </w:tblGrid>
      <w:tr w:rsidR="00A94C00" w:rsidRPr="00D5653B" w14:paraId="003DF4FF" w14:textId="77777777" w:rsidTr="00A85CB5">
        <w:trPr>
          <w:trHeight w:val="544"/>
        </w:trPr>
        <w:tc>
          <w:tcPr>
            <w:tcW w:w="9442" w:type="dxa"/>
            <w:gridSpan w:val="2"/>
            <w:tcBorders>
              <w:right w:val="single" w:sz="6" w:space="0" w:color="000000" w:themeColor="text1"/>
            </w:tcBorders>
            <w:shd w:val="clear" w:color="auto" w:fill="D0CECE"/>
          </w:tcPr>
          <w:p w14:paraId="3BD1F201" w14:textId="77777777" w:rsidR="00A94C00" w:rsidRPr="00D5653B" w:rsidRDefault="00A94C00" w:rsidP="00A85CB5">
            <w:pPr>
              <w:pStyle w:val="TableParagraph"/>
              <w:ind w:left="144" w:right="144"/>
              <w:jc w:val="left"/>
              <w:rPr>
                <w:rFonts w:asciiTheme="majorHAnsi" w:hAnsiTheme="majorHAnsi" w:cstheme="majorHAnsi"/>
                <w:sz w:val="24"/>
              </w:rPr>
            </w:pPr>
          </w:p>
        </w:tc>
      </w:tr>
      <w:tr w:rsidR="00A94C00" w:rsidRPr="00D5653B" w14:paraId="0A249A34" w14:textId="77777777" w:rsidTr="00A85CB5">
        <w:trPr>
          <w:trHeight w:val="568"/>
        </w:trPr>
        <w:tc>
          <w:tcPr>
            <w:tcW w:w="2205" w:type="dxa"/>
          </w:tcPr>
          <w:p w14:paraId="63EC8BF0" w14:textId="77777777" w:rsidR="00A94C00" w:rsidRPr="00D5653B" w:rsidRDefault="00A94C00" w:rsidP="00A85CB5">
            <w:pPr>
              <w:pStyle w:val="TableParagraph"/>
              <w:spacing w:before="2"/>
              <w:ind w:left="144" w:right="144"/>
              <w:jc w:val="left"/>
              <w:rPr>
                <w:rFonts w:asciiTheme="majorHAnsi" w:hAnsiTheme="majorHAnsi" w:cstheme="majorHAnsi"/>
                <w:b/>
              </w:rPr>
            </w:pPr>
            <w:r w:rsidRPr="00D5653B">
              <w:rPr>
                <w:rFonts w:asciiTheme="majorHAnsi" w:hAnsiTheme="majorHAnsi" w:cstheme="majorHAnsi"/>
                <w:b/>
              </w:rPr>
              <w:t>Tên</w:t>
            </w:r>
            <w:r w:rsidRPr="00D5653B">
              <w:rPr>
                <w:rFonts w:asciiTheme="majorHAnsi" w:hAnsiTheme="majorHAnsi" w:cstheme="majorHAnsi"/>
                <w:b/>
                <w:spacing w:val="-3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Use</w:t>
            </w:r>
            <w:proofErr w:type="spellEnd"/>
            <w:r w:rsidRPr="00D5653B">
              <w:rPr>
                <w:rFonts w:asciiTheme="majorHAnsi" w:hAnsiTheme="majorHAnsi" w:cstheme="majorHAnsi"/>
                <w:b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Case</w:t>
            </w:r>
            <w:proofErr w:type="spellEnd"/>
          </w:p>
        </w:tc>
        <w:tc>
          <w:tcPr>
            <w:tcW w:w="7237" w:type="dxa"/>
            <w:tcBorders>
              <w:right w:val="single" w:sz="6" w:space="0" w:color="000000" w:themeColor="text1"/>
            </w:tcBorders>
          </w:tcPr>
          <w:p w14:paraId="04C163F6" w14:textId="48498ED5" w:rsidR="00A94C00" w:rsidRPr="00D5653B" w:rsidRDefault="00984FAD" w:rsidP="00A85CB5">
            <w:pPr>
              <w:pStyle w:val="TableParagraph"/>
              <w:spacing w:line="326" w:lineRule="exact"/>
              <w:ind w:left="144" w:right="144"/>
              <w:jc w:val="both"/>
              <w:rPr>
                <w:rFonts w:asciiTheme="majorHAnsi" w:hAnsiTheme="majorHAnsi" w:cstheme="majorHAnsi"/>
              </w:rPr>
            </w:pPr>
            <w:proofErr w:type="spellStart"/>
            <w:r w:rsidRPr="00984FAD">
              <w:rPr>
                <w:rFonts w:asciiTheme="majorHAnsi" w:hAnsiTheme="majorHAnsi" w:cstheme="majorHAnsi"/>
              </w:rPr>
              <w:t>Hỗ</w:t>
            </w:r>
            <w:proofErr w:type="spellEnd"/>
            <w:r w:rsidRPr="00984FAD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984FAD">
              <w:rPr>
                <w:rFonts w:asciiTheme="majorHAnsi" w:hAnsiTheme="majorHAnsi" w:cstheme="majorHAnsi"/>
              </w:rPr>
              <w:t>trợ</w:t>
            </w:r>
            <w:proofErr w:type="spellEnd"/>
            <w:r w:rsidRPr="00984FAD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984FAD">
              <w:rPr>
                <w:rFonts w:asciiTheme="majorHAnsi" w:hAnsiTheme="majorHAnsi" w:cstheme="majorHAnsi"/>
              </w:rPr>
              <w:t>khách</w:t>
            </w:r>
            <w:proofErr w:type="spellEnd"/>
            <w:r w:rsidRPr="00984FAD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984FAD">
              <w:rPr>
                <w:rFonts w:asciiTheme="majorHAnsi" w:hAnsiTheme="majorHAnsi" w:cstheme="majorHAnsi"/>
              </w:rPr>
              <w:t>hàng</w:t>
            </w:r>
            <w:proofErr w:type="spellEnd"/>
            <w:r w:rsidRPr="00984FAD">
              <w:rPr>
                <w:rFonts w:asciiTheme="majorHAnsi" w:hAnsiTheme="majorHAnsi" w:cstheme="majorHAnsi"/>
              </w:rPr>
              <w:t xml:space="preserve"> (Admin/ </w:t>
            </w:r>
            <w:proofErr w:type="spellStart"/>
            <w:r w:rsidRPr="00984FAD">
              <w:rPr>
                <w:rFonts w:asciiTheme="majorHAnsi" w:hAnsiTheme="majorHAnsi" w:cstheme="majorHAnsi"/>
              </w:rPr>
              <w:t>Staff</w:t>
            </w:r>
            <w:proofErr w:type="spellEnd"/>
            <w:r w:rsidRPr="00984FAD">
              <w:rPr>
                <w:rFonts w:asciiTheme="majorHAnsi" w:hAnsiTheme="majorHAnsi" w:cstheme="majorHAnsi"/>
              </w:rPr>
              <w:t>)</w:t>
            </w:r>
          </w:p>
        </w:tc>
      </w:tr>
      <w:tr w:rsidR="00A94C00" w:rsidRPr="00D5653B" w14:paraId="5215647F" w14:textId="77777777" w:rsidTr="00A85CB5">
        <w:trPr>
          <w:trHeight w:val="568"/>
        </w:trPr>
        <w:tc>
          <w:tcPr>
            <w:tcW w:w="2205" w:type="dxa"/>
          </w:tcPr>
          <w:p w14:paraId="393C7B75" w14:textId="77777777" w:rsidR="00A94C00" w:rsidRPr="00D5653B" w:rsidRDefault="00A94C00" w:rsidP="00A85CB5">
            <w:pPr>
              <w:pStyle w:val="TableParagraph"/>
              <w:spacing w:before="2"/>
              <w:ind w:left="144" w:right="144"/>
              <w:jc w:val="left"/>
              <w:rPr>
                <w:rFonts w:asciiTheme="majorHAnsi" w:hAnsiTheme="majorHAnsi" w:cstheme="majorHAnsi"/>
                <w:b/>
              </w:rPr>
            </w:pPr>
            <w:r w:rsidRPr="00D5653B">
              <w:rPr>
                <w:rFonts w:asciiTheme="majorHAnsi" w:hAnsiTheme="majorHAnsi" w:cstheme="majorHAnsi"/>
                <w:b/>
              </w:rPr>
              <w:t>Mô</w:t>
            </w:r>
            <w:r w:rsidRPr="00D5653B">
              <w:rPr>
                <w:rFonts w:asciiTheme="majorHAnsi" w:hAnsiTheme="majorHAnsi" w:cstheme="majorHAnsi"/>
                <w:b/>
                <w:spacing w:val="-1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tả</w:t>
            </w:r>
            <w:proofErr w:type="spellEnd"/>
          </w:p>
        </w:tc>
        <w:tc>
          <w:tcPr>
            <w:tcW w:w="7237" w:type="dxa"/>
            <w:tcBorders>
              <w:right w:val="single" w:sz="6" w:space="0" w:color="000000" w:themeColor="text1"/>
            </w:tcBorders>
          </w:tcPr>
          <w:p w14:paraId="605904AE" w14:textId="237B366B" w:rsidR="00A94C00" w:rsidRPr="00D5653B" w:rsidRDefault="00984FAD" w:rsidP="00A85CB5">
            <w:pPr>
              <w:pStyle w:val="TableParagraph"/>
              <w:spacing w:line="336" w:lineRule="exact"/>
              <w:ind w:left="144" w:right="144"/>
              <w:jc w:val="both"/>
              <w:rPr>
                <w:rFonts w:asciiTheme="majorHAnsi" w:hAnsiTheme="majorHAnsi" w:cstheme="majorHAnsi"/>
              </w:rPr>
            </w:pP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Chức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năng</w:t>
            </w:r>
            <w:r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lang w:val="en-US"/>
              </w:rPr>
              <w:t>c</w:t>
            </w:r>
            <w:r w:rsidRPr="00D5653B">
              <w:rPr>
                <w:rFonts w:asciiTheme="majorHAnsi" w:hAnsiTheme="majorHAnsi" w:cstheme="majorHAnsi"/>
                <w:lang w:val="en-US"/>
              </w:rPr>
              <w:t>ho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phép</w:t>
            </w:r>
            <w:proofErr w:type="spellEnd"/>
            <w:r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lang w:val="en-US"/>
              </w:rPr>
              <w:t>Người</w:t>
            </w:r>
            <w:proofErr w:type="spellEnd"/>
            <w:r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lang w:val="en-US"/>
              </w:rPr>
              <w:t>dùng</w:t>
            </w:r>
            <w:proofErr w:type="spellEnd"/>
            <w:r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lang w:val="en-US"/>
              </w:rPr>
              <w:t>nhắn</w:t>
            </w:r>
            <w:proofErr w:type="spellEnd"/>
            <w:r>
              <w:rPr>
                <w:rFonts w:asciiTheme="majorHAnsi" w:hAnsiTheme="majorHAnsi" w:cstheme="majorHAnsi"/>
                <w:lang w:val="en-US"/>
              </w:rPr>
              <w:t xml:space="preserve"> tin </w:t>
            </w:r>
            <w:proofErr w:type="spellStart"/>
            <w:r>
              <w:rPr>
                <w:rFonts w:asciiTheme="majorHAnsi" w:hAnsiTheme="majorHAnsi" w:cstheme="majorHAnsi"/>
                <w:lang w:val="en-US"/>
              </w:rPr>
              <w:t>hỗ</w:t>
            </w:r>
            <w:proofErr w:type="spellEnd"/>
            <w:r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lang w:val="en-US"/>
              </w:rPr>
              <w:t>trợ</w:t>
            </w:r>
            <w:proofErr w:type="spellEnd"/>
            <w:r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lang w:val="en-US"/>
              </w:rPr>
              <w:t>khách</w:t>
            </w:r>
            <w:proofErr w:type="spellEnd"/>
            <w:r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lang w:val="en-US"/>
              </w:rPr>
              <w:t>hàng</w:t>
            </w:r>
            <w:proofErr w:type="spellEnd"/>
          </w:p>
        </w:tc>
      </w:tr>
      <w:tr w:rsidR="00984FAD" w:rsidRPr="00D5653B" w14:paraId="55D7B22E" w14:textId="77777777" w:rsidTr="00A85CB5">
        <w:trPr>
          <w:trHeight w:val="453"/>
        </w:trPr>
        <w:tc>
          <w:tcPr>
            <w:tcW w:w="2205" w:type="dxa"/>
          </w:tcPr>
          <w:p w14:paraId="19BD3B73" w14:textId="77777777" w:rsidR="00984FAD" w:rsidRPr="00D5653B" w:rsidRDefault="00984FAD" w:rsidP="00984FAD">
            <w:pPr>
              <w:pStyle w:val="TableParagraph"/>
              <w:spacing w:before="2"/>
              <w:ind w:left="144" w:right="144"/>
              <w:jc w:val="left"/>
              <w:rPr>
                <w:rFonts w:asciiTheme="majorHAnsi" w:hAnsiTheme="majorHAnsi" w:cstheme="majorHAnsi"/>
                <w:b/>
              </w:rPr>
            </w:pPr>
            <w:proofErr w:type="spellStart"/>
            <w:r w:rsidRPr="00D5653B">
              <w:rPr>
                <w:rFonts w:asciiTheme="majorHAnsi" w:hAnsiTheme="majorHAnsi" w:cstheme="majorHAnsi"/>
                <w:b/>
              </w:rPr>
              <w:t>Người</w:t>
            </w:r>
            <w:proofErr w:type="spellEnd"/>
            <w:r w:rsidRPr="00D5653B">
              <w:rPr>
                <w:rFonts w:asciiTheme="majorHAnsi" w:hAnsiTheme="majorHAnsi" w:cstheme="majorHAnsi"/>
                <w:b/>
                <w:spacing w:val="-3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thực</w:t>
            </w:r>
            <w:proofErr w:type="spellEnd"/>
            <w:r w:rsidRPr="00D5653B">
              <w:rPr>
                <w:rFonts w:asciiTheme="majorHAnsi" w:hAnsiTheme="majorHAnsi" w:cstheme="majorHAnsi"/>
                <w:b/>
                <w:spacing w:val="-2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hiện</w:t>
            </w:r>
            <w:proofErr w:type="spellEnd"/>
          </w:p>
        </w:tc>
        <w:tc>
          <w:tcPr>
            <w:tcW w:w="7237" w:type="dxa"/>
            <w:tcBorders>
              <w:right w:val="single" w:sz="6" w:space="0" w:color="000000" w:themeColor="text1"/>
            </w:tcBorders>
          </w:tcPr>
          <w:p w14:paraId="0B9E600E" w14:textId="4567B63F" w:rsidR="00984FAD" w:rsidRPr="00D5653B" w:rsidRDefault="00984FAD" w:rsidP="00984FAD">
            <w:pPr>
              <w:pStyle w:val="TableParagraph"/>
              <w:spacing w:line="294" w:lineRule="exact"/>
              <w:ind w:left="144" w:right="144"/>
              <w:jc w:val="both"/>
              <w:rPr>
                <w:rFonts w:asciiTheme="majorHAnsi" w:hAnsiTheme="majorHAnsi" w:cstheme="majorHAnsi"/>
                <w:lang w:val="en-US"/>
              </w:rPr>
            </w:pPr>
            <w:r>
              <w:rPr>
                <w:rFonts w:asciiTheme="majorHAnsi" w:hAnsiTheme="majorHAnsi" w:cstheme="majorHAnsi"/>
                <w:lang w:val="en-US"/>
              </w:rPr>
              <w:t>Admin/Staff</w:t>
            </w:r>
          </w:p>
        </w:tc>
      </w:tr>
      <w:tr w:rsidR="00984FAD" w:rsidRPr="00D5653B" w14:paraId="743F999E" w14:textId="77777777" w:rsidTr="00A85CB5">
        <w:trPr>
          <w:trHeight w:val="859"/>
        </w:trPr>
        <w:tc>
          <w:tcPr>
            <w:tcW w:w="2205" w:type="dxa"/>
          </w:tcPr>
          <w:p w14:paraId="4EDB7849" w14:textId="77777777" w:rsidR="00984FAD" w:rsidRPr="00D5653B" w:rsidRDefault="00984FAD" w:rsidP="00984FAD">
            <w:pPr>
              <w:pStyle w:val="TableParagraph"/>
              <w:spacing w:before="2"/>
              <w:ind w:left="144" w:right="144"/>
              <w:jc w:val="left"/>
              <w:rPr>
                <w:rFonts w:asciiTheme="majorHAnsi" w:hAnsiTheme="majorHAnsi" w:cstheme="majorHAnsi"/>
                <w:b/>
              </w:rPr>
            </w:pPr>
            <w:proofErr w:type="spellStart"/>
            <w:r w:rsidRPr="00D5653B">
              <w:rPr>
                <w:rFonts w:asciiTheme="majorHAnsi" w:hAnsiTheme="majorHAnsi" w:cstheme="majorHAnsi"/>
                <w:b/>
              </w:rPr>
              <w:t>Điều</w:t>
            </w:r>
            <w:proofErr w:type="spellEnd"/>
            <w:r w:rsidRPr="00D5653B">
              <w:rPr>
                <w:rFonts w:asciiTheme="majorHAnsi" w:hAnsiTheme="majorHAnsi" w:cstheme="majorHAnsi"/>
                <w:b/>
                <w:spacing w:val="-3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kiện</w:t>
            </w:r>
            <w:proofErr w:type="spellEnd"/>
            <w:r w:rsidRPr="00D5653B">
              <w:rPr>
                <w:rFonts w:asciiTheme="majorHAnsi" w:hAnsiTheme="majorHAnsi" w:cstheme="majorHAnsi"/>
                <w:b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trước</w:t>
            </w:r>
            <w:proofErr w:type="spellEnd"/>
            <w:r w:rsidRPr="00D5653B">
              <w:rPr>
                <w:rFonts w:asciiTheme="majorHAnsi" w:hAnsiTheme="majorHAnsi" w:cstheme="majorHAnsi"/>
                <w:b/>
                <w:spacing w:val="-2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xử</w:t>
            </w:r>
            <w:proofErr w:type="spellEnd"/>
            <w:r w:rsidRPr="00D5653B">
              <w:rPr>
                <w:rFonts w:asciiTheme="majorHAnsi" w:hAnsiTheme="majorHAnsi" w:cstheme="majorHAnsi"/>
                <w:b/>
                <w:spacing w:val="-1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lí</w:t>
            </w:r>
            <w:proofErr w:type="spellEnd"/>
          </w:p>
        </w:tc>
        <w:tc>
          <w:tcPr>
            <w:tcW w:w="7237" w:type="dxa"/>
            <w:tcBorders>
              <w:right w:val="single" w:sz="6" w:space="0" w:color="000000" w:themeColor="text1"/>
            </w:tcBorders>
          </w:tcPr>
          <w:p w14:paraId="54A25FBC" w14:textId="36C75818" w:rsidR="00984FAD" w:rsidRPr="00D5653B" w:rsidRDefault="00984FAD" w:rsidP="00984FAD">
            <w:pPr>
              <w:pStyle w:val="TableParagraph"/>
              <w:spacing w:line="336" w:lineRule="exact"/>
              <w:ind w:left="144" w:right="144"/>
              <w:jc w:val="both"/>
              <w:rPr>
                <w:rFonts w:asciiTheme="majorHAnsi" w:hAnsiTheme="majorHAnsi" w:cstheme="majorHAnsi"/>
                <w:lang w:val="en-US"/>
              </w:rPr>
            </w:pPr>
            <w:proofErr w:type="spellStart"/>
            <w:r>
              <w:rPr>
                <w:rFonts w:asciiTheme="majorHAnsi" w:hAnsiTheme="majorHAnsi" w:cstheme="majorHAnsi"/>
                <w:lang w:val="en-US"/>
              </w:rPr>
              <w:t>Tài</w:t>
            </w:r>
            <w:proofErr w:type="spellEnd"/>
            <w:r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lang w:val="en-US"/>
              </w:rPr>
              <w:t>khoản</w:t>
            </w:r>
            <w:proofErr w:type="spellEnd"/>
            <w:r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lang w:val="en-US"/>
              </w:rPr>
              <w:t>có</w:t>
            </w:r>
            <w:proofErr w:type="spellEnd"/>
            <w:r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lang w:val="en-US"/>
              </w:rPr>
              <w:t>quyền</w:t>
            </w:r>
            <w:proofErr w:type="spellEnd"/>
            <w:r>
              <w:rPr>
                <w:rFonts w:asciiTheme="majorHAnsi" w:hAnsiTheme="majorHAnsi" w:cstheme="majorHAnsi"/>
                <w:lang w:val="en-US"/>
              </w:rPr>
              <w:t xml:space="preserve"> Admin </w:t>
            </w:r>
            <w:proofErr w:type="spellStart"/>
            <w:r>
              <w:rPr>
                <w:rFonts w:asciiTheme="majorHAnsi" w:hAnsiTheme="majorHAnsi" w:cstheme="majorHAnsi"/>
                <w:lang w:val="en-US"/>
              </w:rPr>
              <w:t>hoặc</w:t>
            </w:r>
            <w:proofErr w:type="spellEnd"/>
            <w:r>
              <w:rPr>
                <w:rFonts w:asciiTheme="majorHAnsi" w:hAnsiTheme="majorHAnsi" w:cstheme="majorHAnsi"/>
                <w:lang w:val="en-US"/>
              </w:rPr>
              <w:t xml:space="preserve"> Staff</w:t>
            </w:r>
          </w:p>
        </w:tc>
      </w:tr>
      <w:tr w:rsidR="00984FAD" w:rsidRPr="00D5653B" w14:paraId="4001EDA2" w14:textId="77777777" w:rsidTr="00A85CB5">
        <w:trPr>
          <w:trHeight w:val="800"/>
        </w:trPr>
        <w:tc>
          <w:tcPr>
            <w:tcW w:w="2205" w:type="dxa"/>
          </w:tcPr>
          <w:p w14:paraId="46F538EF" w14:textId="77777777" w:rsidR="00984FAD" w:rsidRPr="00D5653B" w:rsidRDefault="00984FAD" w:rsidP="00984FAD">
            <w:pPr>
              <w:pStyle w:val="TableParagraph"/>
              <w:spacing w:before="2"/>
              <w:ind w:left="144" w:right="144"/>
              <w:jc w:val="left"/>
              <w:rPr>
                <w:rFonts w:asciiTheme="majorHAnsi" w:hAnsiTheme="majorHAnsi" w:cstheme="majorHAnsi"/>
                <w:b/>
              </w:rPr>
            </w:pPr>
            <w:r w:rsidRPr="00D5653B">
              <w:rPr>
                <w:rFonts w:asciiTheme="majorHAnsi" w:hAnsiTheme="majorHAnsi" w:cstheme="majorHAnsi"/>
                <w:b/>
              </w:rPr>
              <w:t>Sau</w:t>
            </w:r>
            <w:r w:rsidRPr="00D5653B">
              <w:rPr>
                <w:rFonts w:asciiTheme="majorHAnsi" w:hAnsiTheme="majorHAnsi" w:cstheme="majorHAnsi"/>
                <w:b/>
                <w:spacing w:val="-2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xử</w:t>
            </w:r>
            <w:proofErr w:type="spellEnd"/>
            <w:r w:rsidRPr="00D5653B">
              <w:rPr>
                <w:rFonts w:asciiTheme="majorHAnsi" w:hAnsiTheme="majorHAnsi" w:cstheme="majorHAnsi"/>
                <w:b/>
                <w:spacing w:val="-1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lí</w:t>
            </w:r>
            <w:proofErr w:type="spellEnd"/>
            <w:r w:rsidRPr="00D5653B">
              <w:rPr>
                <w:rFonts w:asciiTheme="majorHAnsi" w:hAnsiTheme="majorHAnsi" w:cstheme="majorHAnsi"/>
                <w:b/>
                <w:spacing w:val="-1"/>
              </w:rPr>
              <w:t xml:space="preserve"> </w:t>
            </w:r>
            <w:r w:rsidRPr="00D5653B">
              <w:rPr>
                <w:rFonts w:asciiTheme="majorHAnsi" w:hAnsiTheme="majorHAnsi" w:cstheme="majorHAnsi"/>
                <w:b/>
              </w:rPr>
              <w:t>(sau</w:t>
            </w:r>
            <w:r w:rsidRPr="00D5653B">
              <w:rPr>
                <w:rFonts w:asciiTheme="majorHAnsi" w:hAnsiTheme="majorHAnsi" w:cstheme="majorHAnsi"/>
                <w:b/>
                <w:spacing w:val="-2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Use-case</w:t>
            </w:r>
            <w:proofErr w:type="spellEnd"/>
            <w:r w:rsidRPr="00D5653B">
              <w:rPr>
                <w:rFonts w:asciiTheme="majorHAnsi" w:hAnsiTheme="majorHAnsi" w:cstheme="majorHAnsi"/>
                <w:b/>
              </w:rPr>
              <w:t>)</w:t>
            </w:r>
          </w:p>
        </w:tc>
        <w:tc>
          <w:tcPr>
            <w:tcW w:w="7237" w:type="dxa"/>
            <w:tcBorders>
              <w:right w:val="single" w:sz="6" w:space="0" w:color="000000" w:themeColor="text1"/>
            </w:tcBorders>
          </w:tcPr>
          <w:p w14:paraId="48961073" w14:textId="36F4A6BF" w:rsidR="00984FAD" w:rsidRPr="00D5653B" w:rsidRDefault="00984FAD" w:rsidP="00984FAD">
            <w:pPr>
              <w:pStyle w:val="TableParagraph"/>
              <w:spacing w:line="324" w:lineRule="auto"/>
              <w:ind w:left="144" w:right="144"/>
              <w:jc w:val="both"/>
              <w:rPr>
                <w:rFonts w:asciiTheme="majorHAnsi" w:hAnsiTheme="majorHAnsi" w:cstheme="majorHAnsi"/>
                <w:lang w:val="en-US"/>
              </w:rPr>
            </w:pPr>
            <w:r>
              <w:rPr>
                <w:rFonts w:asciiTheme="majorHAnsi" w:hAnsiTheme="majorHAnsi" w:cstheme="majorHAnsi"/>
                <w:lang w:val="en-US"/>
              </w:rPr>
              <w:t xml:space="preserve">Tin </w:t>
            </w:r>
            <w:proofErr w:type="spellStart"/>
            <w:r>
              <w:rPr>
                <w:rFonts w:asciiTheme="majorHAnsi" w:hAnsiTheme="majorHAnsi" w:cstheme="majorHAnsi"/>
                <w:lang w:val="en-US"/>
              </w:rPr>
              <w:t>nhắn</w:t>
            </w:r>
            <w:proofErr w:type="spellEnd"/>
            <w:r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lang w:val="en-US"/>
              </w:rPr>
              <w:t>được</w:t>
            </w:r>
            <w:proofErr w:type="spellEnd"/>
            <w:r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lang w:val="en-US"/>
              </w:rPr>
              <w:t>gửi</w:t>
            </w:r>
            <w:proofErr w:type="spellEnd"/>
            <w:r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lang w:val="en-US"/>
              </w:rPr>
              <w:t>đi</w:t>
            </w:r>
            <w:proofErr w:type="spellEnd"/>
            <w:r>
              <w:rPr>
                <w:rFonts w:asciiTheme="majorHAnsi" w:hAnsiTheme="majorHAnsi" w:cstheme="majorHAnsi"/>
                <w:lang w:val="en-US"/>
              </w:rPr>
              <w:t>.</w:t>
            </w:r>
          </w:p>
        </w:tc>
      </w:tr>
      <w:tr w:rsidR="00984FAD" w:rsidRPr="00D5653B" w14:paraId="1BB9AD62" w14:textId="77777777" w:rsidTr="00A85CB5">
        <w:trPr>
          <w:trHeight w:val="569"/>
        </w:trPr>
        <w:tc>
          <w:tcPr>
            <w:tcW w:w="2205" w:type="dxa"/>
          </w:tcPr>
          <w:p w14:paraId="2506423C" w14:textId="77777777" w:rsidR="00984FAD" w:rsidRPr="00D5653B" w:rsidRDefault="00984FAD" w:rsidP="00984FAD">
            <w:pPr>
              <w:pStyle w:val="TableParagraph"/>
              <w:spacing w:before="2"/>
              <w:ind w:left="144" w:right="144"/>
              <w:jc w:val="left"/>
              <w:rPr>
                <w:rFonts w:asciiTheme="majorHAnsi" w:hAnsiTheme="majorHAnsi" w:cstheme="majorHAnsi"/>
                <w:b/>
              </w:rPr>
            </w:pPr>
            <w:proofErr w:type="spellStart"/>
            <w:r w:rsidRPr="00D5653B">
              <w:rPr>
                <w:rFonts w:asciiTheme="majorHAnsi" w:hAnsiTheme="majorHAnsi" w:cstheme="majorHAnsi"/>
                <w:b/>
              </w:rPr>
              <w:t>Ngoại</w:t>
            </w:r>
            <w:proofErr w:type="spellEnd"/>
            <w:r w:rsidRPr="00D5653B">
              <w:rPr>
                <w:rFonts w:asciiTheme="majorHAnsi" w:hAnsiTheme="majorHAnsi" w:cstheme="majorHAnsi"/>
                <w:b/>
                <w:spacing w:val="-2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lệ</w:t>
            </w:r>
            <w:proofErr w:type="spellEnd"/>
            <w:r w:rsidRPr="00D5653B">
              <w:rPr>
                <w:rFonts w:asciiTheme="majorHAnsi" w:hAnsiTheme="majorHAnsi" w:cstheme="majorHAnsi"/>
                <w:b/>
                <w:spacing w:val="-2"/>
              </w:rPr>
              <w:t xml:space="preserve"> </w:t>
            </w:r>
            <w:r w:rsidRPr="00D5653B">
              <w:rPr>
                <w:rFonts w:asciiTheme="majorHAnsi" w:hAnsiTheme="majorHAnsi" w:cstheme="majorHAnsi"/>
                <w:b/>
              </w:rPr>
              <w:t>(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Exception</w:t>
            </w:r>
            <w:proofErr w:type="spellEnd"/>
            <w:r w:rsidRPr="00D5653B">
              <w:rPr>
                <w:rFonts w:asciiTheme="majorHAnsi" w:hAnsiTheme="majorHAnsi" w:cstheme="majorHAnsi"/>
                <w:b/>
              </w:rPr>
              <w:t>)</w:t>
            </w:r>
          </w:p>
        </w:tc>
        <w:tc>
          <w:tcPr>
            <w:tcW w:w="7237" w:type="dxa"/>
            <w:tcBorders>
              <w:right w:val="single" w:sz="6" w:space="0" w:color="000000" w:themeColor="text1"/>
            </w:tcBorders>
          </w:tcPr>
          <w:p w14:paraId="7C27BE3A" w14:textId="7DF6A5B5" w:rsidR="00984FAD" w:rsidRPr="00D5653B" w:rsidRDefault="00984FAD" w:rsidP="00984FAD">
            <w:pPr>
              <w:pStyle w:val="TableParagraph"/>
              <w:spacing w:line="294" w:lineRule="exact"/>
              <w:ind w:left="144" w:right="144"/>
              <w:jc w:val="both"/>
              <w:rPr>
                <w:rFonts w:asciiTheme="majorHAnsi" w:hAnsiTheme="majorHAnsi" w:cstheme="majorHAnsi"/>
              </w:rPr>
            </w:pPr>
            <w:proofErr w:type="spellStart"/>
            <w:r>
              <w:rPr>
                <w:rFonts w:asciiTheme="majorHAnsi" w:hAnsiTheme="majorHAnsi" w:cstheme="majorHAnsi"/>
                <w:lang w:val="en-US"/>
              </w:rPr>
              <w:t>Không</w:t>
            </w:r>
            <w:proofErr w:type="spellEnd"/>
          </w:p>
        </w:tc>
      </w:tr>
      <w:tr w:rsidR="00984FAD" w:rsidRPr="00D5653B" w14:paraId="38D485B2" w14:textId="77777777" w:rsidTr="00A85CB5">
        <w:trPr>
          <w:trHeight w:val="1137"/>
        </w:trPr>
        <w:tc>
          <w:tcPr>
            <w:tcW w:w="2205" w:type="dxa"/>
          </w:tcPr>
          <w:p w14:paraId="3D3D5B3F" w14:textId="77777777" w:rsidR="00984FAD" w:rsidRPr="00D5653B" w:rsidRDefault="00984FAD" w:rsidP="00984FAD">
            <w:pPr>
              <w:pStyle w:val="TableParagraph"/>
              <w:spacing w:before="2"/>
              <w:ind w:left="144" w:right="144"/>
              <w:jc w:val="left"/>
              <w:rPr>
                <w:rFonts w:asciiTheme="majorHAnsi" w:hAnsiTheme="majorHAnsi" w:cstheme="majorHAnsi"/>
                <w:b/>
              </w:rPr>
            </w:pPr>
            <w:proofErr w:type="spellStart"/>
            <w:r w:rsidRPr="00D5653B">
              <w:rPr>
                <w:rFonts w:asciiTheme="majorHAnsi" w:hAnsiTheme="majorHAnsi" w:cstheme="majorHAnsi"/>
                <w:b/>
              </w:rPr>
              <w:lastRenderedPageBreak/>
              <w:t>Dòng</w:t>
            </w:r>
            <w:proofErr w:type="spellEnd"/>
            <w:r w:rsidRPr="00D5653B">
              <w:rPr>
                <w:rFonts w:asciiTheme="majorHAnsi" w:hAnsiTheme="majorHAnsi" w:cstheme="majorHAnsi"/>
                <w:b/>
                <w:spacing w:val="-2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sự</w:t>
            </w:r>
            <w:proofErr w:type="spellEnd"/>
            <w:r w:rsidRPr="00D5653B">
              <w:rPr>
                <w:rFonts w:asciiTheme="majorHAnsi" w:hAnsiTheme="majorHAnsi" w:cstheme="majorHAnsi"/>
                <w:b/>
                <w:spacing w:val="-1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kiện</w:t>
            </w:r>
            <w:proofErr w:type="spellEnd"/>
            <w:r w:rsidRPr="00D5653B">
              <w:rPr>
                <w:rFonts w:asciiTheme="majorHAnsi" w:hAnsiTheme="majorHAnsi" w:cstheme="majorHAnsi"/>
                <w:b/>
                <w:spacing w:val="-1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chính</w:t>
            </w:r>
            <w:proofErr w:type="spellEnd"/>
          </w:p>
        </w:tc>
        <w:tc>
          <w:tcPr>
            <w:tcW w:w="7237" w:type="dxa"/>
            <w:tcBorders>
              <w:right w:val="single" w:sz="6" w:space="0" w:color="000000" w:themeColor="text1"/>
            </w:tcBorders>
          </w:tcPr>
          <w:p w14:paraId="656F8AC1" w14:textId="1F45DE8D" w:rsidR="00563FD2" w:rsidRDefault="00563FD2" w:rsidP="00563FD2">
            <w:pPr>
              <w:ind w:left="144" w:right="144"/>
              <w:jc w:val="both"/>
              <w:rPr>
                <w:rFonts w:asciiTheme="majorHAnsi" w:hAnsiTheme="majorHAnsi" w:cstheme="majorHAnsi"/>
                <w:lang w:val="en-US"/>
              </w:rPr>
            </w:pP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Luồng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sự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kiện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cơ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bản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sẽ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được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mô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tả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bên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dưới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theo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thứ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tự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thực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hiện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>:</w:t>
            </w:r>
          </w:p>
          <w:p w14:paraId="56778DE1" w14:textId="3FE039E9" w:rsidR="00563FD2" w:rsidRDefault="00563FD2" w:rsidP="00563FD2">
            <w:pPr>
              <w:ind w:left="144" w:right="144"/>
              <w:jc w:val="both"/>
              <w:rPr>
                <w:rFonts w:asciiTheme="majorHAnsi" w:hAnsiTheme="majorHAnsi" w:cstheme="majorHAnsi"/>
                <w:lang w:val="en-US"/>
              </w:rPr>
            </w:pPr>
            <w:r>
              <w:rPr>
                <w:rFonts w:asciiTheme="majorHAnsi" w:hAnsiTheme="majorHAnsi" w:cstheme="majorHAnsi"/>
                <w:lang w:val="en-US"/>
              </w:rPr>
              <w:t xml:space="preserve">- </w:t>
            </w:r>
            <w:proofErr w:type="spellStart"/>
            <w:r>
              <w:rPr>
                <w:rFonts w:asciiTheme="majorHAnsi" w:hAnsiTheme="majorHAnsi" w:cstheme="majorHAnsi"/>
                <w:lang w:val="en-US"/>
              </w:rPr>
              <w:t>Người</w:t>
            </w:r>
            <w:proofErr w:type="spellEnd"/>
            <w:r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lang w:val="en-US"/>
              </w:rPr>
              <w:t>dùng</w:t>
            </w:r>
            <w:proofErr w:type="spellEnd"/>
            <w:r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lang w:val="en-US"/>
              </w:rPr>
              <w:t>trong</w:t>
            </w:r>
            <w:proofErr w:type="spellEnd"/>
            <w:r>
              <w:rPr>
                <w:rFonts w:asciiTheme="majorHAnsi" w:hAnsiTheme="majorHAnsi" w:cstheme="majorHAnsi"/>
                <w:lang w:val="en-US"/>
              </w:rPr>
              <w:t xml:space="preserve"> mục “</w:t>
            </w:r>
            <w:proofErr w:type="spellStart"/>
            <w:r>
              <w:rPr>
                <w:rFonts w:asciiTheme="majorHAnsi" w:hAnsiTheme="majorHAnsi" w:cstheme="majorHAnsi"/>
                <w:lang w:val="en-US"/>
              </w:rPr>
              <w:t>Tài</w:t>
            </w:r>
            <w:proofErr w:type="spellEnd"/>
            <w:r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lang w:val="en-US"/>
              </w:rPr>
              <w:t>khoản</w:t>
            </w:r>
            <w:proofErr w:type="spellEnd"/>
            <w:r>
              <w:rPr>
                <w:rFonts w:asciiTheme="majorHAnsi" w:hAnsiTheme="majorHAnsi" w:cstheme="majorHAnsi"/>
                <w:lang w:val="en-US"/>
              </w:rPr>
              <w:t xml:space="preserve">” </w:t>
            </w:r>
            <w:proofErr w:type="spellStart"/>
            <w:r>
              <w:rPr>
                <w:rFonts w:asciiTheme="majorHAnsi" w:hAnsiTheme="majorHAnsi" w:cstheme="majorHAnsi"/>
                <w:lang w:val="en-US"/>
              </w:rPr>
              <w:t>nhấn</w:t>
            </w:r>
            <w:proofErr w:type="spellEnd"/>
            <w:r>
              <w:rPr>
                <w:rFonts w:asciiTheme="majorHAnsi" w:hAnsiTheme="majorHAnsi" w:cstheme="majorHAnsi"/>
                <w:lang w:val="en-US"/>
              </w:rPr>
              <w:t xml:space="preserve"> vào “</w:t>
            </w:r>
            <w:proofErr w:type="spellStart"/>
            <w:r>
              <w:rPr>
                <w:rFonts w:asciiTheme="majorHAnsi" w:hAnsiTheme="majorHAnsi" w:cstheme="majorHAnsi"/>
                <w:lang w:val="en-US"/>
              </w:rPr>
              <w:t>Hỗ</w:t>
            </w:r>
            <w:proofErr w:type="spellEnd"/>
            <w:r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lang w:val="en-US"/>
              </w:rPr>
              <w:t>trợ</w:t>
            </w:r>
            <w:proofErr w:type="spellEnd"/>
            <w:r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lang w:val="en-US"/>
              </w:rPr>
              <w:t>khách</w:t>
            </w:r>
            <w:proofErr w:type="spellEnd"/>
            <w:r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lang w:val="en-US"/>
              </w:rPr>
              <w:t>hàng</w:t>
            </w:r>
            <w:proofErr w:type="spellEnd"/>
            <w:r>
              <w:rPr>
                <w:rFonts w:asciiTheme="majorHAnsi" w:hAnsiTheme="majorHAnsi" w:cstheme="majorHAnsi"/>
                <w:lang w:val="en-US"/>
              </w:rPr>
              <w:t>”.</w:t>
            </w:r>
          </w:p>
          <w:p w14:paraId="181A7C1C" w14:textId="1B0EE417" w:rsidR="00563FD2" w:rsidRDefault="00563FD2" w:rsidP="00563FD2">
            <w:pPr>
              <w:ind w:left="144" w:right="144"/>
              <w:jc w:val="both"/>
              <w:rPr>
                <w:rFonts w:asciiTheme="majorHAnsi" w:hAnsiTheme="majorHAnsi" w:cstheme="majorHAnsi"/>
                <w:lang w:val="en-US"/>
              </w:rPr>
            </w:pPr>
            <w:r>
              <w:rPr>
                <w:rFonts w:asciiTheme="majorHAnsi" w:hAnsiTheme="majorHAnsi" w:cstheme="majorHAnsi"/>
                <w:lang w:val="en-US"/>
              </w:rPr>
              <w:t xml:space="preserve">- </w:t>
            </w:r>
            <w:proofErr w:type="spellStart"/>
            <w:r w:rsidR="00EA756A">
              <w:rPr>
                <w:rFonts w:asciiTheme="majorHAnsi" w:hAnsiTheme="majorHAnsi" w:cstheme="majorHAnsi"/>
                <w:lang w:val="en-US"/>
              </w:rPr>
              <w:t>Chọn</w:t>
            </w:r>
            <w:proofErr w:type="spellEnd"/>
            <w:r w:rsidR="00EA756A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EA756A">
              <w:rPr>
                <w:rFonts w:asciiTheme="majorHAnsi" w:hAnsiTheme="majorHAnsi" w:cstheme="majorHAnsi"/>
                <w:lang w:val="en-US"/>
              </w:rPr>
              <w:t>tài</w:t>
            </w:r>
            <w:proofErr w:type="spellEnd"/>
            <w:r w:rsidR="00EA756A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EA756A">
              <w:rPr>
                <w:rFonts w:asciiTheme="majorHAnsi" w:hAnsiTheme="majorHAnsi" w:cstheme="majorHAnsi"/>
                <w:lang w:val="en-US"/>
              </w:rPr>
              <w:t>khoản</w:t>
            </w:r>
            <w:proofErr w:type="spellEnd"/>
            <w:r w:rsidR="00EA756A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EA756A">
              <w:rPr>
                <w:rFonts w:asciiTheme="majorHAnsi" w:hAnsiTheme="majorHAnsi" w:cstheme="majorHAnsi"/>
                <w:lang w:val="en-US"/>
              </w:rPr>
              <w:t>mà</w:t>
            </w:r>
            <w:proofErr w:type="spellEnd"/>
            <w:r w:rsidR="00EA756A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EA756A">
              <w:rPr>
                <w:rFonts w:asciiTheme="majorHAnsi" w:hAnsiTheme="majorHAnsi" w:cstheme="majorHAnsi"/>
                <w:lang w:val="en-US"/>
              </w:rPr>
              <w:t>người</w:t>
            </w:r>
            <w:proofErr w:type="spellEnd"/>
            <w:r w:rsidR="00EA756A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EA756A">
              <w:rPr>
                <w:rFonts w:asciiTheme="majorHAnsi" w:hAnsiTheme="majorHAnsi" w:cstheme="majorHAnsi"/>
                <w:lang w:val="en-US"/>
              </w:rPr>
              <w:t>dùng</w:t>
            </w:r>
            <w:proofErr w:type="spellEnd"/>
            <w:r w:rsidR="00EA756A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EA756A">
              <w:rPr>
                <w:rFonts w:asciiTheme="majorHAnsi" w:hAnsiTheme="majorHAnsi" w:cstheme="majorHAnsi"/>
                <w:lang w:val="en-US"/>
              </w:rPr>
              <w:t>muốn</w:t>
            </w:r>
            <w:proofErr w:type="spellEnd"/>
            <w:r w:rsidR="00EA756A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EA756A">
              <w:rPr>
                <w:rFonts w:asciiTheme="majorHAnsi" w:hAnsiTheme="majorHAnsi" w:cstheme="majorHAnsi"/>
                <w:lang w:val="en-US"/>
              </w:rPr>
              <w:t>nhắn</w:t>
            </w:r>
            <w:proofErr w:type="spellEnd"/>
            <w:r w:rsidR="00EA756A">
              <w:rPr>
                <w:rFonts w:asciiTheme="majorHAnsi" w:hAnsiTheme="majorHAnsi" w:cstheme="majorHAnsi"/>
                <w:lang w:val="en-US"/>
              </w:rPr>
              <w:t xml:space="preserve"> tin.</w:t>
            </w:r>
          </w:p>
          <w:p w14:paraId="255112A2" w14:textId="3853FB23" w:rsidR="00EA756A" w:rsidRPr="00D5653B" w:rsidRDefault="00EA756A" w:rsidP="00563FD2">
            <w:pPr>
              <w:ind w:left="144" w:right="144"/>
              <w:jc w:val="both"/>
              <w:rPr>
                <w:rFonts w:asciiTheme="majorHAnsi" w:hAnsiTheme="majorHAnsi" w:cstheme="majorHAnsi"/>
                <w:lang w:val="en-US"/>
              </w:rPr>
            </w:pPr>
            <w:r>
              <w:rPr>
                <w:rFonts w:asciiTheme="majorHAnsi" w:hAnsiTheme="majorHAnsi" w:cstheme="majorHAnsi"/>
                <w:lang w:val="en-US"/>
              </w:rPr>
              <w:t xml:space="preserve">- </w:t>
            </w:r>
            <w:proofErr w:type="spellStart"/>
            <w:r>
              <w:rPr>
                <w:rFonts w:asciiTheme="majorHAnsi" w:hAnsiTheme="majorHAnsi" w:cstheme="majorHAnsi"/>
                <w:lang w:val="en-US"/>
              </w:rPr>
              <w:t>Nh</w:t>
            </w:r>
            <w:r w:rsidR="00A17449">
              <w:rPr>
                <w:rFonts w:asciiTheme="majorHAnsi" w:hAnsiTheme="majorHAnsi" w:cstheme="majorHAnsi"/>
                <w:lang w:val="en-US"/>
              </w:rPr>
              <w:t>ập</w:t>
            </w:r>
            <w:proofErr w:type="spellEnd"/>
            <w:r w:rsidR="00A17449">
              <w:rPr>
                <w:rFonts w:asciiTheme="majorHAnsi" w:hAnsiTheme="majorHAnsi" w:cstheme="majorHAnsi"/>
                <w:lang w:val="en-US"/>
              </w:rPr>
              <w:t xml:space="preserve"> tin </w:t>
            </w:r>
            <w:proofErr w:type="spellStart"/>
            <w:r w:rsidR="00A17449">
              <w:rPr>
                <w:rFonts w:asciiTheme="majorHAnsi" w:hAnsiTheme="majorHAnsi" w:cstheme="majorHAnsi"/>
                <w:lang w:val="en-US"/>
              </w:rPr>
              <w:t>nhắn</w:t>
            </w:r>
            <w:proofErr w:type="spellEnd"/>
            <w:r w:rsidR="00A17449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A17449">
              <w:rPr>
                <w:rFonts w:asciiTheme="majorHAnsi" w:hAnsiTheme="majorHAnsi" w:cstheme="majorHAnsi"/>
                <w:lang w:val="en-US"/>
              </w:rPr>
              <w:t>muốn</w:t>
            </w:r>
            <w:proofErr w:type="spellEnd"/>
            <w:r w:rsidR="00A17449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A17449">
              <w:rPr>
                <w:rFonts w:asciiTheme="majorHAnsi" w:hAnsiTheme="majorHAnsi" w:cstheme="majorHAnsi"/>
                <w:lang w:val="en-US"/>
              </w:rPr>
              <w:t>gửi</w:t>
            </w:r>
            <w:proofErr w:type="spellEnd"/>
            <w:r w:rsidR="00A17449">
              <w:rPr>
                <w:rFonts w:asciiTheme="majorHAnsi" w:hAnsiTheme="majorHAnsi" w:cstheme="majorHAnsi"/>
                <w:lang w:val="en-US"/>
              </w:rPr>
              <w:t xml:space="preserve"> vào form →</w:t>
            </w:r>
            <w:r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lang w:val="en-US"/>
              </w:rPr>
              <w:t>Nhấn</w:t>
            </w:r>
            <w:proofErr w:type="spellEnd"/>
            <w:r>
              <w:rPr>
                <w:rFonts w:asciiTheme="majorHAnsi" w:hAnsiTheme="majorHAnsi" w:cstheme="majorHAnsi"/>
                <w:lang w:val="en-US"/>
              </w:rPr>
              <w:t xml:space="preserve"> vào </w:t>
            </w:r>
            <w:proofErr w:type="spellStart"/>
            <w:r>
              <w:rPr>
                <w:rFonts w:asciiTheme="majorHAnsi" w:hAnsiTheme="majorHAnsi" w:cstheme="majorHAnsi"/>
                <w:lang w:val="en-US"/>
              </w:rPr>
              <w:t>biểu</w:t>
            </w:r>
            <w:proofErr w:type="spellEnd"/>
            <w:r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lang w:val="en-US"/>
              </w:rPr>
              <w:t>tượng</w:t>
            </w:r>
            <w:proofErr w:type="spellEnd"/>
            <w:r>
              <w:rPr>
                <w:rFonts w:asciiTheme="majorHAnsi" w:hAnsiTheme="majorHAnsi" w:cstheme="majorHAnsi"/>
                <w:lang w:val="en-US"/>
              </w:rPr>
              <w:t xml:space="preserve"> “</w:t>
            </w:r>
            <w:proofErr w:type="spellStart"/>
            <w:r>
              <w:rPr>
                <w:rFonts w:asciiTheme="majorHAnsi" w:hAnsiTheme="majorHAnsi" w:cstheme="majorHAnsi"/>
                <w:lang w:val="en-US"/>
              </w:rPr>
              <w:t>Gửi</w:t>
            </w:r>
            <w:proofErr w:type="spellEnd"/>
            <w:r>
              <w:rPr>
                <w:rFonts w:asciiTheme="majorHAnsi" w:hAnsiTheme="majorHAnsi" w:cstheme="majorHAnsi"/>
                <w:lang w:val="en-US"/>
              </w:rPr>
              <w:t xml:space="preserve">”. </w:t>
            </w:r>
          </w:p>
          <w:p w14:paraId="039CFE4D" w14:textId="2B0E5DF6" w:rsidR="00984FAD" w:rsidRPr="00D5653B" w:rsidRDefault="00984FAD" w:rsidP="00984FAD">
            <w:pPr>
              <w:autoSpaceDE/>
              <w:autoSpaceDN/>
              <w:spacing w:line="240" w:lineRule="auto"/>
              <w:ind w:left="144" w:right="144"/>
              <w:jc w:val="both"/>
              <w:rPr>
                <w:rFonts w:asciiTheme="majorHAnsi" w:hAnsiTheme="majorHAnsi" w:cstheme="majorHAnsi"/>
                <w:lang w:val="en-US"/>
              </w:rPr>
            </w:pPr>
          </w:p>
        </w:tc>
      </w:tr>
      <w:tr w:rsidR="00984FAD" w:rsidRPr="00D5653B" w14:paraId="17C00AEF" w14:textId="77777777" w:rsidTr="00A85CB5">
        <w:trPr>
          <w:trHeight w:val="812"/>
        </w:trPr>
        <w:tc>
          <w:tcPr>
            <w:tcW w:w="2205" w:type="dxa"/>
          </w:tcPr>
          <w:p w14:paraId="4C19E092" w14:textId="77777777" w:rsidR="00984FAD" w:rsidRPr="00D5653B" w:rsidRDefault="00984FAD" w:rsidP="00984FAD">
            <w:pPr>
              <w:pStyle w:val="TableParagraph"/>
              <w:spacing w:before="2"/>
              <w:ind w:left="144" w:right="144"/>
              <w:jc w:val="left"/>
              <w:rPr>
                <w:rFonts w:asciiTheme="majorHAnsi" w:hAnsiTheme="majorHAnsi" w:cstheme="majorHAnsi"/>
                <w:b/>
              </w:rPr>
            </w:pPr>
            <w:proofErr w:type="spellStart"/>
            <w:r w:rsidRPr="00D5653B">
              <w:rPr>
                <w:rFonts w:asciiTheme="majorHAnsi" w:hAnsiTheme="majorHAnsi" w:cstheme="majorHAnsi"/>
                <w:b/>
              </w:rPr>
              <w:t>Dòng</w:t>
            </w:r>
            <w:proofErr w:type="spellEnd"/>
            <w:r w:rsidRPr="00D5653B">
              <w:rPr>
                <w:rFonts w:asciiTheme="majorHAnsi" w:hAnsiTheme="majorHAnsi" w:cstheme="majorHAnsi"/>
                <w:b/>
                <w:spacing w:val="-2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sự</w:t>
            </w:r>
            <w:proofErr w:type="spellEnd"/>
            <w:r w:rsidRPr="00D5653B">
              <w:rPr>
                <w:rFonts w:asciiTheme="majorHAnsi" w:hAnsiTheme="majorHAnsi" w:cstheme="majorHAnsi"/>
                <w:b/>
                <w:spacing w:val="-1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kiện</w:t>
            </w:r>
            <w:proofErr w:type="spellEnd"/>
            <w:r w:rsidRPr="00D5653B">
              <w:rPr>
                <w:rFonts w:asciiTheme="majorHAnsi" w:hAnsiTheme="majorHAnsi" w:cstheme="majorHAnsi"/>
                <w:b/>
                <w:spacing w:val="-2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khác</w:t>
            </w:r>
            <w:proofErr w:type="spellEnd"/>
          </w:p>
        </w:tc>
        <w:tc>
          <w:tcPr>
            <w:tcW w:w="7237" w:type="dxa"/>
            <w:tcBorders>
              <w:right w:val="single" w:sz="6" w:space="0" w:color="000000" w:themeColor="text1"/>
            </w:tcBorders>
          </w:tcPr>
          <w:p w14:paraId="17C911E4" w14:textId="116A5991" w:rsidR="00984FAD" w:rsidRPr="00D5653B" w:rsidRDefault="00563FD2" w:rsidP="00294CB2">
            <w:pPr>
              <w:pStyle w:val="TableParagraph"/>
              <w:keepNext/>
              <w:tabs>
                <w:tab w:val="left" w:pos="1402"/>
              </w:tabs>
              <w:spacing w:line="336" w:lineRule="exact"/>
              <w:ind w:left="144" w:right="144"/>
              <w:jc w:val="both"/>
              <w:rPr>
                <w:rFonts w:asciiTheme="majorHAnsi" w:hAnsiTheme="majorHAnsi" w:cstheme="majorHAnsi"/>
                <w:lang w:val="en-US"/>
              </w:rPr>
            </w:pPr>
            <w:proofErr w:type="spellStart"/>
            <w:r>
              <w:rPr>
                <w:rFonts w:asciiTheme="majorHAnsi" w:hAnsiTheme="majorHAnsi" w:cstheme="majorHAnsi"/>
                <w:lang w:val="en-US"/>
              </w:rPr>
              <w:t>Nếu</w:t>
            </w:r>
            <w:proofErr w:type="spellEnd"/>
            <w:r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lang w:val="en-US"/>
              </w:rPr>
              <w:t>người</w:t>
            </w:r>
            <w:proofErr w:type="spellEnd"/>
            <w:r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lang w:val="en-US"/>
              </w:rPr>
              <w:t>dùng</w:t>
            </w:r>
            <w:proofErr w:type="spellEnd"/>
            <w:r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lang w:val="en-US"/>
              </w:rPr>
              <w:t>thoát</w:t>
            </w:r>
            <w:proofErr w:type="spellEnd"/>
            <w:r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lang w:val="en-US"/>
              </w:rPr>
              <w:t>ra</w:t>
            </w:r>
            <w:proofErr w:type="spellEnd"/>
            <w:r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lang w:val="en-US"/>
              </w:rPr>
              <w:t>khi</w:t>
            </w:r>
            <w:proofErr w:type="spellEnd"/>
            <w:r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lang w:val="en-US"/>
              </w:rPr>
              <w:t>chưa</w:t>
            </w:r>
            <w:proofErr w:type="spellEnd"/>
            <w:r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lang w:val="en-US"/>
              </w:rPr>
              <w:t>nhấn</w:t>
            </w:r>
            <w:proofErr w:type="spellEnd"/>
            <w:r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lang w:val="en-US"/>
              </w:rPr>
              <w:t>biểu</w:t>
            </w:r>
            <w:proofErr w:type="spellEnd"/>
            <w:r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lang w:val="en-US"/>
              </w:rPr>
              <w:t>tượng</w:t>
            </w:r>
            <w:proofErr w:type="spellEnd"/>
            <w:r>
              <w:rPr>
                <w:rFonts w:asciiTheme="majorHAnsi" w:hAnsiTheme="majorHAnsi" w:cstheme="majorHAnsi"/>
                <w:lang w:val="en-US"/>
              </w:rPr>
              <w:t xml:space="preserve"> “</w:t>
            </w:r>
            <w:proofErr w:type="spellStart"/>
            <w:r>
              <w:rPr>
                <w:rFonts w:asciiTheme="majorHAnsi" w:hAnsiTheme="majorHAnsi" w:cstheme="majorHAnsi"/>
                <w:lang w:val="en-US"/>
              </w:rPr>
              <w:t>Gửi</w:t>
            </w:r>
            <w:proofErr w:type="spellEnd"/>
            <w:r>
              <w:rPr>
                <w:rFonts w:asciiTheme="majorHAnsi" w:hAnsiTheme="majorHAnsi" w:cstheme="majorHAnsi"/>
                <w:lang w:val="en-US"/>
              </w:rPr>
              <w:t xml:space="preserve">” </w:t>
            </w:r>
            <w:proofErr w:type="spellStart"/>
            <w:r>
              <w:rPr>
                <w:rFonts w:asciiTheme="majorHAnsi" w:hAnsiTheme="majorHAnsi" w:cstheme="majorHAnsi"/>
                <w:lang w:val="en-US"/>
              </w:rPr>
              <w:t>thì</w:t>
            </w:r>
            <w:proofErr w:type="spellEnd"/>
            <w:r>
              <w:rPr>
                <w:rFonts w:asciiTheme="majorHAnsi" w:hAnsiTheme="majorHAnsi" w:cstheme="majorHAnsi"/>
                <w:lang w:val="en-US"/>
              </w:rPr>
              <w:t xml:space="preserve"> tin </w:t>
            </w:r>
            <w:proofErr w:type="spellStart"/>
            <w:r>
              <w:rPr>
                <w:rFonts w:asciiTheme="majorHAnsi" w:hAnsiTheme="majorHAnsi" w:cstheme="majorHAnsi"/>
                <w:lang w:val="en-US"/>
              </w:rPr>
              <w:t>nhắn</w:t>
            </w:r>
            <w:proofErr w:type="spellEnd"/>
            <w:r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lang w:val="en-US"/>
              </w:rPr>
              <w:t>sẽ</w:t>
            </w:r>
            <w:proofErr w:type="spellEnd"/>
            <w:r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lang w:val="en-US"/>
              </w:rPr>
              <w:t>không</w:t>
            </w:r>
            <w:proofErr w:type="spellEnd"/>
            <w:r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lang w:val="en-US"/>
              </w:rPr>
              <w:t>được</w:t>
            </w:r>
            <w:proofErr w:type="spellEnd"/>
            <w:r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lang w:val="en-US"/>
              </w:rPr>
              <w:t>gửi</w:t>
            </w:r>
            <w:proofErr w:type="spellEnd"/>
            <w:r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lang w:val="en-US"/>
              </w:rPr>
              <w:t>đi</w:t>
            </w:r>
            <w:proofErr w:type="spellEnd"/>
            <w:r>
              <w:rPr>
                <w:rFonts w:asciiTheme="majorHAnsi" w:hAnsiTheme="majorHAnsi" w:cstheme="majorHAnsi"/>
                <w:lang w:val="en-US"/>
              </w:rPr>
              <w:t>.</w:t>
            </w:r>
          </w:p>
        </w:tc>
      </w:tr>
    </w:tbl>
    <w:p w14:paraId="16583C40" w14:textId="2D8D3228" w:rsidR="00294CB2" w:rsidRDefault="00294CB2" w:rsidP="00294CB2">
      <w:pPr>
        <w:pStyle w:val="Caption"/>
        <w:ind w:left="0"/>
        <w:jc w:val="center"/>
      </w:pPr>
      <w:bookmarkStart w:id="279" w:name="_Toc106816517"/>
      <w:proofErr w:type="spellStart"/>
      <w:r>
        <w:t>Bảng</w:t>
      </w:r>
      <w:proofErr w:type="spellEnd"/>
      <w:r>
        <w:t xml:space="preserve"> </w:t>
      </w:r>
      <w:r w:rsidR="006179BC">
        <w:fldChar w:fldCharType="begin"/>
      </w:r>
      <w:r w:rsidR="006179BC">
        <w:instrText xml:space="preserve"> STYLEREF 1 \s </w:instrText>
      </w:r>
      <w:r w:rsidR="006179BC">
        <w:fldChar w:fldCharType="separate"/>
      </w:r>
      <w:r w:rsidR="006179BC">
        <w:rPr>
          <w:noProof/>
        </w:rPr>
        <w:t>3</w:t>
      </w:r>
      <w:r w:rsidR="006179BC">
        <w:fldChar w:fldCharType="end"/>
      </w:r>
      <w:r w:rsidR="006179BC">
        <w:t>.</w:t>
      </w:r>
      <w:r w:rsidR="006179BC">
        <w:fldChar w:fldCharType="begin"/>
      </w:r>
      <w:r w:rsidR="006179BC">
        <w:instrText xml:space="preserve"> SEQ Bảng \* ARABIC \s 1 </w:instrText>
      </w:r>
      <w:r w:rsidR="006179BC">
        <w:fldChar w:fldCharType="separate"/>
      </w:r>
      <w:r w:rsidR="006179BC">
        <w:rPr>
          <w:noProof/>
        </w:rPr>
        <w:t>26</w:t>
      </w:r>
      <w:r w:rsidR="006179BC">
        <w:fldChar w:fldCharType="end"/>
      </w:r>
      <w:r w:rsidRPr="00A75091">
        <w:t xml:space="preserve"> </w:t>
      </w:r>
      <w:proofErr w:type="spellStart"/>
      <w:r w:rsidRPr="00A75091">
        <w:t>Use</w:t>
      </w:r>
      <w:proofErr w:type="spellEnd"/>
      <w:r w:rsidRPr="00A75091">
        <w:t xml:space="preserve"> </w:t>
      </w:r>
      <w:proofErr w:type="spellStart"/>
      <w:r w:rsidRPr="00A75091">
        <w:t>case</w:t>
      </w:r>
      <w:proofErr w:type="spellEnd"/>
      <w:r w:rsidRPr="00A75091">
        <w:t xml:space="preserve"> </w:t>
      </w:r>
      <w:proofErr w:type="spellStart"/>
      <w:r>
        <w:rPr>
          <w:lang w:val="en-US"/>
        </w:rPr>
        <w:t>Hỗ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trợ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khách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hàng</w:t>
      </w:r>
      <w:proofErr w:type="spellEnd"/>
      <w:r>
        <w:rPr>
          <w:lang w:val="en-US"/>
        </w:rPr>
        <w:t xml:space="preserve"> (Admin/Staff)</w:t>
      </w:r>
      <w:bookmarkEnd w:id="279"/>
    </w:p>
    <w:p w14:paraId="46456C55" w14:textId="1BF97D8C" w:rsidR="0016219B" w:rsidRDefault="0016219B" w:rsidP="0030117C">
      <w:pPr>
        <w:pStyle w:val="Heading4"/>
        <w:rPr>
          <w:rFonts w:cstheme="majorHAnsi"/>
          <w:lang w:val="en-US"/>
        </w:rPr>
      </w:pPr>
      <w:proofErr w:type="spellStart"/>
      <w:r w:rsidRPr="0016219B">
        <w:rPr>
          <w:rFonts w:cstheme="majorHAnsi"/>
          <w:lang w:val="en-US"/>
        </w:rPr>
        <w:t>Hỗ</w:t>
      </w:r>
      <w:proofErr w:type="spellEnd"/>
      <w:r w:rsidRPr="0016219B">
        <w:rPr>
          <w:rFonts w:cstheme="majorHAnsi"/>
          <w:lang w:val="en-US"/>
        </w:rPr>
        <w:t xml:space="preserve"> </w:t>
      </w:r>
      <w:proofErr w:type="spellStart"/>
      <w:r w:rsidRPr="0016219B">
        <w:rPr>
          <w:rFonts w:cstheme="majorHAnsi"/>
          <w:lang w:val="en-US"/>
        </w:rPr>
        <w:t>trợ</w:t>
      </w:r>
      <w:proofErr w:type="spellEnd"/>
      <w:r w:rsidRPr="0016219B">
        <w:rPr>
          <w:rFonts w:cstheme="majorHAnsi"/>
          <w:lang w:val="en-US"/>
        </w:rPr>
        <w:t xml:space="preserve"> </w:t>
      </w:r>
      <w:proofErr w:type="spellStart"/>
      <w:r w:rsidRPr="0016219B">
        <w:rPr>
          <w:rFonts w:cstheme="majorHAnsi"/>
          <w:lang w:val="en-US"/>
        </w:rPr>
        <w:t>khách</w:t>
      </w:r>
      <w:proofErr w:type="spellEnd"/>
      <w:r w:rsidRPr="0016219B">
        <w:rPr>
          <w:rFonts w:cstheme="majorHAnsi"/>
          <w:lang w:val="en-US"/>
        </w:rPr>
        <w:t xml:space="preserve"> </w:t>
      </w:r>
      <w:proofErr w:type="spellStart"/>
      <w:r w:rsidRPr="0016219B">
        <w:rPr>
          <w:rFonts w:cstheme="majorHAnsi"/>
          <w:lang w:val="en-US"/>
        </w:rPr>
        <w:t>hàng</w:t>
      </w:r>
      <w:proofErr w:type="spellEnd"/>
      <w:r w:rsidRPr="0016219B">
        <w:rPr>
          <w:rFonts w:cstheme="majorHAnsi"/>
          <w:lang w:val="en-US"/>
        </w:rPr>
        <w:t xml:space="preserve"> (</w:t>
      </w:r>
      <w:proofErr w:type="spellStart"/>
      <w:r>
        <w:rPr>
          <w:rFonts w:cstheme="majorHAnsi"/>
          <w:lang w:val="en-US"/>
        </w:rPr>
        <w:t>Khách</w:t>
      </w:r>
      <w:proofErr w:type="spellEnd"/>
      <w:r>
        <w:rPr>
          <w:rFonts w:cstheme="majorHAnsi"/>
          <w:lang w:val="en-US"/>
        </w:rPr>
        <w:t xml:space="preserve"> </w:t>
      </w:r>
      <w:proofErr w:type="spellStart"/>
      <w:r>
        <w:rPr>
          <w:rFonts w:cstheme="majorHAnsi"/>
          <w:lang w:val="en-US"/>
        </w:rPr>
        <w:t>hàng</w:t>
      </w:r>
      <w:proofErr w:type="spellEnd"/>
      <w:r w:rsidRPr="0016219B">
        <w:rPr>
          <w:rFonts w:cstheme="majorHAnsi"/>
          <w:lang w:val="en-US"/>
        </w:rPr>
        <w:t>)</w:t>
      </w:r>
    </w:p>
    <w:p w14:paraId="1872712B" w14:textId="77777777" w:rsidR="002F6445" w:rsidRDefault="00563FD2" w:rsidP="002F6445">
      <w:pPr>
        <w:keepNext/>
        <w:ind w:left="0"/>
        <w:jc w:val="center"/>
      </w:pPr>
      <w:r>
        <w:rPr>
          <w:noProof/>
          <w:lang w:val="en-US"/>
        </w:rPr>
        <w:drawing>
          <wp:inline distT="0" distB="0" distL="0" distR="0" wp14:anchorId="196630E2" wp14:editId="6D13B159">
            <wp:extent cx="5461579" cy="2626242"/>
            <wp:effectExtent l="0" t="0" r="6350" b="3175"/>
            <wp:docPr id="4138" name="Picture 4138" descr="F:\Khoa\bt\DoAn1\UseCase\Hỗ trợ khách hàng (Khách hàng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F:\Khoa\bt\DoAn1\UseCase\Hỗ trợ khách hàng (Khách hàng).pn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0180" cy="26448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BF3E2E" w14:textId="20A509B5" w:rsidR="00563FD2" w:rsidRDefault="002F6445" w:rsidP="002F6445">
      <w:pPr>
        <w:pStyle w:val="Caption"/>
        <w:ind w:left="0"/>
        <w:jc w:val="center"/>
      </w:pPr>
      <w:bookmarkStart w:id="280" w:name="_Toc106818852"/>
      <w:proofErr w:type="spellStart"/>
      <w:r>
        <w:t>Hình</w:t>
      </w:r>
      <w:proofErr w:type="spellEnd"/>
      <w:r>
        <w:t xml:space="preserve">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3</w:t>
      </w:r>
      <w:r>
        <w:fldChar w:fldCharType="end"/>
      </w:r>
      <w:r>
        <w:t>.</w:t>
      </w:r>
      <w:r w:rsidR="005734A4">
        <w:fldChar w:fldCharType="begin"/>
      </w:r>
      <w:r w:rsidR="005734A4">
        <w:instrText xml:space="preserve"> SEQ Hình \* ARABIC \s 1 </w:instrText>
      </w:r>
      <w:r w:rsidR="005734A4">
        <w:fldChar w:fldCharType="separate"/>
      </w:r>
      <w:r w:rsidR="005734A4">
        <w:rPr>
          <w:noProof/>
        </w:rPr>
        <w:t>34</w:t>
      </w:r>
      <w:r w:rsidR="005734A4">
        <w:fldChar w:fldCharType="end"/>
      </w:r>
      <w:r>
        <w:rPr>
          <w:lang w:val="en-US"/>
        </w:rPr>
        <w:t xml:space="preserve"> </w:t>
      </w:r>
      <w:proofErr w:type="spellStart"/>
      <w:r w:rsidRPr="00047BD3">
        <w:rPr>
          <w:lang w:val="en-US"/>
        </w:rPr>
        <w:t>Sơ</w:t>
      </w:r>
      <w:proofErr w:type="spellEnd"/>
      <w:r w:rsidRPr="00047BD3">
        <w:rPr>
          <w:lang w:val="en-US"/>
        </w:rPr>
        <w:t xml:space="preserve"> đồ </w:t>
      </w:r>
      <w:proofErr w:type="spellStart"/>
      <w:r w:rsidRPr="00047BD3">
        <w:rPr>
          <w:lang w:val="en-US"/>
        </w:rPr>
        <w:t>hoạt</w:t>
      </w:r>
      <w:proofErr w:type="spellEnd"/>
      <w:r w:rsidRPr="00047BD3">
        <w:rPr>
          <w:lang w:val="en-US"/>
        </w:rPr>
        <w:t xml:space="preserve"> động </w:t>
      </w:r>
      <w:proofErr w:type="spellStart"/>
      <w:r w:rsidRPr="00047BD3">
        <w:rPr>
          <w:lang w:val="en-US"/>
        </w:rPr>
        <w:t>Hỗ</w:t>
      </w:r>
      <w:proofErr w:type="spellEnd"/>
      <w:r w:rsidRPr="00047BD3">
        <w:rPr>
          <w:lang w:val="en-US"/>
        </w:rPr>
        <w:t xml:space="preserve"> </w:t>
      </w:r>
      <w:proofErr w:type="spellStart"/>
      <w:r w:rsidRPr="00047BD3">
        <w:rPr>
          <w:lang w:val="en-US"/>
        </w:rPr>
        <w:t>trợ</w:t>
      </w:r>
      <w:proofErr w:type="spellEnd"/>
      <w:r w:rsidRPr="00047BD3">
        <w:rPr>
          <w:lang w:val="en-US"/>
        </w:rPr>
        <w:t xml:space="preserve"> </w:t>
      </w:r>
      <w:proofErr w:type="spellStart"/>
      <w:r w:rsidRPr="00047BD3">
        <w:rPr>
          <w:lang w:val="en-US"/>
        </w:rPr>
        <w:t>khách</w:t>
      </w:r>
      <w:proofErr w:type="spellEnd"/>
      <w:r w:rsidRPr="00047BD3">
        <w:rPr>
          <w:lang w:val="en-US"/>
        </w:rPr>
        <w:t xml:space="preserve"> </w:t>
      </w:r>
      <w:proofErr w:type="spellStart"/>
      <w:r w:rsidRPr="00047BD3">
        <w:rPr>
          <w:lang w:val="en-US"/>
        </w:rPr>
        <w:t>hàng</w:t>
      </w:r>
      <w:proofErr w:type="spellEnd"/>
      <w:r w:rsidRPr="00047BD3">
        <w:rPr>
          <w:lang w:val="en-US"/>
        </w:rPr>
        <w:t xml:space="preserve"> (</w:t>
      </w:r>
      <w:proofErr w:type="spellStart"/>
      <w:r w:rsidRPr="00047BD3">
        <w:rPr>
          <w:lang w:val="en-US"/>
        </w:rPr>
        <w:t>Khách</w:t>
      </w:r>
      <w:proofErr w:type="spellEnd"/>
      <w:r w:rsidRPr="00047BD3">
        <w:rPr>
          <w:lang w:val="en-US"/>
        </w:rPr>
        <w:t xml:space="preserve"> </w:t>
      </w:r>
      <w:proofErr w:type="spellStart"/>
      <w:r w:rsidRPr="00047BD3">
        <w:rPr>
          <w:lang w:val="en-US"/>
        </w:rPr>
        <w:t>hàng</w:t>
      </w:r>
      <w:proofErr w:type="spellEnd"/>
      <w:r w:rsidRPr="00047BD3">
        <w:rPr>
          <w:lang w:val="en-US"/>
        </w:rPr>
        <w:t>)</w:t>
      </w:r>
      <w:bookmarkEnd w:id="280"/>
    </w:p>
    <w:p w14:paraId="4D521B9B" w14:textId="40D7AAC6" w:rsidR="00563FD2" w:rsidRPr="00563FD2" w:rsidRDefault="00563FD2" w:rsidP="00563FD2">
      <w:pPr>
        <w:ind w:left="0"/>
        <w:rPr>
          <w:lang w:val="en-US"/>
        </w:rPr>
      </w:pPr>
    </w:p>
    <w:tbl>
      <w:tblPr>
        <w:tblW w:w="0" w:type="auto"/>
        <w:tblInd w:w="62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205"/>
        <w:gridCol w:w="7237"/>
      </w:tblGrid>
      <w:tr w:rsidR="00A94C00" w:rsidRPr="00D5653B" w14:paraId="2D6F5F53" w14:textId="77777777" w:rsidTr="00A85CB5">
        <w:trPr>
          <w:trHeight w:val="544"/>
        </w:trPr>
        <w:tc>
          <w:tcPr>
            <w:tcW w:w="9442" w:type="dxa"/>
            <w:gridSpan w:val="2"/>
            <w:tcBorders>
              <w:right w:val="single" w:sz="6" w:space="0" w:color="000000" w:themeColor="text1"/>
            </w:tcBorders>
            <w:shd w:val="clear" w:color="auto" w:fill="D0CECE"/>
          </w:tcPr>
          <w:p w14:paraId="479EAD69" w14:textId="77777777" w:rsidR="00A94C00" w:rsidRPr="00D5653B" w:rsidRDefault="00A94C00" w:rsidP="00A85CB5">
            <w:pPr>
              <w:pStyle w:val="TableParagraph"/>
              <w:ind w:left="144" w:right="144"/>
              <w:jc w:val="left"/>
              <w:rPr>
                <w:rFonts w:asciiTheme="majorHAnsi" w:hAnsiTheme="majorHAnsi" w:cstheme="majorHAnsi"/>
                <w:sz w:val="24"/>
              </w:rPr>
            </w:pPr>
          </w:p>
        </w:tc>
      </w:tr>
      <w:tr w:rsidR="00A94C00" w:rsidRPr="00D5653B" w14:paraId="6075CC24" w14:textId="77777777" w:rsidTr="00A85CB5">
        <w:trPr>
          <w:trHeight w:val="568"/>
        </w:trPr>
        <w:tc>
          <w:tcPr>
            <w:tcW w:w="2205" w:type="dxa"/>
          </w:tcPr>
          <w:p w14:paraId="24A8C640" w14:textId="77777777" w:rsidR="00A94C00" w:rsidRPr="00D5653B" w:rsidRDefault="00A94C00" w:rsidP="00A85CB5">
            <w:pPr>
              <w:pStyle w:val="TableParagraph"/>
              <w:spacing w:before="2"/>
              <w:ind w:left="144" w:right="144"/>
              <w:jc w:val="left"/>
              <w:rPr>
                <w:rFonts w:asciiTheme="majorHAnsi" w:hAnsiTheme="majorHAnsi" w:cstheme="majorHAnsi"/>
                <w:b/>
              </w:rPr>
            </w:pPr>
            <w:r w:rsidRPr="00D5653B">
              <w:rPr>
                <w:rFonts w:asciiTheme="majorHAnsi" w:hAnsiTheme="majorHAnsi" w:cstheme="majorHAnsi"/>
                <w:b/>
              </w:rPr>
              <w:t>Tên</w:t>
            </w:r>
            <w:r w:rsidRPr="00D5653B">
              <w:rPr>
                <w:rFonts w:asciiTheme="majorHAnsi" w:hAnsiTheme="majorHAnsi" w:cstheme="majorHAnsi"/>
                <w:b/>
                <w:spacing w:val="-3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Use</w:t>
            </w:r>
            <w:proofErr w:type="spellEnd"/>
            <w:r w:rsidRPr="00D5653B">
              <w:rPr>
                <w:rFonts w:asciiTheme="majorHAnsi" w:hAnsiTheme="majorHAnsi" w:cstheme="majorHAnsi"/>
                <w:b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Case</w:t>
            </w:r>
            <w:proofErr w:type="spellEnd"/>
          </w:p>
        </w:tc>
        <w:tc>
          <w:tcPr>
            <w:tcW w:w="7237" w:type="dxa"/>
            <w:tcBorders>
              <w:right w:val="single" w:sz="6" w:space="0" w:color="000000" w:themeColor="text1"/>
            </w:tcBorders>
          </w:tcPr>
          <w:p w14:paraId="79CA4995" w14:textId="2713DC76" w:rsidR="00A94C00" w:rsidRPr="00D5653B" w:rsidRDefault="00984FAD" w:rsidP="00A85CB5">
            <w:pPr>
              <w:pStyle w:val="TableParagraph"/>
              <w:spacing w:line="326" w:lineRule="exact"/>
              <w:ind w:left="144" w:right="144"/>
              <w:jc w:val="both"/>
              <w:rPr>
                <w:rFonts w:asciiTheme="majorHAnsi" w:hAnsiTheme="majorHAnsi" w:cstheme="majorHAnsi"/>
              </w:rPr>
            </w:pPr>
            <w:proofErr w:type="spellStart"/>
            <w:r w:rsidRPr="00984FAD">
              <w:rPr>
                <w:rFonts w:asciiTheme="majorHAnsi" w:hAnsiTheme="majorHAnsi" w:cstheme="majorHAnsi"/>
              </w:rPr>
              <w:t>Hỗ</w:t>
            </w:r>
            <w:proofErr w:type="spellEnd"/>
            <w:r w:rsidRPr="00984FAD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984FAD">
              <w:rPr>
                <w:rFonts w:asciiTheme="majorHAnsi" w:hAnsiTheme="majorHAnsi" w:cstheme="majorHAnsi"/>
              </w:rPr>
              <w:t>trợ</w:t>
            </w:r>
            <w:proofErr w:type="spellEnd"/>
            <w:r w:rsidRPr="00984FAD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984FAD">
              <w:rPr>
                <w:rFonts w:asciiTheme="majorHAnsi" w:hAnsiTheme="majorHAnsi" w:cstheme="majorHAnsi"/>
              </w:rPr>
              <w:t>khách</w:t>
            </w:r>
            <w:proofErr w:type="spellEnd"/>
            <w:r w:rsidRPr="00984FAD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984FAD">
              <w:rPr>
                <w:rFonts w:asciiTheme="majorHAnsi" w:hAnsiTheme="majorHAnsi" w:cstheme="majorHAnsi"/>
              </w:rPr>
              <w:t>hàng</w:t>
            </w:r>
            <w:proofErr w:type="spellEnd"/>
            <w:r w:rsidRPr="00984FAD">
              <w:rPr>
                <w:rFonts w:asciiTheme="majorHAnsi" w:hAnsiTheme="majorHAnsi" w:cstheme="majorHAnsi"/>
              </w:rPr>
              <w:t xml:space="preserve"> (</w:t>
            </w:r>
            <w:proofErr w:type="spellStart"/>
            <w:r w:rsidRPr="00984FAD">
              <w:rPr>
                <w:rFonts w:asciiTheme="majorHAnsi" w:hAnsiTheme="majorHAnsi" w:cstheme="majorHAnsi"/>
              </w:rPr>
              <w:t>Khách</w:t>
            </w:r>
            <w:proofErr w:type="spellEnd"/>
            <w:r w:rsidRPr="00984FAD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984FAD">
              <w:rPr>
                <w:rFonts w:asciiTheme="majorHAnsi" w:hAnsiTheme="majorHAnsi" w:cstheme="majorHAnsi"/>
              </w:rPr>
              <w:t>hàng</w:t>
            </w:r>
            <w:proofErr w:type="spellEnd"/>
            <w:r w:rsidRPr="00984FAD">
              <w:rPr>
                <w:rFonts w:asciiTheme="majorHAnsi" w:hAnsiTheme="majorHAnsi" w:cstheme="majorHAnsi"/>
              </w:rPr>
              <w:t>)</w:t>
            </w:r>
          </w:p>
        </w:tc>
      </w:tr>
      <w:tr w:rsidR="00A94C00" w:rsidRPr="00D5653B" w14:paraId="11232878" w14:textId="77777777" w:rsidTr="00A85CB5">
        <w:trPr>
          <w:trHeight w:val="568"/>
        </w:trPr>
        <w:tc>
          <w:tcPr>
            <w:tcW w:w="2205" w:type="dxa"/>
          </w:tcPr>
          <w:p w14:paraId="22257A64" w14:textId="77777777" w:rsidR="00A94C00" w:rsidRPr="00D5653B" w:rsidRDefault="00A94C00" w:rsidP="00A85CB5">
            <w:pPr>
              <w:pStyle w:val="TableParagraph"/>
              <w:spacing w:before="2"/>
              <w:ind w:left="144" w:right="144"/>
              <w:jc w:val="left"/>
              <w:rPr>
                <w:rFonts w:asciiTheme="majorHAnsi" w:hAnsiTheme="majorHAnsi" w:cstheme="majorHAnsi"/>
                <w:b/>
              </w:rPr>
            </w:pPr>
            <w:r w:rsidRPr="00D5653B">
              <w:rPr>
                <w:rFonts w:asciiTheme="majorHAnsi" w:hAnsiTheme="majorHAnsi" w:cstheme="majorHAnsi"/>
                <w:b/>
              </w:rPr>
              <w:t>Mô</w:t>
            </w:r>
            <w:r w:rsidRPr="00D5653B">
              <w:rPr>
                <w:rFonts w:asciiTheme="majorHAnsi" w:hAnsiTheme="majorHAnsi" w:cstheme="majorHAnsi"/>
                <w:b/>
                <w:spacing w:val="-1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tả</w:t>
            </w:r>
            <w:proofErr w:type="spellEnd"/>
          </w:p>
        </w:tc>
        <w:tc>
          <w:tcPr>
            <w:tcW w:w="7237" w:type="dxa"/>
            <w:tcBorders>
              <w:right w:val="single" w:sz="6" w:space="0" w:color="000000" w:themeColor="text1"/>
            </w:tcBorders>
          </w:tcPr>
          <w:p w14:paraId="12D504BB" w14:textId="34F9BC66" w:rsidR="00A94C00" w:rsidRPr="00D5653B" w:rsidRDefault="00984FAD" w:rsidP="00A85CB5">
            <w:pPr>
              <w:pStyle w:val="TableParagraph"/>
              <w:spacing w:line="336" w:lineRule="exact"/>
              <w:ind w:left="144" w:right="144"/>
              <w:jc w:val="both"/>
              <w:rPr>
                <w:rFonts w:asciiTheme="majorHAnsi" w:hAnsiTheme="majorHAnsi" w:cstheme="majorHAnsi"/>
              </w:rPr>
            </w:pP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Chức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năng</w:t>
            </w:r>
            <w:r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lang w:val="en-US"/>
              </w:rPr>
              <w:t>c</w:t>
            </w:r>
            <w:r w:rsidRPr="00D5653B">
              <w:rPr>
                <w:rFonts w:asciiTheme="majorHAnsi" w:hAnsiTheme="majorHAnsi" w:cstheme="majorHAnsi"/>
                <w:lang w:val="en-US"/>
              </w:rPr>
              <w:t>ho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phép</w:t>
            </w:r>
            <w:proofErr w:type="spellEnd"/>
            <w:r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lang w:val="en-US"/>
              </w:rPr>
              <w:t>Khách</w:t>
            </w:r>
            <w:proofErr w:type="spellEnd"/>
            <w:r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lang w:val="en-US"/>
              </w:rPr>
              <w:t>hàng</w:t>
            </w:r>
            <w:proofErr w:type="spellEnd"/>
            <w:r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lang w:val="en-US"/>
              </w:rPr>
              <w:t>nhắn</w:t>
            </w:r>
            <w:proofErr w:type="spellEnd"/>
            <w:r>
              <w:rPr>
                <w:rFonts w:asciiTheme="majorHAnsi" w:hAnsiTheme="majorHAnsi" w:cstheme="majorHAnsi"/>
                <w:lang w:val="en-US"/>
              </w:rPr>
              <w:t xml:space="preserve"> tin </w:t>
            </w:r>
            <w:proofErr w:type="spellStart"/>
            <w:r>
              <w:rPr>
                <w:rFonts w:asciiTheme="majorHAnsi" w:hAnsiTheme="majorHAnsi" w:cstheme="majorHAnsi"/>
                <w:lang w:val="en-US"/>
              </w:rPr>
              <w:t>hỏi</w:t>
            </w:r>
            <w:proofErr w:type="spellEnd"/>
            <w:r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lang w:val="en-US"/>
              </w:rPr>
              <w:t>đáp</w:t>
            </w:r>
            <w:proofErr w:type="spellEnd"/>
            <w:r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lang w:val="en-US"/>
              </w:rPr>
              <w:t>về</w:t>
            </w:r>
            <w:proofErr w:type="spellEnd"/>
            <w:r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lang w:val="en-US"/>
              </w:rPr>
              <w:t>đơn</w:t>
            </w:r>
            <w:proofErr w:type="spellEnd"/>
            <w:r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lang w:val="en-US"/>
              </w:rPr>
              <w:t>hàng</w:t>
            </w:r>
            <w:proofErr w:type="spellEnd"/>
            <w:r>
              <w:rPr>
                <w:rFonts w:asciiTheme="majorHAnsi" w:hAnsiTheme="majorHAnsi" w:cstheme="majorHAnsi"/>
                <w:lang w:val="en-US"/>
              </w:rPr>
              <w:t xml:space="preserve">, </w:t>
            </w:r>
            <w:proofErr w:type="spellStart"/>
            <w:r>
              <w:rPr>
                <w:rFonts w:asciiTheme="majorHAnsi" w:hAnsiTheme="majorHAnsi" w:cstheme="majorHAnsi"/>
                <w:lang w:val="en-US"/>
              </w:rPr>
              <w:t>món</w:t>
            </w:r>
            <w:proofErr w:type="spellEnd"/>
            <w:r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lang w:val="en-US"/>
              </w:rPr>
              <w:t>hàng</w:t>
            </w:r>
            <w:proofErr w:type="spellEnd"/>
            <w:r>
              <w:rPr>
                <w:rFonts w:asciiTheme="majorHAnsi" w:hAnsiTheme="majorHAnsi" w:cstheme="majorHAnsi"/>
                <w:lang w:val="en-US"/>
              </w:rPr>
              <w:t xml:space="preserve"> của </w:t>
            </w:r>
            <w:proofErr w:type="spellStart"/>
            <w:r>
              <w:rPr>
                <w:rFonts w:asciiTheme="majorHAnsi" w:hAnsiTheme="majorHAnsi" w:cstheme="majorHAnsi"/>
                <w:lang w:val="en-US"/>
              </w:rPr>
              <w:t>mình</w:t>
            </w:r>
            <w:proofErr w:type="spellEnd"/>
            <w:r>
              <w:rPr>
                <w:rFonts w:asciiTheme="majorHAnsi" w:hAnsiTheme="majorHAnsi" w:cstheme="majorHAnsi"/>
                <w:lang w:val="en-US"/>
              </w:rPr>
              <w:t>.</w:t>
            </w:r>
          </w:p>
        </w:tc>
      </w:tr>
      <w:tr w:rsidR="00A94C00" w:rsidRPr="00D5653B" w14:paraId="27357945" w14:textId="77777777" w:rsidTr="00A85CB5">
        <w:trPr>
          <w:trHeight w:val="453"/>
        </w:trPr>
        <w:tc>
          <w:tcPr>
            <w:tcW w:w="2205" w:type="dxa"/>
          </w:tcPr>
          <w:p w14:paraId="0CD42F5B" w14:textId="77777777" w:rsidR="00A94C00" w:rsidRPr="00D5653B" w:rsidRDefault="00A94C00" w:rsidP="00A85CB5">
            <w:pPr>
              <w:pStyle w:val="TableParagraph"/>
              <w:spacing w:before="2"/>
              <w:ind w:left="144" w:right="144"/>
              <w:jc w:val="left"/>
              <w:rPr>
                <w:rFonts w:asciiTheme="majorHAnsi" w:hAnsiTheme="majorHAnsi" w:cstheme="majorHAnsi"/>
                <w:b/>
              </w:rPr>
            </w:pPr>
            <w:proofErr w:type="spellStart"/>
            <w:r w:rsidRPr="00D5653B">
              <w:rPr>
                <w:rFonts w:asciiTheme="majorHAnsi" w:hAnsiTheme="majorHAnsi" w:cstheme="majorHAnsi"/>
                <w:b/>
              </w:rPr>
              <w:t>Người</w:t>
            </w:r>
            <w:proofErr w:type="spellEnd"/>
            <w:r w:rsidRPr="00D5653B">
              <w:rPr>
                <w:rFonts w:asciiTheme="majorHAnsi" w:hAnsiTheme="majorHAnsi" w:cstheme="majorHAnsi"/>
                <w:b/>
                <w:spacing w:val="-3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thực</w:t>
            </w:r>
            <w:proofErr w:type="spellEnd"/>
            <w:r w:rsidRPr="00D5653B">
              <w:rPr>
                <w:rFonts w:asciiTheme="majorHAnsi" w:hAnsiTheme="majorHAnsi" w:cstheme="majorHAnsi"/>
                <w:b/>
                <w:spacing w:val="-2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hiện</w:t>
            </w:r>
            <w:proofErr w:type="spellEnd"/>
          </w:p>
        </w:tc>
        <w:tc>
          <w:tcPr>
            <w:tcW w:w="7237" w:type="dxa"/>
            <w:tcBorders>
              <w:right w:val="single" w:sz="6" w:space="0" w:color="000000" w:themeColor="text1"/>
            </w:tcBorders>
          </w:tcPr>
          <w:p w14:paraId="43296C88" w14:textId="47DE61AD" w:rsidR="00A94C00" w:rsidRPr="00D5653B" w:rsidRDefault="00984FAD" w:rsidP="00A85CB5">
            <w:pPr>
              <w:pStyle w:val="TableParagraph"/>
              <w:spacing w:line="294" w:lineRule="exact"/>
              <w:ind w:left="144" w:right="144"/>
              <w:jc w:val="both"/>
              <w:rPr>
                <w:rFonts w:asciiTheme="majorHAnsi" w:hAnsiTheme="majorHAnsi" w:cstheme="majorHAnsi"/>
                <w:lang w:val="en-US"/>
              </w:rPr>
            </w:pPr>
            <w:proofErr w:type="spellStart"/>
            <w:r>
              <w:rPr>
                <w:rFonts w:asciiTheme="majorHAnsi" w:hAnsiTheme="majorHAnsi" w:cstheme="majorHAnsi"/>
                <w:lang w:val="en-US"/>
              </w:rPr>
              <w:t>Khách</w:t>
            </w:r>
            <w:proofErr w:type="spellEnd"/>
            <w:r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lang w:val="en-US"/>
              </w:rPr>
              <w:t>hàng</w:t>
            </w:r>
            <w:proofErr w:type="spellEnd"/>
          </w:p>
        </w:tc>
      </w:tr>
      <w:tr w:rsidR="00A94C00" w:rsidRPr="00D5653B" w14:paraId="755B3D4D" w14:textId="77777777" w:rsidTr="00A85CB5">
        <w:trPr>
          <w:trHeight w:val="859"/>
        </w:trPr>
        <w:tc>
          <w:tcPr>
            <w:tcW w:w="2205" w:type="dxa"/>
          </w:tcPr>
          <w:p w14:paraId="497A1A11" w14:textId="77777777" w:rsidR="00A94C00" w:rsidRPr="00D5653B" w:rsidRDefault="00A94C00" w:rsidP="00A85CB5">
            <w:pPr>
              <w:pStyle w:val="TableParagraph"/>
              <w:spacing w:before="2"/>
              <w:ind w:left="144" w:right="144"/>
              <w:jc w:val="left"/>
              <w:rPr>
                <w:rFonts w:asciiTheme="majorHAnsi" w:hAnsiTheme="majorHAnsi" w:cstheme="majorHAnsi"/>
                <w:b/>
              </w:rPr>
            </w:pPr>
            <w:proofErr w:type="spellStart"/>
            <w:r w:rsidRPr="00D5653B">
              <w:rPr>
                <w:rFonts w:asciiTheme="majorHAnsi" w:hAnsiTheme="majorHAnsi" w:cstheme="majorHAnsi"/>
                <w:b/>
              </w:rPr>
              <w:lastRenderedPageBreak/>
              <w:t>Điều</w:t>
            </w:r>
            <w:proofErr w:type="spellEnd"/>
            <w:r w:rsidRPr="00D5653B">
              <w:rPr>
                <w:rFonts w:asciiTheme="majorHAnsi" w:hAnsiTheme="majorHAnsi" w:cstheme="majorHAnsi"/>
                <w:b/>
                <w:spacing w:val="-3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kiện</w:t>
            </w:r>
            <w:proofErr w:type="spellEnd"/>
            <w:r w:rsidRPr="00D5653B">
              <w:rPr>
                <w:rFonts w:asciiTheme="majorHAnsi" w:hAnsiTheme="majorHAnsi" w:cstheme="majorHAnsi"/>
                <w:b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trước</w:t>
            </w:r>
            <w:proofErr w:type="spellEnd"/>
            <w:r w:rsidRPr="00D5653B">
              <w:rPr>
                <w:rFonts w:asciiTheme="majorHAnsi" w:hAnsiTheme="majorHAnsi" w:cstheme="majorHAnsi"/>
                <w:b/>
                <w:spacing w:val="-2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xử</w:t>
            </w:r>
            <w:proofErr w:type="spellEnd"/>
            <w:r w:rsidRPr="00D5653B">
              <w:rPr>
                <w:rFonts w:asciiTheme="majorHAnsi" w:hAnsiTheme="majorHAnsi" w:cstheme="majorHAnsi"/>
                <w:b/>
                <w:spacing w:val="-1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lí</w:t>
            </w:r>
            <w:proofErr w:type="spellEnd"/>
          </w:p>
        </w:tc>
        <w:tc>
          <w:tcPr>
            <w:tcW w:w="7237" w:type="dxa"/>
            <w:tcBorders>
              <w:right w:val="single" w:sz="6" w:space="0" w:color="000000" w:themeColor="text1"/>
            </w:tcBorders>
          </w:tcPr>
          <w:p w14:paraId="6C46DB62" w14:textId="05AC6E66" w:rsidR="00A94C00" w:rsidRPr="00D5653B" w:rsidRDefault="00984FAD" w:rsidP="00A85CB5">
            <w:pPr>
              <w:pStyle w:val="TableParagraph"/>
              <w:spacing w:line="336" w:lineRule="exact"/>
              <w:ind w:left="144" w:right="144"/>
              <w:jc w:val="both"/>
              <w:rPr>
                <w:rFonts w:asciiTheme="majorHAnsi" w:hAnsiTheme="majorHAnsi" w:cstheme="majorHAnsi"/>
                <w:lang w:val="en-US"/>
              </w:rPr>
            </w:pPr>
            <w:proofErr w:type="spellStart"/>
            <w:r>
              <w:rPr>
                <w:rFonts w:asciiTheme="majorHAnsi" w:hAnsiTheme="majorHAnsi" w:cstheme="majorHAnsi"/>
                <w:lang w:val="en-US"/>
              </w:rPr>
              <w:t>Người</w:t>
            </w:r>
            <w:proofErr w:type="spellEnd"/>
            <w:r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lang w:val="en-US"/>
              </w:rPr>
              <w:t>dùng</w:t>
            </w:r>
            <w:proofErr w:type="spellEnd"/>
            <w:r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lang w:val="en-US"/>
              </w:rPr>
              <w:t>có</w:t>
            </w:r>
            <w:proofErr w:type="spellEnd"/>
            <w:r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lang w:val="en-US"/>
              </w:rPr>
              <w:t>tài</w:t>
            </w:r>
            <w:proofErr w:type="spellEnd"/>
            <w:r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lang w:val="en-US"/>
              </w:rPr>
              <w:t>khoản</w:t>
            </w:r>
            <w:proofErr w:type="spellEnd"/>
            <w:r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lang w:val="en-US"/>
              </w:rPr>
              <w:t>khách</w:t>
            </w:r>
            <w:proofErr w:type="spellEnd"/>
            <w:r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lang w:val="en-US"/>
              </w:rPr>
              <w:t>hàng</w:t>
            </w:r>
            <w:proofErr w:type="spellEnd"/>
          </w:p>
        </w:tc>
      </w:tr>
      <w:tr w:rsidR="00984FAD" w:rsidRPr="00D5653B" w14:paraId="02236B55" w14:textId="77777777" w:rsidTr="00A85CB5">
        <w:trPr>
          <w:trHeight w:val="800"/>
        </w:trPr>
        <w:tc>
          <w:tcPr>
            <w:tcW w:w="2205" w:type="dxa"/>
          </w:tcPr>
          <w:p w14:paraId="484BB92B" w14:textId="77777777" w:rsidR="00984FAD" w:rsidRPr="00D5653B" w:rsidRDefault="00984FAD" w:rsidP="00984FAD">
            <w:pPr>
              <w:pStyle w:val="TableParagraph"/>
              <w:spacing w:before="2"/>
              <w:ind w:left="144" w:right="144"/>
              <w:jc w:val="left"/>
              <w:rPr>
                <w:rFonts w:asciiTheme="majorHAnsi" w:hAnsiTheme="majorHAnsi" w:cstheme="majorHAnsi"/>
                <w:b/>
              </w:rPr>
            </w:pPr>
            <w:r w:rsidRPr="00D5653B">
              <w:rPr>
                <w:rFonts w:asciiTheme="majorHAnsi" w:hAnsiTheme="majorHAnsi" w:cstheme="majorHAnsi"/>
                <w:b/>
              </w:rPr>
              <w:t>Sau</w:t>
            </w:r>
            <w:r w:rsidRPr="00D5653B">
              <w:rPr>
                <w:rFonts w:asciiTheme="majorHAnsi" w:hAnsiTheme="majorHAnsi" w:cstheme="majorHAnsi"/>
                <w:b/>
                <w:spacing w:val="-2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xử</w:t>
            </w:r>
            <w:proofErr w:type="spellEnd"/>
            <w:r w:rsidRPr="00D5653B">
              <w:rPr>
                <w:rFonts w:asciiTheme="majorHAnsi" w:hAnsiTheme="majorHAnsi" w:cstheme="majorHAnsi"/>
                <w:b/>
                <w:spacing w:val="-1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lí</w:t>
            </w:r>
            <w:proofErr w:type="spellEnd"/>
            <w:r w:rsidRPr="00D5653B">
              <w:rPr>
                <w:rFonts w:asciiTheme="majorHAnsi" w:hAnsiTheme="majorHAnsi" w:cstheme="majorHAnsi"/>
                <w:b/>
                <w:spacing w:val="-1"/>
              </w:rPr>
              <w:t xml:space="preserve"> </w:t>
            </w:r>
            <w:r w:rsidRPr="00D5653B">
              <w:rPr>
                <w:rFonts w:asciiTheme="majorHAnsi" w:hAnsiTheme="majorHAnsi" w:cstheme="majorHAnsi"/>
                <w:b/>
              </w:rPr>
              <w:t>(sau</w:t>
            </w:r>
            <w:r w:rsidRPr="00D5653B">
              <w:rPr>
                <w:rFonts w:asciiTheme="majorHAnsi" w:hAnsiTheme="majorHAnsi" w:cstheme="majorHAnsi"/>
                <w:b/>
                <w:spacing w:val="-2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Use-case</w:t>
            </w:r>
            <w:proofErr w:type="spellEnd"/>
            <w:r w:rsidRPr="00D5653B">
              <w:rPr>
                <w:rFonts w:asciiTheme="majorHAnsi" w:hAnsiTheme="majorHAnsi" w:cstheme="majorHAnsi"/>
                <w:b/>
              </w:rPr>
              <w:t>)</w:t>
            </w:r>
          </w:p>
        </w:tc>
        <w:tc>
          <w:tcPr>
            <w:tcW w:w="7237" w:type="dxa"/>
            <w:tcBorders>
              <w:right w:val="single" w:sz="6" w:space="0" w:color="000000" w:themeColor="text1"/>
            </w:tcBorders>
          </w:tcPr>
          <w:p w14:paraId="1C0B8CC0" w14:textId="597FD3F9" w:rsidR="00984FAD" w:rsidRPr="00D5653B" w:rsidRDefault="00984FAD" w:rsidP="00984FAD">
            <w:pPr>
              <w:pStyle w:val="TableParagraph"/>
              <w:spacing w:line="324" w:lineRule="auto"/>
              <w:ind w:left="144" w:right="144"/>
              <w:jc w:val="both"/>
              <w:rPr>
                <w:rFonts w:asciiTheme="majorHAnsi" w:hAnsiTheme="majorHAnsi" w:cstheme="majorHAnsi"/>
                <w:lang w:val="en-US"/>
              </w:rPr>
            </w:pPr>
            <w:r>
              <w:rPr>
                <w:rFonts w:asciiTheme="majorHAnsi" w:hAnsiTheme="majorHAnsi" w:cstheme="majorHAnsi"/>
                <w:lang w:val="en-US"/>
              </w:rPr>
              <w:t xml:space="preserve">Tin </w:t>
            </w:r>
            <w:proofErr w:type="spellStart"/>
            <w:r>
              <w:rPr>
                <w:rFonts w:asciiTheme="majorHAnsi" w:hAnsiTheme="majorHAnsi" w:cstheme="majorHAnsi"/>
                <w:lang w:val="en-US"/>
              </w:rPr>
              <w:t>nhắn</w:t>
            </w:r>
            <w:proofErr w:type="spellEnd"/>
            <w:r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lang w:val="en-US"/>
              </w:rPr>
              <w:t>được</w:t>
            </w:r>
            <w:proofErr w:type="spellEnd"/>
            <w:r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lang w:val="en-US"/>
              </w:rPr>
              <w:t>gửi</w:t>
            </w:r>
            <w:proofErr w:type="spellEnd"/>
            <w:r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lang w:val="en-US"/>
              </w:rPr>
              <w:t>đi</w:t>
            </w:r>
            <w:proofErr w:type="spellEnd"/>
            <w:r>
              <w:rPr>
                <w:rFonts w:asciiTheme="majorHAnsi" w:hAnsiTheme="majorHAnsi" w:cstheme="majorHAnsi"/>
                <w:lang w:val="en-US"/>
              </w:rPr>
              <w:t>.</w:t>
            </w:r>
          </w:p>
        </w:tc>
      </w:tr>
      <w:tr w:rsidR="00984FAD" w:rsidRPr="00D5653B" w14:paraId="3F31B88D" w14:textId="77777777" w:rsidTr="00A85CB5">
        <w:trPr>
          <w:trHeight w:val="569"/>
        </w:trPr>
        <w:tc>
          <w:tcPr>
            <w:tcW w:w="2205" w:type="dxa"/>
          </w:tcPr>
          <w:p w14:paraId="23D95D98" w14:textId="77777777" w:rsidR="00984FAD" w:rsidRPr="00D5653B" w:rsidRDefault="00984FAD" w:rsidP="00984FAD">
            <w:pPr>
              <w:pStyle w:val="TableParagraph"/>
              <w:spacing w:before="2"/>
              <w:ind w:left="144" w:right="144"/>
              <w:jc w:val="left"/>
              <w:rPr>
                <w:rFonts w:asciiTheme="majorHAnsi" w:hAnsiTheme="majorHAnsi" w:cstheme="majorHAnsi"/>
                <w:b/>
              </w:rPr>
            </w:pPr>
            <w:proofErr w:type="spellStart"/>
            <w:r w:rsidRPr="00D5653B">
              <w:rPr>
                <w:rFonts w:asciiTheme="majorHAnsi" w:hAnsiTheme="majorHAnsi" w:cstheme="majorHAnsi"/>
                <w:b/>
              </w:rPr>
              <w:t>Ngoại</w:t>
            </w:r>
            <w:proofErr w:type="spellEnd"/>
            <w:r w:rsidRPr="00D5653B">
              <w:rPr>
                <w:rFonts w:asciiTheme="majorHAnsi" w:hAnsiTheme="majorHAnsi" w:cstheme="majorHAnsi"/>
                <w:b/>
                <w:spacing w:val="-2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lệ</w:t>
            </w:r>
            <w:proofErr w:type="spellEnd"/>
            <w:r w:rsidRPr="00D5653B">
              <w:rPr>
                <w:rFonts w:asciiTheme="majorHAnsi" w:hAnsiTheme="majorHAnsi" w:cstheme="majorHAnsi"/>
                <w:b/>
                <w:spacing w:val="-2"/>
              </w:rPr>
              <w:t xml:space="preserve"> </w:t>
            </w:r>
            <w:r w:rsidRPr="00D5653B">
              <w:rPr>
                <w:rFonts w:asciiTheme="majorHAnsi" w:hAnsiTheme="majorHAnsi" w:cstheme="majorHAnsi"/>
                <w:b/>
              </w:rPr>
              <w:t>(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Exception</w:t>
            </w:r>
            <w:proofErr w:type="spellEnd"/>
            <w:r w:rsidRPr="00D5653B">
              <w:rPr>
                <w:rFonts w:asciiTheme="majorHAnsi" w:hAnsiTheme="majorHAnsi" w:cstheme="majorHAnsi"/>
                <w:b/>
              </w:rPr>
              <w:t>)</w:t>
            </w:r>
          </w:p>
        </w:tc>
        <w:tc>
          <w:tcPr>
            <w:tcW w:w="7237" w:type="dxa"/>
            <w:tcBorders>
              <w:right w:val="single" w:sz="6" w:space="0" w:color="000000" w:themeColor="text1"/>
            </w:tcBorders>
          </w:tcPr>
          <w:p w14:paraId="64E84F29" w14:textId="27C7207C" w:rsidR="00984FAD" w:rsidRPr="00D5653B" w:rsidRDefault="00984FAD" w:rsidP="00984FAD">
            <w:pPr>
              <w:pStyle w:val="TableParagraph"/>
              <w:spacing w:line="294" w:lineRule="exact"/>
              <w:ind w:left="144" w:right="144"/>
              <w:jc w:val="both"/>
              <w:rPr>
                <w:rFonts w:asciiTheme="majorHAnsi" w:hAnsiTheme="majorHAnsi" w:cstheme="majorHAnsi"/>
              </w:rPr>
            </w:pPr>
            <w:proofErr w:type="spellStart"/>
            <w:r>
              <w:rPr>
                <w:rFonts w:asciiTheme="majorHAnsi" w:hAnsiTheme="majorHAnsi" w:cstheme="majorHAnsi"/>
                <w:lang w:val="en-US"/>
              </w:rPr>
              <w:t>Không</w:t>
            </w:r>
            <w:proofErr w:type="spellEnd"/>
          </w:p>
        </w:tc>
      </w:tr>
      <w:tr w:rsidR="00984FAD" w:rsidRPr="00D5653B" w14:paraId="161F6CBD" w14:textId="77777777" w:rsidTr="00A85CB5">
        <w:trPr>
          <w:trHeight w:val="1137"/>
        </w:trPr>
        <w:tc>
          <w:tcPr>
            <w:tcW w:w="2205" w:type="dxa"/>
          </w:tcPr>
          <w:p w14:paraId="7181DF33" w14:textId="77777777" w:rsidR="00984FAD" w:rsidRPr="00D5653B" w:rsidRDefault="00984FAD" w:rsidP="00984FAD">
            <w:pPr>
              <w:pStyle w:val="TableParagraph"/>
              <w:spacing w:before="2"/>
              <w:ind w:left="144" w:right="144"/>
              <w:jc w:val="left"/>
              <w:rPr>
                <w:rFonts w:asciiTheme="majorHAnsi" w:hAnsiTheme="majorHAnsi" w:cstheme="majorHAnsi"/>
                <w:b/>
              </w:rPr>
            </w:pPr>
            <w:proofErr w:type="spellStart"/>
            <w:r w:rsidRPr="00D5653B">
              <w:rPr>
                <w:rFonts w:asciiTheme="majorHAnsi" w:hAnsiTheme="majorHAnsi" w:cstheme="majorHAnsi"/>
                <w:b/>
              </w:rPr>
              <w:t>Dòng</w:t>
            </w:r>
            <w:proofErr w:type="spellEnd"/>
            <w:r w:rsidRPr="00D5653B">
              <w:rPr>
                <w:rFonts w:asciiTheme="majorHAnsi" w:hAnsiTheme="majorHAnsi" w:cstheme="majorHAnsi"/>
                <w:b/>
                <w:spacing w:val="-2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sự</w:t>
            </w:r>
            <w:proofErr w:type="spellEnd"/>
            <w:r w:rsidRPr="00D5653B">
              <w:rPr>
                <w:rFonts w:asciiTheme="majorHAnsi" w:hAnsiTheme="majorHAnsi" w:cstheme="majorHAnsi"/>
                <w:b/>
                <w:spacing w:val="-1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kiện</w:t>
            </w:r>
            <w:proofErr w:type="spellEnd"/>
            <w:r w:rsidRPr="00D5653B">
              <w:rPr>
                <w:rFonts w:asciiTheme="majorHAnsi" w:hAnsiTheme="majorHAnsi" w:cstheme="majorHAnsi"/>
                <w:b/>
                <w:spacing w:val="-1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chính</w:t>
            </w:r>
            <w:proofErr w:type="spellEnd"/>
          </w:p>
        </w:tc>
        <w:tc>
          <w:tcPr>
            <w:tcW w:w="7237" w:type="dxa"/>
            <w:tcBorders>
              <w:right w:val="single" w:sz="6" w:space="0" w:color="000000" w:themeColor="text1"/>
            </w:tcBorders>
          </w:tcPr>
          <w:p w14:paraId="4B35276D" w14:textId="77777777" w:rsidR="00563FD2" w:rsidRPr="00D5653B" w:rsidRDefault="00563FD2" w:rsidP="00563FD2">
            <w:pPr>
              <w:ind w:left="144" w:right="144"/>
              <w:jc w:val="both"/>
              <w:rPr>
                <w:rFonts w:asciiTheme="majorHAnsi" w:hAnsiTheme="majorHAnsi" w:cstheme="majorHAnsi"/>
                <w:lang w:val="en-US"/>
              </w:rPr>
            </w:pP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Luồng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sự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kiện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cơ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bản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sẽ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được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mô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tả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bên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dưới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theo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thứ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tự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thực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en-US"/>
              </w:rPr>
              <w:t>hiện</w:t>
            </w:r>
            <w:proofErr w:type="spellEnd"/>
            <w:r w:rsidRPr="00D5653B">
              <w:rPr>
                <w:rFonts w:asciiTheme="majorHAnsi" w:hAnsiTheme="majorHAnsi" w:cstheme="majorHAnsi"/>
                <w:lang w:val="en-US"/>
              </w:rPr>
              <w:t>:</w:t>
            </w:r>
          </w:p>
          <w:p w14:paraId="7241197F" w14:textId="38183D6E" w:rsidR="00984FAD" w:rsidRDefault="00563FD2" w:rsidP="00984FAD">
            <w:pPr>
              <w:autoSpaceDE/>
              <w:autoSpaceDN/>
              <w:spacing w:line="240" w:lineRule="auto"/>
              <w:ind w:left="144" w:right="144"/>
              <w:jc w:val="both"/>
              <w:rPr>
                <w:rFonts w:asciiTheme="majorHAnsi" w:hAnsiTheme="majorHAnsi" w:cstheme="majorHAnsi"/>
                <w:lang w:val="en-US"/>
              </w:rPr>
            </w:pPr>
            <w:r>
              <w:rPr>
                <w:rFonts w:asciiTheme="majorHAnsi" w:hAnsiTheme="majorHAnsi" w:cstheme="majorHAnsi"/>
                <w:lang w:val="en-US"/>
              </w:rPr>
              <w:t xml:space="preserve">- </w:t>
            </w:r>
            <w:proofErr w:type="spellStart"/>
            <w:r>
              <w:rPr>
                <w:rFonts w:asciiTheme="majorHAnsi" w:hAnsiTheme="majorHAnsi" w:cstheme="majorHAnsi"/>
                <w:lang w:val="en-US"/>
              </w:rPr>
              <w:t>Người</w:t>
            </w:r>
            <w:proofErr w:type="spellEnd"/>
            <w:r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lang w:val="en-US"/>
              </w:rPr>
              <w:t>dùng</w:t>
            </w:r>
            <w:proofErr w:type="spellEnd"/>
            <w:r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lang w:val="en-US"/>
              </w:rPr>
              <w:t>trong</w:t>
            </w:r>
            <w:proofErr w:type="spellEnd"/>
            <w:r>
              <w:rPr>
                <w:rFonts w:asciiTheme="majorHAnsi" w:hAnsiTheme="majorHAnsi" w:cstheme="majorHAnsi"/>
                <w:lang w:val="en-US"/>
              </w:rPr>
              <w:t xml:space="preserve"> mục “</w:t>
            </w:r>
            <w:proofErr w:type="spellStart"/>
            <w:r>
              <w:rPr>
                <w:rFonts w:asciiTheme="majorHAnsi" w:hAnsiTheme="majorHAnsi" w:cstheme="majorHAnsi"/>
                <w:lang w:val="en-US"/>
              </w:rPr>
              <w:t>Tài</w:t>
            </w:r>
            <w:proofErr w:type="spellEnd"/>
            <w:r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lang w:val="en-US"/>
              </w:rPr>
              <w:t>khoản</w:t>
            </w:r>
            <w:proofErr w:type="spellEnd"/>
            <w:r>
              <w:rPr>
                <w:rFonts w:asciiTheme="majorHAnsi" w:hAnsiTheme="majorHAnsi" w:cstheme="majorHAnsi"/>
                <w:lang w:val="en-US"/>
              </w:rPr>
              <w:t xml:space="preserve">” </w:t>
            </w:r>
            <w:proofErr w:type="spellStart"/>
            <w:r>
              <w:rPr>
                <w:rFonts w:asciiTheme="majorHAnsi" w:hAnsiTheme="majorHAnsi" w:cstheme="majorHAnsi"/>
                <w:lang w:val="en-US"/>
              </w:rPr>
              <w:t>nhấn</w:t>
            </w:r>
            <w:proofErr w:type="spellEnd"/>
            <w:r>
              <w:rPr>
                <w:rFonts w:asciiTheme="majorHAnsi" w:hAnsiTheme="majorHAnsi" w:cstheme="majorHAnsi"/>
                <w:lang w:val="en-US"/>
              </w:rPr>
              <w:t xml:space="preserve"> vào “</w:t>
            </w:r>
            <w:proofErr w:type="spellStart"/>
            <w:r>
              <w:rPr>
                <w:rFonts w:asciiTheme="majorHAnsi" w:hAnsiTheme="majorHAnsi" w:cstheme="majorHAnsi"/>
                <w:lang w:val="en-US"/>
              </w:rPr>
              <w:t>Hỗ</w:t>
            </w:r>
            <w:proofErr w:type="spellEnd"/>
            <w:r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lang w:val="en-US"/>
              </w:rPr>
              <w:t>trợ</w:t>
            </w:r>
            <w:proofErr w:type="spellEnd"/>
            <w:r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lang w:val="en-US"/>
              </w:rPr>
              <w:t>khách</w:t>
            </w:r>
            <w:proofErr w:type="spellEnd"/>
            <w:r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lang w:val="en-US"/>
              </w:rPr>
              <w:t>hàng</w:t>
            </w:r>
            <w:proofErr w:type="spellEnd"/>
            <w:r>
              <w:rPr>
                <w:rFonts w:asciiTheme="majorHAnsi" w:hAnsiTheme="majorHAnsi" w:cstheme="majorHAnsi"/>
                <w:lang w:val="en-US"/>
              </w:rPr>
              <w:t>”</w:t>
            </w:r>
          </w:p>
          <w:p w14:paraId="78EB6508" w14:textId="77777777" w:rsidR="00563FD2" w:rsidRDefault="00563FD2" w:rsidP="00984FAD">
            <w:pPr>
              <w:autoSpaceDE/>
              <w:autoSpaceDN/>
              <w:spacing w:line="240" w:lineRule="auto"/>
              <w:ind w:left="144" w:right="144"/>
              <w:jc w:val="both"/>
              <w:rPr>
                <w:rFonts w:asciiTheme="majorHAnsi" w:hAnsiTheme="majorHAnsi" w:cstheme="majorHAnsi"/>
                <w:lang w:val="en-US"/>
              </w:rPr>
            </w:pPr>
            <w:r>
              <w:rPr>
                <w:rFonts w:asciiTheme="majorHAnsi" w:hAnsiTheme="majorHAnsi" w:cstheme="majorHAnsi"/>
                <w:lang w:val="en-US"/>
              </w:rPr>
              <w:t xml:space="preserve">- </w:t>
            </w:r>
            <w:proofErr w:type="spellStart"/>
            <w:r>
              <w:rPr>
                <w:rFonts w:asciiTheme="majorHAnsi" w:hAnsiTheme="majorHAnsi" w:cstheme="majorHAnsi"/>
                <w:lang w:val="en-US"/>
              </w:rPr>
              <w:t>Nhập</w:t>
            </w:r>
            <w:proofErr w:type="spellEnd"/>
            <w:r>
              <w:rPr>
                <w:rFonts w:asciiTheme="majorHAnsi" w:hAnsiTheme="majorHAnsi" w:cstheme="majorHAnsi"/>
                <w:lang w:val="en-US"/>
              </w:rPr>
              <w:t xml:space="preserve"> tin </w:t>
            </w:r>
            <w:proofErr w:type="spellStart"/>
            <w:r>
              <w:rPr>
                <w:rFonts w:asciiTheme="majorHAnsi" w:hAnsiTheme="majorHAnsi" w:cstheme="majorHAnsi"/>
                <w:lang w:val="en-US"/>
              </w:rPr>
              <w:t>nhắn</w:t>
            </w:r>
            <w:proofErr w:type="spellEnd"/>
            <w:r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lang w:val="en-US"/>
              </w:rPr>
              <w:t>muốn</w:t>
            </w:r>
            <w:proofErr w:type="spellEnd"/>
            <w:r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lang w:val="en-US"/>
              </w:rPr>
              <w:t>gửi</w:t>
            </w:r>
            <w:proofErr w:type="spellEnd"/>
            <w:r>
              <w:rPr>
                <w:rFonts w:asciiTheme="majorHAnsi" w:hAnsiTheme="majorHAnsi" w:cstheme="majorHAnsi"/>
                <w:lang w:val="en-US"/>
              </w:rPr>
              <w:t>.</w:t>
            </w:r>
          </w:p>
          <w:p w14:paraId="51A3DB43" w14:textId="706FEA9F" w:rsidR="00563FD2" w:rsidRPr="00D5653B" w:rsidRDefault="00563FD2" w:rsidP="00984FAD">
            <w:pPr>
              <w:autoSpaceDE/>
              <w:autoSpaceDN/>
              <w:spacing w:line="240" w:lineRule="auto"/>
              <w:ind w:left="144" w:right="144"/>
              <w:jc w:val="both"/>
              <w:rPr>
                <w:rFonts w:asciiTheme="majorHAnsi" w:hAnsiTheme="majorHAnsi" w:cstheme="majorHAnsi"/>
                <w:lang w:val="en-US"/>
              </w:rPr>
            </w:pPr>
            <w:r>
              <w:rPr>
                <w:rFonts w:asciiTheme="majorHAnsi" w:hAnsiTheme="majorHAnsi" w:cstheme="majorHAnsi"/>
                <w:lang w:val="en-US"/>
              </w:rPr>
              <w:t xml:space="preserve">- </w:t>
            </w:r>
            <w:proofErr w:type="spellStart"/>
            <w:r>
              <w:rPr>
                <w:rFonts w:asciiTheme="majorHAnsi" w:hAnsiTheme="majorHAnsi" w:cstheme="majorHAnsi"/>
                <w:lang w:val="en-US"/>
              </w:rPr>
              <w:t>Nhấn</w:t>
            </w:r>
            <w:proofErr w:type="spellEnd"/>
            <w:r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lang w:val="en-US"/>
              </w:rPr>
              <w:t>biểu</w:t>
            </w:r>
            <w:proofErr w:type="spellEnd"/>
            <w:r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lang w:val="en-US"/>
              </w:rPr>
              <w:t>tượng</w:t>
            </w:r>
            <w:proofErr w:type="spellEnd"/>
            <w:r>
              <w:rPr>
                <w:rFonts w:asciiTheme="majorHAnsi" w:hAnsiTheme="majorHAnsi" w:cstheme="majorHAnsi"/>
                <w:lang w:val="en-US"/>
              </w:rPr>
              <w:t xml:space="preserve"> “</w:t>
            </w:r>
            <w:proofErr w:type="spellStart"/>
            <w:r>
              <w:rPr>
                <w:rFonts w:asciiTheme="majorHAnsi" w:hAnsiTheme="majorHAnsi" w:cstheme="majorHAnsi"/>
                <w:lang w:val="en-US"/>
              </w:rPr>
              <w:t>Gửi</w:t>
            </w:r>
            <w:proofErr w:type="spellEnd"/>
            <w:r>
              <w:rPr>
                <w:rFonts w:asciiTheme="majorHAnsi" w:hAnsiTheme="majorHAnsi" w:cstheme="majorHAnsi"/>
                <w:lang w:val="en-US"/>
              </w:rPr>
              <w:t>”.</w:t>
            </w:r>
          </w:p>
        </w:tc>
      </w:tr>
      <w:tr w:rsidR="00984FAD" w:rsidRPr="00D5653B" w14:paraId="520D7A0F" w14:textId="77777777" w:rsidTr="00A85CB5">
        <w:trPr>
          <w:trHeight w:val="812"/>
        </w:trPr>
        <w:tc>
          <w:tcPr>
            <w:tcW w:w="2205" w:type="dxa"/>
          </w:tcPr>
          <w:p w14:paraId="4E9B4881" w14:textId="77777777" w:rsidR="00984FAD" w:rsidRPr="00D5653B" w:rsidRDefault="00984FAD" w:rsidP="00984FAD">
            <w:pPr>
              <w:pStyle w:val="TableParagraph"/>
              <w:spacing w:before="2"/>
              <w:ind w:left="144" w:right="144"/>
              <w:jc w:val="left"/>
              <w:rPr>
                <w:rFonts w:asciiTheme="majorHAnsi" w:hAnsiTheme="majorHAnsi" w:cstheme="majorHAnsi"/>
                <w:b/>
              </w:rPr>
            </w:pPr>
            <w:proofErr w:type="spellStart"/>
            <w:r w:rsidRPr="00D5653B">
              <w:rPr>
                <w:rFonts w:asciiTheme="majorHAnsi" w:hAnsiTheme="majorHAnsi" w:cstheme="majorHAnsi"/>
                <w:b/>
              </w:rPr>
              <w:t>Dòng</w:t>
            </w:r>
            <w:proofErr w:type="spellEnd"/>
            <w:r w:rsidRPr="00D5653B">
              <w:rPr>
                <w:rFonts w:asciiTheme="majorHAnsi" w:hAnsiTheme="majorHAnsi" w:cstheme="majorHAnsi"/>
                <w:b/>
                <w:spacing w:val="-2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sự</w:t>
            </w:r>
            <w:proofErr w:type="spellEnd"/>
            <w:r w:rsidRPr="00D5653B">
              <w:rPr>
                <w:rFonts w:asciiTheme="majorHAnsi" w:hAnsiTheme="majorHAnsi" w:cstheme="majorHAnsi"/>
                <w:b/>
                <w:spacing w:val="-1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kiện</w:t>
            </w:r>
            <w:proofErr w:type="spellEnd"/>
            <w:r w:rsidRPr="00D5653B">
              <w:rPr>
                <w:rFonts w:asciiTheme="majorHAnsi" w:hAnsiTheme="majorHAnsi" w:cstheme="majorHAnsi"/>
                <w:b/>
                <w:spacing w:val="-2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khác</w:t>
            </w:r>
            <w:proofErr w:type="spellEnd"/>
          </w:p>
        </w:tc>
        <w:tc>
          <w:tcPr>
            <w:tcW w:w="7237" w:type="dxa"/>
            <w:tcBorders>
              <w:right w:val="single" w:sz="6" w:space="0" w:color="000000" w:themeColor="text1"/>
            </w:tcBorders>
          </w:tcPr>
          <w:p w14:paraId="36395F65" w14:textId="127C7C65" w:rsidR="00984FAD" w:rsidRPr="00D5653B" w:rsidRDefault="00563FD2" w:rsidP="008E3DC4">
            <w:pPr>
              <w:pStyle w:val="TableParagraph"/>
              <w:keepNext/>
              <w:tabs>
                <w:tab w:val="left" w:pos="1402"/>
              </w:tabs>
              <w:spacing w:line="336" w:lineRule="exact"/>
              <w:ind w:left="144" w:right="144"/>
              <w:jc w:val="both"/>
              <w:rPr>
                <w:rFonts w:asciiTheme="majorHAnsi" w:hAnsiTheme="majorHAnsi" w:cstheme="majorHAnsi"/>
                <w:lang w:val="en-US"/>
              </w:rPr>
            </w:pPr>
            <w:proofErr w:type="spellStart"/>
            <w:r>
              <w:rPr>
                <w:rFonts w:asciiTheme="majorHAnsi" w:hAnsiTheme="majorHAnsi" w:cstheme="majorHAnsi"/>
                <w:lang w:val="en-US"/>
              </w:rPr>
              <w:t>Nếu</w:t>
            </w:r>
            <w:proofErr w:type="spellEnd"/>
            <w:r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lang w:val="en-US"/>
              </w:rPr>
              <w:t>người</w:t>
            </w:r>
            <w:proofErr w:type="spellEnd"/>
            <w:r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lang w:val="en-US"/>
              </w:rPr>
              <w:t>dùng</w:t>
            </w:r>
            <w:proofErr w:type="spellEnd"/>
            <w:r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lang w:val="en-US"/>
              </w:rPr>
              <w:t>thoát</w:t>
            </w:r>
            <w:proofErr w:type="spellEnd"/>
            <w:r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lang w:val="en-US"/>
              </w:rPr>
              <w:t>ra</w:t>
            </w:r>
            <w:proofErr w:type="spellEnd"/>
            <w:r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lang w:val="en-US"/>
              </w:rPr>
              <w:t>khi</w:t>
            </w:r>
            <w:proofErr w:type="spellEnd"/>
            <w:r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lang w:val="en-US"/>
              </w:rPr>
              <w:t>chưa</w:t>
            </w:r>
            <w:proofErr w:type="spellEnd"/>
            <w:r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lang w:val="en-US"/>
              </w:rPr>
              <w:t>nhấn</w:t>
            </w:r>
            <w:proofErr w:type="spellEnd"/>
            <w:r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lang w:val="en-US"/>
              </w:rPr>
              <w:t>biểu</w:t>
            </w:r>
            <w:proofErr w:type="spellEnd"/>
            <w:r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lang w:val="en-US"/>
              </w:rPr>
              <w:t>tượng</w:t>
            </w:r>
            <w:proofErr w:type="spellEnd"/>
            <w:r>
              <w:rPr>
                <w:rFonts w:asciiTheme="majorHAnsi" w:hAnsiTheme="majorHAnsi" w:cstheme="majorHAnsi"/>
                <w:lang w:val="en-US"/>
              </w:rPr>
              <w:t xml:space="preserve"> “</w:t>
            </w:r>
            <w:proofErr w:type="spellStart"/>
            <w:r>
              <w:rPr>
                <w:rFonts w:asciiTheme="majorHAnsi" w:hAnsiTheme="majorHAnsi" w:cstheme="majorHAnsi"/>
                <w:lang w:val="en-US"/>
              </w:rPr>
              <w:t>Gửi</w:t>
            </w:r>
            <w:proofErr w:type="spellEnd"/>
            <w:r>
              <w:rPr>
                <w:rFonts w:asciiTheme="majorHAnsi" w:hAnsiTheme="majorHAnsi" w:cstheme="majorHAnsi"/>
                <w:lang w:val="en-US"/>
              </w:rPr>
              <w:t xml:space="preserve">” </w:t>
            </w:r>
            <w:proofErr w:type="spellStart"/>
            <w:r>
              <w:rPr>
                <w:rFonts w:asciiTheme="majorHAnsi" w:hAnsiTheme="majorHAnsi" w:cstheme="majorHAnsi"/>
                <w:lang w:val="en-US"/>
              </w:rPr>
              <w:t>thì</w:t>
            </w:r>
            <w:proofErr w:type="spellEnd"/>
            <w:r>
              <w:rPr>
                <w:rFonts w:asciiTheme="majorHAnsi" w:hAnsiTheme="majorHAnsi" w:cstheme="majorHAnsi"/>
                <w:lang w:val="en-US"/>
              </w:rPr>
              <w:t xml:space="preserve"> tin </w:t>
            </w:r>
            <w:proofErr w:type="spellStart"/>
            <w:r>
              <w:rPr>
                <w:rFonts w:asciiTheme="majorHAnsi" w:hAnsiTheme="majorHAnsi" w:cstheme="majorHAnsi"/>
                <w:lang w:val="en-US"/>
              </w:rPr>
              <w:t>nhắn</w:t>
            </w:r>
            <w:proofErr w:type="spellEnd"/>
            <w:r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lang w:val="en-US"/>
              </w:rPr>
              <w:t>sẽ</w:t>
            </w:r>
            <w:proofErr w:type="spellEnd"/>
            <w:r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lang w:val="en-US"/>
              </w:rPr>
              <w:t>không</w:t>
            </w:r>
            <w:proofErr w:type="spellEnd"/>
            <w:r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lang w:val="en-US"/>
              </w:rPr>
              <w:t>được</w:t>
            </w:r>
            <w:proofErr w:type="spellEnd"/>
            <w:r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lang w:val="en-US"/>
              </w:rPr>
              <w:t>gửi</w:t>
            </w:r>
            <w:proofErr w:type="spellEnd"/>
            <w:r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lang w:val="en-US"/>
              </w:rPr>
              <w:t>đi</w:t>
            </w:r>
            <w:proofErr w:type="spellEnd"/>
            <w:r>
              <w:rPr>
                <w:rFonts w:asciiTheme="majorHAnsi" w:hAnsiTheme="majorHAnsi" w:cstheme="majorHAnsi"/>
                <w:lang w:val="en-US"/>
              </w:rPr>
              <w:t>.</w:t>
            </w:r>
          </w:p>
        </w:tc>
      </w:tr>
    </w:tbl>
    <w:p w14:paraId="24CD542D" w14:textId="499C530F" w:rsidR="008E3DC4" w:rsidRDefault="008E3DC4" w:rsidP="008E3DC4">
      <w:pPr>
        <w:pStyle w:val="Caption"/>
        <w:ind w:left="0"/>
        <w:jc w:val="center"/>
      </w:pPr>
      <w:bookmarkStart w:id="281" w:name="_Toc106816518"/>
      <w:proofErr w:type="spellStart"/>
      <w:r>
        <w:t>Bảng</w:t>
      </w:r>
      <w:proofErr w:type="spellEnd"/>
      <w:r>
        <w:t xml:space="preserve"> </w:t>
      </w:r>
      <w:r w:rsidR="006179BC">
        <w:fldChar w:fldCharType="begin"/>
      </w:r>
      <w:r w:rsidR="006179BC">
        <w:instrText xml:space="preserve"> STYLEREF 1 \s </w:instrText>
      </w:r>
      <w:r w:rsidR="006179BC">
        <w:fldChar w:fldCharType="separate"/>
      </w:r>
      <w:r w:rsidR="006179BC">
        <w:rPr>
          <w:noProof/>
        </w:rPr>
        <w:t>3</w:t>
      </w:r>
      <w:r w:rsidR="006179BC">
        <w:fldChar w:fldCharType="end"/>
      </w:r>
      <w:r w:rsidR="006179BC">
        <w:t>.</w:t>
      </w:r>
      <w:r w:rsidR="006179BC">
        <w:fldChar w:fldCharType="begin"/>
      </w:r>
      <w:r w:rsidR="006179BC">
        <w:instrText xml:space="preserve"> SEQ Bảng \* ARABIC \s 1 </w:instrText>
      </w:r>
      <w:r w:rsidR="006179BC">
        <w:fldChar w:fldCharType="separate"/>
      </w:r>
      <w:r w:rsidR="006179BC">
        <w:rPr>
          <w:noProof/>
        </w:rPr>
        <w:t>27</w:t>
      </w:r>
      <w:r w:rsidR="006179BC">
        <w:fldChar w:fldCharType="end"/>
      </w:r>
      <w:r w:rsidRPr="0066408F">
        <w:t xml:space="preserve"> </w:t>
      </w:r>
      <w:proofErr w:type="spellStart"/>
      <w:r w:rsidRPr="0066408F">
        <w:t>Use</w:t>
      </w:r>
      <w:proofErr w:type="spellEnd"/>
      <w:r w:rsidRPr="0066408F">
        <w:t xml:space="preserve"> </w:t>
      </w:r>
      <w:proofErr w:type="spellStart"/>
      <w:r w:rsidRPr="0066408F">
        <w:t>case</w:t>
      </w:r>
      <w:proofErr w:type="spellEnd"/>
      <w:r w:rsidRPr="0066408F">
        <w:t xml:space="preserve"> </w:t>
      </w:r>
      <w:proofErr w:type="spellStart"/>
      <w:r>
        <w:rPr>
          <w:lang w:val="en-US"/>
        </w:rPr>
        <w:t>Hỗ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trợ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khách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hàng</w:t>
      </w:r>
      <w:proofErr w:type="spellEnd"/>
      <w:r>
        <w:rPr>
          <w:lang w:val="en-US"/>
        </w:rPr>
        <w:t xml:space="preserve"> (</w:t>
      </w:r>
      <w:proofErr w:type="spellStart"/>
      <w:r>
        <w:rPr>
          <w:lang w:val="en-US"/>
        </w:rPr>
        <w:t>Khách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hàng</w:t>
      </w:r>
      <w:proofErr w:type="spellEnd"/>
      <w:r>
        <w:rPr>
          <w:lang w:val="en-US"/>
        </w:rPr>
        <w:t>)</w:t>
      </w:r>
      <w:bookmarkEnd w:id="281"/>
    </w:p>
    <w:p w14:paraId="52163D2A" w14:textId="77777777" w:rsidR="00A61F51" w:rsidRDefault="00A61F51" w:rsidP="00A94C00">
      <w:pPr>
        <w:rPr>
          <w:lang w:val="en-US"/>
        </w:rPr>
        <w:sectPr w:rsidR="00A61F51">
          <w:pgSz w:w="11910" w:h="16840"/>
          <w:pgMar w:top="1580" w:right="360" w:bottom="1180" w:left="540" w:header="0" w:footer="938" w:gutter="0"/>
          <w:cols w:space="720"/>
        </w:sectPr>
      </w:pPr>
    </w:p>
    <w:p w14:paraId="5DC620D6" w14:textId="4730A710" w:rsidR="00DE23B5" w:rsidRPr="00D5653B" w:rsidRDefault="00DE23B5" w:rsidP="00327B41">
      <w:pPr>
        <w:spacing w:line="240" w:lineRule="auto"/>
        <w:ind w:left="144" w:right="144"/>
        <w:rPr>
          <w:rFonts w:asciiTheme="majorHAnsi" w:hAnsiTheme="majorHAnsi" w:cstheme="majorHAnsi"/>
          <w:i/>
          <w:iCs/>
          <w:color w:val="1F497D" w:themeColor="text2"/>
          <w:sz w:val="18"/>
          <w:szCs w:val="18"/>
        </w:rPr>
      </w:pPr>
    </w:p>
    <w:p w14:paraId="201B89D7" w14:textId="77777777" w:rsidR="00DE23B5" w:rsidRPr="00D5653B" w:rsidRDefault="00DE23B5" w:rsidP="00327B41">
      <w:pPr>
        <w:spacing w:line="240" w:lineRule="auto"/>
        <w:ind w:left="144" w:right="144"/>
        <w:rPr>
          <w:rFonts w:asciiTheme="majorHAnsi" w:hAnsiTheme="majorHAnsi" w:cstheme="majorHAnsi"/>
          <w:i/>
          <w:iCs/>
          <w:color w:val="1F497D" w:themeColor="text2"/>
          <w:sz w:val="18"/>
          <w:szCs w:val="18"/>
        </w:rPr>
      </w:pPr>
    </w:p>
    <w:p w14:paraId="1789986E" w14:textId="5E88DFD4" w:rsidR="00B638E3" w:rsidRPr="005A728E" w:rsidRDefault="00451750" w:rsidP="000011EE">
      <w:pPr>
        <w:pStyle w:val="Heading3"/>
      </w:pPr>
      <w:bookmarkStart w:id="282" w:name="_Toc106804482"/>
      <w:bookmarkStart w:id="283" w:name="_Toc106811975"/>
      <w:bookmarkStart w:id="284" w:name="_Toc106818780"/>
      <w:proofErr w:type="spellStart"/>
      <w:r>
        <w:rPr>
          <w:lang w:val="en-US"/>
        </w:rPr>
        <w:t>Sơ</w:t>
      </w:r>
      <w:proofErr w:type="spellEnd"/>
      <w:r>
        <w:rPr>
          <w:lang w:val="en-US"/>
        </w:rPr>
        <w:t xml:space="preserve"> đồ Sequence</w:t>
      </w:r>
      <w:bookmarkEnd w:id="282"/>
      <w:bookmarkEnd w:id="283"/>
      <w:bookmarkEnd w:id="284"/>
    </w:p>
    <w:p w14:paraId="06CCC439" w14:textId="77777777" w:rsidR="00CA03C4" w:rsidRPr="00CA03C4" w:rsidRDefault="00CA03C4" w:rsidP="00CA03C4">
      <w:pPr>
        <w:pStyle w:val="ListParagraph"/>
        <w:keepNext/>
        <w:keepLines/>
        <w:numPr>
          <w:ilvl w:val="2"/>
          <w:numId w:val="66"/>
        </w:numPr>
        <w:spacing w:before="40"/>
        <w:outlineLvl w:val="3"/>
        <w:rPr>
          <w:rFonts w:asciiTheme="majorHAnsi" w:eastAsiaTheme="majorEastAsia" w:hAnsiTheme="majorHAnsi" w:cstheme="majorBidi"/>
          <w:i/>
          <w:iCs/>
          <w:vanish/>
          <w:color w:val="365F91" w:themeColor="accent1" w:themeShade="BF"/>
          <w:lang w:val="en-US"/>
        </w:rPr>
      </w:pPr>
    </w:p>
    <w:p w14:paraId="43FFC3F2" w14:textId="4948BECE" w:rsidR="005A728E" w:rsidRPr="00CA03C4" w:rsidRDefault="005A728E" w:rsidP="00CA03C4">
      <w:pPr>
        <w:pStyle w:val="Heading4"/>
        <w:numPr>
          <w:ilvl w:val="3"/>
          <w:numId w:val="66"/>
        </w:numPr>
        <w:rPr>
          <w:lang w:val="en-US"/>
        </w:rPr>
      </w:pPr>
      <w:proofErr w:type="spellStart"/>
      <w:r w:rsidRPr="00CA03C4">
        <w:rPr>
          <w:lang w:val="en-US"/>
        </w:rPr>
        <w:t>Xem</w:t>
      </w:r>
      <w:proofErr w:type="spellEnd"/>
      <w:r w:rsidRPr="00CA03C4">
        <w:rPr>
          <w:lang w:val="en-US"/>
        </w:rPr>
        <w:t xml:space="preserve"> </w:t>
      </w:r>
      <w:proofErr w:type="spellStart"/>
      <w:r w:rsidRPr="00CA03C4">
        <w:rPr>
          <w:lang w:val="en-US"/>
        </w:rPr>
        <w:t>sản</w:t>
      </w:r>
      <w:proofErr w:type="spellEnd"/>
      <w:r w:rsidRPr="00CA03C4">
        <w:rPr>
          <w:lang w:val="en-US"/>
        </w:rPr>
        <w:t xml:space="preserve"> phẩm</w:t>
      </w:r>
      <w:r w:rsidR="00246A50" w:rsidRPr="00CA03C4">
        <w:rPr>
          <w:lang w:val="en-US"/>
        </w:rPr>
        <w:t xml:space="preserve"> </w:t>
      </w:r>
    </w:p>
    <w:p w14:paraId="25E30172" w14:textId="77777777" w:rsidR="002F6445" w:rsidRDefault="00237C33" w:rsidP="002F6445">
      <w:pPr>
        <w:keepNext/>
        <w:ind w:left="0"/>
        <w:jc w:val="center"/>
      </w:pPr>
      <w:r>
        <w:rPr>
          <w:noProof/>
          <w:lang w:val="en-US"/>
        </w:rPr>
        <w:drawing>
          <wp:inline distT="0" distB="0" distL="0" distR="0" wp14:anchorId="398478C9" wp14:editId="79D9310F">
            <wp:extent cx="6092647" cy="2837815"/>
            <wp:effectExtent l="0" t="0" r="3810" b="635"/>
            <wp:docPr id="4158" name="Picture 4158" descr="F:\Khoa\bt\DoAn1\Sequence Diagram\Xem sản phẩ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0" descr="F:\Khoa\bt\DoAn1\Sequence Diagram\Xem sản phẩm.pn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0598" cy="28461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470AD5" w14:textId="21F18181" w:rsidR="00246A50" w:rsidRDefault="002F6445" w:rsidP="002F6445">
      <w:pPr>
        <w:pStyle w:val="Caption"/>
        <w:ind w:left="0"/>
        <w:jc w:val="center"/>
      </w:pPr>
      <w:bookmarkStart w:id="285" w:name="_Toc106818853"/>
      <w:proofErr w:type="spellStart"/>
      <w:r>
        <w:t>Hình</w:t>
      </w:r>
      <w:proofErr w:type="spellEnd"/>
      <w:r>
        <w:t xml:space="preserve">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3</w:t>
      </w:r>
      <w:r>
        <w:fldChar w:fldCharType="end"/>
      </w:r>
      <w:r>
        <w:t>.</w:t>
      </w:r>
      <w:r w:rsidR="005734A4">
        <w:fldChar w:fldCharType="begin"/>
      </w:r>
      <w:r w:rsidR="005734A4">
        <w:instrText xml:space="preserve"> SEQ Hình \* ARABIC \s 1 </w:instrText>
      </w:r>
      <w:r w:rsidR="005734A4">
        <w:fldChar w:fldCharType="separate"/>
      </w:r>
      <w:r w:rsidR="005734A4">
        <w:rPr>
          <w:noProof/>
        </w:rPr>
        <w:t>35</w:t>
      </w:r>
      <w:r w:rsidR="005734A4">
        <w:fldChar w:fldCharType="end"/>
      </w:r>
      <w:r>
        <w:rPr>
          <w:lang w:val="en-US"/>
        </w:rPr>
        <w:t xml:space="preserve"> </w:t>
      </w:r>
      <w:proofErr w:type="spellStart"/>
      <w:r w:rsidRPr="00677733">
        <w:rPr>
          <w:lang w:val="en-US"/>
        </w:rPr>
        <w:t>Sơ</w:t>
      </w:r>
      <w:proofErr w:type="spellEnd"/>
      <w:r w:rsidRPr="00677733">
        <w:rPr>
          <w:lang w:val="en-US"/>
        </w:rPr>
        <w:t xml:space="preserve"> đồ </w:t>
      </w:r>
      <w:proofErr w:type="spellStart"/>
      <w:r w:rsidRPr="00677733">
        <w:rPr>
          <w:lang w:val="en-US"/>
        </w:rPr>
        <w:t>tuần</w:t>
      </w:r>
      <w:proofErr w:type="spellEnd"/>
      <w:r w:rsidRPr="00677733">
        <w:rPr>
          <w:lang w:val="en-US"/>
        </w:rPr>
        <w:t xml:space="preserve"> </w:t>
      </w:r>
      <w:proofErr w:type="spellStart"/>
      <w:r w:rsidRPr="00677733">
        <w:rPr>
          <w:lang w:val="en-US"/>
        </w:rPr>
        <w:t>tự</w:t>
      </w:r>
      <w:proofErr w:type="spellEnd"/>
      <w:r w:rsidRPr="00677733">
        <w:rPr>
          <w:lang w:val="en-US"/>
        </w:rPr>
        <w:t xml:space="preserve"> </w:t>
      </w:r>
      <w:proofErr w:type="spellStart"/>
      <w:r w:rsidRPr="00677733">
        <w:rPr>
          <w:lang w:val="en-US"/>
        </w:rPr>
        <w:t>Xem</w:t>
      </w:r>
      <w:proofErr w:type="spellEnd"/>
      <w:r w:rsidRPr="00677733">
        <w:rPr>
          <w:lang w:val="en-US"/>
        </w:rPr>
        <w:t xml:space="preserve"> </w:t>
      </w:r>
      <w:proofErr w:type="spellStart"/>
      <w:r w:rsidRPr="00677733">
        <w:rPr>
          <w:lang w:val="en-US"/>
        </w:rPr>
        <w:t>sản</w:t>
      </w:r>
      <w:proofErr w:type="spellEnd"/>
      <w:r w:rsidRPr="00677733">
        <w:rPr>
          <w:lang w:val="en-US"/>
        </w:rPr>
        <w:t xml:space="preserve"> phẩm</w:t>
      </w:r>
      <w:bookmarkEnd w:id="285"/>
    </w:p>
    <w:p w14:paraId="4287948F" w14:textId="3B785962" w:rsidR="003A6A87" w:rsidRDefault="003A6A87" w:rsidP="0030117C">
      <w:pPr>
        <w:pStyle w:val="Heading4"/>
        <w:rPr>
          <w:rFonts w:cstheme="majorHAnsi"/>
          <w:lang w:val="en-US"/>
        </w:rPr>
      </w:pPr>
      <w:proofErr w:type="spellStart"/>
      <w:r w:rsidRPr="00D5653B">
        <w:rPr>
          <w:rFonts w:cstheme="majorHAnsi"/>
          <w:lang w:val="en-US"/>
        </w:rPr>
        <w:t>Danh</w:t>
      </w:r>
      <w:proofErr w:type="spellEnd"/>
      <w:r w:rsidRPr="00D5653B">
        <w:rPr>
          <w:rFonts w:cstheme="majorHAnsi"/>
          <w:lang w:val="en-US"/>
        </w:rPr>
        <w:t xml:space="preserve"> </w:t>
      </w:r>
      <w:proofErr w:type="spellStart"/>
      <w:r w:rsidRPr="00D5653B">
        <w:rPr>
          <w:rFonts w:cstheme="majorHAnsi"/>
          <w:lang w:val="en-US"/>
        </w:rPr>
        <w:t>sách</w:t>
      </w:r>
      <w:proofErr w:type="spellEnd"/>
      <w:r w:rsidRPr="00D5653B">
        <w:rPr>
          <w:rFonts w:cstheme="majorHAnsi"/>
          <w:lang w:val="en-US"/>
        </w:rPr>
        <w:t xml:space="preserve"> </w:t>
      </w:r>
      <w:proofErr w:type="spellStart"/>
      <w:r w:rsidRPr="00D5653B">
        <w:rPr>
          <w:rFonts w:cstheme="majorHAnsi"/>
          <w:lang w:val="en-US"/>
        </w:rPr>
        <w:t>yêu</w:t>
      </w:r>
      <w:proofErr w:type="spellEnd"/>
      <w:r w:rsidRPr="00D5653B">
        <w:rPr>
          <w:rFonts w:cstheme="majorHAnsi"/>
          <w:lang w:val="en-US"/>
        </w:rPr>
        <w:t xml:space="preserve"> </w:t>
      </w:r>
      <w:proofErr w:type="spellStart"/>
      <w:r w:rsidRPr="00D5653B">
        <w:rPr>
          <w:rFonts w:cstheme="majorHAnsi"/>
          <w:lang w:val="en-US"/>
        </w:rPr>
        <w:t>thích</w:t>
      </w:r>
      <w:proofErr w:type="spellEnd"/>
    </w:p>
    <w:p w14:paraId="466BB28D" w14:textId="77777777" w:rsidR="002F6445" w:rsidRDefault="00AB4513" w:rsidP="002F6445">
      <w:pPr>
        <w:keepNext/>
        <w:ind w:left="0"/>
        <w:jc w:val="center"/>
      </w:pPr>
      <w:r>
        <w:rPr>
          <w:noProof/>
          <w:lang w:val="en-US"/>
        </w:rPr>
        <w:drawing>
          <wp:inline distT="0" distB="0" distL="0" distR="0" wp14:anchorId="5F05584B" wp14:editId="2B3818C4">
            <wp:extent cx="5486400" cy="2454678"/>
            <wp:effectExtent l="0" t="0" r="0" b="3175"/>
            <wp:docPr id="17" name="Picture 1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4546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B81ADE" w14:textId="7DB6909A" w:rsidR="006735BB" w:rsidRDefault="002F6445" w:rsidP="002F6445">
      <w:pPr>
        <w:pStyle w:val="Caption"/>
        <w:ind w:left="0"/>
        <w:jc w:val="center"/>
      </w:pPr>
      <w:bookmarkStart w:id="286" w:name="_Toc106818854"/>
      <w:proofErr w:type="spellStart"/>
      <w:r>
        <w:t>Hình</w:t>
      </w:r>
      <w:proofErr w:type="spellEnd"/>
      <w:r>
        <w:t xml:space="preserve">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3</w:t>
      </w:r>
      <w:r>
        <w:fldChar w:fldCharType="end"/>
      </w:r>
      <w:r>
        <w:t>.</w:t>
      </w:r>
      <w:r w:rsidR="005734A4">
        <w:fldChar w:fldCharType="begin"/>
      </w:r>
      <w:r w:rsidR="005734A4">
        <w:instrText xml:space="preserve"> SEQ Hình \* ARABIC \s 1 </w:instrText>
      </w:r>
      <w:r w:rsidR="005734A4">
        <w:fldChar w:fldCharType="separate"/>
      </w:r>
      <w:r w:rsidR="005734A4">
        <w:rPr>
          <w:noProof/>
        </w:rPr>
        <w:t>36</w:t>
      </w:r>
      <w:r w:rsidR="005734A4">
        <w:fldChar w:fldCharType="end"/>
      </w:r>
      <w:r>
        <w:rPr>
          <w:lang w:val="en-US"/>
        </w:rPr>
        <w:t xml:space="preserve"> </w:t>
      </w:r>
      <w:proofErr w:type="spellStart"/>
      <w:r w:rsidRPr="00684EE0">
        <w:rPr>
          <w:lang w:val="en-US"/>
        </w:rPr>
        <w:t>Sơ</w:t>
      </w:r>
      <w:proofErr w:type="spellEnd"/>
      <w:r w:rsidRPr="00684EE0">
        <w:rPr>
          <w:lang w:val="en-US"/>
        </w:rPr>
        <w:t xml:space="preserve"> đồ </w:t>
      </w:r>
      <w:proofErr w:type="spellStart"/>
      <w:r w:rsidRPr="00684EE0">
        <w:rPr>
          <w:lang w:val="en-US"/>
        </w:rPr>
        <w:t>tuần</w:t>
      </w:r>
      <w:proofErr w:type="spellEnd"/>
      <w:r w:rsidRPr="00684EE0">
        <w:rPr>
          <w:lang w:val="en-US"/>
        </w:rPr>
        <w:t xml:space="preserve"> </w:t>
      </w:r>
      <w:proofErr w:type="spellStart"/>
      <w:r w:rsidRPr="00684EE0">
        <w:rPr>
          <w:lang w:val="en-US"/>
        </w:rPr>
        <w:t>tự</w:t>
      </w:r>
      <w:proofErr w:type="spellEnd"/>
      <w:r w:rsidRPr="00684EE0">
        <w:rPr>
          <w:lang w:val="en-US"/>
        </w:rPr>
        <w:t xml:space="preserve"> </w:t>
      </w:r>
      <w:proofErr w:type="spellStart"/>
      <w:r w:rsidRPr="00684EE0">
        <w:rPr>
          <w:lang w:val="en-US"/>
        </w:rPr>
        <w:t>Danh</w:t>
      </w:r>
      <w:proofErr w:type="spellEnd"/>
      <w:r w:rsidRPr="00684EE0">
        <w:rPr>
          <w:lang w:val="en-US"/>
        </w:rPr>
        <w:t xml:space="preserve"> </w:t>
      </w:r>
      <w:proofErr w:type="spellStart"/>
      <w:r w:rsidRPr="00684EE0">
        <w:rPr>
          <w:lang w:val="en-US"/>
        </w:rPr>
        <w:t>sách</w:t>
      </w:r>
      <w:proofErr w:type="spellEnd"/>
      <w:r w:rsidRPr="00684EE0">
        <w:rPr>
          <w:lang w:val="en-US"/>
        </w:rPr>
        <w:t xml:space="preserve"> </w:t>
      </w:r>
      <w:proofErr w:type="spellStart"/>
      <w:r w:rsidRPr="00684EE0">
        <w:rPr>
          <w:lang w:val="en-US"/>
        </w:rPr>
        <w:t>yêu</w:t>
      </w:r>
      <w:proofErr w:type="spellEnd"/>
      <w:r w:rsidRPr="00684EE0">
        <w:rPr>
          <w:lang w:val="en-US"/>
        </w:rPr>
        <w:t xml:space="preserve"> </w:t>
      </w:r>
      <w:proofErr w:type="spellStart"/>
      <w:r w:rsidRPr="00684EE0">
        <w:rPr>
          <w:lang w:val="en-US"/>
        </w:rPr>
        <w:t>thích</w:t>
      </w:r>
      <w:bookmarkEnd w:id="286"/>
      <w:proofErr w:type="spellEnd"/>
    </w:p>
    <w:p w14:paraId="225E1BA6" w14:textId="7A055287" w:rsidR="0016219B" w:rsidRDefault="0016219B" w:rsidP="0030117C">
      <w:pPr>
        <w:pStyle w:val="Heading4"/>
        <w:rPr>
          <w:rFonts w:cstheme="majorHAnsi"/>
          <w:lang w:val="en-US"/>
        </w:rPr>
      </w:pPr>
      <w:proofErr w:type="spellStart"/>
      <w:r w:rsidRPr="00D5653B">
        <w:rPr>
          <w:rFonts w:cstheme="majorHAnsi"/>
          <w:lang w:val="en-US"/>
        </w:rPr>
        <w:lastRenderedPageBreak/>
        <w:t>Xem</w:t>
      </w:r>
      <w:proofErr w:type="spellEnd"/>
      <w:r w:rsidRPr="00D5653B">
        <w:rPr>
          <w:rFonts w:cstheme="majorHAnsi"/>
          <w:lang w:val="en-US"/>
        </w:rPr>
        <w:t xml:space="preserve"> </w:t>
      </w:r>
      <w:proofErr w:type="spellStart"/>
      <w:r w:rsidRPr="00D5653B">
        <w:rPr>
          <w:rFonts w:cstheme="majorHAnsi"/>
          <w:lang w:val="en-US"/>
        </w:rPr>
        <w:t>thông</w:t>
      </w:r>
      <w:proofErr w:type="spellEnd"/>
      <w:r w:rsidRPr="00D5653B">
        <w:rPr>
          <w:rFonts w:cstheme="majorHAnsi"/>
          <w:lang w:val="en-US"/>
        </w:rPr>
        <w:t xml:space="preserve"> tin </w:t>
      </w:r>
      <w:proofErr w:type="spellStart"/>
      <w:r w:rsidRPr="00D5653B">
        <w:rPr>
          <w:rFonts w:cstheme="majorHAnsi"/>
          <w:lang w:val="en-US"/>
        </w:rPr>
        <w:t>cá</w:t>
      </w:r>
      <w:proofErr w:type="spellEnd"/>
      <w:r w:rsidRPr="00D5653B">
        <w:rPr>
          <w:rFonts w:cstheme="majorHAnsi"/>
          <w:lang w:val="en-US"/>
        </w:rPr>
        <w:t xml:space="preserve"> </w:t>
      </w:r>
      <w:proofErr w:type="spellStart"/>
      <w:r w:rsidRPr="00D5653B">
        <w:rPr>
          <w:rFonts w:cstheme="majorHAnsi"/>
          <w:lang w:val="en-US"/>
        </w:rPr>
        <w:t>nhân</w:t>
      </w:r>
      <w:proofErr w:type="spellEnd"/>
    </w:p>
    <w:p w14:paraId="6DABB434" w14:textId="77777777" w:rsidR="002F6445" w:rsidRDefault="00EA756A" w:rsidP="002F6445">
      <w:pPr>
        <w:keepNext/>
        <w:ind w:left="0"/>
        <w:jc w:val="center"/>
      </w:pPr>
      <w:r w:rsidRPr="00EA756A">
        <w:rPr>
          <w:noProof/>
          <w:lang w:val="en-US"/>
        </w:rPr>
        <w:drawing>
          <wp:inline distT="0" distB="0" distL="0" distR="0" wp14:anchorId="243DAFE0" wp14:editId="1EC7F393">
            <wp:extent cx="6060558" cy="3970409"/>
            <wp:effectExtent l="0" t="0" r="0" b="0"/>
            <wp:docPr id="4149" name="Picture 4149" descr="F:\Khoa\bt\DoAn1\Sequence Diagram\Xem thông tin cá nhâ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8" descr="F:\Khoa\bt\DoAn1\Sequence Diagram\Xem thông tin cá nhân.png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3190" cy="3978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F0D382" w14:textId="340C5A4F" w:rsidR="00EA756A" w:rsidRDefault="002F6445" w:rsidP="002F6445">
      <w:pPr>
        <w:pStyle w:val="Caption"/>
        <w:ind w:left="0"/>
        <w:jc w:val="center"/>
      </w:pPr>
      <w:bookmarkStart w:id="287" w:name="_Toc106818855"/>
      <w:proofErr w:type="spellStart"/>
      <w:r>
        <w:t>Hình</w:t>
      </w:r>
      <w:proofErr w:type="spellEnd"/>
      <w:r>
        <w:t xml:space="preserve">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3</w:t>
      </w:r>
      <w:r>
        <w:fldChar w:fldCharType="end"/>
      </w:r>
      <w:r>
        <w:t>.</w:t>
      </w:r>
      <w:r w:rsidR="005734A4">
        <w:fldChar w:fldCharType="begin"/>
      </w:r>
      <w:r w:rsidR="005734A4">
        <w:instrText xml:space="preserve"> SEQ Hình \* ARABIC \s 1 </w:instrText>
      </w:r>
      <w:r w:rsidR="005734A4">
        <w:fldChar w:fldCharType="separate"/>
      </w:r>
      <w:r w:rsidR="005734A4">
        <w:rPr>
          <w:noProof/>
        </w:rPr>
        <w:t>37</w:t>
      </w:r>
      <w:r w:rsidR="005734A4">
        <w:fldChar w:fldCharType="end"/>
      </w:r>
      <w:r>
        <w:rPr>
          <w:lang w:val="en-US"/>
        </w:rPr>
        <w:t xml:space="preserve"> </w:t>
      </w:r>
      <w:proofErr w:type="spellStart"/>
      <w:r w:rsidRPr="0097409F">
        <w:rPr>
          <w:lang w:val="en-US"/>
        </w:rPr>
        <w:t>Sơ</w:t>
      </w:r>
      <w:proofErr w:type="spellEnd"/>
      <w:r w:rsidRPr="0097409F">
        <w:rPr>
          <w:lang w:val="en-US"/>
        </w:rPr>
        <w:t xml:space="preserve"> đồ </w:t>
      </w:r>
      <w:proofErr w:type="spellStart"/>
      <w:r w:rsidRPr="0097409F">
        <w:rPr>
          <w:lang w:val="en-US"/>
        </w:rPr>
        <w:t>tuần</w:t>
      </w:r>
      <w:proofErr w:type="spellEnd"/>
      <w:r w:rsidRPr="0097409F">
        <w:rPr>
          <w:lang w:val="en-US"/>
        </w:rPr>
        <w:t xml:space="preserve"> </w:t>
      </w:r>
      <w:proofErr w:type="spellStart"/>
      <w:r w:rsidRPr="0097409F">
        <w:rPr>
          <w:lang w:val="en-US"/>
        </w:rPr>
        <w:t>tự</w:t>
      </w:r>
      <w:proofErr w:type="spellEnd"/>
      <w:r w:rsidRPr="0097409F">
        <w:rPr>
          <w:lang w:val="en-US"/>
        </w:rPr>
        <w:t xml:space="preserve"> </w:t>
      </w:r>
      <w:proofErr w:type="spellStart"/>
      <w:r w:rsidRPr="0097409F">
        <w:rPr>
          <w:lang w:val="en-US"/>
        </w:rPr>
        <w:t>Xem</w:t>
      </w:r>
      <w:proofErr w:type="spellEnd"/>
      <w:r w:rsidRPr="0097409F">
        <w:rPr>
          <w:lang w:val="en-US"/>
        </w:rPr>
        <w:t xml:space="preserve"> </w:t>
      </w:r>
      <w:proofErr w:type="spellStart"/>
      <w:r w:rsidRPr="0097409F">
        <w:rPr>
          <w:lang w:val="en-US"/>
        </w:rPr>
        <w:t>thông</w:t>
      </w:r>
      <w:proofErr w:type="spellEnd"/>
      <w:r w:rsidRPr="0097409F">
        <w:rPr>
          <w:lang w:val="en-US"/>
        </w:rPr>
        <w:t xml:space="preserve"> tin </w:t>
      </w:r>
      <w:proofErr w:type="spellStart"/>
      <w:r w:rsidRPr="0097409F">
        <w:rPr>
          <w:lang w:val="en-US"/>
        </w:rPr>
        <w:t>cá</w:t>
      </w:r>
      <w:proofErr w:type="spellEnd"/>
      <w:r w:rsidRPr="0097409F">
        <w:rPr>
          <w:lang w:val="en-US"/>
        </w:rPr>
        <w:t xml:space="preserve"> </w:t>
      </w:r>
      <w:proofErr w:type="spellStart"/>
      <w:r w:rsidRPr="0097409F">
        <w:rPr>
          <w:lang w:val="en-US"/>
        </w:rPr>
        <w:t>nhân</w:t>
      </w:r>
      <w:bookmarkEnd w:id="287"/>
      <w:proofErr w:type="spellEnd"/>
    </w:p>
    <w:p w14:paraId="7F05431B" w14:textId="6EDD6520" w:rsidR="00B277BC" w:rsidRDefault="00B277BC" w:rsidP="0030117C">
      <w:pPr>
        <w:pStyle w:val="Heading4"/>
        <w:rPr>
          <w:rFonts w:cstheme="majorHAnsi"/>
          <w:lang w:val="en-US"/>
        </w:rPr>
      </w:pPr>
      <w:proofErr w:type="spellStart"/>
      <w:r w:rsidRPr="00D5653B">
        <w:rPr>
          <w:rFonts w:cstheme="majorHAnsi"/>
          <w:lang w:val="en-US"/>
        </w:rPr>
        <w:lastRenderedPageBreak/>
        <w:t>Sửa</w:t>
      </w:r>
      <w:proofErr w:type="spellEnd"/>
      <w:r w:rsidRPr="00D5653B">
        <w:rPr>
          <w:rFonts w:cstheme="majorHAnsi"/>
          <w:lang w:val="en-US"/>
        </w:rPr>
        <w:t xml:space="preserve"> </w:t>
      </w:r>
      <w:proofErr w:type="spellStart"/>
      <w:r w:rsidRPr="00D5653B">
        <w:rPr>
          <w:rFonts w:cstheme="majorHAnsi"/>
          <w:lang w:val="en-US"/>
        </w:rPr>
        <w:t>thông</w:t>
      </w:r>
      <w:proofErr w:type="spellEnd"/>
      <w:r w:rsidRPr="00D5653B">
        <w:rPr>
          <w:rFonts w:cstheme="majorHAnsi"/>
          <w:lang w:val="en-US"/>
        </w:rPr>
        <w:t xml:space="preserve"> tin </w:t>
      </w:r>
      <w:proofErr w:type="spellStart"/>
      <w:r w:rsidRPr="00D5653B">
        <w:rPr>
          <w:rFonts w:cstheme="majorHAnsi"/>
          <w:lang w:val="en-US"/>
        </w:rPr>
        <w:t>cá</w:t>
      </w:r>
      <w:proofErr w:type="spellEnd"/>
      <w:r w:rsidRPr="00D5653B">
        <w:rPr>
          <w:rFonts w:cstheme="majorHAnsi"/>
          <w:lang w:val="en-US"/>
        </w:rPr>
        <w:t xml:space="preserve"> </w:t>
      </w:r>
      <w:proofErr w:type="spellStart"/>
      <w:r w:rsidRPr="00D5653B">
        <w:rPr>
          <w:rFonts w:cstheme="majorHAnsi"/>
          <w:lang w:val="en-US"/>
        </w:rPr>
        <w:t>nhân</w:t>
      </w:r>
      <w:proofErr w:type="spellEnd"/>
    </w:p>
    <w:p w14:paraId="7CA771D6" w14:textId="77777777" w:rsidR="002F6445" w:rsidRDefault="00FD5D4A" w:rsidP="002F6445">
      <w:pPr>
        <w:keepNext/>
        <w:ind w:left="0"/>
        <w:jc w:val="center"/>
      </w:pPr>
      <w:r>
        <w:rPr>
          <w:noProof/>
          <w:lang w:val="en-US"/>
        </w:rPr>
        <w:drawing>
          <wp:inline distT="0" distB="0" distL="0" distR="0" wp14:anchorId="57B2FD41" wp14:editId="5F50E924">
            <wp:extent cx="5634885" cy="7772400"/>
            <wp:effectExtent l="0" t="0" r="4445" b="0"/>
            <wp:docPr id="4150" name="Picture 4150" descr="F:\Khoa\bt\DoAn1\Sequence Diagram\Sửa thông tin cá nhâ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0" descr="F:\Khoa\bt\DoAn1\Sequence Diagram\Sửa thông tin cá nhân.png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4342" cy="77992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E8EEDA" w14:textId="6AAD3182" w:rsidR="002F6445" w:rsidRDefault="002F6445" w:rsidP="002F6445">
      <w:pPr>
        <w:pStyle w:val="Caption"/>
        <w:ind w:left="0"/>
        <w:jc w:val="center"/>
      </w:pPr>
      <w:bookmarkStart w:id="288" w:name="_Toc106818856"/>
      <w:proofErr w:type="spellStart"/>
      <w:r>
        <w:t>Hình</w:t>
      </w:r>
      <w:proofErr w:type="spellEnd"/>
      <w:r>
        <w:t xml:space="preserve">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3</w:t>
      </w:r>
      <w:r>
        <w:fldChar w:fldCharType="end"/>
      </w:r>
      <w:r>
        <w:t>.</w:t>
      </w:r>
      <w:r w:rsidR="005734A4">
        <w:fldChar w:fldCharType="begin"/>
      </w:r>
      <w:r w:rsidR="005734A4">
        <w:instrText xml:space="preserve"> SEQ Hình \* ARABIC \s 1 </w:instrText>
      </w:r>
      <w:r w:rsidR="005734A4">
        <w:fldChar w:fldCharType="separate"/>
      </w:r>
      <w:r w:rsidR="005734A4">
        <w:rPr>
          <w:noProof/>
        </w:rPr>
        <w:t>38</w:t>
      </w:r>
      <w:r w:rsidR="005734A4">
        <w:fldChar w:fldCharType="end"/>
      </w:r>
      <w:r>
        <w:rPr>
          <w:lang w:val="en-US"/>
        </w:rPr>
        <w:t xml:space="preserve"> </w:t>
      </w:r>
      <w:proofErr w:type="spellStart"/>
      <w:r w:rsidRPr="004F1266">
        <w:rPr>
          <w:lang w:val="en-US"/>
        </w:rPr>
        <w:t>Sơ</w:t>
      </w:r>
      <w:proofErr w:type="spellEnd"/>
      <w:r w:rsidRPr="004F1266">
        <w:rPr>
          <w:lang w:val="en-US"/>
        </w:rPr>
        <w:t xml:space="preserve"> đồ </w:t>
      </w:r>
      <w:proofErr w:type="spellStart"/>
      <w:r w:rsidRPr="004F1266">
        <w:rPr>
          <w:lang w:val="en-US"/>
        </w:rPr>
        <w:t>tuần</w:t>
      </w:r>
      <w:proofErr w:type="spellEnd"/>
      <w:r w:rsidRPr="004F1266">
        <w:rPr>
          <w:lang w:val="en-US"/>
        </w:rPr>
        <w:t xml:space="preserve"> </w:t>
      </w:r>
      <w:proofErr w:type="spellStart"/>
      <w:r w:rsidRPr="004F1266">
        <w:rPr>
          <w:lang w:val="en-US"/>
        </w:rPr>
        <w:t>tự</w:t>
      </w:r>
      <w:proofErr w:type="spellEnd"/>
      <w:r w:rsidRPr="004F1266">
        <w:rPr>
          <w:lang w:val="en-US"/>
        </w:rPr>
        <w:t xml:space="preserve"> </w:t>
      </w:r>
      <w:proofErr w:type="spellStart"/>
      <w:r w:rsidRPr="004F1266">
        <w:rPr>
          <w:lang w:val="en-US"/>
        </w:rPr>
        <w:t>Sửa</w:t>
      </w:r>
      <w:proofErr w:type="spellEnd"/>
      <w:r w:rsidRPr="004F1266">
        <w:rPr>
          <w:lang w:val="en-US"/>
        </w:rPr>
        <w:t xml:space="preserve"> </w:t>
      </w:r>
      <w:proofErr w:type="spellStart"/>
      <w:r w:rsidRPr="004F1266">
        <w:rPr>
          <w:lang w:val="en-US"/>
        </w:rPr>
        <w:t>thông</w:t>
      </w:r>
      <w:proofErr w:type="spellEnd"/>
      <w:r w:rsidRPr="004F1266">
        <w:rPr>
          <w:lang w:val="en-US"/>
        </w:rPr>
        <w:t xml:space="preserve"> tin </w:t>
      </w:r>
      <w:proofErr w:type="spellStart"/>
      <w:r w:rsidRPr="004F1266">
        <w:rPr>
          <w:lang w:val="en-US"/>
        </w:rPr>
        <w:t>cá</w:t>
      </w:r>
      <w:proofErr w:type="spellEnd"/>
      <w:r w:rsidRPr="004F1266">
        <w:rPr>
          <w:lang w:val="en-US"/>
        </w:rPr>
        <w:t xml:space="preserve"> </w:t>
      </w:r>
      <w:proofErr w:type="spellStart"/>
      <w:r w:rsidRPr="004F1266">
        <w:rPr>
          <w:lang w:val="en-US"/>
        </w:rPr>
        <w:t>nhân</w:t>
      </w:r>
      <w:bookmarkEnd w:id="288"/>
      <w:proofErr w:type="spellEnd"/>
    </w:p>
    <w:p w14:paraId="254D1970" w14:textId="30064C3C" w:rsidR="00FD5D4A" w:rsidRDefault="00FD5D4A" w:rsidP="00D737C9">
      <w:pPr>
        <w:keepNext/>
        <w:ind w:left="0"/>
        <w:jc w:val="center"/>
      </w:pPr>
    </w:p>
    <w:p w14:paraId="3E7D68E6" w14:textId="539C1136" w:rsidR="00EA756A" w:rsidRPr="00EA756A" w:rsidRDefault="00EA756A" w:rsidP="00FD5D4A">
      <w:pPr>
        <w:ind w:left="0"/>
        <w:jc w:val="center"/>
        <w:rPr>
          <w:lang w:val="en-US"/>
        </w:rPr>
      </w:pPr>
    </w:p>
    <w:p w14:paraId="589EDD40" w14:textId="77777777" w:rsidR="00B277BC" w:rsidRPr="00D5653B" w:rsidRDefault="00B277BC" w:rsidP="0030117C">
      <w:pPr>
        <w:pStyle w:val="Heading4"/>
        <w:rPr>
          <w:rFonts w:cstheme="majorHAnsi"/>
          <w:lang w:val="en-US"/>
        </w:rPr>
      </w:pPr>
      <w:proofErr w:type="spellStart"/>
      <w:r w:rsidRPr="00D5653B">
        <w:rPr>
          <w:rFonts w:cstheme="majorHAnsi"/>
          <w:lang w:val="en-US"/>
        </w:rPr>
        <w:t>Giỏ</w:t>
      </w:r>
      <w:proofErr w:type="spellEnd"/>
      <w:r w:rsidRPr="00D5653B">
        <w:rPr>
          <w:rFonts w:cstheme="majorHAnsi"/>
          <w:lang w:val="en-US"/>
        </w:rPr>
        <w:t xml:space="preserve"> </w:t>
      </w:r>
      <w:proofErr w:type="spellStart"/>
      <w:r w:rsidRPr="00D5653B">
        <w:rPr>
          <w:rFonts w:cstheme="majorHAnsi"/>
          <w:lang w:val="en-US"/>
        </w:rPr>
        <w:t>hàng</w:t>
      </w:r>
      <w:proofErr w:type="spellEnd"/>
    </w:p>
    <w:p w14:paraId="4E15850F" w14:textId="77777777" w:rsidR="002F6445" w:rsidRDefault="00B277BC" w:rsidP="002F6445">
      <w:pPr>
        <w:keepNext/>
        <w:ind w:left="1411" w:right="1123"/>
      </w:pPr>
      <w:r w:rsidRPr="00D5653B">
        <w:rPr>
          <w:rFonts w:asciiTheme="majorHAnsi" w:hAnsiTheme="majorHAnsi" w:cstheme="majorHAnsi"/>
          <w:noProof/>
          <w:lang w:val="en-US"/>
        </w:rPr>
        <w:drawing>
          <wp:inline distT="0" distB="0" distL="0" distR="0" wp14:anchorId="692148C9" wp14:editId="3CF24739">
            <wp:extent cx="5486400" cy="2455176"/>
            <wp:effectExtent l="0" t="0" r="0" b="2540"/>
            <wp:docPr id="4125" name="Picture 412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5" name="Picture 4125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4551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946D2A" w14:textId="70D65FA6" w:rsidR="00B277BC" w:rsidRDefault="002F6445" w:rsidP="002F6445">
      <w:pPr>
        <w:pStyle w:val="Caption"/>
        <w:ind w:left="0"/>
        <w:jc w:val="center"/>
      </w:pPr>
      <w:bookmarkStart w:id="289" w:name="_Toc106818857"/>
      <w:proofErr w:type="spellStart"/>
      <w:r>
        <w:t>Hình</w:t>
      </w:r>
      <w:proofErr w:type="spellEnd"/>
      <w:r>
        <w:t xml:space="preserve">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3</w:t>
      </w:r>
      <w:r>
        <w:fldChar w:fldCharType="end"/>
      </w:r>
      <w:r>
        <w:t>.</w:t>
      </w:r>
      <w:r w:rsidR="005734A4">
        <w:fldChar w:fldCharType="begin"/>
      </w:r>
      <w:r w:rsidR="005734A4">
        <w:instrText xml:space="preserve"> SEQ Hình \* ARABIC \s 1 </w:instrText>
      </w:r>
      <w:r w:rsidR="005734A4">
        <w:fldChar w:fldCharType="separate"/>
      </w:r>
      <w:r w:rsidR="005734A4">
        <w:rPr>
          <w:noProof/>
        </w:rPr>
        <w:t>39</w:t>
      </w:r>
      <w:r w:rsidR="005734A4">
        <w:fldChar w:fldCharType="end"/>
      </w:r>
      <w:r>
        <w:rPr>
          <w:lang w:val="en-US"/>
        </w:rPr>
        <w:t xml:space="preserve"> </w:t>
      </w:r>
      <w:proofErr w:type="spellStart"/>
      <w:r w:rsidRPr="00180D88">
        <w:rPr>
          <w:lang w:val="en-US"/>
        </w:rPr>
        <w:t>Sơ</w:t>
      </w:r>
      <w:proofErr w:type="spellEnd"/>
      <w:r w:rsidRPr="00180D88">
        <w:rPr>
          <w:lang w:val="en-US"/>
        </w:rPr>
        <w:t xml:space="preserve"> đồ </w:t>
      </w:r>
      <w:proofErr w:type="spellStart"/>
      <w:r w:rsidRPr="00180D88">
        <w:rPr>
          <w:lang w:val="en-US"/>
        </w:rPr>
        <w:t>tuần</w:t>
      </w:r>
      <w:proofErr w:type="spellEnd"/>
      <w:r w:rsidRPr="00180D88">
        <w:rPr>
          <w:lang w:val="en-US"/>
        </w:rPr>
        <w:t xml:space="preserve"> </w:t>
      </w:r>
      <w:proofErr w:type="spellStart"/>
      <w:r w:rsidRPr="00180D88">
        <w:rPr>
          <w:lang w:val="en-US"/>
        </w:rPr>
        <w:t>tự</w:t>
      </w:r>
      <w:proofErr w:type="spellEnd"/>
      <w:r w:rsidRPr="00180D88">
        <w:rPr>
          <w:lang w:val="en-US"/>
        </w:rPr>
        <w:t xml:space="preserve"> </w:t>
      </w:r>
      <w:proofErr w:type="spellStart"/>
      <w:r w:rsidRPr="00180D88">
        <w:rPr>
          <w:lang w:val="en-US"/>
        </w:rPr>
        <w:t>giảm</w:t>
      </w:r>
      <w:proofErr w:type="spellEnd"/>
      <w:r w:rsidRPr="00180D88">
        <w:rPr>
          <w:lang w:val="en-US"/>
        </w:rPr>
        <w:t xml:space="preserve"> </w:t>
      </w:r>
      <w:proofErr w:type="spellStart"/>
      <w:r w:rsidRPr="00180D88">
        <w:rPr>
          <w:lang w:val="en-US"/>
        </w:rPr>
        <w:t>sản</w:t>
      </w:r>
      <w:proofErr w:type="spellEnd"/>
      <w:r w:rsidRPr="00180D88">
        <w:rPr>
          <w:lang w:val="en-US"/>
        </w:rPr>
        <w:t xml:space="preserve"> phẩm </w:t>
      </w:r>
      <w:proofErr w:type="spellStart"/>
      <w:r w:rsidRPr="00180D88">
        <w:rPr>
          <w:lang w:val="en-US"/>
        </w:rPr>
        <w:t>giỏ</w:t>
      </w:r>
      <w:proofErr w:type="spellEnd"/>
      <w:r w:rsidRPr="00180D88">
        <w:rPr>
          <w:lang w:val="en-US"/>
        </w:rPr>
        <w:t xml:space="preserve"> </w:t>
      </w:r>
      <w:proofErr w:type="spellStart"/>
      <w:r w:rsidRPr="00180D88">
        <w:rPr>
          <w:lang w:val="en-US"/>
        </w:rPr>
        <w:t>hàng</w:t>
      </w:r>
      <w:bookmarkEnd w:id="289"/>
      <w:proofErr w:type="spellEnd"/>
    </w:p>
    <w:p w14:paraId="384B1554" w14:textId="77777777" w:rsidR="002F6445" w:rsidRDefault="00B277BC" w:rsidP="002F6445">
      <w:pPr>
        <w:keepNext/>
        <w:ind w:left="1411" w:right="1123"/>
      </w:pPr>
      <w:r w:rsidRPr="00D5653B">
        <w:rPr>
          <w:rFonts w:asciiTheme="majorHAnsi" w:hAnsiTheme="majorHAnsi" w:cstheme="majorHAnsi"/>
          <w:noProof/>
          <w:lang w:val="en-US"/>
        </w:rPr>
        <w:drawing>
          <wp:inline distT="0" distB="0" distL="0" distR="0" wp14:anchorId="35A32761" wp14:editId="4F2A8DA1">
            <wp:extent cx="5486400" cy="2455176"/>
            <wp:effectExtent l="0" t="0" r="0" b="2540"/>
            <wp:docPr id="4124" name="Picture 412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4" name="Picture 4124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4551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6E6504" w14:textId="1DAFAAAB" w:rsidR="002F6445" w:rsidRDefault="002F6445" w:rsidP="002F6445">
      <w:pPr>
        <w:pStyle w:val="Caption"/>
        <w:ind w:left="0"/>
        <w:jc w:val="center"/>
      </w:pPr>
      <w:bookmarkStart w:id="290" w:name="_Toc106818858"/>
      <w:proofErr w:type="spellStart"/>
      <w:r>
        <w:t>Hình</w:t>
      </w:r>
      <w:proofErr w:type="spellEnd"/>
      <w:r>
        <w:t xml:space="preserve">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3</w:t>
      </w:r>
      <w:r>
        <w:fldChar w:fldCharType="end"/>
      </w:r>
      <w:r>
        <w:t>.</w:t>
      </w:r>
      <w:r w:rsidR="005734A4">
        <w:fldChar w:fldCharType="begin"/>
      </w:r>
      <w:r w:rsidR="005734A4">
        <w:instrText xml:space="preserve"> SEQ Hình \* ARABIC \s 1 </w:instrText>
      </w:r>
      <w:r w:rsidR="005734A4">
        <w:fldChar w:fldCharType="separate"/>
      </w:r>
      <w:r w:rsidR="005734A4">
        <w:rPr>
          <w:noProof/>
        </w:rPr>
        <w:t>40</w:t>
      </w:r>
      <w:r w:rsidR="005734A4">
        <w:fldChar w:fldCharType="end"/>
      </w:r>
      <w:r>
        <w:rPr>
          <w:lang w:val="en-US"/>
        </w:rPr>
        <w:t xml:space="preserve"> </w:t>
      </w:r>
      <w:proofErr w:type="spellStart"/>
      <w:r w:rsidRPr="005C5E1D">
        <w:rPr>
          <w:lang w:val="en-US"/>
        </w:rPr>
        <w:t>Sơ</w:t>
      </w:r>
      <w:proofErr w:type="spellEnd"/>
      <w:r w:rsidRPr="005C5E1D">
        <w:rPr>
          <w:lang w:val="en-US"/>
        </w:rPr>
        <w:t xml:space="preserve"> đồ </w:t>
      </w:r>
      <w:proofErr w:type="spellStart"/>
      <w:r w:rsidRPr="005C5E1D">
        <w:rPr>
          <w:lang w:val="en-US"/>
        </w:rPr>
        <w:t>tuần</w:t>
      </w:r>
      <w:proofErr w:type="spellEnd"/>
      <w:r w:rsidRPr="005C5E1D">
        <w:rPr>
          <w:lang w:val="en-US"/>
        </w:rPr>
        <w:t xml:space="preserve"> </w:t>
      </w:r>
      <w:proofErr w:type="spellStart"/>
      <w:r w:rsidRPr="005C5E1D">
        <w:rPr>
          <w:lang w:val="en-US"/>
        </w:rPr>
        <w:t>tự</w:t>
      </w:r>
      <w:proofErr w:type="spellEnd"/>
      <w:r w:rsidRPr="005C5E1D">
        <w:rPr>
          <w:lang w:val="en-US"/>
        </w:rPr>
        <w:t xml:space="preserve"> </w:t>
      </w:r>
      <w:proofErr w:type="spellStart"/>
      <w:r w:rsidRPr="005C5E1D">
        <w:rPr>
          <w:lang w:val="en-US"/>
        </w:rPr>
        <w:t>thêm</w:t>
      </w:r>
      <w:proofErr w:type="spellEnd"/>
      <w:r w:rsidRPr="005C5E1D">
        <w:rPr>
          <w:lang w:val="en-US"/>
        </w:rPr>
        <w:t xml:space="preserve"> </w:t>
      </w:r>
      <w:proofErr w:type="spellStart"/>
      <w:r w:rsidRPr="005C5E1D">
        <w:rPr>
          <w:lang w:val="en-US"/>
        </w:rPr>
        <w:t>sản</w:t>
      </w:r>
      <w:proofErr w:type="spellEnd"/>
      <w:r w:rsidRPr="005C5E1D">
        <w:rPr>
          <w:lang w:val="en-US"/>
        </w:rPr>
        <w:t xml:space="preserve"> phẩm </w:t>
      </w:r>
      <w:proofErr w:type="spellStart"/>
      <w:r w:rsidRPr="005C5E1D">
        <w:rPr>
          <w:lang w:val="en-US"/>
        </w:rPr>
        <w:t>giỏ</w:t>
      </w:r>
      <w:proofErr w:type="spellEnd"/>
      <w:r w:rsidRPr="005C5E1D">
        <w:rPr>
          <w:lang w:val="en-US"/>
        </w:rPr>
        <w:t xml:space="preserve"> </w:t>
      </w:r>
      <w:proofErr w:type="spellStart"/>
      <w:r w:rsidRPr="005C5E1D">
        <w:rPr>
          <w:lang w:val="en-US"/>
        </w:rPr>
        <w:t>hàng</w:t>
      </w:r>
      <w:bookmarkEnd w:id="290"/>
      <w:proofErr w:type="spellEnd"/>
    </w:p>
    <w:p w14:paraId="7C0EB2D6" w14:textId="77777777" w:rsidR="002F6445" w:rsidRDefault="00B277BC" w:rsidP="002F6445">
      <w:pPr>
        <w:keepNext/>
        <w:ind w:left="1411" w:right="1123"/>
        <w:jc w:val="center"/>
      </w:pPr>
      <w:r w:rsidRPr="00D5653B">
        <w:rPr>
          <w:rFonts w:asciiTheme="majorHAnsi" w:hAnsiTheme="majorHAnsi" w:cstheme="majorHAnsi"/>
          <w:noProof/>
          <w:lang w:val="en-US"/>
        </w:rPr>
        <w:lastRenderedPageBreak/>
        <w:drawing>
          <wp:inline distT="0" distB="0" distL="0" distR="0" wp14:anchorId="2E8827B7" wp14:editId="3868633C">
            <wp:extent cx="5486400" cy="2455176"/>
            <wp:effectExtent l="0" t="0" r="0" b="2540"/>
            <wp:docPr id="4121" name="Picture 412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1" name="Picture 4121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4551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D31D66" w14:textId="3050A4CA" w:rsidR="00B277BC" w:rsidRDefault="002F6445" w:rsidP="002F6445">
      <w:pPr>
        <w:pStyle w:val="Caption"/>
        <w:ind w:left="0"/>
        <w:jc w:val="center"/>
      </w:pPr>
      <w:bookmarkStart w:id="291" w:name="_Toc106818859"/>
      <w:proofErr w:type="spellStart"/>
      <w:r>
        <w:t>Hình</w:t>
      </w:r>
      <w:proofErr w:type="spellEnd"/>
      <w:r>
        <w:t xml:space="preserve">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3</w:t>
      </w:r>
      <w:r>
        <w:fldChar w:fldCharType="end"/>
      </w:r>
      <w:r>
        <w:t>.</w:t>
      </w:r>
      <w:r w:rsidR="005734A4">
        <w:fldChar w:fldCharType="begin"/>
      </w:r>
      <w:r w:rsidR="005734A4">
        <w:instrText xml:space="preserve"> SEQ Hình \* ARABIC \s 1 </w:instrText>
      </w:r>
      <w:r w:rsidR="005734A4">
        <w:fldChar w:fldCharType="separate"/>
      </w:r>
      <w:r w:rsidR="005734A4">
        <w:rPr>
          <w:noProof/>
        </w:rPr>
        <w:t>41</w:t>
      </w:r>
      <w:r w:rsidR="005734A4">
        <w:fldChar w:fldCharType="end"/>
      </w:r>
      <w:r>
        <w:rPr>
          <w:lang w:val="en-US"/>
        </w:rPr>
        <w:t xml:space="preserve"> </w:t>
      </w:r>
      <w:proofErr w:type="spellStart"/>
      <w:r w:rsidRPr="003C6153">
        <w:rPr>
          <w:lang w:val="en-US"/>
        </w:rPr>
        <w:t>Sơ</w:t>
      </w:r>
      <w:proofErr w:type="spellEnd"/>
      <w:r w:rsidRPr="003C6153">
        <w:rPr>
          <w:lang w:val="en-US"/>
        </w:rPr>
        <w:t xml:space="preserve"> đồ </w:t>
      </w:r>
      <w:proofErr w:type="spellStart"/>
      <w:r w:rsidRPr="003C6153">
        <w:rPr>
          <w:lang w:val="en-US"/>
        </w:rPr>
        <w:t>tuần</w:t>
      </w:r>
      <w:proofErr w:type="spellEnd"/>
      <w:r w:rsidRPr="003C6153">
        <w:rPr>
          <w:lang w:val="en-US"/>
        </w:rPr>
        <w:t xml:space="preserve"> </w:t>
      </w:r>
      <w:proofErr w:type="spellStart"/>
      <w:r w:rsidRPr="003C6153">
        <w:rPr>
          <w:lang w:val="en-US"/>
        </w:rPr>
        <w:t>tự</w:t>
      </w:r>
      <w:proofErr w:type="spellEnd"/>
      <w:r w:rsidRPr="003C6153">
        <w:rPr>
          <w:lang w:val="en-US"/>
        </w:rPr>
        <w:t xml:space="preserve"> </w:t>
      </w:r>
      <w:proofErr w:type="spellStart"/>
      <w:r w:rsidRPr="003C6153">
        <w:rPr>
          <w:lang w:val="en-US"/>
        </w:rPr>
        <w:t>xóa</w:t>
      </w:r>
      <w:proofErr w:type="spellEnd"/>
      <w:r w:rsidRPr="003C6153">
        <w:rPr>
          <w:lang w:val="en-US"/>
        </w:rPr>
        <w:t xml:space="preserve"> </w:t>
      </w:r>
      <w:proofErr w:type="spellStart"/>
      <w:r w:rsidRPr="003C6153">
        <w:rPr>
          <w:lang w:val="en-US"/>
        </w:rPr>
        <w:t>sản</w:t>
      </w:r>
      <w:proofErr w:type="spellEnd"/>
      <w:r w:rsidRPr="003C6153">
        <w:rPr>
          <w:lang w:val="en-US"/>
        </w:rPr>
        <w:t xml:space="preserve"> phẩm </w:t>
      </w:r>
      <w:proofErr w:type="spellStart"/>
      <w:r w:rsidRPr="003C6153">
        <w:rPr>
          <w:lang w:val="en-US"/>
        </w:rPr>
        <w:t>giỏ</w:t>
      </w:r>
      <w:proofErr w:type="spellEnd"/>
      <w:r w:rsidRPr="003C6153">
        <w:rPr>
          <w:lang w:val="en-US"/>
        </w:rPr>
        <w:t xml:space="preserve"> </w:t>
      </w:r>
      <w:proofErr w:type="spellStart"/>
      <w:r w:rsidRPr="003C6153">
        <w:rPr>
          <w:lang w:val="en-US"/>
        </w:rPr>
        <w:t>hàng</w:t>
      </w:r>
      <w:bookmarkEnd w:id="291"/>
      <w:proofErr w:type="spellEnd"/>
    </w:p>
    <w:p w14:paraId="3A084B0F" w14:textId="77777777" w:rsidR="00A656E8" w:rsidRPr="00D5653B" w:rsidRDefault="00A656E8" w:rsidP="0030117C">
      <w:pPr>
        <w:pStyle w:val="Heading4"/>
        <w:rPr>
          <w:rFonts w:cstheme="majorHAnsi"/>
          <w:lang w:val="en-US"/>
        </w:rPr>
      </w:pPr>
      <w:proofErr w:type="spellStart"/>
      <w:r w:rsidRPr="00D5653B">
        <w:rPr>
          <w:rFonts w:cstheme="majorHAnsi"/>
          <w:lang w:val="en-US"/>
        </w:rPr>
        <w:t>Đánh</w:t>
      </w:r>
      <w:proofErr w:type="spellEnd"/>
      <w:r w:rsidRPr="00D5653B">
        <w:rPr>
          <w:rFonts w:cstheme="majorHAnsi"/>
          <w:lang w:val="en-US"/>
        </w:rPr>
        <w:t xml:space="preserve"> </w:t>
      </w:r>
      <w:proofErr w:type="spellStart"/>
      <w:r w:rsidRPr="00D5653B">
        <w:rPr>
          <w:rFonts w:cstheme="majorHAnsi"/>
          <w:lang w:val="en-US"/>
        </w:rPr>
        <w:t>giá</w:t>
      </w:r>
      <w:proofErr w:type="spellEnd"/>
      <w:r w:rsidRPr="00D5653B">
        <w:rPr>
          <w:rFonts w:cstheme="majorHAnsi"/>
          <w:lang w:val="en-US"/>
        </w:rPr>
        <w:t xml:space="preserve"> </w:t>
      </w:r>
      <w:proofErr w:type="spellStart"/>
      <w:r w:rsidRPr="00D5653B">
        <w:rPr>
          <w:rFonts w:cstheme="majorHAnsi"/>
          <w:lang w:val="en-US"/>
        </w:rPr>
        <w:t>sản</w:t>
      </w:r>
      <w:proofErr w:type="spellEnd"/>
      <w:r w:rsidRPr="00D5653B">
        <w:rPr>
          <w:rFonts w:cstheme="majorHAnsi"/>
          <w:lang w:val="en-US"/>
        </w:rPr>
        <w:t xml:space="preserve"> phẩm</w:t>
      </w:r>
    </w:p>
    <w:p w14:paraId="56A679B6" w14:textId="77777777" w:rsidR="002F6445" w:rsidRDefault="00A656E8" w:rsidP="002F6445">
      <w:pPr>
        <w:keepNext/>
        <w:ind w:left="1411" w:right="1123"/>
        <w:jc w:val="center"/>
      </w:pPr>
      <w:r w:rsidRPr="00D5653B">
        <w:rPr>
          <w:rFonts w:asciiTheme="majorHAnsi" w:hAnsiTheme="majorHAnsi" w:cstheme="majorHAnsi"/>
          <w:noProof/>
          <w:lang w:val="en-US"/>
        </w:rPr>
        <w:drawing>
          <wp:inline distT="0" distB="0" distL="0" distR="0" wp14:anchorId="0BD3DE32" wp14:editId="642A74E1">
            <wp:extent cx="5326912" cy="3447415"/>
            <wp:effectExtent l="0" t="0" r="7620" b="635"/>
            <wp:docPr id="4128" name="Picture 412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8" name="Picture 4128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9638" cy="34491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345FC7" w14:textId="1B639890" w:rsidR="00A656E8" w:rsidRDefault="002F6445" w:rsidP="002F6445">
      <w:pPr>
        <w:pStyle w:val="Caption"/>
        <w:ind w:left="0"/>
        <w:jc w:val="center"/>
      </w:pPr>
      <w:bookmarkStart w:id="292" w:name="_Toc106818860"/>
      <w:proofErr w:type="spellStart"/>
      <w:r>
        <w:t>Hình</w:t>
      </w:r>
      <w:proofErr w:type="spellEnd"/>
      <w:r>
        <w:t xml:space="preserve">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3</w:t>
      </w:r>
      <w:r>
        <w:fldChar w:fldCharType="end"/>
      </w:r>
      <w:r>
        <w:t>.</w:t>
      </w:r>
      <w:r w:rsidR="005734A4">
        <w:fldChar w:fldCharType="begin"/>
      </w:r>
      <w:r w:rsidR="005734A4">
        <w:instrText xml:space="preserve"> SEQ Hình \* ARABIC \s 1 </w:instrText>
      </w:r>
      <w:r w:rsidR="005734A4">
        <w:fldChar w:fldCharType="separate"/>
      </w:r>
      <w:r w:rsidR="005734A4">
        <w:rPr>
          <w:noProof/>
        </w:rPr>
        <w:t>42</w:t>
      </w:r>
      <w:r w:rsidR="005734A4">
        <w:fldChar w:fldCharType="end"/>
      </w:r>
      <w:r>
        <w:rPr>
          <w:lang w:val="en-US"/>
        </w:rPr>
        <w:t xml:space="preserve"> </w:t>
      </w:r>
      <w:proofErr w:type="spellStart"/>
      <w:r w:rsidRPr="00A23C31">
        <w:rPr>
          <w:lang w:val="en-US"/>
        </w:rPr>
        <w:t>Sơ</w:t>
      </w:r>
      <w:proofErr w:type="spellEnd"/>
      <w:r w:rsidRPr="00A23C31">
        <w:rPr>
          <w:lang w:val="en-US"/>
        </w:rPr>
        <w:t xml:space="preserve"> đồ </w:t>
      </w:r>
      <w:proofErr w:type="spellStart"/>
      <w:r w:rsidRPr="00A23C31">
        <w:rPr>
          <w:lang w:val="en-US"/>
        </w:rPr>
        <w:t>tuần</w:t>
      </w:r>
      <w:proofErr w:type="spellEnd"/>
      <w:r w:rsidRPr="00A23C31">
        <w:rPr>
          <w:lang w:val="en-US"/>
        </w:rPr>
        <w:t xml:space="preserve"> </w:t>
      </w:r>
      <w:proofErr w:type="spellStart"/>
      <w:r w:rsidRPr="00A23C31">
        <w:rPr>
          <w:lang w:val="en-US"/>
        </w:rPr>
        <w:t>tự</w:t>
      </w:r>
      <w:proofErr w:type="spellEnd"/>
      <w:r w:rsidRPr="00A23C31">
        <w:rPr>
          <w:lang w:val="en-US"/>
        </w:rPr>
        <w:t xml:space="preserve"> </w:t>
      </w:r>
      <w:proofErr w:type="spellStart"/>
      <w:r w:rsidRPr="00A23C31">
        <w:rPr>
          <w:lang w:val="en-US"/>
        </w:rPr>
        <w:t>Đánh</w:t>
      </w:r>
      <w:proofErr w:type="spellEnd"/>
      <w:r w:rsidRPr="00A23C31">
        <w:rPr>
          <w:lang w:val="en-US"/>
        </w:rPr>
        <w:t xml:space="preserve"> </w:t>
      </w:r>
      <w:proofErr w:type="spellStart"/>
      <w:r w:rsidRPr="00A23C31">
        <w:rPr>
          <w:lang w:val="en-US"/>
        </w:rPr>
        <w:t>giá</w:t>
      </w:r>
      <w:proofErr w:type="spellEnd"/>
      <w:r w:rsidRPr="00A23C31">
        <w:rPr>
          <w:lang w:val="en-US"/>
        </w:rPr>
        <w:t xml:space="preserve"> </w:t>
      </w:r>
      <w:proofErr w:type="spellStart"/>
      <w:r w:rsidRPr="00A23C31">
        <w:rPr>
          <w:lang w:val="en-US"/>
        </w:rPr>
        <w:t>sản</w:t>
      </w:r>
      <w:proofErr w:type="spellEnd"/>
      <w:r w:rsidRPr="00A23C31">
        <w:rPr>
          <w:lang w:val="en-US"/>
        </w:rPr>
        <w:t xml:space="preserve"> phẩm</w:t>
      </w:r>
      <w:bookmarkEnd w:id="292"/>
    </w:p>
    <w:p w14:paraId="22C48B50" w14:textId="54BF5EF0" w:rsidR="00B277BC" w:rsidRDefault="00B277BC" w:rsidP="00B277BC">
      <w:pPr>
        <w:pStyle w:val="Caption"/>
        <w:ind w:left="0"/>
      </w:pPr>
    </w:p>
    <w:p w14:paraId="695A71B9" w14:textId="4367710D" w:rsidR="00B277BC" w:rsidRDefault="00B277BC" w:rsidP="0030117C">
      <w:pPr>
        <w:pStyle w:val="Heading4"/>
        <w:rPr>
          <w:rFonts w:cstheme="majorHAnsi"/>
          <w:lang w:val="en-US"/>
        </w:rPr>
      </w:pPr>
      <w:proofErr w:type="spellStart"/>
      <w:r w:rsidRPr="00D5653B">
        <w:rPr>
          <w:rFonts w:cstheme="majorHAnsi"/>
          <w:lang w:val="en-US"/>
        </w:rPr>
        <w:lastRenderedPageBreak/>
        <w:t>Đặt</w:t>
      </w:r>
      <w:proofErr w:type="spellEnd"/>
      <w:r w:rsidRPr="00D5653B">
        <w:rPr>
          <w:rFonts w:cstheme="majorHAnsi"/>
          <w:lang w:val="en-US"/>
        </w:rPr>
        <w:t xml:space="preserve"> </w:t>
      </w:r>
      <w:proofErr w:type="spellStart"/>
      <w:r w:rsidRPr="00D5653B">
        <w:rPr>
          <w:rFonts w:cstheme="majorHAnsi"/>
          <w:lang w:val="en-US"/>
        </w:rPr>
        <w:t>hàng</w:t>
      </w:r>
      <w:proofErr w:type="spellEnd"/>
      <w:r w:rsidRPr="00D5653B">
        <w:rPr>
          <w:rFonts w:cstheme="majorHAnsi"/>
          <w:lang w:val="en-US"/>
        </w:rPr>
        <w:t xml:space="preserve"> </w:t>
      </w:r>
    </w:p>
    <w:p w14:paraId="37F9A204" w14:textId="77777777" w:rsidR="002F6445" w:rsidRDefault="00D0111B" w:rsidP="002F6445">
      <w:pPr>
        <w:keepNext/>
        <w:ind w:left="0"/>
        <w:jc w:val="center"/>
      </w:pPr>
      <w:r>
        <w:rPr>
          <w:noProof/>
          <w:lang w:val="en-US"/>
        </w:rPr>
        <w:drawing>
          <wp:inline distT="0" distB="0" distL="0" distR="0" wp14:anchorId="29AB5A3A" wp14:editId="1C82EEF7">
            <wp:extent cx="5932968" cy="7343140"/>
            <wp:effectExtent l="0" t="0" r="0" b="0"/>
            <wp:docPr id="4148" name="Picture 4148" descr="F:\Khoa\bt\DoAn1\Sequence Diagram\Đặt hà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F:\Khoa\bt\DoAn1\Sequence Diagram\Đặt hàng.png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151" cy="73520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CAB468" w14:textId="3C3B999B" w:rsidR="00D0111B" w:rsidRDefault="002F6445" w:rsidP="002F6445">
      <w:pPr>
        <w:pStyle w:val="Caption"/>
        <w:ind w:left="0"/>
        <w:jc w:val="center"/>
      </w:pPr>
      <w:bookmarkStart w:id="293" w:name="_Toc106818861"/>
      <w:proofErr w:type="spellStart"/>
      <w:r>
        <w:t>Hình</w:t>
      </w:r>
      <w:proofErr w:type="spellEnd"/>
      <w:r>
        <w:t xml:space="preserve">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3</w:t>
      </w:r>
      <w:r>
        <w:fldChar w:fldCharType="end"/>
      </w:r>
      <w:r>
        <w:t>.</w:t>
      </w:r>
      <w:r w:rsidR="005734A4">
        <w:fldChar w:fldCharType="begin"/>
      </w:r>
      <w:r w:rsidR="005734A4">
        <w:instrText xml:space="preserve"> SEQ Hình \* ARABIC \s 1 </w:instrText>
      </w:r>
      <w:r w:rsidR="005734A4">
        <w:fldChar w:fldCharType="separate"/>
      </w:r>
      <w:r w:rsidR="005734A4">
        <w:rPr>
          <w:noProof/>
        </w:rPr>
        <w:t>43</w:t>
      </w:r>
      <w:r w:rsidR="005734A4">
        <w:fldChar w:fldCharType="end"/>
      </w:r>
      <w:r>
        <w:rPr>
          <w:lang w:val="en-US"/>
        </w:rPr>
        <w:t xml:space="preserve"> </w:t>
      </w:r>
      <w:proofErr w:type="spellStart"/>
      <w:r w:rsidRPr="00454625">
        <w:rPr>
          <w:lang w:val="en-US"/>
        </w:rPr>
        <w:t>Sơ</w:t>
      </w:r>
      <w:proofErr w:type="spellEnd"/>
      <w:r w:rsidRPr="00454625">
        <w:rPr>
          <w:lang w:val="en-US"/>
        </w:rPr>
        <w:t xml:space="preserve"> đồ </w:t>
      </w:r>
      <w:proofErr w:type="spellStart"/>
      <w:r w:rsidRPr="00454625">
        <w:rPr>
          <w:lang w:val="en-US"/>
        </w:rPr>
        <w:t>tuần</w:t>
      </w:r>
      <w:proofErr w:type="spellEnd"/>
      <w:r w:rsidRPr="00454625">
        <w:rPr>
          <w:lang w:val="en-US"/>
        </w:rPr>
        <w:t xml:space="preserve"> </w:t>
      </w:r>
      <w:proofErr w:type="spellStart"/>
      <w:r w:rsidRPr="00454625">
        <w:rPr>
          <w:lang w:val="en-US"/>
        </w:rPr>
        <w:t>tự</w:t>
      </w:r>
      <w:proofErr w:type="spellEnd"/>
      <w:r w:rsidRPr="00454625">
        <w:rPr>
          <w:lang w:val="en-US"/>
        </w:rPr>
        <w:t xml:space="preserve"> </w:t>
      </w:r>
      <w:proofErr w:type="spellStart"/>
      <w:r w:rsidRPr="00454625">
        <w:rPr>
          <w:lang w:val="en-US"/>
        </w:rPr>
        <w:t>Đặt</w:t>
      </w:r>
      <w:proofErr w:type="spellEnd"/>
      <w:r w:rsidRPr="00454625">
        <w:rPr>
          <w:lang w:val="en-US"/>
        </w:rPr>
        <w:t xml:space="preserve"> </w:t>
      </w:r>
      <w:proofErr w:type="spellStart"/>
      <w:r w:rsidRPr="00454625">
        <w:rPr>
          <w:lang w:val="en-US"/>
        </w:rPr>
        <w:t>hàng</w:t>
      </w:r>
      <w:bookmarkEnd w:id="293"/>
      <w:proofErr w:type="spellEnd"/>
    </w:p>
    <w:p w14:paraId="336ECC06" w14:textId="7B6571C6" w:rsidR="00D0111B" w:rsidRPr="00D0111B" w:rsidRDefault="00D0111B" w:rsidP="00D0111B">
      <w:pPr>
        <w:ind w:left="0"/>
        <w:jc w:val="center"/>
        <w:rPr>
          <w:lang w:val="en-US"/>
        </w:rPr>
      </w:pPr>
    </w:p>
    <w:p w14:paraId="15B84742" w14:textId="77777777" w:rsidR="00B277BC" w:rsidRPr="00D5653B" w:rsidRDefault="00B277BC" w:rsidP="0030117C">
      <w:pPr>
        <w:pStyle w:val="Heading4"/>
        <w:rPr>
          <w:rFonts w:cstheme="majorHAnsi"/>
          <w:lang w:val="en-US"/>
        </w:rPr>
      </w:pPr>
      <w:r w:rsidRPr="00D5653B">
        <w:rPr>
          <w:rFonts w:cstheme="majorHAnsi"/>
          <w:lang w:val="en-US"/>
        </w:rPr>
        <w:lastRenderedPageBreak/>
        <w:t xml:space="preserve">Quản lý </w:t>
      </w:r>
      <w:proofErr w:type="spellStart"/>
      <w:r w:rsidRPr="00D5653B">
        <w:rPr>
          <w:rFonts w:cstheme="majorHAnsi"/>
          <w:lang w:val="en-US"/>
        </w:rPr>
        <w:t>địa</w:t>
      </w:r>
      <w:proofErr w:type="spellEnd"/>
      <w:r w:rsidRPr="00D5653B">
        <w:rPr>
          <w:rFonts w:cstheme="majorHAnsi"/>
          <w:lang w:val="en-US"/>
        </w:rPr>
        <w:t xml:space="preserve"> </w:t>
      </w:r>
      <w:proofErr w:type="spellStart"/>
      <w:r w:rsidRPr="00D5653B">
        <w:rPr>
          <w:rFonts w:cstheme="majorHAnsi"/>
          <w:lang w:val="en-US"/>
        </w:rPr>
        <w:t>chỉ</w:t>
      </w:r>
      <w:proofErr w:type="spellEnd"/>
    </w:p>
    <w:p w14:paraId="204FBD7C" w14:textId="4AA7CD08" w:rsidR="0052031D" w:rsidRDefault="00B277BC" w:rsidP="0052031D">
      <w:pPr>
        <w:keepNext/>
        <w:ind w:left="1411" w:right="1123"/>
        <w:jc w:val="both"/>
      </w:pPr>
      <w:r w:rsidRPr="00D5653B">
        <w:rPr>
          <w:rFonts w:asciiTheme="majorHAnsi" w:hAnsiTheme="majorHAnsi" w:cstheme="majorHAnsi"/>
          <w:noProof/>
          <w:lang w:val="en-US"/>
        </w:rPr>
        <w:drawing>
          <wp:inline distT="0" distB="0" distL="0" distR="0" wp14:anchorId="4BC95AE8" wp14:editId="4A57E11E">
            <wp:extent cx="5209954" cy="3449955"/>
            <wp:effectExtent l="0" t="0" r="0" b="0"/>
            <wp:docPr id="4127" name="Picture 412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7" name="Picture 4127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4590" cy="3453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925903" w14:textId="5F65DE64" w:rsidR="00B277BC" w:rsidRDefault="0052031D" w:rsidP="0052031D">
      <w:pPr>
        <w:pStyle w:val="Caption"/>
        <w:ind w:left="0"/>
        <w:jc w:val="center"/>
      </w:pPr>
      <w:bookmarkStart w:id="294" w:name="_Toc106818862"/>
      <w:proofErr w:type="spellStart"/>
      <w:r>
        <w:t>Hình</w:t>
      </w:r>
      <w:proofErr w:type="spellEnd"/>
      <w:r>
        <w:t xml:space="preserve"> </w:t>
      </w:r>
      <w:r w:rsidR="00E0747D">
        <w:fldChar w:fldCharType="begin"/>
      </w:r>
      <w:r w:rsidR="00E0747D">
        <w:instrText xml:space="preserve"> STYLEREF 1 \s </w:instrText>
      </w:r>
      <w:r w:rsidR="00E0747D">
        <w:fldChar w:fldCharType="separate"/>
      </w:r>
      <w:r w:rsidR="00E0747D">
        <w:rPr>
          <w:noProof/>
        </w:rPr>
        <w:t>3</w:t>
      </w:r>
      <w:r w:rsidR="00E0747D">
        <w:fldChar w:fldCharType="end"/>
      </w:r>
      <w:r w:rsidR="00E0747D">
        <w:t>.</w:t>
      </w:r>
      <w:r w:rsidR="005734A4">
        <w:fldChar w:fldCharType="begin"/>
      </w:r>
      <w:r w:rsidR="005734A4">
        <w:instrText xml:space="preserve"> SEQ Hình \* ARABIC \s 1 </w:instrText>
      </w:r>
      <w:r w:rsidR="005734A4">
        <w:fldChar w:fldCharType="separate"/>
      </w:r>
      <w:r w:rsidR="005734A4">
        <w:rPr>
          <w:noProof/>
        </w:rPr>
        <w:t>44</w:t>
      </w:r>
      <w:r w:rsidR="005734A4">
        <w:fldChar w:fldCharType="end"/>
      </w:r>
      <w:r>
        <w:rPr>
          <w:lang w:val="en-US"/>
        </w:rPr>
        <w:t xml:space="preserve"> </w:t>
      </w:r>
      <w:proofErr w:type="spellStart"/>
      <w:r w:rsidRPr="00A34232">
        <w:rPr>
          <w:lang w:val="en-US"/>
        </w:rPr>
        <w:t>Sơ</w:t>
      </w:r>
      <w:proofErr w:type="spellEnd"/>
      <w:r w:rsidRPr="00A34232">
        <w:rPr>
          <w:lang w:val="en-US"/>
        </w:rPr>
        <w:t xml:space="preserve"> đồ </w:t>
      </w:r>
      <w:proofErr w:type="spellStart"/>
      <w:r w:rsidRPr="00A34232">
        <w:rPr>
          <w:lang w:val="en-US"/>
        </w:rPr>
        <w:t>tuần</w:t>
      </w:r>
      <w:proofErr w:type="spellEnd"/>
      <w:r w:rsidRPr="00A34232">
        <w:rPr>
          <w:lang w:val="en-US"/>
        </w:rPr>
        <w:t xml:space="preserve"> </w:t>
      </w:r>
      <w:proofErr w:type="spellStart"/>
      <w:r w:rsidRPr="00A34232">
        <w:rPr>
          <w:lang w:val="en-US"/>
        </w:rPr>
        <w:t>tự</w:t>
      </w:r>
      <w:proofErr w:type="spellEnd"/>
      <w:r w:rsidRPr="00A34232">
        <w:rPr>
          <w:lang w:val="en-US"/>
        </w:rPr>
        <w:t xml:space="preserve"> </w:t>
      </w:r>
      <w:proofErr w:type="spellStart"/>
      <w:r w:rsidRPr="00A34232">
        <w:rPr>
          <w:lang w:val="en-US"/>
        </w:rPr>
        <w:t>thêm</w:t>
      </w:r>
      <w:proofErr w:type="spellEnd"/>
      <w:r w:rsidRPr="00A34232">
        <w:rPr>
          <w:lang w:val="en-US"/>
        </w:rPr>
        <w:t xml:space="preserve"> </w:t>
      </w:r>
      <w:proofErr w:type="spellStart"/>
      <w:r w:rsidRPr="00A34232">
        <w:rPr>
          <w:lang w:val="en-US"/>
        </w:rPr>
        <w:t>địa</w:t>
      </w:r>
      <w:proofErr w:type="spellEnd"/>
      <w:r w:rsidRPr="00A34232">
        <w:rPr>
          <w:lang w:val="en-US"/>
        </w:rPr>
        <w:t xml:space="preserve"> </w:t>
      </w:r>
      <w:proofErr w:type="spellStart"/>
      <w:r w:rsidRPr="00A34232">
        <w:rPr>
          <w:lang w:val="en-US"/>
        </w:rPr>
        <w:t>chỉ</w:t>
      </w:r>
      <w:bookmarkEnd w:id="294"/>
      <w:proofErr w:type="spellEnd"/>
    </w:p>
    <w:p w14:paraId="03CF5907" w14:textId="77777777" w:rsidR="0052031D" w:rsidRDefault="00B277BC" w:rsidP="0052031D">
      <w:pPr>
        <w:keepNext/>
        <w:ind w:left="1411" w:right="1123"/>
        <w:jc w:val="both"/>
      </w:pPr>
      <w:r w:rsidRPr="00D5653B">
        <w:rPr>
          <w:rFonts w:asciiTheme="majorHAnsi" w:hAnsiTheme="majorHAnsi" w:cstheme="majorHAnsi"/>
          <w:noProof/>
          <w:lang w:val="en-US"/>
        </w:rPr>
        <w:drawing>
          <wp:inline distT="0" distB="0" distL="0" distR="0" wp14:anchorId="5D2A521C" wp14:editId="2ED9136E">
            <wp:extent cx="5273749" cy="2454910"/>
            <wp:effectExtent l="0" t="0" r="3175" b="2540"/>
            <wp:docPr id="4126" name="Picture 412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6" name="Picture 4126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390" cy="24561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575FBB" w14:textId="36093A0F" w:rsidR="00B277BC" w:rsidRDefault="00B277BC" w:rsidP="0052031D">
      <w:pPr>
        <w:pStyle w:val="Caption"/>
        <w:ind w:left="0"/>
        <w:jc w:val="center"/>
      </w:pPr>
      <w:bookmarkStart w:id="295" w:name="_Toc106818863"/>
      <w:proofErr w:type="spellStart"/>
      <w:r>
        <w:t>Hình</w:t>
      </w:r>
      <w:proofErr w:type="spellEnd"/>
      <w:r>
        <w:t xml:space="preserve"> </w:t>
      </w:r>
      <w:r w:rsidR="00E0747D">
        <w:fldChar w:fldCharType="begin"/>
      </w:r>
      <w:r w:rsidR="00E0747D">
        <w:instrText xml:space="preserve"> STYLEREF 1 \s </w:instrText>
      </w:r>
      <w:r w:rsidR="00E0747D">
        <w:fldChar w:fldCharType="separate"/>
      </w:r>
      <w:r w:rsidR="00E0747D">
        <w:rPr>
          <w:noProof/>
        </w:rPr>
        <w:t>3</w:t>
      </w:r>
      <w:r w:rsidR="00E0747D">
        <w:fldChar w:fldCharType="end"/>
      </w:r>
      <w:r w:rsidR="00E0747D">
        <w:t>.</w:t>
      </w:r>
      <w:r w:rsidR="005734A4">
        <w:fldChar w:fldCharType="begin"/>
      </w:r>
      <w:r w:rsidR="005734A4">
        <w:instrText xml:space="preserve"> SEQ Hình \* ARABIC \s 1 </w:instrText>
      </w:r>
      <w:r w:rsidR="005734A4">
        <w:fldChar w:fldCharType="separate"/>
      </w:r>
      <w:r w:rsidR="005734A4">
        <w:rPr>
          <w:noProof/>
        </w:rPr>
        <w:t>45</w:t>
      </w:r>
      <w:r w:rsidR="005734A4">
        <w:fldChar w:fldCharType="end"/>
      </w:r>
      <w:r>
        <w:rPr>
          <w:lang w:val="en-US"/>
        </w:rPr>
        <w:t xml:space="preserve"> </w:t>
      </w:r>
      <w:proofErr w:type="spellStart"/>
      <w:r w:rsidRPr="00E36794">
        <w:rPr>
          <w:lang w:val="en-US"/>
        </w:rPr>
        <w:t>Sơ</w:t>
      </w:r>
      <w:proofErr w:type="spellEnd"/>
      <w:r w:rsidRPr="00E36794">
        <w:rPr>
          <w:lang w:val="en-US"/>
        </w:rPr>
        <w:t xml:space="preserve"> đồ </w:t>
      </w:r>
      <w:proofErr w:type="spellStart"/>
      <w:r w:rsidRPr="00E36794">
        <w:rPr>
          <w:lang w:val="en-US"/>
        </w:rPr>
        <w:t>tuần</w:t>
      </w:r>
      <w:proofErr w:type="spellEnd"/>
      <w:r w:rsidRPr="00E36794">
        <w:rPr>
          <w:lang w:val="en-US"/>
        </w:rPr>
        <w:t xml:space="preserve"> </w:t>
      </w:r>
      <w:proofErr w:type="spellStart"/>
      <w:r w:rsidRPr="00E36794">
        <w:rPr>
          <w:lang w:val="en-US"/>
        </w:rPr>
        <w:t>tự</w:t>
      </w:r>
      <w:proofErr w:type="spellEnd"/>
      <w:r w:rsidRPr="00E36794">
        <w:rPr>
          <w:lang w:val="en-US"/>
        </w:rPr>
        <w:t xml:space="preserve"> </w:t>
      </w:r>
      <w:proofErr w:type="spellStart"/>
      <w:r w:rsidR="0052031D" w:rsidRPr="00E36794">
        <w:rPr>
          <w:lang w:val="en-US"/>
        </w:rPr>
        <w:t>Xóa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địa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chỉ</w:t>
      </w:r>
      <w:bookmarkEnd w:id="295"/>
      <w:proofErr w:type="spellEnd"/>
    </w:p>
    <w:p w14:paraId="20E5D26C" w14:textId="01D7BECB" w:rsidR="00B277BC" w:rsidRPr="00B277BC" w:rsidRDefault="00B277BC" w:rsidP="00B277BC">
      <w:pPr>
        <w:rPr>
          <w:lang w:val="en-US"/>
        </w:rPr>
      </w:pPr>
    </w:p>
    <w:p w14:paraId="1A5FCF8C" w14:textId="5F31A7D0" w:rsidR="00DA1EB4" w:rsidRPr="00D5653B" w:rsidRDefault="003A6A87" w:rsidP="0030117C">
      <w:pPr>
        <w:pStyle w:val="Heading4"/>
        <w:rPr>
          <w:rFonts w:cstheme="majorHAnsi"/>
          <w:lang w:val="en-US"/>
        </w:rPr>
      </w:pPr>
      <w:proofErr w:type="spellStart"/>
      <w:r w:rsidRPr="00D5653B">
        <w:rPr>
          <w:rFonts w:cstheme="majorHAnsi"/>
          <w:lang w:val="en-US"/>
        </w:rPr>
        <w:lastRenderedPageBreak/>
        <w:t>Đăng</w:t>
      </w:r>
      <w:proofErr w:type="spellEnd"/>
      <w:r w:rsidRPr="00D5653B">
        <w:rPr>
          <w:rFonts w:cstheme="majorHAnsi"/>
          <w:lang w:val="en-US"/>
        </w:rPr>
        <w:t xml:space="preserve"> </w:t>
      </w:r>
      <w:proofErr w:type="spellStart"/>
      <w:r w:rsidRPr="00D5653B">
        <w:rPr>
          <w:rFonts w:cstheme="majorHAnsi"/>
          <w:lang w:val="en-US"/>
        </w:rPr>
        <w:t>nhập</w:t>
      </w:r>
      <w:proofErr w:type="spellEnd"/>
    </w:p>
    <w:p w14:paraId="2CA1339E" w14:textId="77777777" w:rsidR="0052031D" w:rsidRDefault="00841E30" w:rsidP="0052031D">
      <w:pPr>
        <w:keepNext/>
        <w:ind w:left="1411" w:right="1123"/>
        <w:jc w:val="center"/>
      </w:pPr>
      <w:r w:rsidRPr="00D5653B">
        <w:rPr>
          <w:rFonts w:asciiTheme="majorHAnsi" w:hAnsiTheme="majorHAnsi" w:cstheme="majorHAnsi"/>
          <w:noProof/>
          <w:lang w:val="en-US"/>
        </w:rPr>
        <w:drawing>
          <wp:inline distT="0" distB="0" distL="0" distR="0" wp14:anchorId="7D54F68A" wp14:editId="1628689B">
            <wp:extent cx="5209954" cy="2679700"/>
            <wp:effectExtent l="0" t="0" r="0" b="6350"/>
            <wp:docPr id="4130" name="Picture 4130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0" name="Picture 4130" descr="A picture containing 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1234" cy="26803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3FBA62" w14:textId="7EC6E08C" w:rsidR="00F50C40" w:rsidRDefault="0052031D" w:rsidP="0052031D">
      <w:pPr>
        <w:pStyle w:val="Caption"/>
        <w:ind w:left="0"/>
        <w:jc w:val="center"/>
      </w:pPr>
      <w:bookmarkStart w:id="296" w:name="_Toc106818864"/>
      <w:proofErr w:type="spellStart"/>
      <w:r>
        <w:t>Hình</w:t>
      </w:r>
      <w:proofErr w:type="spellEnd"/>
      <w:r>
        <w:t xml:space="preserve"> </w:t>
      </w:r>
      <w:r w:rsidR="00E0747D">
        <w:fldChar w:fldCharType="begin"/>
      </w:r>
      <w:r w:rsidR="00E0747D">
        <w:instrText xml:space="preserve"> STYLEREF 1 \s </w:instrText>
      </w:r>
      <w:r w:rsidR="00E0747D">
        <w:fldChar w:fldCharType="separate"/>
      </w:r>
      <w:r w:rsidR="00E0747D">
        <w:rPr>
          <w:noProof/>
        </w:rPr>
        <w:t>3</w:t>
      </w:r>
      <w:r w:rsidR="00E0747D">
        <w:fldChar w:fldCharType="end"/>
      </w:r>
      <w:r w:rsidR="00E0747D">
        <w:t>.</w:t>
      </w:r>
      <w:r w:rsidR="005734A4">
        <w:fldChar w:fldCharType="begin"/>
      </w:r>
      <w:r w:rsidR="005734A4">
        <w:instrText xml:space="preserve"> SEQ Hình \* ARABIC \s 1 </w:instrText>
      </w:r>
      <w:r w:rsidR="005734A4">
        <w:fldChar w:fldCharType="separate"/>
      </w:r>
      <w:r w:rsidR="005734A4">
        <w:rPr>
          <w:noProof/>
        </w:rPr>
        <w:t>46</w:t>
      </w:r>
      <w:r w:rsidR="005734A4">
        <w:fldChar w:fldCharType="end"/>
      </w:r>
      <w:r>
        <w:rPr>
          <w:lang w:val="en-US"/>
        </w:rPr>
        <w:t xml:space="preserve"> </w:t>
      </w:r>
      <w:proofErr w:type="spellStart"/>
      <w:r w:rsidRPr="00BF5504">
        <w:rPr>
          <w:lang w:val="en-US"/>
        </w:rPr>
        <w:t>Sơ</w:t>
      </w:r>
      <w:proofErr w:type="spellEnd"/>
      <w:r w:rsidRPr="00BF5504">
        <w:rPr>
          <w:lang w:val="en-US"/>
        </w:rPr>
        <w:t xml:space="preserve"> đồ </w:t>
      </w:r>
      <w:proofErr w:type="spellStart"/>
      <w:r w:rsidRPr="00BF5504">
        <w:rPr>
          <w:lang w:val="en-US"/>
        </w:rPr>
        <w:t>tuần</w:t>
      </w:r>
      <w:proofErr w:type="spellEnd"/>
      <w:r w:rsidRPr="00BF5504">
        <w:rPr>
          <w:lang w:val="en-US"/>
        </w:rPr>
        <w:t xml:space="preserve"> </w:t>
      </w:r>
      <w:proofErr w:type="spellStart"/>
      <w:r w:rsidRPr="00BF5504">
        <w:rPr>
          <w:lang w:val="en-US"/>
        </w:rPr>
        <w:t>tự</w:t>
      </w:r>
      <w:proofErr w:type="spellEnd"/>
      <w:r w:rsidRPr="00BF5504">
        <w:rPr>
          <w:lang w:val="en-US"/>
        </w:rPr>
        <w:t xml:space="preserve"> </w:t>
      </w:r>
      <w:proofErr w:type="spellStart"/>
      <w:r w:rsidRPr="00BF5504">
        <w:rPr>
          <w:lang w:val="en-US"/>
        </w:rPr>
        <w:t>Đăng</w:t>
      </w:r>
      <w:proofErr w:type="spellEnd"/>
      <w:r w:rsidRPr="00BF5504">
        <w:rPr>
          <w:lang w:val="en-US"/>
        </w:rPr>
        <w:t xml:space="preserve"> </w:t>
      </w:r>
      <w:proofErr w:type="spellStart"/>
      <w:r w:rsidRPr="00BF5504">
        <w:rPr>
          <w:lang w:val="en-US"/>
        </w:rPr>
        <w:t>nhập</w:t>
      </w:r>
      <w:bookmarkEnd w:id="296"/>
      <w:proofErr w:type="spellEnd"/>
    </w:p>
    <w:p w14:paraId="4882ED6F" w14:textId="301A0F5C" w:rsidR="003A6A87" w:rsidRDefault="003A6A87" w:rsidP="0030117C">
      <w:pPr>
        <w:pStyle w:val="Heading4"/>
        <w:rPr>
          <w:rFonts w:cstheme="majorHAnsi"/>
          <w:lang w:val="en-US"/>
        </w:rPr>
      </w:pPr>
      <w:proofErr w:type="spellStart"/>
      <w:r w:rsidRPr="00D5653B">
        <w:rPr>
          <w:rFonts w:cstheme="majorHAnsi"/>
          <w:lang w:val="en-US"/>
        </w:rPr>
        <w:t>Đăng</w:t>
      </w:r>
      <w:proofErr w:type="spellEnd"/>
      <w:r w:rsidRPr="00D5653B">
        <w:rPr>
          <w:rFonts w:cstheme="majorHAnsi"/>
          <w:lang w:val="en-US"/>
        </w:rPr>
        <w:t xml:space="preserve"> </w:t>
      </w:r>
      <w:proofErr w:type="spellStart"/>
      <w:r w:rsidRPr="00D5653B">
        <w:rPr>
          <w:rFonts w:cstheme="majorHAnsi"/>
          <w:lang w:val="en-US"/>
        </w:rPr>
        <w:t>k</w:t>
      </w:r>
      <w:r w:rsidR="00952E65">
        <w:rPr>
          <w:rFonts w:cstheme="majorHAnsi"/>
          <w:lang w:val="en-US"/>
        </w:rPr>
        <w:t>ý</w:t>
      </w:r>
      <w:proofErr w:type="spellEnd"/>
    </w:p>
    <w:p w14:paraId="2E3E4D68" w14:textId="77777777" w:rsidR="0052031D" w:rsidRDefault="00216AA6" w:rsidP="0052031D">
      <w:pPr>
        <w:keepNext/>
        <w:ind w:left="0"/>
        <w:jc w:val="center"/>
      </w:pPr>
      <w:r>
        <w:rPr>
          <w:noProof/>
          <w:lang w:val="en-US"/>
        </w:rPr>
        <w:drawing>
          <wp:inline distT="0" distB="0" distL="0" distR="0" wp14:anchorId="6DFBFFE1" wp14:editId="41D10F20">
            <wp:extent cx="5337545" cy="34556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8850" cy="3456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35CDB2" w14:textId="3B06AFA9" w:rsidR="00F50C40" w:rsidRDefault="0052031D" w:rsidP="0052031D">
      <w:pPr>
        <w:pStyle w:val="Caption"/>
        <w:ind w:left="0"/>
        <w:jc w:val="center"/>
      </w:pPr>
      <w:bookmarkStart w:id="297" w:name="_Toc106818865"/>
      <w:proofErr w:type="spellStart"/>
      <w:r>
        <w:t>Hình</w:t>
      </w:r>
      <w:proofErr w:type="spellEnd"/>
      <w:r>
        <w:t xml:space="preserve"> </w:t>
      </w:r>
      <w:r w:rsidR="00E0747D">
        <w:fldChar w:fldCharType="begin"/>
      </w:r>
      <w:r w:rsidR="00E0747D">
        <w:instrText xml:space="preserve"> STYLEREF 1 \s </w:instrText>
      </w:r>
      <w:r w:rsidR="00E0747D">
        <w:fldChar w:fldCharType="separate"/>
      </w:r>
      <w:r w:rsidR="00E0747D">
        <w:rPr>
          <w:noProof/>
        </w:rPr>
        <w:t>3</w:t>
      </w:r>
      <w:r w:rsidR="00E0747D">
        <w:fldChar w:fldCharType="end"/>
      </w:r>
      <w:r w:rsidR="00E0747D">
        <w:t>.</w:t>
      </w:r>
      <w:r w:rsidR="005734A4">
        <w:fldChar w:fldCharType="begin"/>
      </w:r>
      <w:r w:rsidR="005734A4">
        <w:instrText xml:space="preserve"> SEQ Hình \* ARABIC \s 1 </w:instrText>
      </w:r>
      <w:r w:rsidR="005734A4">
        <w:fldChar w:fldCharType="separate"/>
      </w:r>
      <w:r w:rsidR="005734A4">
        <w:rPr>
          <w:noProof/>
        </w:rPr>
        <w:t>47</w:t>
      </w:r>
      <w:r w:rsidR="005734A4">
        <w:fldChar w:fldCharType="end"/>
      </w:r>
      <w:r>
        <w:rPr>
          <w:lang w:val="en-US"/>
        </w:rPr>
        <w:t xml:space="preserve"> </w:t>
      </w:r>
      <w:proofErr w:type="spellStart"/>
      <w:r w:rsidRPr="0081002E">
        <w:rPr>
          <w:lang w:val="en-US"/>
        </w:rPr>
        <w:t>Sơ</w:t>
      </w:r>
      <w:proofErr w:type="spellEnd"/>
      <w:r w:rsidRPr="0081002E">
        <w:rPr>
          <w:lang w:val="en-US"/>
        </w:rPr>
        <w:t xml:space="preserve"> đồ </w:t>
      </w:r>
      <w:proofErr w:type="spellStart"/>
      <w:r w:rsidRPr="0081002E">
        <w:rPr>
          <w:lang w:val="en-US"/>
        </w:rPr>
        <w:t>tuần</w:t>
      </w:r>
      <w:proofErr w:type="spellEnd"/>
      <w:r w:rsidRPr="0081002E">
        <w:rPr>
          <w:lang w:val="en-US"/>
        </w:rPr>
        <w:t xml:space="preserve"> </w:t>
      </w:r>
      <w:proofErr w:type="spellStart"/>
      <w:r w:rsidRPr="0081002E">
        <w:rPr>
          <w:lang w:val="en-US"/>
        </w:rPr>
        <w:t>tự</w:t>
      </w:r>
      <w:proofErr w:type="spellEnd"/>
      <w:r w:rsidRPr="0081002E">
        <w:rPr>
          <w:lang w:val="en-US"/>
        </w:rPr>
        <w:t xml:space="preserve"> </w:t>
      </w:r>
      <w:proofErr w:type="spellStart"/>
      <w:r w:rsidRPr="0081002E">
        <w:rPr>
          <w:lang w:val="en-US"/>
        </w:rPr>
        <w:t>Đăng</w:t>
      </w:r>
      <w:proofErr w:type="spellEnd"/>
      <w:r w:rsidRPr="0081002E">
        <w:rPr>
          <w:lang w:val="en-US"/>
        </w:rPr>
        <w:t xml:space="preserve"> </w:t>
      </w:r>
      <w:proofErr w:type="spellStart"/>
      <w:r w:rsidRPr="0081002E">
        <w:rPr>
          <w:lang w:val="en-US"/>
        </w:rPr>
        <w:t>ký</w:t>
      </w:r>
      <w:bookmarkEnd w:id="297"/>
      <w:proofErr w:type="spellEnd"/>
    </w:p>
    <w:p w14:paraId="01421413" w14:textId="27915F85" w:rsidR="003A6A87" w:rsidRDefault="003A6A87" w:rsidP="0030117C">
      <w:pPr>
        <w:pStyle w:val="Heading4"/>
        <w:rPr>
          <w:rFonts w:cstheme="majorHAnsi"/>
          <w:lang w:val="en-US"/>
        </w:rPr>
      </w:pPr>
      <w:r w:rsidRPr="00D5653B">
        <w:rPr>
          <w:rFonts w:cstheme="majorHAnsi"/>
          <w:lang w:val="en-US"/>
        </w:rPr>
        <w:lastRenderedPageBreak/>
        <w:t xml:space="preserve">Quản lý </w:t>
      </w:r>
      <w:proofErr w:type="spellStart"/>
      <w:r w:rsidRPr="00D5653B">
        <w:rPr>
          <w:rFonts w:cstheme="majorHAnsi"/>
          <w:lang w:val="en-US"/>
        </w:rPr>
        <w:t>đơn</w:t>
      </w:r>
      <w:proofErr w:type="spellEnd"/>
      <w:r w:rsidRPr="00D5653B">
        <w:rPr>
          <w:rFonts w:cstheme="majorHAnsi"/>
          <w:lang w:val="en-US"/>
        </w:rPr>
        <w:t xml:space="preserve"> </w:t>
      </w:r>
      <w:proofErr w:type="spellStart"/>
      <w:r w:rsidRPr="00D5653B">
        <w:rPr>
          <w:rFonts w:cstheme="majorHAnsi"/>
          <w:lang w:val="en-US"/>
        </w:rPr>
        <w:t>hàng</w:t>
      </w:r>
      <w:proofErr w:type="spellEnd"/>
    </w:p>
    <w:p w14:paraId="54E3949E" w14:textId="77777777" w:rsidR="0052031D" w:rsidRDefault="00AA0946" w:rsidP="0052031D">
      <w:pPr>
        <w:keepNext/>
        <w:ind w:left="0"/>
        <w:jc w:val="center"/>
      </w:pPr>
      <w:r>
        <w:rPr>
          <w:noProof/>
          <w:lang w:val="en-US"/>
        </w:rPr>
        <w:drawing>
          <wp:inline distT="0" distB="0" distL="0" distR="0" wp14:anchorId="006C1914" wp14:editId="33D4A07E">
            <wp:extent cx="5209954" cy="2908935"/>
            <wp:effectExtent l="0" t="0" r="0" b="571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2870" cy="29105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448EAB" w14:textId="039266F3" w:rsidR="00D1789C" w:rsidRDefault="0052031D" w:rsidP="0052031D">
      <w:pPr>
        <w:pStyle w:val="Caption"/>
        <w:ind w:left="0"/>
        <w:jc w:val="center"/>
      </w:pPr>
      <w:bookmarkStart w:id="298" w:name="_Toc106818866"/>
      <w:proofErr w:type="spellStart"/>
      <w:r>
        <w:t>Hình</w:t>
      </w:r>
      <w:proofErr w:type="spellEnd"/>
      <w:r>
        <w:t xml:space="preserve"> </w:t>
      </w:r>
      <w:r w:rsidR="00E0747D">
        <w:fldChar w:fldCharType="begin"/>
      </w:r>
      <w:r w:rsidR="00E0747D">
        <w:instrText xml:space="preserve"> STYLEREF 1 \s </w:instrText>
      </w:r>
      <w:r w:rsidR="00E0747D">
        <w:fldChar w:fldCharType="separate"/>
      </w:r>
      <w:r w:rsidR="00E0747D">
        <w:rPr>
          <w:noProof/>
        </w:rPr>
        <w:t>3</w:t>
      </w:r>
      <w:r w:rsidR="00E0747D">
        <w:fldChar w:fldCharType="end"/>
      </w:r>
      <w:r w:rsidR="00E0747D">
        <w:t>.</w:t>
      </w:r>
      <w:r w:rsidR="005734A4">
        <w:fldChar w:fldCharType="begin"/>
      </w:r>
      <w:r w:rsidR="005734A4">
        <w:instrText xml:space="preserve"> SEQ Hình \* ARABIC \s 1 </w:instrText>
      </w:r>
      <w:r w:rsidR="005734A4">
        <w:fldChar w:fldCharType="separate"/>
      </w:r>
      <w:r w:rsidR="005734A4">
        <w:rPr>
          <w:noProof/>
        </w:rPr>
        <w:t>48</w:t>
      </w:r>
      <w:r w:rsidR="005734A4">
        <w:fldChar w:fldCharType="end"/>
      </w:r>
      <w:r>
        <w:rPr>
          <w:lang w:val="en-US"/>
        </w:rPr>
        <w:t xml:space="preserve"> </w:t>
      </w:r>
      <w:proofErr w:type="spellStart"/>
      <w:r w:rsidRPr="00395608">
        <w:rPr>
          <w:lang w:val="en-US"/>
        </w:rPr>
        <w:t>Sơ</w:t>
      </w:r>
      <w:proofErr w:type="spellEnd"/>
      <w:r w:rsidRPr="00395608">
        <w:rPr>
          <w:lang w:val="en-US"/>
        </w:rPr>
        <w:t xml:space="preserve"> đồ </w:t>
      </w:r>
      <w:proofErr w:type="spellStart"/>
      <w:r w:rsidRPr="00395608">
        <w:rPr>
          <w:lang w:val="en-US"/>
        </w:rPr>
        <w:t>tuần</w:t>
      </w:r>
      <w:proofErr w:type="spellEnd"/>
      <w:r w:rsidRPr="00395608">
        <w:rPr>
          <w:lang w:val="en-US"/>
        </w:rPr>
        <w:t xml:space="preserve"> </w:t>
      </w:r>
      <w:proofErr w:type="spellStart"/>
      <w:r w:rsidRPr="00395608">
        <w:rPr>
          <w:lang w:val="en-US"/>
        </w:rPr>
        <w:t>tự</w:t>
      </w:r>
      <w:proofErr w:type="spellEnd"/>
      <w:r w:rsidRPr="00395608">
        <w:rPr>
          <w:lang w:val="en-US"/>
        </w:rPr>
        <w:t xml:space="preserve"> </w:t>
      </w:r>
      <w:proofErr w:type="spellStart"/>
      <w:r w:rsidRPr="00395608">
        <w:rPr>
          <w:lang w:val="en-US"/>
        </w:rPr>
        <w:t>Hủy</w:t>
      </w:r>
      <w:proofErr w:type="spellEnd"/>
      <w:r w:rsidRPr="00395608">
        <w:rPr>
          <w:lang w:val="en-US"/>
        </w:rPr>
        <w:t xml:space="preserve"> </w:t>
      </w:r>
      <w:proofErr w:type="spellStart"/>
      <w:r w:rsidRPr="00395608">
        <w:rPr>
          <w:lang w:val="en-US"/>
        </w:rPr>
        <w:t>đơn</w:t>
      </w:r>
      <w:proofErr w:type="spellEnd"/>
      <w:r w:rsidRPr="00395608">
        <w:rPr>
          <w:lang w:val="en-US"/>
        </w:rPr>
        <w:t xml:space="preserve"> </w:t>
      </w:r>
      <w:proofErr w:type="spellStart"/>
      <w:r w:rsidRPr="00395608">
        <w:rPr>
          <w:lang w:val="en-US"/>
        </w:rPr>
        <w:t>hàng</w:t>
      </w:r>
      <w:bookmarkEnd w:id="298"/>
      <w:proofErr w:type="spellEnd"/>
    </w:p>
    <w:p w14:paraId="3683192E" w14:textId="77777777" w:rsidR="0052031D" w:rsidRDefault="00AA0946" w:rsidP="0052031D">
      <w:pPr>
        <w:keepNext/>
        <w:ind w:left="0"/>
        <w:jc w:val="center"/>
      </w:pPr>
      <w:r>
        <w:rPr>
          <w:noProof/>
          <w:lang w:val="en-US"/>
        </w:rPr>
        <w:drawing>
          <wp:inline distT="0" distB="0" distL="0" distR="0" wp14:anchorId="37CBA6E9" wp14:editId="59576383">
            <wp:extent cx="5252484" cy="2908935"/>
            <wp:effectExtent l="0" t="0" r="5715" b="571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6045" cy="29109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635A98" w14:textId="165361E0" w:rsidR="00D1789C" w:rsidRDefault="00D1789C" w:rsidP="0052031D">
      <w:pPr>
        <w:pStyle w:val="Caption"/>
        <w:ind w:left="0"/>
        <w:jc w:val="center"/>
      </w:pPr>
      <w:bookmarkStart w:id="299" w:name="_Toc106818867"/>
      <w:proofErr w:type="spellStart"/>
      <w:r>
        <w:t>Hình</w:t>
      </w:r>
      <w:proofErr w:type="spellEnd"/>
      <w:r>
        <w:t xml:space="preserve"> </w:t>
      </w:r>
      <w:r w:rsidR="00E0747D">
        <w:fldChar w:fldCharType="begin"/>
      </w:r>
      <w:r w:rsidR="00E0747D">
        <w:instrText xml:space="preserve"> STYLEREF 1 \s </w:instrText>
      </w:r>
      <w:r w:rsidR="00E0747D">
        <w:fldChar w:fldCharType="separate"/>
      </w:r>
      <w:r w:rsidR="00E0747D">
        <w:rPr>
          <w:noProof/>
        </w:rPr>
        <w:t>3</w:t>
      </w:r>
      <w:r w:rsidR="00E0747D">
        <w:fldChar w:fldCharType="end"/>
      </w:r>
      <w:r w:rsidR="00E0747D">
        <w:t>.</w:t>
      </w:r>
      <w:r w:rsidR="005734A4">
        <w:fldChar w:fldCharType="begin"/>
      </w:r>
      <w:r w:rsidR="005734A4">
        <w:instrText xml:space="preserve"> SEQ Hình \* ARABIC \s 1 </w:instrText>
      </w:r>
      <w:r w:rsidR="005734A4">
        <w:fldChar w:fldCharType="separate"/>
      </w:r>
      <w:r w:rsidR="005734A4">
        <w:rPr>
          <w:noProof/>
        </w:rPr>
        <w:t>49</w:t>
      </w:r>
      <w:r w:rsidR="005734A4">
        <w:fldChar w:fldCharType="end"/>
      </w:r>
      <w:r w:rsidR="00CE51E1">
        <w:rPr>
          <w:lang w:val="en-US"/>
        </w:rPr>
        <w:t xml:space="preserve"> </w:t>
      </w:r>
      <w:proofErr w:type="spellStart"/>
      <w:r w:rsidRPr="009B4455">
        <w:rPr>
          <w:lang w:val="en-US"/>
        </w:rPr>
        <w:t>Sơ</w:t>
      </w:r>
      <w:proofErr w:type="spellEnd"/>
      <w:r w:rsidRPr="009B4455">
        <w:rPr>
          <w:lang w:val="en-US"/>
        </w:rPr>
        <w:t xml:space="preserve"> đồ </w:t>
      </w:r>
      <w:proofErr w:type="spellStart"/>
      <w:r w:rsidRPr="009B4455">
        <w:rPr>
          <w:lang w:val="en-US"/>
        </w:rPr>
        <w:t>tuần</w:t>
      </w:r>
      <w:proofErr w:type="spellEnd"/>
      <w:r w:rsidRPr="009B4455">
        <w:rPr>
          <w:lang w:val="en-US"/>
        </w:rPr>
        <w:t xml:space="preserve"> </w:t>
      </w:r>
      <w:proofErr w:type="spellStart"/>
      <w:r w:rsidRPr="009B4455">
        <w:rPr>
          <w:lang w:val="en-US"/>
        </w:rPr>
        <w:t>tự</w:t>
      </w:r>
      <w:proofErr w:type="spellEnd"/>
      <w:r w:rsidRPr="009B4455">
        <w:rPr>
          <w:lang w:val="en-US"/>
        </w:rPr>
        <w:t xml:space="preserve"> </w:t>
      </w:r>
      <w:proofErr w:type="spellStart"/>
      <w:r w:rsidR="0052031D" w:rsidRPr="009B4455">
        <w:rPr>
          <w:lang w:val="en-US"/>
        </w:rPr>
        <w:t>Xác</w:t>
      </w:r>
      <w:proofErr w:type="spellEnd"/>
      <w:r w:rsidR="0052031D" w:rsidRPr="009B4455">
        <w:rPr>
          <w:lang w:val="en-US"/>
        </w:rPr>
        <w:t xml:space="preserve"> </w:t>
      </w:r>
      <w:proofErr w:type="spellStart"/>
      <w:r w:rsidR="0052031D" w:rsidRPr="009B4455">
        <w:rPr>
          <w:lang w:val="en-US"/>
        </w:rPr>
        <w:t>nhận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đơn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hàng</w:t>
      </w:r>
      <w:bookmarkEnd w:id="299"/>
      <w:proofErr w:type="spellEnd"/>
    </w:p>
    <w:p w14:paraId="25946349" w14:textId="77777777" w:rsidR="0052031D" w:rsidRDefault="00AA0946" w:rsidP="0052031D">
      <w:pPr>
        <w:keepNext/>
        <w:ind w:left="0"/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3704A588" wp14:editId="53E66D6C">
            <wp:extent cx="5486400" cy="2909228"/>
            <wp:effectExtent l="0" t="0" r="0" b="571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909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18AB2C" w14:textId="1153E2C6" w:rsidR="001516F3" w:rsidRDefault="00D1789C" w:rsidP="0052031D">
      <w:pPr>
        <w:pStyle w:val="Caption"/>
        <w:ind w:left="0"/>
        <w:jc w:val="center"/>
      </w:pPr>
      <w:bookmarkStart w:id="300" w:name="_Toc106818868"/>
      <w:proofErr w:type="spellStart"/>
      <w:r>
        <w:t>Hình</w:t>
      </w:r>
      <w:proofErr w:type="spellEnd"/>
      <w:r>
        <w:t xml:space="preserve"> </w:t>
      </w:r>
      <w:r w:rsidR="00E0747D">
        <w:fldChar w:fldCharType="begin"/>
      </w:r>
      <w:r w:rsidR="00E0747D">
        <w:instrText xml:space="preserve"> STYLEREF 1 \s </w:instrText>
      </w:r>
      <w:r w:rsidR="00E0747D">
        <w:fldChar w:fldCharType="separate"/>
      </w:r>
      <w:r w:rsidR="00E0747D">
        <w:rPr>
          <w:noProof/>
        </w:rPr>
        <w:t>3</w:t>
      </w:r>
      <w:r w:rsidR="00E0747D">
        <w:fldChar w:fldCharType="end"/>
      </w:r>
      <w:r w:rsidR="00E0747D">
        <w:t>.</w:t>
      </w:r>
      <w:r w:rsidR="005734A4">
        <w:fldChar w:fldCharType="begin"/>
      </w:r>
      <w:r w:rsidR="005734A4">
        <w:instrText xml:space="preserve"> SEQ Hình \* ARABIC \s 1 </w:instrText>
      </w:r>
      <w:r w:rsidR="005734A4">
        <w:fldChar w:fldCharType="separate"/>
      </w:r>
      <w:r w:rsidR="005734A4">
        <w:rPr>
          <w:noProof/>
        </w:rPr>
        <w:t>50</w:t>
      </w:r>
      <w:r w:rsidR="005734A4">
        <w:fldChar w:fldCharType="end"/>
      </w:r>
      <w:r w:rsidR="00CE51E1">
        <w:rPr>
          <w:lang w:val="en-US"/>
        </w:rPr>
        <w:t xml:space="preserve"> </w:t>
      </w:r>
      <w:proofErr w:type="spellStart"/>
      <w:r w:rsidRPr="00777144">
        <w:rPr>
          <w:lang w:val="en-US"/>
        </w:rPr>
        <w:t>Sơ</w:t>
      </w:r>
      <w:proofErr w:type="spellEnd"/>
      <w:r w:rsidRPr="00777144">
        <w:rPr>
          <w:lang w:val="en-US"/>
        </w:rPr>
        <w:t xml:space="preserve"> đồ </w:t>
      </w:r>
      <w:proofErr w:type="spellStart"/>
      <w:r w:rsidRPr="00777144">
        <w:rPr>
          <w:lang w:val="en-US"/>
        </w:rPr>
        <w:t>tuần</w:t>
      </w:r>
      <w:proofErr w:type="spellEnd"/>
      <w:r w:rsidRPr="00777144">
        <w:rPr>
          <w:lang w:val="en-US"/>
        </w:rPr>
        <w:t xml:space="preserve"> </w:t>
      </w:r>
      <w:proofErr w:type="spellStart"/>
      <w:r w:rsidRPr="00777144">
        <w:rPr>
          <w:lang w:val="en-US"/>
        </w:rPr>
        <w:t>tự</w:t>
      </w:r>
      <w:proofErr w:type="spellEnd"/>
      <w:r w:rsidRPr="00777144">
        <w:rPr>
          <w:lang w:val="en-US"/>
        </w:rPr>
        <w:t xml:space="preserve"> </w:t>
      </w:r>
      <w:proofErr w:type="spellStart"/>
      <w:r w:rsidR="0052031D" w:rsidRPr="00777144">
        <w:rPr>
          <w:lang w:val="en-US"/>
        </w:rPr>
        <w:t>Hoàn</w:t>
      </w:r>
      <w:proofErr w:type="spellEnd"/>
      <w:r w:rsidR="0052031D" w:rsidRPr="00777144">
        <w:rPr>
          <w:lang w:val="en-US"/>
        </w:rPr>
        <w:t xml:space="preserve"> </w:t>
      </w:r>
      <w:proofErr w:type="spellStart"/>
      <w:r w:rsidR="0052031D" w:rsidRPr="00777144">
        <w:rPr>
          <w:lang w:val="en-US"/>
        </w:rPr>
        <w:t>thành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đơn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hàng</w:t>
      </w:r>
      <w:bookmarkEnd w:id="300"/>
      <w:proofErr w:type="spellEnd"/>
    </w:p>
    <w:p w14:paraId="2C5F9A42" w14:textId="62CCB77C" w:rsidR="00F87E5E" w:rsidRDefault="00F87E5E" w:rsidP="0030117C">
      <w:pPr>
        <w:pStyle w:val="Heading4"/>
        <w:rPr>
          <w:rFonts w:cstheme="majorHAnsi"/>
          <w:lang w:val="en-US"/>
        </w:rPr>
      </w:pPr>
      <w:r w:rsidRPr="00F87E5E">
        <w:rPr>
          <w:rFonts w:cstheme="majorHAnsi"/>
          <w:lang w:val="en-US"/>
        </w:rPr>
        <w:t>Notification</w:t>
      </w:r>
      <w:r w:rsidR="00DF544A">
        <w:rPr>
          <w:rFonts w:cstheme="majorHAnsi"/>
          <w:lang w:val="en-US"/>
        </w:rPr>
        <w:t xml:space="preserve"> (</w:t>
      </w:r>
      <w:proofErr w:type="spellStart"/>
      <w:r w:rsidR="00DF544A">
        <w:rPr>
          <w:rFonts w:cstheme="majorHAnsi"/>
          <w:lang w:val="en-US"/>
        </w:rPr>
        <w:t>Khách</w:t>
      </w:r>
      <w:proofErr w:type="spellEnd"/>
      <w:r w:rsidR="00DF544A">
        <w:rPr>
          <w:rFonts w:cstheme="majorHAnsi"/>
          <w:lang w:val="en-US"/>
        </w:rPr>
        <w:t xml:space="preserve"> </w:t>
      </w:r>
      <w:proofErr w:type="spellStart"/>
      <w:r w:rsidR="00DF544A">
        <w:rPr>
          <w:rFonts w:cstheme="majorHAnsi"/>
          <w:lang w:val="en-US"/>
        </w:rPr>
        <w:t>hàng</w:t>
      </w:r>
      <w:proofErr w:type="spellEnd"/>
      <w:r w:rsidR="00DF544A">
        <w:rPr>
          <w:rFonts w:cstheme="majorHAnsi"/>
          <w:lang w:val="en-US"/>
        </w:rPr>
        <w:t xml:space="preserve"> / </w:t>
      </w:r>
      <w:proofErr w:type="spellStart"/>
      <w:r w:rsidR="00DF544A">
        <w:rPr>
          <w:rFonts w:cstheme="majorHAnsi"/>
          <w:lang w:val="en-US"/>
        </w:rPr>
        <w:t>Người</w:t>
      </w:r>
      <w:proofErr w:type="spellEnd"/>
      <w:r w:rsidR="00DF544A">
        <w:rPr>
          <w:rFonts w:cstheme="majorHAnsi"/>
          <w:lang w:val="en-US"/>
        </w:rPr>
        <w:t xml:space="preserve"> </w:t>
      </w:r>
      <w:proofErr w:type="spellStart"/>
      <w:r w:rsidR="00DF544A">
        <w:rPr>
          <w:rFonts w:cstheme="majorHAnsi"/>
          <w:lang w:val="en-US"/>
        </w:rPr>
        <w:t>bán</w:t>
      </w:r>
      <w:proofErr w:type="spellEnd"/>
      <w:r w:rsidR="00DF544A">
        <w:rPr>
          <w:rFonts w:cstheme="majorHAnsi"/>
          <w:lang w:val="en-US"/>
        </w:rPr>
        <w:t>)</w:t>
      </w:r>
    </w:p>
    <w:p w14:paraId="422B960E" w14:textId="77777777" w:rsidR="0052031D" w:rsidRDefault="00947877" w:rsidP="0052031D">
      <w:pPr>
        <w:keepNext/>
        <w:ind w:left="0"/>
        <w:jc w:val="center"/>
      </w:pPr>
      <w:r>
        <w:rPr>
          <w:noProof/>
          <w:lang w:val="en-US"/>
        </w:rPr>
        <w:drawing>
          <wp:inline distT="0" distB="0" distL="0" distR="0" wp14:anchorId="01F4E6D5" wp14:editId="0ECBC7FF">
            <wp:extent cx="5688419" cy="2981072"/>
            <wp:effectExtent l="0" t="0" r="7620" b="0"/>
            <wp:docPr id="70" name="Picture 70" descr="F:\Khoa\bt\DoAn1\Sequence Diagram\Notifica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F:\Khoa\bt\DoAn1\Sequence Diagram\Notification.png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1919" cy="29881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534349" w14:textId="466885DF" w:rsidR="00947877" w:rsidRDefault="0052031D" w:rsidP="0052031D">
      <w:pPr>
        <w:pStyle w:val="Caption"/>
        <w:ind w:left="0"/>
        <w:jc w:val="center"/>
      </w:pPr>
      <w:bookmarkStart w:id="301" w:name="_Toc106818869"/>
      <w:proofErr w:type="spellStart"/>
      <w:r>
        <w:t>Hình</w:t>
      </w:r>
      <w:proofErr w:type="spellEnd"/>
      <w:r>
        <w:t xml:space="preserve"> </w:t>
      </w:r>
      <w:r w:rsidR="00E0747D">
        <w:fldChar w:fldCharType="begin"/>
      </w:r>
      <w:r w:rsidR="00E0747D">
        <w:instrText xml:space="preserve"> STYLEREF 1 \s </w:instrText>
      </w:r>
      <w:r w:rsidR="00E0747D">
        <w:fldChar w:fldCharType="separate"/>
      </w:r>
      <w:r w:rsidR="00E0747D">
        <w:rPr>
          <w:noProof/>
        </w:rPr>
        <w:t>3</w:t>
      </w:r>
      <w:r w:rsidR="00E0747D">
        <w:fldChar w:fldCharType="end"/>
      </w:r>
      <w:r w:rsidR="00E0747D">
        <w:t>.</w:t>
      </w:r>
      <w:r w:rsidR="005734A4">
        <w:fldChar w:fldCharType="begin"/>
      </w:r>
      <w:r w:rsidR="005734A4">
        <w:instrText xml:space="preserve"> SEQ Hình \* ARABIC \s 1 </w:instrText>
      </w:r>
      <w:r w:rsidR="005734A4">
        <w:fldChar w:fldCharType="separate"/>
      </w:r>
      <w:r w:rsidR="005734A4">
        <w:rPr>
          <w:noProof/>
        </w:rPr>
        <w:t>51</w:t>
      </w:r>
      <w:r w:rsidR="005734A4">
        <w:fldChar w:fldCharType="end"/>
      </w:r>
      <w:r>
        <w:rPr>
          <w:lang w:val="en-US"/>
        </w:rPr>
        <w:t xml:space="preserve"> </w:t>
      </w:r>
      <w:proofErr w:type="spellStart"/>
      <w:r w:rsidRPr="00130B5B">
        <w:rPr>
          <w:lang w:val="en-US"/>
        </w:rPr>
        <w:t>Sơ</w:t>
      </w:r>
      <w:proofErr w:type="spellEnd"/>
      <w:r w:rsidRPr="00130B5B">
        <w:rPr>
          <w:lang w:val="en-US"/>
        </w:rPr>
        <w:t xml:space="preserve"> đồ </w:t>
      </w:r>
      <w:proofErr w:type="spellStart"/>
      <w:r w:rsidRPr="00130B5B">
        <w:rPr>
          <w:lang w:val="en-US"/>
        </w:rPr>
        <w:t>tuần</w:t>
      </w:r>
      <w:proofErr w:type="spellEnd"/>
      <w:r w:rsidRPr="00130B5B">
        <w:rPr>
          <w:lang w:val="en-US"/>
        </w:rPr>
        <w:t xml:space="preserve"> </w:t>
      </w:r>
      <w:proofErr w:type="spellStart"/>
      <w:r w:rsidRPr="00130B5B">
        <w:rPr>
          <w:lang w:val="en-US"/>
        </w:rPr>
        <w:t>tự</w:t>
      </w:r>
      <w:proofErr w:type="spellEnd"/>
      <w:r w:rsidRPr="00130B5B">
        <w:rPr>
          <w:lang w:val="en-US"/>
        </w:rPr>
        <w:t xml:space="preserve"> Notification</w:t>
      </w:r>
      <w:bookmarkEnd w:id="301"/>
    </w:p>
    <w:p w14:paraId="47E06D25" w14:textId="7A6E08C4" w:rsidR="00947877" w:rsidRPr="00947877" w:rsidRDefault="00947877" w:rsidP="00947877">
      <w:pPr>
        <w:ind w:left="0"/>
        <w:rPr>
          <w:lang w:val="en-US"/>
        </w:rPr>
      </w:pPr>
    </w:p>
    <w:p w14:paraId="1D72FACB" w14:textId="46F7D2D2" w:rsidR="00506D4B" w:rsidRDefault="003A6A87" w:rsidP="0030117C">
      <w:pPr>
        <w:pStyle w:val="Heading4"/>
        <w:rPr>
          <w:rFonts w:cstheme="majorHAnsi"/>
          <w:lang w:val="en-US"/>
        </w:rPr>
      </w:pPr>
      <w:r w:rsidRPr="00D5653B">
        <w:rPr>
          <w:rFonts w:cstheme="majorHAnsi"/>
          <w:lang w:val="en-US"/>
        </w:rPr>
        <w:lastRenderedPageBreak/>
        <w:t xml:space="preserve">Quản lý </w:t>
      </w:r>
      <w:proofErr w:type="spellStart"/>
      <w:r w:rsidRPr="00D5653B">
        <w:rPr>
          <w:rFonts w:cstheme="majorHAnsi"/>
          <w:lang w:val="en-US"/>
        </w:rPr>
        <w:t>sản</w:t>
      </w:r>
      <w:proofErr w:type="spellEnd"/>
      <w:r w:rsidRPr="00D5653B">
        <w:rPr>
          <w:rFonts w:cstheme="majorHAnsi"/>
          <w:lang w:val="en-US"/>
        </w:rPr>
        <w:t xml:space="preserve"> phẩm</w:t>
      </w:r>
    </w:p>
    <w:p w14:paraId="24B88284" w14:textId="77777777" w:rsidR="0052031D" w:rsidRDefault="005727FD" w:rsidP="0052031D">
      <w:pPr>
        <w:keepNext/>
        <w:ind w:left="0"/>
        <w:jc w:val="center"/>
      </w:pPr>
      <w:r>
        <w:rPr>
          <w:noProof/>
          <w:lang w:val="en-US"/>
        </w:rPr>
        <w:drawing>
          <wp:inline distT="0" distB="0" distL="0" distR="0" wp14:anchorId="42C8D500" wp14:editId="6801D8F1">
            <wp:extent cx="5486400" cy="3042186"/>
            <wp:effectExtent l="0" t="0" r="0" b="635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421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DC95A4" w14:textId="5E4E9BC9" w:rsidR="002D022D" w:rsidRDefault="0052031D" w:rsidP="0052031D">
      <w:pPr>
        <w:pStyle w:val="Caption"/>
        <w:ind w:left="0"/>
        <w:jc w:val="center"/>
      </w:pPr>
      <w:bookmarkStart w:id="302" w:name="_Toc106818870"/>
      <w:proofErr w:type="spellStart"/>
      <w:r>
        <w:t>Hình</w:t>
      </w:r>
      <w:proofErr w:type="spellEnd"/>
      <w:r>
        <w:t xml:space="preserve"> </w:t>
      </w:r>
      <w:r w:rsidR="00E0747D">
        <w:fldChar w:fldCharType="begin"/>
      </w:r>
      <w:r w:rsidR="00E0747D">
        <w:instrText xml:space="preserve"> STYLEREF 1 \s </w:instrText>
      </w:r>
      <w:r w:rsidR="00E0747D">
        <w:fldChar w:fldCharType="separate"/>
      </w:r>
      <w:r w:rsidR="00E0747D">
        <w:rPr>
          <w:noProof/>
        </w:rPr>
        <w:t>3</w:t>
      </w:r>
      <w:r w:rsidR="00E0747D">
        <w:fldChar w:fldCharType="end"/>
      </w:r>
      <w:r w:rsidR="00E0747D">
        <w:t>.</w:t>
      </w:r>
      <w:r w:rsidR="005734A4">
        <w:fldChar w:fldCharType="begin"/>
      </w:r>
      <w:r w:rsidR="005734A4">
        <w:instrText xml:space="preserve"> SEQ Hình \* ARABIC \s 1 </w:instrText>
      </w:r>
      <w:r w:rsidR="005734A4">
        <w:fldChar w:fldCharType="separate"/>
      </w:r>
      <w:r w:rsidR="005734A4">
        <w:rPr>
          <w:noProof/>
        </w:rPr>
        <w:t>52</w:t>
      </w:r>
      <w:r w:rsidR="005734A4">
        <w:fldChar w:fldCharType="end"/>
      </w:r>
      <w:r>
        <w:rPr>
          <w:lang w:val="en-US"/>
        </w:rPr>
        <w:t xml:space="preserve"> </w:t>
      </w:r>
      <w:proofErr w:type="spellStart"/>
      <w:r w:rsidRPr="00975FEB">
        <w:rPr>
          <w:lang w:val="en-US"/>
        </w:rPr>
        <w:t>Sơ</w:t>
      </w:r>
      <w:proofErr w:type="spellEnd"/>
      <w:r w:rsidRPr="00975FEB">
        <w:rPr>
          <w:lang w:val="en-US"/>
        </w:rPr>
        <w:t xml:space="preserve"> đồ </w:t>
      </w:r>
      <w:proofErr w:type="spellStart"/>
      <w:r w:rsidRPr="00975FEB">
        <w:rPr>
          <w:lang w:val="en-US"/>
        </w:rPr>
        <w:t>tuần</w:t>
      </w:r>
      <w:proofErr w:type="spellEnd"/>
      <w:r w:rsidRPr="00975FEB">
        <w:rPr>
          <w:lang w:val="en-US"/>
        </w:rPr>
        <w:t xml:space="preserve"> </w:t>
      </w:r>
      <w:proofErr w:type="spellStart"/>
      <w:r w:rsidRPr="00975FEB">
        <w:rPr>
          <w:lang w:val="en-US"/>
        </w:rPr>
        <w:t>tự</w:t>
      </w:r>
      <w:proofErr w:type="spellEnd"/>
      <w:r w:rsidRPr="00975FEB">
        <w:rPr>
          <w:lang w:val="en-US"/>
        </w:rPr>
        <w:t xml:space="preserve"> </w:t>
      </w:r>
      <w:proofErr w:type="spellStart"/>
      <w:r w:rsidRPr="00975FEB">
        <w:rPr>
          <w:lang w:val="en-US"/>
        </w:rPr>
        <w:t>Xóa</w:t>
      </w:r>
      <w:proofErr w:type="spellEnd"/>
      <w:r w:rsidRPr="00975FEB">
        <w:rPr>
          <w:lang w:val="en-US"/>
        </w:rPr>
        <w:t xml:space="preserve"> </w:t>
      </w:r>
      <w:proofErr w:type="spellStart"/>
      <w:r w:rsidRPr="00975FEB">
        <w:rPr>
          <w:lang w:val="en-US"/>
        </w:rPr>
        <w:t>sản</w:t>
      </w:r>
      <w:proofErr w:type="spellEnd"/>
      <w:r w:rsidRPr="00975FEB">
        <w:rPr>
          <w:lang w:val="en-US"/>
        </w:rPr>
        <w:t xml:space="preserve"> phẩm</w:t>
      </w:r>
      <w:bookmarkEnd w:id="302"/>
    </w:p>
    <w:p w14:paraId="5CFA72BE" w14:textId="77777777" w:rsidR="0052031D" w:rsidRDefault="005727FD" w:rsidP="0052031D">
      <w:pPr>
        <w:keepNext/>
        <w:ind w:left="0"/>
        <w:jc w:val="center"/>
      </w:pPr>
      <w:r>
        <w:rPr>
          <w:noProof/>
          <w:lang w:val="en-US"/>
        </w:rPr>
        <w:drawing>
          <wp:inline distT="0" distB="0" distL="0" distR="0" wp14:anchorId="0701D4DB" wp14:editId="34EAC3C4">
            <wp:extent cx="5486400" cy="4124156"/>
            <wp:effectExtent l="0" t="0" r="0" b="0"/>
            <wp:docPr id="4120" name="Picture 4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241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245134" w14:textId="60754B57" w:rsidR="002D022D" w:rsidRDefault="002D022D" w:rsidP="0052031D">
      <w:pPr>
        <w:pStyle w:val="Caption"/>
        <w:ind w:left="0"/>
        <w:jc w:val="center"/>
      </w:pPr>
      <w:bookmarkStart w:id="303" w:name="_Toc106818871"/>
      <w:proofErr w:type="spellStart"/>
      <w:r>
        <w:t>Hình</w:t>
      </w:r>
      <w:proofErr w:type="spellEnd"/>
      <w:r>
        <w:t xml:space="preserve"> </w:t>
      </w:r>
      <w:r w:rsidR="00E0747D">
        <w:fldChar w:fldCharType="begin"/>
      </w:r>
      <w:r w:rsidR="00E0747D">
        <w:instrText xml:space="preserve"> STYLEREF 1 \s </w:instrText>
      </w:r>
      <w:r w:rsidR="00E0747D">
        <w:fldChar w:fldCharType="separate"/>
      </w:r>
      <w:r w:rsidR="00E0747D">
        <w:rPr>
          <w:noProof/>
        </w:rPr>
        <w:t>3</w:t>
      </w:r>
      <w:r w:rsidR="00E0747D">
        <w:fldChar w:fldCharType="end"/>
      </w:r>
      <w:r w:rsidR="00E0747D">
        <w:t>.</w:t>
      </w:r>
      <w:r w:rsidR="005734A4">
        <w:fldChar w:fldCharType="begin"/>
      </w:r>
      <w:r w:rsidR="005734A4">
        <w:instrText xml:space="preserve"> SEQ Hình \* ARABIC \s 1 </w:instrText>
      </w:r>
      <w:r w:rsidR="005734A4">
        <w:fldChar w:fldCharType="separate"/>
      </w:r>
      <w:r w:rsidR="005734A4">
        <w:rPr>
          <w:noProof/>
        </w:rPr>
        <w:t>53</w:t>
      </w:r>
      <w:r w:rsidR="005734A4">
        <w:fldChar w:fldCharType="end"/>
      </w:r>
      <w:r>
        <w:rPr>
          <w:lang w:val="en-US"/>
        </w:rPr>
        <w:t xml:space="preserve"> </w:t>
      </w:r>
      <w:proofErr w:type="spellStart"/>
      <w:r w:rsidRPr="000228E6">
        <w:rPr>
          <w:lang w:val="en-US"/>
        </w:rPr>
        <w:t>Sơ</w:t>
      </w:r>
      <w:proofErr w:type="spellEnd"/>
      <w:r w:rsidRPr="000228E6">
        <w:rPr>
          <w:lang w:val="en-US"/>
        </w:rPr>
        <w:t xml:space="preserve"> đồ </w:t>
      </w:r>
      <w:proofErr w:type="spellStart"/>
      <w:r w:rsidRPr="000228E6">
        <w:rPr>
          <w:lang w:val="en-US"/>
        </w:rPr>
        <w:t>tuần</w:t>
      </w:r>
      <w:proofErr w:type="spellEnd"/>
      <w:r w:rsidRPr="000228E6">
        <w:rPr>
          <w:lang w:val="en-US"/>
        </w:rPr>
        <w:t xml:space="preserve"> </w:t>
      </w:r>
      <w:proofErr w:type="spellStart"/>
      <w:r w:rsidRPr="000228E6">
        <w:rPr>
          <w:lang w:val="en-US"/>
        </w:rPr>
        <w:t>tự</w:t>
      </w:r>
      <w:proofErr w:type="spellEnd"/>
      <w:r w:rsidRPr="000228E6">
        <w:rPr>
          <w:lang w:val="en-US"/>
        </w:rPr>
        <w:t xml:space="preserve"> </w:t>
      </w:r>
      <w:proofErr w:type="spellStart"/>
      <w:r w:rsidR="0052031D" w:rsidRPr="000228E6">
        <w:rPr>
          <w:lang w:val="en-US"/>
        </w:rPr>
        <w:t>Thêm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sản</w:t>
      </w:r>
      <w:proofErr w:type="spellEnd"/>
      <w:r>
        <w:rPr>
          <w:lang w:val="en-US"/>
        </w:rPr>
        <w:t xml:space="preserve"> phẩm</w:t>
      </w:r>
      <w:bookmarkEnd w:id="303"/>
    </w:p>
    <w:p w14:paraId="7600940C" w14:textId="77777777" w:rsidR="00E0747D" w:rsidRDefault="005727FD" w:rsidP="00E0747D">
      <w:pPr>
        <w:keepNext/>
        <w:ind w:left="1350"/>
      </w:pPr>
      <w:r>
        <w:rPr>
          <w:noProof/>
          <w:lang w:val="en-US"/>
        </w:rPr>
        <w:lastRenderedPageBreak/>
        <w:drawing>
          <wp:inline distT="0" distB="0" distL="0" distR="0" wp14:anchorId="5327FD48" wp14:editId="2E662DEB">
            <wp:extent cx="5029200" cy="5324228"/>
            <wp:effectExtent l="0" t="0" r="0" b="0"/>
            <wp:docPr id="4132" name="Picture 4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1350" cy="53265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6FABE0" w14:textId="6A2B5755" w:rsidR="002D022D" w:rsidRDefault="002D022D" w:rsidP="00E0747D">
      <w:pPr>
        <w:pStyle w:val="Caption"/>
        <w:ind w:left="0"/>
        <w:jc w:val="center"/>
      </w:pPr>
      <w:bookmarkStart w:id="304" w:name="_Toc106818872"/>
      <w:proofErr w:type="spellStart"/>
      <w:r>
        <w:t>Hình</w:t>
      </w:r>
      <w:proofErr w:type="spellEnd"/>
      <w:r>
        <w:t xml:space="preserve"> </w:t>
      </w:r>
      <w:r w:rsidR="00E0747D">
        <w:fldChar w:fldCharType="begin"/>
      </w:r>
      <w:r w:rsidR="00E0747D">
        <w:instrText xml:space="preserve"> STYLEREF 1 \s </w:instrText>
      </w:r>
      <w:r w:rsidR="00E0747D">
        <w:fldChar w:fldCharType="separate"/>
      </w:r>
      <w:r w:rsidR="00E0747D">
        <w:rPr>
          <w:noProof/>
        </w:rPr>
        <w:t>3</w:t>
      </w:r>
      <w:r w:rsidR="00E0747D">
        <w:fldChar w:fldCharType="end"/>
      </w:r>
      <w:r w:rsidR="00E0747D">
        <w:t>.</w:t>
      </w:r>
      <w:r w:rsidR="005734A4">
        <w:fldChar w:fldCharType="begin"/>
      </w:r>
      <w:r w:rsidR="005734A4">
        <w:instrText xml:space="preserve"> SEQ Hình \* ARABIC \s 1 </w:instrText>
      </w:r>
      <w:r w:rsidR="005734A4">
        <w:fldChar w:fldCharType="separate"/>
      </w:r>
      <w:r w:rsidR="005734A4">
        <w:rPr>
          <w:noProof/>
        </w:rPr>
        <w:t>54</w:t>
      </w:r>
      <w:r w:rsidR="005734A4">
        <w:fldChar w:fldCharType="end"/>
      </w:r>
      <w:r w:rsidR="00CE51E1">
        <w:rPr>
          <w:lang w:val="en-US"/>
        </w:rPr>
        <w:t xml:space="preserve"> </w:t>
      </w:r>
      <w:proofErr w:type="spellStart"/>
      <w:r w:rsidRPr="00201ADF">
        <w:rPr>
          <w:lang w:val="en-US"/>
        </w:rPr>
        <w:t>Sơ</w:t>
      </w:r>
      <w:proofErr w:type="spellEnd"/>
      <w:r w:rsidRPr="00201ADF">
        <w:rPr>
          <w:lang w:val="en-US"/>
        </w:rPr>
        <w:t xml:space="preserve"> đồ </w:t>
      </w:r>
      <w:proofErr w:type="spellStart"/>
      <w:r w:rsidRPr="00201ADF">
        <w:rPr>
          <w:lang w:val="en-US"/>
        </w:rPr>
        <w:t>tuần</w:t>
      </w:r>
      <w:proofErr w:type="spellEnd"/>
      <w:r w:rsidRPr="00201ADF">
        <w:rPr>
          <w:lang w:val="en-US"/>
        </w:rPr>
        <w:t xml:space="preserve"> </w:t>
      </w:r>
      <w:proofErr w:type="spellStart"/>
      <w:r w:rsidRPr="00201ADF">
        <w:rPr>
          <w:lang w:val="en-US"/>
        </w:rPr>
        <w:t>tự</w:t>
      </w:r>
      <w:proofErr w:type="spellEnd"/>
      <w:r w:rsidRPr="00201ADF">
        <w:rPr>
          <w:lang w:val="en-US"/>
        </w:rPr>
        <w:t xml:space="preserve"> </w:t>
      </w:r>
      <w:proofErr w:type="spellStart"/>
      <w:r w:rsidR="00E0747D" w:rsidRPr="00201ADF">
        <w:rPr>
          <w:lang w:val="en-US"/>
        </w:rPr>
        <w:t>Xem</w:t>
      </w:r>
      <w:proofErr w:type="spellEnd"/>
      <w:r w:rsidR="00E0747D" w:rsidRPr="00201ADF">
        <w:rPr>
          <w:lang w:val="en-US"/>
        </w:rPr>
        <w:t xml:space="preserve"> chi </w:t>
      </w:r>
      <w:proofErr w:type="spellStart"/>
      <w:r w:rsidR="00E0747D" w:rsidRPr="00201ADF">
        <w:rPr>
          <w:lang w:val="en-US"/>
        </w:rPr>
        <w:t>tiết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sản</w:t>
      </w:r>
      <w:proofErr w:type="spellEnd"/>
      <w:r>
        <w:rPr>
          <w:lang w:val="en-US"/>
        </w:rPr>
        <w:t xml:space="preserve"> phẩm</w:t>
      </w:r>
      <w:bookmarkEnd w:id="304"/>
    </w:p>
    <w:p w14:paraId="6531843D" w14:textId="450C6E30" w:rsidR="00F87E5E" w:rsidRDefault="00F87E5E" w:rsidP="0030117C">
      <w:pPr>
        <w:pStyle w:val="Heading4"/>
        <w:rPr>
          <w:rFonts w:cstheme="majorHAnsi"/>
          <w:lang w:val="en-US"/>
        </w:rPr>
      </w:pPr>
      <w:proofErr w:type="spellStart"/>
      <w:r>
        <w:rPr>
          <w:rFonts w:cstheme="majorHAnsi"/>
          <w:lang w:val="en-US"/>
        </w:rPr>
        <w:lastRenderedPageBreak/>
        <w:t>Hủy</w:t>
      </w:r>
      <w:proofErr w:type="spellEnd"/>
      <w:r>
        <w:rPr>
          <w:rFonts w:cstheme="majorHAnsi"/>
          <w:lang w:val="en-US"/>
        </w:rPr>
        <w:t xml:space="preserve"> </w:t>
      </w:r>
      <w:proofErr w:type="spellStart"/>
      <w:r>
        <w:rPr>
          <w:rFonts w:cstheme="majorHAnsi"/>
          <w:lang w:val="en-US"/>
        </w:rPr>
        <w:t>đơn</w:t>
      </w:r>
      <w:proofErr w:type="spellEnd"/>
      <w:r w:rsidR="00FD5D4A">
        <w:rPr>
          <w:rFonts w:cstheme="majorHAnsi"/>
          <w:lang w:val="en-US"/>
        </w:rPr>
        <w:t xml:space="preserve"> </w:t>
      </w:r>
    </w:p>
    <w:p w14:paraId="67F8235C" w14:textId="77777777" w:rsidR="00E0747D" w:rsidRDefault="000F5C6D" w:rsidP="00E0747D">
      <w:pPr>
        <w:keepNext/>
        <w:ind w:left="0"/>
        <w:jc w:val="center"/>
      </w:pPr>
      <w:r>
        <w:rPr>
          <w:noProof/>
          <w:lang w:val="en-US"/>
        </w:rPr>
        <w:drawing>
          <wp:inline distT="0" distB="0" distL="0" distR="0" wp14:anchorId="25DC54D6" wp14:editId="7B7CB8A4">
            <wp:extent cx="5699051" cy="6274399"/>
            <wp:effectExtent l="0" t="0" r="0" b="0"/>
            <wp:docPr id="68" name="Picture 68" descr="F:\Khoa\bt\DoAn1\Sequence Diagram\Hủy đơ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F:\Khoa\bt\DoAn1\Sequence Diagram\Hủy đơn.png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7780" cy="62840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2A52FD" w14:textId="2D9AF65E" w:rsidR="000F5C6D" w:rsidRDefault="00E0747D" w:rsidP="00E0747D">
      <w:pPr>
        <w:pStyle w:val="Caption"/>
        <w:ind w:left="0"/>
        <w:jc w:val="center"/>
      </w:pPr>
      <w:bookmarkStart w:id="305" w:name="_Toc106818873"/>
      <w:proofErr w:type="spellStart"/>
      <w:r>
        <w:t>Hình</w:t>
      </w:r>
      <w:proofErr w:type="spellEnd"/>
      <w:r>
        <w:t xml:space="preserve">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3</w:t>
      </w:r>
      <w:r>
        <w:fldChar w:fldCharType="end"/>
      </w:r>
      <w:r>
        <w:t>.</w:t>
      </w:r>
      <w:r w:rsidR="005734A4">
        <w:fldChar w:fldCharType="begin"/>
      </w:r>
      <w:r w:rsidR="005734A4">
        <w:instrText xml:space="preserve"> SEQ Hình \* ARABIC \s 1 </w:instrText>
      </w:r>
      <w:r w:rsidR="005734A4">
        <w:fldChar w:fldCharType="separate"/>
      </w:r>
      <w:r w:rsidR="005734A4">
        <w:rPr>
          <w:noProof/>
        </w:rPr>
        <w:t>55</w:t>
      </w:r>
      <w:r w:rsidR="005734A4">
        <w:fldChar w:fldCharType="end"/>
      </w:r>
      <w:r>
        <w:rPr>
          <w:lang w:val="en-US"/>
        </w:rPr>
        <w:t xml:space="preserve"> </w:t>
      </w:r>
      <w:proofErr w:type="spellStart"/>
      <w:r w:rsidRPr="00DE2F1D">
        <w:rPr>
          <w:lang w:val="en-US"/>
        </w:rPr>
        <w:t>Sơ</w:t>
      </w:r>
      <w:proofErr w:type="spellEnd"/>
      <w:r w:rsidRPr="00DE2F1D">
        <w:rPr>
          <w:lang w:val="en-US"/>
        </w:rPr>
        <w:t xml:space="preserve"> đồ </w:t>
      </w:r>
      <w:proofErr w:type="spellStart"/>
      <w:r w:rsidRPr="00DE2F1D">
        <w:rPr>
          <w:lang w:val="en-US"/>
        </w:rPr>
        <w:t>tuần</w:t>
      </w:r>
      <w:proofErr w:type="spellEnd"/>
      <w:r w:rsidRPr="00DE2F1D">
        <w:rPr>
          <w:lang w:val="en-US"/>
        </w:rPr>
        <w:t xml:space="preserve"> </w:t>
      </w:r>
      <w:proofErr w:type="spellStart"/>
      <w:r w:rsidRPr="00DE2F1D">
        <w:rPr>
          <w:lang w:val="en-US"/>
        </w:rPr>
        <w:t>tự</w:t>
      </w:r>
      <w:proofErr w:type="spellEnd"/>
      <w:r w:rsidRPr="00DE2F1D">
        <w:rPr>
          <w:lang w:val="en-US"/>
        </w:rPr>
        <w:t xml:space="preserve"> </w:t>
      </w:r>
      <w:proofErr w:type="spellStart"/>
      <w:r w:rsidRPr="00DE2F1D">
        <w:rPr>
          <w:lang w:val="en-US"/>
        </w:rPr>
        <w:t>Hủy</w:t>
      </w:r>
      <w:proofErr w:type="spellEnd"/>
      <w:r w:rsidRPr="00DE2F1D">
        <w:rPr>
          <w:lang w:val="en-US"/>
        </w:rPr>
        <w:t xml:space="preserve"> </w:t>
      </w:r>
      <w:proofErr w:type="spellStart"/>
      <w:r w:rsidRPr="00DE2F1D">
        <w:rPr>
          <w:lang w:val="en-US"/>
        </w:rPr>
        <w:t>đơn</w:t>
      </w:r>
      <w:bookmarkEnd w:id="305"/>
      <w:proofErr w:type="spellEnd"/>
    </w:p>
    <w:p w14:paraId="25E02202" w14:textId="52D61682" w:rsidR="000F5C6D" w:rsidRPr="000F5C6D" w:rsidRDefault="000F5C6D" w:rsidP="000F5C6D">
      <w:pPr>
        <w:ind w:left="0"/>
        <w:jc w:val="center"/>
        <w:rPr>
          <w:lang w:val="en-US"/>
        </w:rPr>
      </w:pPr>
    </w:p>
    <w:p w14:paraId="57C42ADF" w14:textId="07BE4BA0" w:rsidR="00F87E5E" w:rsidRDefault="00F87E5E" w:rsidP="0030117C">
      <w:pPr>
        <w:pStyle w:val="Heading4"/>
        <w:rPr>
          <w:rFonts w:cstheme="majorHAnsi"/>
          <w:lang w:val="en-US"/>
        </w:rPr>
      </w:pPr>
      <w:proofErr w:type="spellStart"/>
      <w:r w:rsidRPr="005A623D">
        <w:lastRenderedPageBreak/>
        <w:t>Quản</w:t>
      </w:r>
      <w:proofErr w:type="spellEnd"/>
      <w:r w:rsidRPr="005A623D">
        <w:t xml:space="preserve"> </w:t>
      </w:r>
      <w:proofErr w:type="spellStart"/>
      <w:r w:rsidRPr="005A623D">
        <w:t>lý</w:t>
      </w:r>
      <w:proofErr w:type="spellEnd"/>
      <w:r w:rsidRPr="005A623D">
        <w:t xml:space="preserve"> đơn </w:t>
      </w:r>
      <w:proofErr w:type="spellStart"/>
      <w:r w:rsidRPr="005A623D">
        <w:t>đặt</w:t>
      </w:r>
      <w:proofErr w:type="spellEnd"/>
      <w:r w:rsidRPr="005A623D">
        <w:t xml:space="preserve"> </w:t>
      </w:r>
      <w:proofErr w:type="spellStart"/>
      <w:r w:rsidRPr="005A623D">
        <w:t>hàng</w:t>
      </w:r>
      <w:proofErr w:type="spellEnd"/>
      <w:r w:rsidR="00FD5D4A">
        <w:rPr>
          <w:lang w:val="en-US"/>
        </w:rPr>
        <w:t xml:space="preserve"> </w:t>
      </w:r>
    </w:p>
    <w:p w14:paraId="0E57FB75" w14:textId="77777777" w:rsidR="00E0747D" w:rsidRDefault="005A655F" w:rsidP="00E0747D">
      <w:pPr>
        <w:keepNext/>
        <w:ind w:left="0"/>
        <w:jc w:val="center"/>
      </w:pPr>
      <w:r>
        <w:rPr>
          <w:noProof/>
          <w:lang w:val="en-US"/>
        </w:rPr>
        <w:drawing>
          <wp:inline distT="0" distB="0" distL="0" distR="0" wp14:anchorId="0C6143C7" wp14:editId="6A831122">
            <wp:extent cx="5677786" cy="3718560"/>
            <wp:effectExtent l="0" t="0" r="0" b="0"/>
            <wp:docPr id="71" name="Picture 71" descr="F:\Khoa\bt\DoAn1\Sequence Diagram\Quản lý đơn đặt hà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F:\Khoa\bt\DoAn1\Sequence Diagram\Quản lý đơn đặt hàng.png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6623" cy="3724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73028A" w14:textId="1E032EFB" w:rsidR="005A655F" w:rsidRDefault="00E0747D" w:rsidP="00E0747D">
      <w:pPr>
        <w:pStyle w:val="Caption"/>
        <w:ind w:left="0"/>
        <w:jc w:val="center"/>
      </w:pPr>
      <w:bookmarkStart w:id="306" w:name="_Toc106818874"/>
      <w:proofErr w:type="spellStart"/>
      <w:r>
        <w:t>Hình</w:t>
      </w:r>
      <w:proofErr w:type="spellEnd"/>
      <w:r>
        <w:t xml:space="preserve">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3</w:t>
      </w:r>
      <w:r>
        <w:fldChar w:fldCharType="end"/>
      </w:r>
      <w:r>
        <w:t>.</w:t>
      </w:r>
      <w:r w:rsidR="005734A4">
        <w:fldChar w:fldCharType="begin"/>
      </w:r>
      <w:r w:rsidR="005734A4">
        <w:instrText xml:space="preserve"> SEQ Hình \* ARABIC \s 1 </w:instrText>
      </w:r>
      <w:r w:rsidR="005734A4">
        <w:fldChar w:fldCharType="separate"/>
      </w:r>
      <w:r w:rsidR="005734A4">
        <w:rPr>
          <w:noProof/>
        </w:rPr>
        <w:t>56</w:t>
      </w:r>
      <w:r w:rsidR="005734A4">
        <w:fldChar w:fldCharType="end"/>
      </w:r>
      <w:r>
        <w:rPr>
          <w:lang w:val="en-US"/>
        </w:rPr>
        <w:t xml:space="preserve"> </w:t>
      </w:r>
      <w:proofErr w:type="spellStart"/>
      <w:r w:rsidRPr="009621EF">
        <w:rPr>
          <w:lang w:val="en-US"/>
        </w:rPr>
        <w:t>Sơ</w:t>
      </w:r>
      <w:proofErr w:type="spellEnd"/>
      <w:r w:rsidRPr="009621EF">
        <w:rPr>
          <w:lang w:val="en-US"/>
        </w:rPr>
        <w:t xml:space="preserve"> đồ </w:t>
      </w:r>
      <w:proofErr w:type="spellStart"/>
      <w:r w:rsidRPr="009621EF">
        <w:rPr>
          <w:lang w:val="en-US"/>
        </w:rPr>
        <w:t>tuần</w:t>
      </w:r>
      <w:proofErr w:type="spellEnd"/>
      <w:r w:rsidRPr="009621EF">
        <w:rPr>
          <w:lang w:val="en-US"/>
        </w:rPr>
        <w:t xml:space="preserve"> </w:t>
      </w:r>
      <w:proofErr w:type="spellStart"/>
      <w:r w:rsidRPr="009621EF">
        <w:rPr>
          <w:lang w:val="en-US"/>
        </w:rPr>
        <w:t>tự</w:t>
      </w:r>
      <w:proofErr w:type="spellEnd"/>
      <w:r w:rsidRPr="009621EF">
        <w:rPr>
          <w:lang w:val="en-US"/>
        </w:rPr>
        <w:t xml:space="preserve"> Quản lý </w:t>
      </w:r>
      <w:proofErr w:type="spellStart"/>
      <w:r w:rsidRPr="009621EF">
        <w:rPr>
          <w:lang w:val="en-US"/>
        </w:rPr>
        <w:t>đơn</w:t>
      </w:r>
      <w:proofErr w:type="spellEnd"/>
      <w:r w:rsidRPr="009621EF">
        <w:rPr>
          <w:lang w:val="en-US"/>
        </w:rPr>
        <w:t xml:space="preserve"> </w:t>
      </w:r>
      <w:proofErr w:type="spellStart"/>
      <w:r w:rsidRPr="009621EF">
        <w:rPr>
          <w:lang w:val="en-US"/>
        </w:rPr>
        <w:t>đặt</w:t>
      </w:r>
      <w:proofErr w:type="spellEnd"/>
      <w:r w:rsidRPr="009621EF">
        <w:rPr>
          <w:lang w:val="en-US"/>
        </w:rPr>
        <w:t xml:space="preserve"> </w:t>
      </w:r>
      <w:proofErr w:type="spellStart"/>
      <w:r w:rsidRPr="009621EF">
        <w:rPr>
          <w:lang w:val="en-US"/>
        </w:rPr>
        <w:t>hàng</w:t>
      </w:r>
      <w:bookmarkEnd w:id="306"/>
      <w:proofErr w:type="spellEnd"/>
    </w:p>
    <w:p w14:paraId="2786F52D" w14:textId="44309939" w:rsidR="005A655F" w:rsidRPr="005A655F" w:rsidRDefault="005A655F" w:rsidP="005A655F">
      <w:pPr>
        <w:ind w:left="0"/>
        <w:rPr>
          <w:lang w:val="en-US"/>
        </w:rPr>
      </w:pPr>
    </w:p>
    <w:p w14:paraId="7D7AFB98" w14:textId="01E3F5BF" w:rsidR="00506D4B" w:rsidRDefault="00D30E84" w:rsidP="0030117C">
      <w:pPr>
        <w:pStyle w:val="Heading4"/>
        <w:rPr>
          <w:rFonts w:cstheme="majorHAnsi"/>
          <w:lang w:val="en-US"/>
        </w:rPr>
      </w:pPr>
      <w:r w:rsidRPr="00D5653B">
        <w:rPr>
          <w:rFonts w:cstheme="majorHAnsi"/>
          <w:lang w:val="en-US"/>
        </w:rPr>
        <w:lastRenderedPageBreak/>
        <w:t xml:space="preserve">Quản lý </w:t>
      </w:r>
      <w:proofErr w:type="spellStart"/>
      <w:r w:rsidRPr="00D5653B">
        <w:rPr>
          <w:rFonts w:cstheme="majorHAnsi"/>
          <w:lang w:val="en-US"/>
        </w:rPr>
        <w:t>thông</w:t>
      </w:r>
      <w:proofErr w:type="spellEnd"/>
      <w:r w:rsidRPr="00D5653B">
        <w:rPr>
          <w:rFonts w:cstheme="majorHAnsi"/>
          <w:lang w:val="en-US"/>
        </w:rPr>
        <w:t xml:space="preserve"> tin </w:t>
      </w:r>
      <w:proofErr w:type="spellStart"/>
      <w:r w:rsidRPr="00D5653B">
        <w:rPr>
          <w:rFonts w:cstheme="majorHAnsi"/>
          <w:lang w:val="en-US"/>
        </w:rPr>
        <w:t>cửa</w:t>
      </w:r>
      <w:proofErr w:type="spellEnd"/>
      <w:r w:rsidRPr="00D5653B">
        <w:rPr>
          <w:rFonts w:cstheme="majorHAnsi"/>
          <w:lang w:val="en-US"/>
        </w:rPr>
        <w:t xml:space="preserve"> </w:t>
      </w:r>
      <w:proofErr w:type="spellStart"/>
      <w:r w:rsidRPr="00D5653B">
        <w:rPr>
          <w:rFonts w:cstheme="majorHAnsi"/>
          <w:lang w:val="en-US"/>
        </w:rPr>
        <w:t>hàng</w:t>
      </w:r>
      <w:proofErr w:type="spellEnd"/>
    </w:p>
    <w:p w14:paraId="37FD0D14" w14:textId="77777777" w:rsidR="008266B7" w:rsidRDefault="009D3BEE" w:rsidP="008266B7">
      <w:pPr>
        <w:keepNext/>
        <w:ind w:left="1350"/>
      </w:pPr>
      <w:r>
        <w:rPr>
          <w:noProof/>
          <w:lang w:val="en-US"/>
        </w:rPr>
        <w:drawing>
          <wp:inline distT="0" distB="0" distL="0" distR="0" wp14:anchorId="0CA35B3E" wp14:editId="30074281">
            <wp:extent cx="5501225" cy="5816009"/>
            <wp:effectExtent l="0" t="0" r="4445" b="0"/>
            <wp:docPr id="4134" name="Picture 4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9180" cy="58349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7D553E" w14:textId="59A76350" w:rsidR="002D022D" w:rsidRDefault="008266B7" w:rsidP="008266B7">
      <w:pPr>
        <w:pStyle w:val="Caption"/>
        <w:ind w:left="0"/>
        <w:jc w:val="center"/>
      </w:pPr>
      <w:bookmarkStart w:id="307" w:name="_Toc106818875"/>
      <w:proofErr w:type="spellStart"/>
      <w:r>
        <w:t>Hình</w:t>
      </w:r>
      <w:proofErr w:type="spellEnd"/>
      <w:r>
        <w:t xml:space="preserve">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3</w:t>
      </w:r>
      <w:r>
        <w:fldChar w:fldCharType="end"/>
      </w:r>
      <w:r>
        <w:t>.</w:t>
      </w:r>
      <w:r w:rsidR="005734A4">
        <w:fldChar w:fldCharType="begin"/>
      </w:r>
      <w:r w:rsidR="005734A4">
        <w:instrText xml:space="preserve"> SEQ Hình \* ARABIC \s 1 </w:instrText>
      </w:r>
      <w:r w:rsidR="005734A4">
        <w:fldChar w:fldCharType="separate"/>
      </w:r>
      <w:r w:rsidR="005734A4">
        <w:rPr>
          <w:noProof/>
        </w:rPr>
        <w:t>57</w:t>
      </w:r>
      <w:r w:rsidR="005734A4">
        <w:fldChar w:fldCharType="end"/>
      </w:r>
      <w:r>
        <w:rPr>
          <w:lang w:val="en-US"/>
        </w:rPr>
        <w:t xml:space="preserve"> </w:t>
      </w:r>
      <w:proofErr w:type="spellStart"/>
      <w:r w:rsidRPr="008504FB">
        <w:rPr>
          <w:lang w:val="en-US"/>
        </w:rPr>
        <w:t>Sơ</w:t>
      </w:r>
      <w:proofErr w:type="spellEnd"/>
      <w:r w:rsidRPr="008504FB">
        <w:rPr>
          <w:lang w:val="en-US"/>
        </w:rPr>
        <w:t xml:space="preserve"> đồ </w:t>
      </w:r>
      <w:proofErr w:type="spellStart"/>
      <w:r w:rsidRPr="008504FB">
        <w:rPr>
          <w:lang w:val="en-US"/>
        </w:rPr>
        <w:t>tuần</w:t>
      </w:r>
      <w:proofErr w:type="spellEnd"/>
      <w:r w:rsidRPr="008504FB">
        <w:rPr>
          <w:lang w:val="en-US"/>
        </w:rPr>
        <w:t xml:space="preserve"> </w:t>
      </w:r>
      <w:proofErr w:type="spellStart"/>
      <w:r w:rsidRPr="008504FB">
        <w:rPr>
          <w:lang w:val="en-US"/>
        </w:rPr>
        <w:t>tự</w:t>
      </w:r>
      <w:proofErr w:type="spellEnd"/>
      <w:r w:rsidRPr="008504FB">
        <w:rPr>
          <w:lang w:val="en-US"/>
        </w:rPr>
        <w:t xml:space="preserve"> Quản lý </w:t>
      </w:r>
      <w:proofErr w:type="spellStart"/>
      <w:r w:rsidRPr="008504FB">
        <w:rPr>
          <w:lang w:val="en-US"/>
        </w:rPr>
        <w:t>thông</w:t>
      </w:r>
      <w:proofErr w:type="spellEnd"/>
      <w:r w:rsidRPr="008504FB">
        <w:rPr>
          <w:lang w:val="en-US"/>
        </w:rPr>
        <w:t xml:space="preserve"> tin </w:t>
      </w:r>
      <w:proofErr w:type="spellStart"/>
      <w:r w:rsidRPr="008504FB">
        <w:rPr>
          <w:lang w:val="en-US"/>
        </w:rPr>
        <w:t>cửa</w:t>
      </w:r>
      <w:proofErr w:type="spellEnd"/>
      <w:r w:rsidRPr="008504FB">
        <w:rPr>
          <w:lang w:val="en-US"/>
        </w:rPr>
        <w:t xml:space="preserve"> </w:t>
      </w:r>
      <w:proofErr w:type="spellStart"/>
      <w:r w:rsidRPr="008504FB">
        <w:rPr>
          <w:lang w:val="en-US"/>
        </w:rPr>
        <w:t>hàng</w:t>
      </w:r>
      <w:bookmarkEnd w:id="307"/>
      <w:proofErr w:type="spellEnd"/>
    </w:p>
    <w:p w14:paraId="2107E15A" w14:textId="1494C04F" w:rsidR="00F87E5E" w:rsidRDefault="00F87E5E" w:rsidP="0030117C">
      <w:pPr>
        <w:pStyle w:val="Heading4"/>
        <w:rPr>
          <w:rFonts w:cstheme="majorHAnsi"/>
          <w:lang w:val="en-US"/>
        </w:rPr>
      </w:pPr>
      <w:proofErr w:type="spellStart"/>
      <w:r w:rsidRPr="00F87E5E">
        <w:rPr>
          <w:rFonts w:cstheme="majorHAnsi"/>
          <w:lang w:val="en-US"/>
        </w:rPr>
        <w:lastRenderedPageBreak/>
        <w:t>Cập</w:t>
      </w:r>
      <w:proofErr w:type="spellEnd"/>
      <w:r w:rsidRPr="00F87E5E">
        <w:rPr>
          <w:rFonts w:cstheme="majorHAnsi"/>
          <w:lang w:val="en-US"/>
        </w:rPr>
        <w:t xml:space="preserve"> </w:t>
      </w:r>
      <w:proofErr w:type="spellStart"/>
      <w:r w:rsidRPr="00F87E5E">
        <w:rPr>
          <w:rFonts w:cstheme="majorHAnsi"/>
          <w:lang w:val="en-US"/>
        </w:rPr>
        <w:t>nhật</w:t>
      </w:r>
      <w:proofErr w:type="spellEnd"/>
      <w:r w:rsidRPr="00F87E5E">
        <w:rPr>
          <w:rFonts w:cstheme="majorHAnsi"/>
          <w:lang w:val="en-US"/>
        </w:rPr>
        <w:t xml:space="preserve"> </w:t>
      </w:r>
      <w:proofErr w:type="spellStart"/>
      <w:r w:rsidRPr="00F87E5E">
        <w:rPr>
          <w:rFonts w:cstheme="majorHAnsi"/>
          <w:lang w:val="en-US"/>
        </w:rPr>
        <w:t>trạng</w:t>
      </w:r>
      <w:proofErr w:type="spellEnd"/>
      <w:r w:rsidRPr="00F87E5E">
        <w:rPr>
          <w:rFonts w:cstheme="majorHAnsi"/>
          <w:lang w:val="en-US"/>
        </w:rPr>
        <w:t xml:space="preserve"> </w:t>
      </w:r>
      <w:proofErr w:type="spellStart"/>
      <w:r w:rsidRPr="00F87E5E">
        <w:rPr>
          <w:rFonts w:cstheme="majorHAnsi"/>
          <w:lang w:val="en-US"/>
        </w:rPr>
        <w:t>thái</w:t>
      </w:r>
      <w:proofErr w:type="spellEnd"/>
      <w:r w:rsidRPr="00F87E5E">
        <w:rPr>
          <w:rFonts w:cstheme="majorHAnsi"/>
          <w:lang w:val="en-US"/>
        </w:rPr>
        <w:t xml:space="preserve"> </w:t>
      </w:r>
      <w:proofErr w:type="spellStart"/>
      <w:r w:rsidRPr="00F87E5E">
        <w:rPr>
          <w:rFonts w:cstheme="majorHAnsi"/>
          <w:lang w:val="en-US"/>
        </w:rPr>
        <w:t>giao</w:t>
      </w:r>
      <w:proofErr w:type="spellEnd"/>
      <w:r w:rsidRPr="00F87E5E">
        <w:rPr>
          <w:rFonts w:cstheme="majorHAnsi"/>
          <w:lang w:val="en-US"/>
        </w:rPr>
        <w:t xml:space="preserve"> </w:t>
      </w:r>
      <w:proofErr w:type="spellStart"/>
      <w:r w:rsidRPr="00F87E5E">
        <w:rPr>
          <w:rFonts w:cstheme="majorHAnsi"/>
          <w:lang w:val="en-US"/>
        </w:rPr>
        <w:t>hàng</w:t>
      </w:r>
      <w:proofErr w:type="spellEnd"/>
      <w:r w:rsidR="00FD5D4A">
        <w:rPr>
          <w:rFonts w:cstheme="majorHAnsi"/>
          <w:lang w:val="en-US"/>
        </w:rPr>
        <w:t xml:space="preserve"> </w:t>
      </w:r>
    </w:p>
    <w:p w14:paraId="436971AF" w14:textId="77777777" w:rsidR="003F55ED" w:rsidRDefault="00B15776" w:rsidP="003F55ED">
      <w:pPr>
        <w:keepNext/>
        <w:ind w:left="0"/>
        <w:jc w:val="center"/>
      </w:pPr>
      <w:r>
        <w:rPr>
          <w:noProof/>
          <w:lang w:val="en-US"/>
        </w:rPr>
        <w:drawing>
          <wp:inline distT="0" distB="0" distL="0" distR="0" wp14:anchorId="46EAFDB8" wp14:editId="48BD39C4">
            <wp:extent cx="5730948" cy="6301697"/>
            <wp:effectExtent l="0" t="0" r="3175" b="4445"/>
            <wp:docPr id="72" name="Picture 72" descr="F:\Khoa\bt\DoAn1\Sequence Diagram\Cập nhật trạng thái giao hà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 descr="F:\Khoa\bt\DoAn1\Sequence Diagram\Cập nhật trạng thái giao hàng.png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6216" cy="6307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C1BCB0" w14:textId="1BF675D2" w:rsidR="00B15776" w:rsidRDefault="003F55ED" w:rsidP="003F55ED">
      <w:pPr>
        <w:pStyle w:val="Caption"/>
        <w:ind w:left="0"/>
        <w:jc w:val="center"/>
      </w:pPr>
      <w:bookmarkStart w:id="308" w:name="_Toc106818876"/>
      <w:proofErr w:type="spellStart"/>
      <w:r>
        <w:t>Hình</w:t>
      </w:r>
      <w:proofErr w:type="spellEnd"/>
      <w:r>
        <w:t xml:space="preserve"> </w:t>
      </w:r>
      <w:r w:rsidR="00302E16">
        <w:fldChar w:fldCharType="begin"/>
      </w:r>
      <w:r w:rsidR="00302E16">
        <w:instrText xml:space="preserve"> STYLEREF 1 \s </w:instrText>
      </w:r>
      <w:r w:rsidR="00302E16">
        <w:fldChar w:fldCharType="separate"/>
      </w:r>
      <w:r w:rsidR="00302E16">
        <w:rPr>
          <w:noProof/>
        </w:rPr>
        <w:t>3</w:t>
      </w:r>
      <w:r w:rsidR="00302E16">
        <w:fldChar w:fldCharType="end"/>
      </w:r>
      <w:r w:rsidR="00302E16">
        <w:t>.</w:t>
      </w:r>
      <w:r w:rsidR="005734A4">
        <w:fldChar w:fldCharType="begin"/>
      </w:r>
      <w:r w:rsidR="005734A4">
        <w:instrText xml:space="preserve"> SEQ Hình \* ARABIC \s 1 </w:instrText>
      </w:r>
      <w:r w:rsidR="005734A4">
        <w:fldChar w:fldCharType="separate"/>
      </w:r>
      <w:r w:rsidR="005734A4">
        <w:rPr>
          <w:noProof/>
        </w:rPr>
        <w:t>58</w:t>
      </w:r>
      <w:r w:rsidR="005734A4">
        <w:fldChar w:fldCharType="end"/>
      </w:r>
      <w:r>
        <w:rPr>
          <w:lang w:val="en-US"/>
        </w:rPr>
        <w:t xml:space="preserve"> </w:t>
      </w:r>
      <w:proofErr w:type="spellStart"/>
      <w:r w:rsidRPr="00DA074C">
        <w:rPr>
          <w:lang w:val="en-US"/>
        </w:rPr>
        <w:t>Sơ</w:t>
      </w:r>
      <w:proofErr w:type="spellEnd"/>
      <w:r w:rsidRPr="00DA074C">
        <w:rPr>
          <w:lang w:val="en-US"/>
        </w:rPr>
        <w:t xml:space="preserve"> đồ </w:t>
      </w:r>
      <w:proofErr w:type="spellStart"/>
      <w:r w:rsidRPr="00DA074C">
        <w:rPr>
          <w:lang w:val="en-US"/>
        </w:rPr>
        <w:t>tuần</w:t>
      </w:r>
      <w:proofErr w:type="spellEnd"/>
      <w:r w:rsidRPr="00DA074C">
        <w:rPr>
          <w:lang w:val="en-US"/>
        </w:rPr>
        <w:t xml:space="preserve"> </w:t>
      </w:r>
      <w:proofErr w:type="spellStart"/>
      <w:r w:rsidRPr="00DA074C">
        <w:rPr>
          <w:lang w:val="en-US"/>
        </w:rPr>
        <w:t>tự</w:t>
      </w:r>
      <w:proofErr w:type="spellEnd"/>
      <w:r w:rsidRPr="00DA074C">
        <w:rPr>
          <w:lang w:val="en-US"/>
        </w:rPr>
        <w:t xml:space="preserve"> </w:t>
      </w:r>
      <w:proofErr w:type="spellStart"/>
      <w:r w:rsidRPr="00DA074C">
        <w:rPr>
          <w:lang w:val="en-US"/>
        </w:rPr>
        <w:t>Cập</w:t>
      </w:r>
      <w:proofErr w:type="spellEnd"/>
      <w:r w:rsidRPr="00DA074C">
        <w:rPr>
          <w:lang w:val="en-US"/>
        </w:rPr>
        <w:t xml:space="preserve"> </w:t>
      </w:r>
      <w:proofErr w:type="spellStart"/>
      <w:r w:rsidRPr="00DA074C">
        <w:rPr>
          <w:lang w:val="en-US"/>
        </w:rPr>
        <w:t>nhật</w:t>
      </w:r>
      <w:proofErr w:type="spellEnd"/>
      <w:r w:rsidRPr="00DA074C">
        <w:rPr>
          <w:lang w:val="en-US"/>
        </w:rPr>
        <w:t xml:space="preserve"> </w:t>
      </w:r>
      <w:proofErr w:type="spellStart"/>
      <w:r w:rsidRPr="00DA074C">
        <w:rPr>
          <w:lang w:val="en-US"/>
        </w:rPr>
        <w:t>trạng</w:t>
      </w:r>
      <w:proofErr w:type="spellEnd"/>
      <w:r w:rsidRPr="00DA074C">
        <w:rPr>
          <w:lang w:val="en-US"/>
        </w:rPr>
        <w:t xml:space="preserve"> </w:t>
      </w:r>
      <w:proofErr w:type="spellStart"/>
      <w:r w:rsidRPr="00DA074C">
        <w:rPr>
          <w:lang w:val="en-US"/>
        </w:rPr>
        <w:t>thái</w:t>
      </w:r>
      <w:proofErr w:type="spellEnd"/>
      <w:r w:rsidRPr="00DA074C">
        <w:rPr>
          <w:lang w:val="en-US"/>
        </w:rPr>
        <w:t xml:space="preserve"> </w:t>
      </w:r>
      <w:proofErr w:type="spellStart"/>
      <w:r w:rsidRPr="00DA074C">
        <w:rPr>
          <w:lang w:val="en-US"/>
        </w:rPr>
        <w:t>giao</w:t>
      </w:r>
      <w:proofErr w:type="spellEnd"/>
      <w:r w:rsidRPr="00DA074C">
        <w:rPr>
          <w:lang w:val="en-US"/>
        </w:rPr>
        <w:t xml:space="preserve"> </w:t>
      </w:r>
      <w:proofErr w:type="spellStart"/>
      <w:r w:rsidRPr="00DA074C">
        <w:rPr>
          <w:lang w:val="en-US"/>
        </w:rPr>
        <w:t>hàng</w:t>
      </w:r>
      <w:bookmarkEnd w:id="308"/>
      <w:proofErr w:type="spellEnd"/>
    </w:p>
    <w:p w14:paraId="7C1F8F0F" w14:textId="3AE12E80" w:rsidR="00F87E5E" w:rsidRPr="00F87E5E" w:rsidRDefault="00F87E5E" w:rsidP="00B15776">
      <w:pPr>
        <w:ind w:left="0"/>
        <w:rPr>
          <w:lang w:val="en-US"/>
        </w:rPr>
      </w:pPr>
    </w:p>
    <w:p w14:paraId="245D0A9F" w14:textId="77777777" w:rsidR="00F87E5E" w:rsidRPr="00D5653B" w:rsidRDefault="00F87E5E" w:rsidP="0030117C">
      <w:pPr>
        <w:pStyle w:val="Heading4"/>
        <w:rPr>
          <w:rFonts w:cstheme="majorHAnsi"/>
          <w:lang w:val="en-US"/>
        </w:rPr>
      </w:pPr>
      <w:proofErr w:type="spellStart"/>
      <w:r w:rsidRPr="00D5653B">
        <w:rPr>
          <w:rFonts w:cstheme="majorHAnsi"/>
          <w:lang w:val="en-US"/>
        </w:rPr>
        <w:lastRenderedPageBreak/>
        <w:t>Xem</w:t>
      </w:r>
      <w:proofErr w:type="spellEnd"/>
      <w:r w:rsidRPr="00D5653B">
        <w:rPr>
          <w:rFonts w:cstheme="majorHAnsi"/>
          <w:lang w:val="en-US"/>
        </w:rPr>
        <w:t xml:space="preserve"> </w:t>
      </w:r>
      <w:proofErr w:type="spellStart"/>
      <w:r w:rsidRPr="00D5653B">
        <w:rPr>
          <w:rFonts w:cstheme="majorHAnsi"/>
          <w:lang w:val="en-US"/>
        </w:rPr>
        <w:t>thông</w:t>
      </w:r>
      <w:proofErr w:type="spellEnd"/>
      <w:r w:rsidRPr="00D5653B">
        <w:rPr>
          <w:rFonts w:cstheme="majorHAnsi"/>
          <w:lang w:val="en-US"/>
        </w:rPr>
        <w:t xml:space="preserve"> tin </w:t>
      </w:r>
      <w:proofErr w:type="spellStart"/>
      <w:r w:rsidRPr="00D5653B">
        <w:rPr>
          <w:rFonts w:cstheme="majorHAnsi"/>
          <w:lang w:val="en-US"/>
        </w:rPr>
        <w:t>nhân</w:t>
      </w:r>
      <w:proofErr w:type="spellEnd"/>
      <w:r w:rsidRPr="00D5653B">
        <w:rPr>
          <w:rFonts w:cstheme="majorHAnsi"/>
          <w:lang w:val="en-US"/>
        </w:rPr>
        <w:t xml:space="preserve"> </w:t>
      </w:r>
      <w:proofErr w:type="spellStart"/>
      <w:r w:rsidRPr="00D5653B">
        <w:rPr>
          <w:rFonts w:cstheme="majorHAnsi"/>
          <w:lang w:val="en-US"/>
        </w:rPr>
        <w:t>viên</w:t>
      </w:r>
      <w:proofErr w:type="spellEnd"/>
    </w:p>
    <w:p w14:paraId="194E7057" w14:textId="77777777" w:rsidR="003F55ED" w:rsidRDefault="00F87E5E" w:rsidP="003F55ED">
      <w:pPr>
        <w:keepNext/>
        <w:ind w:left="1411" w:right="1123"/>
        <w:jc w:val="both"/>
      </w:pPr>
      <w:r w:rsidRPr="00D5653B">
        <w:rPr>
          <w:rFonts w:asciiTheme="majorHAnsi" w:hAnsiTheme="majorHAnsi" w:cstheme="majorHAnsi"/>
          <w:noProof/>
          <w:lang w:val="en-US"/>
        </w:rPr>
        <w:drawing>
          <wp:inline distT="0" distB="0" distL="0" distR="0" wp14:anchorId="79ADE799" wp14:editId="1F9AE1A1">
            <wp:extent cx="5486400" cy="3614834"/>
            <wp:effectExtent l="0" t="0" r="0" b="5080"/>
            <wp:docPr id="43" name="Picture 43" descr="F:\Khoa\bt\DoAn1\Sequence Diagram\Xem nhân viê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F:\Khoa\bt\DoAn1\Sequence Diagram\Xem nhân viên.png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6148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65AB0F" w14:textId="18BA945D" w:rsidR="00F87E5E" w:rsidRDefault="003F55ED" w:rsidP="003F55ED">
      <w:pPr>
        <w:pStyle w:val="Caption"/>
        <w:ind w:left="0"/>
        <w:jc w:val="center"/>
      </w:pPr>
      <w:bookmarkStart w:id="309" w:name="_Toc106818877"/>
      <w:proofErr w:type="spellStart"/>
      <w:r>
        <w:t>Hình</w:t>
      </w:r>
      <w:proofErr w:type="spellEnd"/>
      <w:r>
        <w:t xml:space="preserve"> </w:t>
      </w:r>
      <w:r w:rsidR="00302E16">
        <w:fldChar w:fldCharType="begin"/>
      </w:r>
      <w:r w:rsidR="00302E16">
        <w:instrText xml:space="preserve"> STYLEREF 1 \s </w:instrText>
      </w:r>
      <w:r w:rsidR="00302E16">
        <w:fldChar w:fldCharType="separate"/>
      </w:r>
      <w:r w:rsidR="00302E16">
        <w:rPr>
          <w:noProof/>
        </w:rPr>
        <w:t>3</w:t>
      </w:r>
      <w:r w:rsidR="00302E16">
        <w:fldChar w:fldCharType="end"/>
      </w:r>
      <w:r w:rsidR="00302E16">
        <w:t>.</w:t>
      </w:r>
      <w:r w:rsidR="005734A4">
        <w:fldChar w:fldCharType="begin"/>
      </w:r>
      <w:r w:rsidR="005734A4">
        <w:instrText xml:space="preserve"> SEQ Hình \* ARABIC \s 1 </w:instrText>
      </w:r>
      <w:r w:rsidR="005734A4">
        <w:fldChar w:fldCharType="separate"/>
      </w:r>
      <w:r w:rsidR="005734A4">
        <w:rPr>
          <w:noProof/>
        </w:rPr>
        <w:t>59</w:t>
      </w:r>
      <w:r w:rsidR="005734A4">
        <w:fldChar w:fldCharType="end"/>
      </w:r>
      <w:r>
        <w:rPr>
          <w:lang w:val="en-US"/>
        </w:rPr>
        <w:t xml:space="preserve"> </w:t>
      </w:r>
      <w:proofErr w:type="spellStart"/>
      <w:r w:rsidRPr="00BB13D5">
        <w:rPr>
          <w:lang w:val="en-US"/>
        </w:rPr>
        <w:t>Sơ</w:t>
      </w:r>
      <w:proofErr w:type="spellEnd"/>
      <w:r w:rsidRPr="00BB13D5">
        <w:rPr>
          <w:lang w:val="en-US"/>
        </w:rPr>
        <w:t xml:space="preserve"> đồ </w:t>
      </w:r>
      <w:proofErr w:type="spellStart"/>
      <w:r w:rsidRPr="00BB13D5">
        <w:rPr>
          <w:lang w:val="en-US"/>
        </w:rPr>
        <w:t>tuần</w:t>
      </w:r>
      <w:proofErr w:type="spellEnd"/>
      <w:r w:rsidRPr="00BB13D5">
        <w:rPr>
          <w:lang w:val="en-US"/>
        </w:rPr>
        <w:t xml:space="preserve"> </w:t>
      </w:r>
      <w:proofErr w:type="spellStart"/>
      <w:r w:rsidRPr="00BB13D5">
        <w:rPr>
          <w:lang w:val="en-US"/>
        </w:rPr>
        <w:t>tự</w:t>
      </w:r>
      <w:proofErr w:type="spellEnd"/>
      <w:r w:rsidRPr="00BB13D5">
        <w:rPr>
          <w:lang w:val="en-US"/>
        </w:rPr>
        <w:t xml:space="preserve"> </w:t>
      </w:r>
      <w:proofErr w:type="spellStart"/>
      <w:r w:rsidRPr="00BB13D5">
        <w:rPr>
          <w:lang w:val="en-US"/>
        </w:rPr>
        <w:t>Xem</w:t>
      </w:r>
      <w:proofErr w:type="spellEnd"/>
      <w:r w:rsidRPr="00BB13D5">
        <w:rPr>
          <w:lang w:val="en-US"/>
        </w:rPr>
        <w:t xml:space="preserve"> </w:t>
      </w:r>
      <w:proofErr w:type="spellStart"/>
      <w:r w:rsidRPr="00BB13D5">
        <w:rPr>
          <w:lang w:val="en-US"/>
        </w:rPr>
        <w:t>thông</w:t>
      </w:r>
      <w:proofErr w:type="spellEnd"/>
      <w:r w:rsidRPr="00BB13D5">
        <w:rPr>
          <w:lang w:val="en-US"/>
        </w:rPr>
        <w:t xml:space="preserve"> tin </w:t>
      </w:r>
      <w:proofErr w:type="spellStart"/>
      <w:r w:rsidRPr="00BB13D5">
        <w:rPr>
          <w:lang w:val="en-US"/>
        </w:rPr>
        <w:t>nhân</w:t>
      </w:r>
      <w:proofErr w:type="spellEnd"/>
      <w:r w:rsidRPr="00BB13D5">
        <w:rPr>
          <w:lang w:val="en-US"/>
        </w:rPr>
        <w:t xml:space="preserve"> </w:t>
      </w:r>
      <w:proofErr w:type="spellStart"/>
      <w:r w:rsidRPr="00BB13D5">
        <w:rPr>
          <w:lang w:val="en-US"/>
        </w:rPr>
        <w:t>viên</w:t>
      </w:r>
      <w:bookmarkEnd w:id="309"/>
      <w:proofErr w:type="spellEnd"/>
    </w:p>
    <w:p w14:paraId="557B1104" w14:textId="214DC9D3" w:rsidR="007B6C59" w:rsidRPr="00D5653B" w:rsidRDefault="007B6C59" w:rsidP="0030117C">
      <w:pPr>
        <w:pStyle w:val="Heading4"/>
        <w:rPr>
          <w:rFonts w:cstheme="majorHAnsi"/>
          <w:lang w:val="en-US"/>
        </w:rPr>
      </w:pPr>
      <w:proofErr w:type="spellStart"/>
      <w:r w:rsidRPr="00D5653B">
        <w:rPr>
          <w:rFonts w:cstheme="majorHAnsi"/>
          <w:lang w:val="en-US"/>
        </w:rPr>
        <w:t>Thêm</w:t>
      </w:r>
      <w:proofErr w:type="spellEnd"/>
      <w:r w:rsidRPr="00D5653B">
        <w:rPr>
          <w:rFonts w:cstheme="majorHAnsi"/>
          <w:lang w:val="en-US"/>
        </w:rPr>
        <w:t xml:space="preserve"> </w:t>
      </w:r>
      <w:proofErr w:type="spellStart"/>
      <w:r w:rsidRPr="00D5653B">
        <w:rPr>
          <w:rFonts w:cstheme="majorHAnsi"/>
          <w:lang w:val="en-US"/>
        </w:rPr>
        <w:t>nhân</w:t>
      </w:r>
      <w:proofErr w:type="spellEnd"/>
      <w:r w:rsidRPr="00D5653B">
        <w:rPr>
          <w:rFonts w:cstheme="majorHAnsi"/>
          <w:lang w:val="en-US"/>
        </w:rPr>
        <w:t xml:space="preserve"> </w:t>
      </w:r>
      <w:proofErr w:type="spellStart"/>
      <w:r w:rsidRPr="00D5653B">
        <w:rPr>
          <w:rFonts w:cstheme="majorHAnsi"/>
          <w:lang w:val="en-US"/>
        </w:rPr>
        <w:t>viên</w:t>
      </w:r>
      <w:proofErr w:type="spellEnd"/>
    </w:p>
    <w:p w14:paraId="147F9AB8" w14:textId="77777777" w:rsidR="00302E16" w:rsidRDefault="00AC2122" w:rsidP="00302E16">
      <w:pPr>
        <w:keepNext/>
        <w:ind w:left="1411" w:right="1123"/>
        <w:jc w:val="center"/>
      </w:pPr>
      <w:r w:rsidRPr="00D5653B">
        <w:rPr>
          <w:rFonts w:asciiTheme="majorHAnsi" w:hAnsiTheme="majorHAnsi" w:cstheme="majorHAnsi"/>
          <w:noProof/>
          <w:lang w:val="en-US"/>
        </w:rPr>
        <w:drawing>
          <wp:inline distT="0" distB="0" distL="0" distR="0" wp14:anchorId="3137BF2A" wp14:editId="15DE788A">
            <wp:extent cx="5486400" cy="3397674"/>
            <wp:effectExtent l="0" t="0" r="0" b="0"/>
            <wp:docPr id="42" name="Picture 42" descr="F:\Khoa\bt\DoAn1\Sequence Diagram\Thêm nhân viê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F:\Khoa\bt\DoAn1\Sequence Diagram\Thêm nhân viên.png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3976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8A32BD" w14:textId="1689B3AC" w:rsidR="00F87E5E" w:rsidRDefault="00302E16" w:rsidP="00302E16">
      <w:pPr>
        <w:pStyle w:val="Caption"/>
        <w:ind w:left="0"/>
        <w:jc w:val="center"/>
      </w:pPr>
      <w:bookmarkStart w:id="310" w:name="_Toc106818878"/>
      <w:proofErr w:type="spellStart"/>
      <w:r>
        <w:t>Hình</w:t>
      </w:r>
      <w:proofErr w:type="spellEnd"/>
      <w:r>
        <w:t xml:space="preserve">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3</w:t>
      </w:r>
      <w:r>
        <w:fldChar w:fldCharType="end"/>
      </w:r>
      <w:r>
        <w:t>.</w:t>
      </w:r>
      <w:r w:rsidR="005734A4">
        <w:fldChar w:fldCharType="begin"/>
      </w:r>
      <w:r w:rsidR="005734A4">
        <w:instrText xml:space="preserve"> SEQ Hình \* ARABIC \s 1 </w:instrText>
      </w:r>
      <w:r w:rsidR="005734A4">
        <w:fldChar w:fldCharType="separate"/>
      </w:r>
      <w:r w:rsidR="005734A4">
        <w:rPr>
          <w:noProof/>
        </w:rPr>
        <w:t>60</w:t>
      </w:r>
      <w:r w:rsidR="005734A4">
        <w:fldChar w:fldCharType="end"/>
      </w:r>
      <w:r>
        <w:rPr>
          <w:lang w:val="en-US"/>
        </w:rPr>
        <w:t xml:space="preserve"> </w:t>
      </w:r>
      <w:proofErr w:type="spellStart"/>
      <w:r w:rsidRPr="00C964B4">
        <w:rPr>
          <w:lang w:val="en-US"/>
        </w:rPr>
        <w:t>Sơ</w:t>
      </w:r>
      <w:proofErr w:type="spellEnd"/>
      <w:r w:rsidRPr="00C964B4">
        <w:rPr>
          <w:lang w:val="en-US"/>
        </w:rPr>
        <w:t xml:space="preserve"> đồ </w:t>
      </w:r>
      <w:proofErr w:type="spellStart"/>
      <w:r w:rsidRPr="00C964B4">
        <w:rPr>
          <w:lang w:val="en-US"/>
        </w:rPr>
        <w:t>tuần</w:t>
      </w:r>
      <w:proofErr w:type="spellEnd"/>
      <w:r w:rsidRPr="00C964B4">
        <w:rPr>
          <w:lang w:val="en-US"/>
        </w:rPr>
        <w:t xml:space="preserve"> </w:t>
      </w:r>
      <w:proofErr w:type="spellStart"/>
      <w:r w:rsidRPr="00C964B4">
        <w:rPr>
          <w:lang w:val="en-US"/>
        </w:rPr>
        <w:t>tự</w:t>
      </w:r>
      <w:proofErr w:type="spellEnd"/>
      <w:r w:rsidRPr="00C964B4">
        <w:rPr>
          <w:lang w:val="en-US"/>
        </w:rPr>
        <w:t xml:space="preserve"> </w:t>
      </w:r>
      <w:proofErr w:type="spellStart"/>
      <w:r w:rsidRPr="00C964B4">
        <w:rPr>
          <w:lang w:val="en-US"/>
        </w:rPr>
        <w:t>Thêm</w:t>
      </w:r>
      <w:proofErr w:type="spellEnd"/>
      <w:r w:rsidRPr="00C964B4">
        <w:rPr>
          <w:lang w:val="en-US"/>
        </w:rPr>
        <w:t xml:space="preserve"> </w:t>
      </w:r>
      <w:proofErr w:type="spellStart"/>
      <w:r w:rsidRPr="00C964B4">
        <w:rPr>
          <w:lang w:val="en-US"/>
        </w:rPr>
        <w:t>nhân</w:t>
      </w:r>
      <w:proofErr w:type="spellEnd"/>
      <w:r w:rsidRPr="00C964B4">
        <w:rPr>
          <w:lang w:val="en-US"/>
        </w:rPr>
        <w:t xml:space="preserve"> </w:t>
      </w:r>
      <w:proofErr w:type="spellStart"/>
      <w:r w:rsidRPr="00C964B4">
        <w:rPr>
          <w:lang w:val="en-US"/>
        </w:rPr>
        <w:t>viên</w:t>
      </w:r>
      <w:bookmarkEnd w:id="310"/>
      <w:proofErr w:type="spellEnd"/>
    </w:p>
    <w:p w14:paraId="4D540B98" w14:textId="275D3C0E" w:rsidR="002D022D" w:rsidRDefault="002D022D" w:rsidP="00F87E5E">
      <w:pPr>
        <w:pStyle w:val="Caption"/>
        <w:jc w:val="center"/>
      </w:pPr>
    </w:p>
    <w:p w14:paraId="34D0B9BC" w14:textId="3E85F70E" w:rsidR="007B6C59" w:rsidRPr="00D5653B" w:rsidRDefault="007B6C59" w:rsidP="0030117C">
      <w:pPr>
        <w:pStyle w:val="Heading4"/>
        <w:rPr>
          <w:rFonts w:cstheme="majorHAnsi"/>
          <w:lang w:val="en-US"/>
        </w:rPr>
      </w:pPr>
      <w:proofErr w:type="spellStart"/>
      <w:r w:rsidRPr="00D5653B">
        <w:rPr>
          <w:rFonts w:cstheme="majorHAnsi"/>
          <w:lang w:val="en-US"/>
        </w:rPr>
        <w:lastRenderedPageBreak/>
        <w:t>Xóa</w:t>
      </w:r>
      <w:proofErr w:type="spellEnd"/>
      <w:r w:rsidRPr="00D5653B">
        <w:rPr>
          <w:rFonts w:cstheme="majorHAnsi"/>
          <w:lang w:val="en-US"/>
        </w:rPr>
        <w:t xml:space="preserve"> </w:t>
      </w:r>
      <w:proofErr w:type="spellStart"/>
      <w:r w:rsidRPr="00D5653B">
        <w:rPr>
          <w:rFonts w:cstheme="majorHAnsi"/>
          <w:lang w:val="en-US"/>
        </w:rPr>
        <w:t>nhân</w:t>
      </w:r>
      <w:proofErr w:type="spellEnd"/>
      <w:r w:rsidRPr="00D5653B">
        <w:rPr>
          <w:rFonts w:cstheme="majorHAnsi"/>
          <w:lang w:val="en-US"/>
        </w:rPr>
        <w:t xml:space="preserve"> </w:t>
      </w:r>
      <w:proofErr w:type="spellStart"/>
      <w:r w:rsidRPr="00D5653B">
        <w:rPr>
          <w:rFonts w:cstheme="majorHAnsi"/>
          <w:lang w:val="en-US"/>
        </w:rPr>
        <w:t>viên</w:t>
      </w:r>
      <w:proofErr w:type="spellEnd"/>
    </w:p>
    <w:p w14:paraId="39412A8E" w14:textId="77777777" w:rsidR="00302E16" w:rsidRDefault="003F1C16" w:rsidP="00302E16">
      <w:pPr>
        <w:keepNext/>
        <w:ind w:left="1411" w:right="1123"/>
        <w:jc w:val="both"/>
      </w:pPr>
      <w:r w:rsidRPr="00D5653B">
        <w:rPr>
          <w:rFonts w:asciiTheme="majorHAnsi" w:hAnsiTheme="majorHAnsi" w:cstheme="majorHAnsi"/>
          <w:noProof/>
          <w:lang w:val="en-US"/>
        </w:rPr>
        <w:drawing>
          <wp:inline distT="0" distB="0" distL="0" distR="0" wp14:anchorId="484AB8EF" wp14:editId="6900FF46">
            <wp:extent cx="5486400" cy="6473952"/>
            <wp:effectExtent l="0" t="0" r="0" b="3175"/>
            <wp:docPr id="5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64739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1A7C5E" w14:textId="785268FE" w:rsidR="009B4F11" w:rsidRDefault="00302E16" w:rsidP="00302E16">
      <w:pPr>
        <w:pStyle w:val="Caption"/>
        <w:ind w:left="0"/>
        <w:jc w:val="center"/>
      </w:pPr>
      <w:bookmarkStart w:id="311" w:name="_Toc106818879"/>
      <w:proofErr w:type="spellStart"/>
      <w:r>
        <w:t>Hình</w:t>
      </w:r>
      <w:proofErr w:type="spellEnd"/>
      <w:r>
        <w:t xml:space="preserve">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3</w:t>
      </w:r>
      <w:r>
        <w:fldChar w:fldCharType="end"/>
      </w:r>
      <w:r>
        <w:t>.</w:t>
      </w:r>
      <w:r w:rsidR="005734A4">
        <w:fldChar w:fldCharType="begin"/>
      </w:r>
      <w:r w:rsidR="005734A4">
        <w:instrText xml:space="preserve"> SEQ Hình \* ARABIC \s 1 </w:instrText>
      </w:r>
      <w:r w:rsidR="005734A4">
        <w:fldChar w:fldCharType="separate"/>
      </w:r>
      <w:r w:rsidR="005734A4">
        <w:rPr>
          <w:noProof/>
        </w:rPr>
        <w:t>61</w:t>
      </w:r>
      <w:r w:rsidR="005734A4">
        <w:fldChar w:fldCharType="end"/>
      </w:r>
      <w:r>
        <w:rPr>
          <w:lang w:val="en-US"/>
        </w:rPr>
        <w:t xml:space="preserve"> </w:t>
      </w:r>
      <w:proofErr w:type="spellStart"/>
      <w:r w:rsidRPr="003339BD">
        <w:rPr>
          <w:lang w:val="en-US"/>
        </w:rPr>
        <w:t>Sơ</w:t>
      </w:r>
      <w:proofErr w:type="spellEnd"/>
      <w:r w:rsidRPr="003339BD">
        <w:rPr>
          <w:lang w:val="en-US"/>
        </w:rPr>
        <w:t xml:space="preserve"> đồ </w:t>
      </w:r>
      <w:proofErr w:type="spellStart"/>
      <w:r w:rsidRPr="003339BD">
        <w:rPr>
          <w:lang w:val="en-US"/>
        </w:rPr>
        <w:t>tuần</w:t>
      </w:r>
      <w:proofErr w:type="spellEnd"/>
      <w:r w:rsidRPr="003339BD">
        <w:rPr>
          <w:lang w:val="en-US"/>
        </w:rPr>
        <w:t xml:space="preserve"> </w:t>
      </w:r>
      <w:proofErr w:type="spellStart"/>
      <w:r w:rsidRPr="003339BD">
        <w:rPr>
          <w:lang w:val="en-US"/>
        </w:rPr>
        <w:t>tự</w:t>
      </w:r>
      <w:proofErr w:type="spellEnd"/>
      <w:r w:rsidRPr="003339BD">
        <w:rPr>
          <w:lang w:val="en-US"/>
        </w:rPr>
        <w:t xml:space="preserve"> </w:t>
      </w:r>
      <w:proofErr w:type="spellStart"/>
      <w:r w:rsidRPr="003339BD">
        <w:rPr>
          <w:lang w:val="en-US"/>
        </w:rPr>
        <w:t>Xóa</w:t>
      </w:r>
      <w:proofErr w:type="spellEnd"/>
      <w:r w:rsidRPr="003339BD">
        <w:rPr>
          <w:lang w:val="en-US"/>
        </w:rPr>
        <w:t xml:space="preserve"> </w:t>
      </w:r>
      <w:proofErr w:type="spellStart"/>
      <w:r w:rsidRPr="003339BD">
        <w:rPr>
          <w:lang w:val="en-US"/>
        </w:rPr>
        <w:t>nhân</w:t>
      </w:r>
      <w:proofErr w:type="spellEnd"/>
      <w:r w:rsidRPr="003339BD">
        <w:rPr>
          <w:lang w:val="en-US"/>
        </w:rPr>
        <w:t xml:space="preserve"> </w:t>
      </w:r>
      <w:proofErr w:type="spellStart"/>
      <w:r w:rsidRPr="003339BD">
        <w:rPr>
          <w:lang w:val="en-US"/>
        </w:rPr>
        <w:t>viên</w:t>
      </w:r>
      <w:bookmarkEnd w:id="311"/>
      <w:proofErr w:type="spellEnd"/>
    </w:p>
    <w:p w14:paraId="46723EE2" w14:textId="0C649D09" w:rsidR="007B6C59" w:rsidRPr="00D5653B" w:rsidRDefault="007B6C59" w:rsidP="0030117C">
      <w:pPr>
        <w:pStyle w:val="Heading4"/>
        <w:rPr>
          <w:rFonts w:cstheme="majorHAnsi"/>
          <w:lang w:val="en-US"/>
        </w:rPr>
      </w:pPr>
      <w:proofErr w:type="spellStart"/>
      <w:r w:rsidRPr="00D5653B">
        <w:rPr>
          <w:rFonts w:cstheme="majorHAnsi"/>
          <w:lang w:val="en-US"/>
        </w:rPr>
        <w:lastRenderedPageBreak/>
        <w:t>Sửa</w:t>
      </w:r>
      <w:proofErr w:type="spellEnd"/>
      <w:r w:rsidRPr="00D5653B">
        <w:rPr>
          <w:rFonts w:cstheme="majorHAnsi"/>
          <w:lang w:val="en-US"/>
        </w:rPr>
        <w:t xml:space="preserve"> </w:t>
      </w:r>
      <w:proofErr w:type="spellStart"/>
      <w:r w:rsidRPr="00D5653B">
        <w:rPr>
          <w:rFonts w:cstheme="majorHAnsi"/>
          <w:lang w:val="en-US"/>
        </w:rPr>
        <w:t>nhân</w:t>
      </w:r>
      <w:proofErr w:type="spellEnd"/>
      <w:r w:rsidRPr="00D5653B">
        <w:rPr>
          <w:rFonts w:cstheme="majorHAnsi"/>
          <w:lang w:val="en-US"/>
        </w:rPr>
        <w:t xml:space="preserve"> </w:t>
      </w:r>
      <w:proofErr w:type="spellStart"/>
      <w:r w:rsidRPr="00D5653B">
        <w:rPr>
          <w:rFonts w:cstheme="majorHAnsi"/>
          <w:lang w:val="en-US"/>
        </w:rPr>
        <w:t>viên</w:t>
      </w:r>
      <w:proofErr w:type="spellEnd"/>
    </w:p>
    <w:p w14:paraId="703257AC" w14:textId="77777777" w:rsidR="00E8654D" w:rsidRDefault="00AC2122" w:rsidP="00E8654D">
      <w:pPr>
        <w:keepNext/>
        <w:ind w:left="1411" w:right="1123"/>
        <w:jc w:val="center"/>
      </w:pPr>
      <w:r w:rsidRPr="00D5653B">
        <w:rPr>
          <w:rFonts w:asciiTheme="majorHAnsi" w:hAnsiTheme="majorHAnsi" w:cstheme="majorHAnsi"/>
          <w:noProof/>
          <w:lang w:val="en-US"/>
        </w:rPr>
        <w:drawing>
          <wp:inline distT="0" distB="0" distL="0" distR="0" wp14:anchorId="326D534C" wp14:editId="0BB5EB92">
            <wp:extent cx="4816549" cy="5292339"/>
            <wp:effectExtent l="0" t="0" r="3175" b="3810"/>
            <wp:docPr id="45" name="Picture 45" descr="F:\Khoa\bt\DoAn1\Sequence Diagram\Sửa nhân viê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F:\Khoa\bt\DoAn1\Sequence Diagram\Sửa nhân viên.png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4242" cy="5300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40BDAE" w14:textId="0A7269ED" w:rsidR="009B4F11" w:rsidRDefault="00E8654D" w:rsidP="00E8654D">
      <w:pPr>
        <w:pStyle w:val="Caption"/>
        <w:ind w:left="0"/>
        <w:jc w:val="center"/>
      </w:pPr>
      <w:bookmarkStart w:id="312" w:name="_Toc106818880"/>
      <w:proofErr w:type="spellStart"/>
      <w:r>
        <w:t>Hình</w:t>
      </w:r>
      <w:proofErr w:type="spellEnd"/>
      <w:r>
        <w:t xml:space="preserve">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3</w:t>
      </w:r>
      <w:r>
        <w:fldChar w:fldCharType="end"/>
      </w:r>
      <w:r>
        <w:t>.</w:t>
      </w:r>
      <w:r w:rsidR="005734A4">
        <w:fldChar w:fldCharType="begin"/>
      </w:r>
      <w:r w:rsidR="005734A4">
        <w:instrText xml:space="preserve"> SEQ Hình \* ARABIC \s 1 </w:instrText>
      </w:r>
      <w:r w:rsidR="005734A4">
        <w:fldChar w:fldCharType="separate"/>
      </w:r>
      <w:r w:rsidR="005734A4">
        <w:rPr>
          <w:noProof/>
        </w:rPr>
        <w:t>62</w:t>
      </w:r>
      <w:r w:rsidR="005734A4">
        <w:fldChar w:fldCharType="end"/>
      </w:r>
      <w:r>
        <w:rPr>
          <w:lang w:val="en-US"/>
        </w:rPr>
        <w:t xml:space="preserve"> </w:t>
      </w:r>
      <w:proofErr w:type="spellStart"/>
      <w:r w:rsidRPr="006276B8">
        <w:rPr>
          <w:lang w:val="en-US"/>
        </w:rPr>
        <w:t>Sơ</w:t>
      </w:r>
      <w:proofErr w:type="spellEnd"/>
      <w:r w:rsidRPr="006276B8">
        <w:rPr>
          <w:lang w:val="en-US"/>
        </w:rPr>
        <w:t xml:space="preserve"> đồ </w:t>
      </w:r>
      <w:proofErr w:type="spellStart"/>
      <w:r w:rsidRPr="006276B8">
        <w:rPr>
          <w:lang w:val="en-US"/>
        </w:rPr>
        <w:t>tuần</w:t>
      </w:r>
      <w:proofErr w:type="spellEnd"/>
      <w:r w:rsidRPr="006276B8">
        <w:rPr>
          <w:lang w:val="en-US"/>
        </w:rPr>
        <w:t xml:space="preserve"> </w:t>
      </w:r>
      <w:proofErr w:type="spellStart"/>
      <w:r w:rsidRPr="006276B8">
        <w:rPr>
          <w:lang w:val="en-US"/>
        </w:rPr>
        <w:t>tự</w:t>
      </w:r>
      <w:proofErr w:type="spellEnd"/>
      <w:r w:rsidRPr="006276B8">
        <w:rPr>
          <w:lang w:val="en-US"/>
        </w:rPr>
        <w:t xml:space="preserve"> </w:t>
      </w:r>
      <w:proofErr w:type="spellStart"/>
      <w:r w:rsidRPr="006276B8">
        <w:rPr>
          <w:lang w:val="en-US"/>
        </w:rPr>
        <w:t>Sửa</w:t>
      </w:r>
      <w:proofErr w:type="spellEnd"/>
      <w:r w:rsidRPr="006276B8">
        <w:rPr>
          <w:lang w:val="en-US"/>
        </w:rPr>
        <w:t xml:space="preserve"> </w:t>
      </w:r>
      <w:proofErr w:type="spellStart"/>
      <w:r w:rsidRPr="006276B8">
        <w:rPr>
          <w:lang w:val="en-US"/>
        </w:rPr>
        <w:t>nhân</w:t>
      </w:r>
      <w:proofErr w:type="spellEnd"/>
      <w:r w:rsidRPr="006276B8">
        <w:rPr>
          <w:lang w:val="en-US"/>
        </w:rPr>
        <w:t xml:space="preserve"> </w:t>
      </w:r>
      <w:proofErr w:type="spellStart"/>
      <w:r w:rsidRPr="006276B8">
        <w:rPr>
          <w:lang w:val="en-US"/>
        </w:rPr>
        <w:t>viên</w:t>
      </w:r>
      <w:bookmarkEnd w:id="312"/>
      <w:proofErr w:type="spellEnd"/>
    </w:p>
    <w:p w14:paraId="3072B725" w14:textId="2B96B16E" w:rsidR="007B6C59" w:rsidRPr="00D5653B" w:rsidRDefault="007B6C59" w:rsidP="00CD3F94">
      <w:pPr>
        <w:ind w:left="1411" w:right="1123"/>
        <w:jc w:val="both"/>
        <w:rPr>
          <w:rFonts w:asciiTheme="majorHAnsi" w:hAnsiTheme="majorHAnsi" w:cstheme="majorHAnsi"/>
          <w:lang w:val="en-US"/>
        </w:rPr>
      </w:pPr>
    </w:p>
    <w:p w14:paraId="279F0730" w14:textId="72353061" w:rsidR="00FA2789" w:rsidRDefault="00FA2789" w:rsidP="0030117C">
      <w:pPr>
        <w:pStyle w:val="Heading4"/>
        <w:rPr>
          <w:rFonts w:cstheme="majorHAnsi"/>
          <w:lang w:val="en-US"/>
        </w:rPr>
      </w:pPr>
      <w:r w:rsidRPr="00FA2789">
        <w:rPr>
          <w:rFonts w:cstheme="majorHAnsi"/>
          <w:lang w:val="en-US"/>
        </w:rPr>
        <w:lastRenderedPageBreak/>
        <w:t>Quả</w:t>
      </w:r>
      <w:r w:rsidR="00CC41ED">
        <w:rPr>
          <w:rFonts w:cstheme="majorHAnsi"/>
          <w:lang w:val="en-US"/>
        </w:rPr>
        <w:t>n lý banner</w:t>
      </w:r>
    </w:p>
    <w:p w14:paraId="0A483CB0" w14:textId="77777777" w:rsidR="00E8654D" w:rsidRDefault="00893417" w:rsidP="00E8654D">
      <w:pPr>
        <w:keepNext/>
        <w:ind w:left="0"/>
        <w:jc w:val="center"/>
      </w:pPr>
      <w:r>
        <w:rPr>
          <w:noProof/>
          <w:lang w:val="en-US"/>
        </w:rPr>
        <w:drawing>
          <wp:inline distT="0" distB="0" distL="0" distR="0" wp14:anchorId="794B4771" wp14:editId="4D6FDF5E">
            <wp:extent cx="5943600" cy="4232686"/>
            <wp:effectExtent l="0" t="0" r="0" b="0"/>
            <wp:docPr id="4157" name="Picture 4157" descr="F:\Khoa\bt\DoAn1\Sequence Diagram\Xem bann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F:\Khoa\bt\DoAn1\Sequence Diagram\Xem banner.png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0398" cy="42375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777309" w14:textId="6488D0CD" w:rsidR="00893417" w:rsidRDefault="00E8654D" w:rsidP="00E8654D">
      <w:pPr>
        <w:pStyle w:val="Caption"/>
        <w:ind w:left="0"/>
        <w:jc w:val="center"/>
      </w:pPr>
      <w:bookmarkStart w:id="313" w:name="_Toc106818881"/>
      <w:proofErr w:type="spellStart"/>
      <w:r>
        <w:t>Hình</w:t>
      </w:r>
      <w:proofErr w:type="spellEnd"/>
      <w:r>
        <w:t xml:space="preserve">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3</w:t>
      </w:r>
      <w:r>
        <w:fldChar w:fldCharType="end"/>
      </w:r>
      <w:r>
        <w:t>.</w:t>
      </w:r>
      <w:r w:rsidR="005734A4">
        <w:fldChar w:fldCharType="begin"/>
      </w:r>
      <w:r w:rsidR="005734A4">
        <w:instrText xml:space="preserve"> SEQ Hình \* ARABIC \s 1 </w:instrText>
      </w:r>
      <w:r w:rsidR="005734A4">
        <w:fldChar w:fldCharType="separate"/>
      </w:r>
      <w:r w:rsidR="005734A4">
        <w:rPr>
          <w:noProof/>
        </w:rPr>
        <w:t>63</w:t>
      </w:r>
      <w:r w:rsidR="005734A4">
        <w:fldChar w:fldCharType="end"/>
      </w:r>
      <w:r>
        <w:rPr>
          <w:lang w:val="en-US"/>
        </w:rPr>
        <w:t xml:space="preserve"> </w:t>
      </w:r>
      <w:proofErr w:type="spellStart"/>
      <w:r w:rsidRPr="0081635D">
        <w:rPr>
          <w:lang w:val="en-US"/>
        </w:rPr>
        <w:t>Sơ</w:t>
      </w:r>
      <w:proofErr w:type="spellEnd"/>
      <w:r w:rsidRPr="0081635D">
        <w:rPr>
          <w:lang w:val="en-US"/>
        </w:rPr>
        <w:t xml:space="preserve"> đồ </w:t>
      </w:r>
      <w:proofErr w:type="spellStart"/>
      <w:r w:rsidRPr="0081635D">
        <w:rPr>
          <w:lang w:val="en-US"/>
        </w:rPr>
        <w:t>tuần</w:t>
      </w:r>
      <w:proofErr w:type="spellEnd"/>
      <w:r w:rsidRPr="0081635D">
        <w:rPr>
          <w:lang w:val="en-US"/>
        </w:rPr>
        <w:t xml:space="preserve"> </w:t>
      </w:r>
      <w:proofErr w:type="spellStart"/>
      <w:r w:rsidRPr="0081635D">
        <w:rPr>
          <w:lang w:val="en-US"/>
        </w:rPr>
        <w:t>tự</w:t>
      </w:r>
      <w:proofErr w:type="spellEnd"/>
      <w:r w:rsidRPr="0081635D">
        <w:rPr>
          <w:lang w:val="en-US"/>
        </w:rPr>
        <w:t xml:space="preserve"> </w:t>
      </w:r>
      <w:proofErr w:type="spellStart"/>
      <w:r w:rsidRPr="0081635D">
        <w:rPr>
          <w:lang w:val="en-US"/>
        </w:rPr>
        <w:t>Xem</w:t>
      </w:r>
      <w:proofErr w:type="spellEnd"/>
      <w:r w:rsidRPr="0081635D">
        <w:rPr>
          <w:lang w:val="en-US"/>
        </w:rPr>
        <w:t xml:space="preserve"> chi </w:t>
      </w:r>
      <w:proofErr w:type="spellStart"/>
      <w:r w:rsidRPr="0081635D">
        <w:rPr>
          <w:lang w:val="en-US"/>
        </w:rPr>
        <w:t>tiết</w:t>
      </w:r>
      <w:proofErr w:type="spellEnd"/>
      <w:r w:rsidRPr="0081635D">
        <w:rPr>
          <w:lang w:val="en-US"/>
        </w:rPr>
        <w:t xml:space="preserve"> banner</w:t>
      </w:r>
      <w:bookmarkEnd w:id="313"/>
    </w:p>
    <w:p w14:paraId="739AAADF" w14:textId="77777777" w:rsidR="00E8654D" w:rsidRDefault="002F33CA" w:rsidP="00E8654D">
      <w:pPr>
        <w:keepNext/>
        <w:ind w:left="0"/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1CB5EB07" wp14:editId="6B8570A7">
            <wp:extent cx="5820894" cy="5082363"/>
            <wp:effectExtent l="0" t="0" r="8890" b="4445"/>
            <wp:docPr id="64" name="Picture 64" descr="F:\Khoa\bt\DoAn1\Sequence Diagram\Xóa bann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1" descr="F:\Khoa\bt\DoAn1\Sequence Diagram\Xóa banner.png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0874" cy="50910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32F482" w14:textId="049FB5F8" w:rsidR="002F33CA" w:rsidRDefault="00893417" w:rsidP="00E8654D">
      <w:pPr>
        <w:pStyle w:val="Caption"/>
        <w:ind w:left="0"/>
        <w:jc w:val="center"/>
      </w:pPr>
      <w:bookmarkStart w:id="314" w:name="_Toc106818882"/>
      <w:proofErr w:type="spellStart"/>
      <w:r>
        <w:t>Hình</w:t>
      </w:r>
      <w:proofErr w:type="spellEnd"/>
      <w:r>
        <w:t xml:space="preserve"> </w:t>
      </w:r>
      <w:r w:rsidR="00E8654D">
        <w:fldChar w:fldCharType="begin"/>
      </w:r>
      <w:r w:rsidR="00E8654D">
        <w:instrText xml:space="preserve"> STYLEREF 1 \s </w:instrText>
      </w:r>
      <w:r w:rsidR="00E8654D">
        <w:fldChar w:fldCharType="separate"/>
      </w:r>
      <w:r w:rsidR="00E8654D">
        <w:rPr>
          <w:noProof/>
        </w:rPr>
        <w:t>3</w:t>
      </w:r>
      <w:r w:rsidR="00E8654D">
        <w:fldChar w:fldCharType="end"/>
      </w:r>
      <w:r w:rsidR="00E8654D">
        <w:t>.</w:t>
      </w:r>
      <w:r w:rsidR="005734A4">
        <w:fldChar w:fldCharType="begin"/>
      </w:r>
      <w:r w:rsidR="005734A4">
        <w:instrText xml:space="preserve"> SEQ Hình \* ARABIC \s 1 </w:instrText>
      </w:r>
      <w:r w:rsidR="005734A4">
        <w:fldChar w:fldCharType="separate"/>
      </w:r>
      <w:r w:rsidR="005734A4">
        <w:rPr>
          <w:noProof/>
        </w:rPr>
        <w:t>64</w:t>
      </w:r>
      <w:r w:rsidR="005734A4">
        <w:fldChar w:fldCharType="end"/>
      </w:r>
      <w:r w:rsidR="00CE51E1">
        <w:rPr>
          <w:lang w:val="en-US"/>
        </w:rPr>
        <w:t xml:space="preserve"> </w:t>
      </w:r>
      <w:proofErr w:type="spellStart"/>
      <w:r w:rsidRPr="001B50FA">
        <w:rPr>
          <w:lang w:val="en-US"/>
        </w:rPr>
        <w:t>Sơ</w:t>
      </w:r>
      <w:proofErr w:type="spellEnd"/>
      <w:r w:rsidRPr="001B50FA">
        <w:rPr>
          <w:lang w:val="en-US"/>
        </w:rPr>
        <w:t xml:space="preserve"> đồ </w:t>
      </w:r>
      <w:proofErr w:type="spellStart"/>
      <w:r w:rsidRPr="001B50FA">
        <w:rPr>
          <w:lang w:val="en-US"/>
        </w:rPr>
        <w:t>tuần</w:t>
      </w:r>
      <w:proofErr w:type="spellEnd"/>
      <w:r w:rsidRPr="001B50FA">
        <w:rPr>
          <w:lang w:val="en-US"/>
        </w:rPr>
        <w:t xml:space="preserve"> </w:t>
      </w:r>
      <w:proofErr w:type="spellStart"/>
      <w:r w:rsidRPr="001B50FA">
        <w:rPr>
          <w:lang w:val="en-US"/>
        </w:rPr>
        <w:t>tự</w:t>
      </w:r>
      <w:proofErr w:type="spellEnd"/>
      <w:r>
        <w:rPr>
          <w:lang w:val="en-US"/>
        </w:rPr>
        <w:t xml:space="preserve"> </w:t>
      </w:r>
      <w:proofErr w:type="spellStart"/>
      <w:r w:rsidR="00E8654D" w:rsidRPr="001B50FA">
        <w:rPr>
          <w:lang w:val="en-US"/>
        </w:rPr>
        <w:t>Xóa</w:t>
      </w:r>
      <w:proofErr w:type="spellEnd"/>
      <w:r>
        <w:rPr>
          <w:lang w:val="en-US"/>
        </w:rPr>
        <w:t xml:space="preserve"> banner</w:t>
      </w:r>
      <w:bookmarkEnd w:id="314"/>
    </w:p>
    <w:p w14:paraId="6FEF92C2" w14:textId="77777777" w:rsidR="000810CD" w:rsidRDefault="00CC41ED" w:rsidP="000810CD">
      <w:pPr>
        <w:keepNext/>
        <w:ind w:left="0"/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744158E7" wp14:editId="4D71FA93">
            <wp:extent cx="5911702" cy="5677815"/>
            <wp:effectExtent l="0" t="0" r="0" b="0"/>
            <wp:docPr id="66" name="Picture 66" descr="F:\Khoa\bt\DoAn1\Sequence Diagram\Thêm bann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3" descr="F:\Khoa\bt\DoAn1\Sequence Diagram\Thêm banner.png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6365" cy="56822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C9D522" w14:textId="1A09A6E6" w:rsidR="00CC41ED" w:rsidRDefault="000810CD" w:rsidP="000810CD">
      <w:pPr>
        <w:pStyle w:val="Caption"/>
        <w:ind w:left="0"/>
        <w:jc w:val="center"/>
      </w:pPr>
      <w:bookmarkStart w:id="315" w:name="_Toc106818883"/>
      <w:proofErr w:type="spellStart"/>
      <w:r>
        <w:t>Hình</w:t>
      </w:r>
      <w:proofErr w:type="spellEnd"/>
      <w:r>
        <w:t xml:space="preserve"> </w:t>
      </w:r>
      <w:r w:rsidR="009C34C1">
        <w:fldChar w:fldCharType="begin"/>
      </w:r>
      <w:r w:rsidR="009C34C1">
        <w:instrText xml:space="preserve"> STYLEREF 1 \s </w:instrText>
      </w:r>
      <w:r w:rsidR="009C34C1">
        <w:fldChar w:fldCharType="separate"/>
      </w:r>
      <w:r w:rsidR="009C34C1">
        <w:rPr>
          <w:noProof/>
        </w:rPr>
        <w:t>3</w:t>
      </w:r>
      <w:r w:rsidR="009C34C1">
        <w:fldChar w:fldCharType="end"/>
      </w:r>
      <w:r w:rsidR="009C34C1">
        <w:t>.</w:t>
      </w:r>
      <w:r w:rsidR="005734A4">
        <w:fldChar w:fldCharType="begin"/>
      </w:r>
      <w:r w:rsidR="005734A4">
        <w:instrText xml:space="preserve"> SEQ Hình \* ARABIC \s 1 </w:instrText>
      </w:r>
      <w:r w:rsidR="005734A4">
        <w:fldChar w:fldCharType="separate"/>
      </w:r>
      <w:r w:rsidR="005734A4">
        <w:rPr>
          <w:noProof/>
        </w:rPr>
        <w:t>65</w:t>
      </w:r>
      <w:r w:rsidR="005734A4">
        <w:fldChar w:fldCharType="end"/>
      </w:r>
      <w:r>
        <w:rPr>
          <w:lang w:val="en-US"/>
        </w:rPr>
        <w:t xml:space="preserve"> </w:t>
      </w:r>
      <w:proofErr w:type="spellStart"/>
      <w:r w:rsidRPr="00C25275">
        <w:rPr>
          <w:lang w:val="en-US"/>
        </w:rPr>
        <w:t>Sơ</w:t>
      </w:r>
      <w:proofErr w:type="spellEnd"/>
      <w:r w:rsidRPr="00C25275">
        <w:rPr>
          <w:lang w:val="en-US"/>
        </w:rPr>
        <w:t xml:space="preserve"> đồ </w:t>
      </w:r>
      <w:proofErr w:type="spellStart"/>
      <w:r w:rsidRPr="00C25275">
        <w:rPr>
          <w:lang w:val="en-US"/>
        </w:rPr>
        <w:t>tuần</w:t>
      </w:r>
      <w:proofErr w:type="spellEnd"/>
      <w:r w:rsidRPr="00C25275">
        <w:rPr>
          <w:lang w:val="en-US"/>
        </w:rPr>
        <w:t xml:space="preserve"> </w:t>
      </w:r>
      <w:proofErr w:type="spellStart"/>
      <w:r w:rsidRPr="00C25275">
        <w:rPr>
          <w:lang w:val="en-US"/>
        </w:rPr>
        <w:t>tự</w:t>
      </w:r>
      <w:proofErr w:type="spellEnd"/>
      <w:r w:rsidRPr="00C25275">
        <w:rPr>
          <w:lang w:val="en-US"/>
        </w:rPr>
        <w:t xml:space="preserve"> </w:t>
      </w:r>
      <w:proofErr w:type="spellStart"/>
      <w:r w:rsidRPr="00C25275">
        <w:rPr>
          <w:lang w:val="en-US"/>
        </w:rPr>
        <w:t>Thêm</w:t>
      </w:r>
      <w:proofErr w:type="spellEnd"/>
      <w:r w:rsidRPr="00C25275">
        <w:rPr>
          <w:lang w:val="en-US"/>
        </w:rPr>
        <w:t xml:space="preserve"> banner</w:t>
      </w:r>
      <w:bookmarkEnd w:id="315"/>
    </w:p>
    <w:p w14:paraId="042C2C10" w14:textId="77777777" w:rsidR="00D0111B" w:rsidRPr="00D0111B" w:rsidRDefault="00D0111B" w:rsidP="00D0111B">
      <w:pPr>
        <w:rPr>
          <w:lang w:val="en-US"/>
        </w:rPr>
      </w:pPr>
    </w:p>
    <w:p w14:paraId="49D1C57A" w14:textId="7DAEC6EF" w:rsidR="00FA2789" w:rsidRDefault="00FA2789" w:rsidP="0030117C">
      <w:pPr>
        <w:pStyle w:val="Heading4"/>
        <w:rPr>
          <w:rFonts w:cstheme="majorHAnsi"/>
          <w:lang w:val="en-US"/>
        </w:rPr>
      </w:pPr>
      <w:r w:rsidRPr="00FA2789">
        <w:rPr>
          <w:rFonts w:cstheme="majorHAnsi"/>
          <w:lang w:val="en-US"/>
        </w:rPr>
        <w:lastRenderedPageBreak/>
        <w:t xml:space="preserve">Quản lý </w:t>
      </w:r>
      <w:proofErr w:type="spellStart"/>
      <w:r w:rsidRPr="00FA2789">
        <w:rPr>
          <w:rFonts w:cstheme="majorHAnsi"/>
          <w:lang w:val="en-US"/>
        </w:rPr>
        <w:t>khuyến</w:t>
      </w:r>
      <w:proofErr w:type="spellEnd"/>
      <w:r w:rsidRPr="00FA2789">
        <w:rPr>
          <w:rFonts w:cstheme="majorHAnsi"/>
          <w:lang w:val="en-US"/>
        </w:rPr>
        <w:t xml:space="preserve"> </w:t>
      </w:r>
      <w:proofErr w:type="spellStart"/>
      <w:r w:rsidRPr="00FA2789">
        <w:rPr>
          <w:rFonts w:cstheme="majorHAnsi"/>
          <w:lang w:val="en-US"/>
        </w:rPr>
        <w:t>mãi</w:t>
      </w:r>
      <w:proofErr w:type="spellEnd"/>
      <w:r w:rsidRPr="00FA2789">
        <w:rPr>
          <w:rFonts w:cstheme="majorHAnsi"/>
          <w:lang w:val="en-US"/>
        </w:rPr>
        <w:t xml:space="preserve"> </w:t>
      </w:r>
    </w:p>
    <w:p w14:paraId="3D0BD7A4" w14:textId="77777777" w:rsidR="000810CD" w:rsidRDefault="00893417" w:rsidP="000810CD">
      <w:pPr>
        <w:keepNext/>
        <w:ind w:left="0"/>
        <w:jc w:val="center"/>
      </w:pPr>
      <w:r>
        <w:rPr>
          <w:noProof/>
          <w:lang w:val="en-US"/>
        </w:rPr>
        <w:drawing>
          <wp:inline distT="0" distB="0" distL="0" distR="0" wp14:anchorId="2AA0496D" wp14:editId="407961C7">
            <wp:extent cx="5869172" cy="4179683"/>
            <wp:effectExtent l="0" t="0" r="0" b="0"/>
            <wp:docPr id="4159" name="Picture 4159" descr="F:\Khoa\bt\DoAn1\Sequence Diagram\Xem discou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 descr="F:\Khoa\bt\DoAn1\Sequence Diagram\Xem discount.png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2020" cy="41888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08A9E4" w14:textId="2E479B25" w:rsidR="00893417" w:rsidRDefault="000810CD" w:rsidP="000810CD">
      <w:pPr>
        <w:pStyle w:val="Caption"/>
        <w:ind w:left="0"/>
        <w:jc w:val="center"/>
      </w:pPr>
      <w:bookmarkStart w:id="316" w:name="_Toc106818884"/>
      <w:proofErr w:type="spellStart"/>
      <w:r>
        <w:t>Hình</w:t>
      </w:r>
      <w:proofErr w:type="spellEnd"/>
      <w:r>
        <w:t xml:space="preserve"> </w:t>
      </w:r>
      <w:r w:rsidR="009C34C1">
        <w:fldChar w:fldCharType="begin"/>
      </w:r>
      <w:r w:rsidR="009C34C1">
        <w:instrText xml:space="preserve"> STYLEREF 1 \s </w:instrText>
      </w:r>
      <w:r w:rsidR="009C34C1">
        <w:fldChar w:fldCharType="separate"/>
      </w:r>
      <w:r w:rsidR="009C34C1">
        <w:rPr>
          <w:noProof/>
        </w:rPr>
        <w:t>3</w:t>
      </w:r>
      <w:r w:rsidR="009C34C1">
        <w:fldChar w:fldCharType="end"/>
      </w:r>
      <w:r w:rsidR="009C34C1">
        <w:t>.</w:t>
      </w:r>
      <w:r w:rsidR="005734A4">
        <w:fldChar w:fldCharType="begin"/>
      </w:r>
      <w:r w:rsidR="005734A4">
        <w:instrText xml:space="preserve"> SEQ Hình \* ARABIC \s 1 </w:instrText>
      </w:r>
      <w:r w:rsidR="005734A4">
        <w:fldChar w:fldCharType="separate"/>
      </w:r>
      <w:r w:rsidR="005734A4">
        <w:rPr>
          <w:noProof/>
        </w:rPr>
        <w:t>66</w:t>
      </w:r>
      <w:r w:rsidR="005734A4">
        <w:fldChar w:fldCharType="end"/>
      </w:r>
      <w:r>
        <w:rPr>
          <w:lang w:val="en-US"/>
        </w:rPr>
        <w:t xml:space="preserve"> </w:t>
      </w:r>
      <w:proofErr w:type="spellStart"/>
      <w:r w:rsidRPr="008304AB">
        <w:rPr>
          <w:lang w:val="en-US"/>
        </w:rPr>
        <w:t>Sơ</w:t>
      </w:r>
      <w:proofErr w:type="spellEnd"/>
      <w:r w:rsidRPr="008304AB">
        <w:rPr>
          <w:lang w:val="en-US"/>
        </w:rPr>
        <w:t xml:space="preserve"> đồ </w:t>
      </w:r>
      <w:proofErr w:type="spellStart"/>
      <w:r w:rsidRPr="008304AB">
        <w:rPr>
          <w:lang w:val="en-US"/>
        </w:rPr>
        <w:t>tuần</w:t>
      </w:r>
      <w:proofErr w:type="spellEnd"/>
      <w:r w:rsidRPr="008304AB">
        <w:rPr>
          <w:lang w:val="en-US"/>
        </w:rPr>
        <w:t xml:space="preserve"> </w:t>
      </w:r>
      <w:proofErr w:type="spellStart"/>
      <w:r w:rsidRPr="008304AB">
        <w:rPr>
          <w:lang w:val="en-US"/>
        </w:rPr>
        <w:t>tự</w:t>
      </w:r>
      <w:proofErr w:type="spellEnd"/>
      <w:r w:rsidRPr="008304AB">
        <w:rPr>
          <w:lang w:val="en-US"/>
        </w:rPr>
        <w:t xml:space="preserve"> </w:t>
      </w:r>
      <w:proofErr w:type="spellStart"/>
      <w:r w:rsidRPr="008304AB">
        <w:rPr>
          <w:lang w:val="en-US"/>
        </w:rPr>
        <w:t>Xem</w:t>
      </w:r>
      <w:proofErr w:type="spellEnd"/>
      <w:r w:rsidRPr="008304AB">
        <w:rPr>
          <w:lang w:val="en-US"/>
        </w:rPr>
        <w:t xml:space="preserve"> chi </w:t>
      </w:r>
      <w:proofErr w:type="spellStart"/>
      <w:r w:rsidRPr="008304AB">
        <w:rPr>
          <w:lang w:val="en-US"/>
        </w:rPr>
        <w:t>tiết</w:t>
      </w:r>
      <w:proofErr w:type="spellEnd"/>
      <w:r w:rsidRPr="008304AB">
        <w:rPr>
          <w:lang w:val="en-US"/>
        </w:rPr>
        <w:t xml:space="preserve"> </w:t>
      </w:r>
      <w:proofErr w:type="spellStart"/>
      <w:r w:rsidRPr="008304AB">
        <w:rPr>
          <w:lang w:val="en-US"/>
        </w:rPr>
        <w:t>khuyến</w:t>
      </w:r>
      <w:proofErr w:type="spellEnd"/>
      <w:r w:rsidRPr="008304AB">
        <w:rPr>
          <w:lang w:val="en-US"/>
        </w:rPr>
        <w:t xml:space="preserve"> </w:t>
      </w:r>
      <w:proofErr w:type="spellStart"/>
      <w:r w:rsidRPr="008304AB">
        <w:rPr>
          <w:lang w:val="en-US"/>
        </w:rPr>
        <w:t>mãi</w:t>
      </w:r>
      <w:bookmarkEnd w:id="316"/>
      <w:proofErr w:type="spellEnd"/>
    </w:p>
    <w:p w14:paraId="108A958A" w14:textId="77777777" w:rsidR="009C34C1" w:rsidRDefault="002F33CA" w:rsidP="009C34C1">
      <w:pPr>
        <w:keepNext/>
        <w:ind w:left="0"/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488FD0CD" wp14:editId="0673C47E">
            <wp:extent cx="5901070" cy="5152367"/>
            <wp:effectExtent l="0" t="0" r="4445" b="0"/>
            <wp:docPr id="65" name="Picture 65" descr="F:\Khoa\bt\DoAn1\Sequence Diagram\Xóa discou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7" descr="F:\Khoa\bt\DoAn1\Sequence Diagram\Xóa discount.png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4236" cy="51638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C5A8CE" w14:textId="75701E57" w:rsidR="002F33CA" w:rsidRDefault="00893417" w:rsidP="009C34C1">
      <w:pPr>
        <w:pStyle w:val="Caption"/>
        <w:ind w:left="0"/>
        <w:jc w:val="center"/>
      </w:pPr>
      <w:bookmarkStart w:id="317" w:name="_GoBack"/>
      <w:bookmarkStart w:id="318" w:name="_Toc106818885"/>
      <w:bookmarkEnd w:id="317"/>
      <w:proofErr w:type="spellStart"/>
      <w:r>
        <w:t>Hình</w:t>
      </w:r>
      <w:proofErr w:type="spellEnd"/>
      <w:r>
        <w:t xml:space="preserve"> </w:t>
      </w:r>
      <w:r w:rsidR="009C34C1">
        <w:fldChar w:fldCharType="begin"/>
      </w:r>
      <w:r w:rsidR="009C34C1">
        <w:instrText xml:space="preserve"> STYLEREF 1 \s </w:instrText>
      </w:r>
      <w:r w:rsidR="009C34C1">
        <w:fldChar w:fldCharType="separate"/>
      </w:r>
      <w:r w:rsidR="009C34C1">
        <w:rPr>
          <w:noProof/>
        </w:rPr>
        <w:t>3</w:t>
      </w:r>
      <w:r w:rsidR="009C34C1">
        <w:fldChar w:fldCharType="end"/>
      </w:r>
      <w:r w:rsidR="009C34C1">
        <w:t>.</w:t>
      </w:r>
      <w:r w:rsidR="005734A4">
        <w:fldChar w:fldCharType="begin"/>
      </w:r>
      <w:r w:rsidR="005734A4">
        <w:instrText xml:space="preserve"> SEQ Hình \* ARABIC \s 1 </w:instrText>
      </w:r>
      <w:r w:rsidR="005734A4">
        <w:fldChar w:fldCharType="separate"/>
      </w:r>
      <w:r w:rsidR="005734A4">
        <w:rPr>
          <w:noProof/>
        </w:rPr>
        <w:t>67</w:t>
      </w:r>
      <w:r w:rsidR="005734A4">
        <w:fldChar w:fldCharType="end"/>
      </w:r>
      <w:r w:rsidR="00CE51E1">
        <w:rPr>
          <w:lang w:val="en-US"/>
        </w:rPr>
        <w:t xml:space="preserve"> </w:t>
      </w:r>
      <w:proofErr w:type="spellStart"/>
      <w:r w:rsidRPr="0007751B">
        <w:rPr>
          <w:lang w:val="en-US"/>
        </w:rPr>
        <w:t>Sơ</w:t>
      </w:r>
      <w:proofErr w:type="spellEnd"/>
      <w:r w:rsidRPr="0007751B">
        <w:rPr>
          <w:lang w:val="en-US"/>
        </w:rPr>
        <w:t xml:space="preserve"> đồ </w:t>
      </w:r>
      <w:proofErr w:type="spellStart"/>
      <w:r w:rsidRPr="0007751B">
        <w:rPr>
          <w:lang w:val="en-US"/>
        </w:rPr>
        <w:t>tuần</w:t>
      </w:r>
      <w:proofErr w:type="spellEnd"/>
      <w:r w:rsidRPr="0007751B">
        <w:rPr>
          <w:lang w:val="en-US"/>
        </w:rPr>
        <w:t xml:space="preserve"> </w:t>
      </w:r>
      <w:proofErr w:type="spellStart"/>
      <w:r w:rsidRPr="0007751B">
        <w:rPr>
          <w:lang w:val="en-US"/>
        </w:rPr>
        <w:t>tự</w:t>
      </w:r>
      <w:proofErr w:type="spellEnd"/>
      <w:r w:rsidRPr="0007751B">
        <w:rPr>
          <w:lang w:val="en-US"/>
        </w:rPr>
        <w:t xml:space="preserve"> </w:t>
      </w:r>
      <w:proofErr w:type="spellStart"/>
      <w:r w:rsidR="009C34C1" w:rsidRPr="00202390">
        <w:rPr>
          <w:lang w:val="en-US"/>
        </w:rPr>
        <w:t>Xóa</w:t>
      </w:r>
      <w:proofErr w:type="spellEnd"/>
      <w:r w:rsidRPr="0007751B">
        <w:rPr>
          <w:lang w:val="en-US"/>
        </w:rPr>
        <w:t xml:space="preserve"> </w:t>
      </w:r>
      <w:proofErr w:type="spellStart"/>
      <w:r>
        <w:rPr>
          <w:lang w:val="en-US"/>
        </w:rPr>
        <w:t>khuyến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mãi</w:t>
      </w:r>
      <w:bookmarkEnd w:id="318"/>
      <w:proofErr w:type="spellEnd"/>
    </w:p>
    <w:p w14:paraId="6418A331" w14:textId="77777777" w:rsidR="005A3F05" w:rsidRDefault="00CC41ED" w:rsidP="005A3F05">
      <w:pPr>
        <w:keepNext/>
        <w:ind w:left="0"/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59D2A982" wp14:editId="7CBE4CAD">
            <wp:extent cx="5699051" cy="5434702"/>
            <wp:effectExtent l="0" t="0" r="0" b="0"/>
            <wp:docPr id="67" name="Picture 67" descr="F:\Khoa\bt\DoAn1\Sequence Diagram\Thêm discou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4" descr="F:\Khoa\bt\DoAn1\Sequence Diagram\Thêm discount.png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8388" cy="54436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D3151F" w14:textId="698C9D70" w:rsidR="00CC41ED" w:rsidRDefault="005A3F05" w:rsidP="005A3F05">
      <w:pPr>
        <w:pStyle w:val="Caption"/>
        <w:ind w:left="0"/>
        <w:jc w:val="center"/>
      </w:pPr>
      <w:bookmarkStart w:id="319" w:name="_Toc106818886"/>
      <w:proofErr w:type="spellStart"/>
      <w:r>
        <w:t>Hình</w:t>
      </w:r>
      <w:proofErr w:type="spellEnd"/>
      <w:r>
        <w:t xml:space="preserve">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3</w:t>
      </w:r>
      <w:r>
        <w:fldChar w:fldCharType="end"/>
      </w:r>
      <w:r>
        <w:t>.</w:t>
      </w:r>
      <w:r w:rsidR="005734A4">
        <w:fldChar w:fldCharType="begin"/>
      </w:r>
      <w:r w:rsidR="005734A4">
        <w:instrText xml:space="preserve"> SEQ Hình \* ARABIC \s 1 </w:instrText>
      </w:r>
      <w:r w:rsidR="005734A4">
        <w:fldChar w:fldCharType="separate"/>
      </w:r>
      <w:r w:rsidR="005734A4">
        <w:rPr>
          <w:noProof/>
        </w:rPr>
        <w:t>68</w:t>
      </w:r>
      <w:r w:rsidR="005734A4">
        <w:fldChar w:fldCharType="end"/>
      </w:r>
      <w:r>
        <w:rPr>
          <w:lang w:val="en-US"/>
        </w:rPr>
        <w:t xml:space="preserve"> </w:t>
      </w:r>
      <w:proofErr w:type="spellStart"/>
      <w:r w:rsidRPr="00265506">
        <w:rPr>
          <w:lang w:val="en-US"/>
        </w:rPr>
        <w:t>Sơ</w:t>
      </w:r>
      <w:proofErr w:type="spellEnd"/>
      <w:r w:rsidRPr="00265506">
        <w:rPr>
          <w:lang w:val="en-US"/>
        </w:rPr>
        <w:t xml:space="preserve"> đồ </w:t>
      </w:r>
      <w:proofErr w:type="spellStart"/>
      <w:r w:rsidRPr="00265506">
        <w:rPr>
          <w:lang w:val="en-US"/>
        </w:rPr>
        <w:t>tuần</w:t>
      </w:r>
      <w:proofErr w:type="spellEnd"/>
      <w:r w:rsidRPr="00265506">
        <w:rPr>
          <w:lang w:val="en-US"/>
        </w:rPr>
        <w:t xml:space="preserve"> </w:t>
      </w:r>
      <w:proofErr w:type="spellStart"/>
      <w:r w:rsidRPr="00265506">
        <w:rPr>
          <w:lang w:val="en-US"/>
        </w:rPr>
        <w:t>tự</w:t>
      </w:r>
      <w:proofErr w:type="spellEnd"/>
      <w:r w:rsidRPr="00265506">
        <w:rPr>
          <w:lang w:val="en-US"/>
        </w:rPr>
        <w:t xml:space="preserve"> </w:t>
      </w:r>
      <w:proofErr w:type="spellStart"/>
      <w:r w:rsidRPr="00265506">
        <w:rPr>
          <w:lang w:val="en-US"/>
        </w:rPr>
        <w:t>Thêm</w:t>
      </w:r>
      <w:proofErr w:type="spellEnd"/>
      <w:r w:rsidRPr="00265506">
        <w:rPr>
          <w:lang w:val="en-US"/>
        </w:rPr>
        <w:t xml:space="preserve"> </w:t>
      </w:r>
      <w:proofErr w:type="spellStart"/>
      <w:r w:rsidRPr="00265506">
        <w:rPr>
          <w:lang w:val="en-US"/>
        </w:rPr>
        <w:t>khuyến</w:t>
      </w:r>
      <w:proofErr w:type="spellEnd"/>
      <w:r w:rsidRPr="00265506">
        <w:rPr>
          <w:lang w:val="en-US"/>
        </w:rPr>
        <w:t xml:space="preserve"> </w:t>
      </w:r>
      <w:proofErr w:type="spellStart"/>
      <w:r w:rsidRPr="00265506">
        <w:rPr>
          <w:lang w:val="en-US"/>
        </w:rPr>
        <w:t>mãi</w:t>
      </w:r>
      <w:bookmarkEnd w:id="319"/>
      <w:proofErr w:type="spellEnd"/>
    </w:p>
    <w:p w14:paraId="78043097" w14:textId="34F61010" w:rsidR="00893417" w:rsidRPr="00893417" w:rsidRDefault="00893417" w:rsidP="00893417">
      <w:pPr>
        <w:ind w:left="0"/>
        <w:jc w:val="center"/>
        <w:rPr>
          <w:lang w:val="en-US"/>
        </w:rPr>
      </w:pPr>
    </w:p>
    <w:p w14:paraId="14A99FBA" w14:textId="5B1B8532" w:rsidR="00B277BC" w:rsidRPr="00D5653B" w:rsidRDefault="00B277BC" w:rsidP="0030117C">
      <w:pPr>
        <w:pStyle w:val="Heading4"/>
        <w:rPr>
          <w:rFonts w:cstheme="majorHAnsi"/>
          <w:lang w:val="en-US"/>
        </w:rPr>
      </w:pPr>
      <w:proofErr w:type="spellStart"/>
      <w:r w:rsidRPr="00D5653B">
        <w:rPr>
          <w:rFonts w:cstheme="majorHAnsi"/>
          <w:lang w:val="en-US"/>
        </w:rPr>
        <w:lastRenderedPageBreak/>
        <w:t>Hỗ</w:t>
      </w:r>
      <w:proofErr w:type="spellEnd"/>
      <w:r w:rsidRPr="00D5653B">
        <w:rPr>
          <w:rFonts w:cstheme="majorHAnsi"/>
          <w:lang w:val="en-US"/>
        </w:rPr>
        <w:t xml:space="preserve"> </w:t>
      </w:r>
      <w:proofErr w:type="spellStart"/>
      <w:r w:rsidRPr="00D5653B">
        <w:rPr>
          <w:rFonts w:cstheme="majorHAnsi"/>
          <w:lang w:val="en-US"/>
        </w:rPr>
        <w:t>trợ</w:t>
      </w:r>
      <w:proofErr w:type="spellEnd"/>
      <w:r w:rsidRPr="00D5653B">
        <w:rPr>
          <w:rFonts w:cstheme="majorHAnsi"/>
          <w:lang w:val="en-US"/>
        </w:rPr>
        <w:t xml:space="preserve"> </w:t>
      </w:r>
      <w:proofErr w:type="spellStart"/>
      <w:r w:rsidRPr="00D5653B">
        <w:rPr>
          <w:rFonts w:cstheme="majorHAnsi"/>
          <w:lang w:val="en-US"/>
        </w:rPr>
        <w:t>khách</w:t>
      </w:r>
      <w:proofErr w:type="spellEnd"/>
      <w:r w:rsidRPr="00D5653B">
        <w:rPr>
          <w:rFonts w:cstheme="majorHAnsi"/>
          <w:lang w:val="en-US"/>
        </w:rPr>
        <w:t xml:space="preserve"> </w:t>
      </w:r>
      <w:proofErr w:type="spellStart"/>
      <w:r w:rsidRPr="00D5653B">
        <w:rPr>
          <w:rFonts w:cstheme="majorHAnsi"/>
          <w:lang w:val="en-US"/>
        </w:rPr>
        <w:t>hàng</w:t>
      </w:r>
      <w:proofErr w:type="spellEnd"/>
      <w:r w:rsidRPr="00D5653B">
        <w:rPr>
          <w:rFonts w:cstheme="majorHAnsi"/>
          <w:lang w:val="en-US"/>
        </w:rPr>
        <w:t xml:space="preserve"> (</w:t>
      </w:r>
      <w:proofErr w:type="spellStart"/>
      <w:r w:rsidRPr="00D5653B">
        <w:rPr>
          <w:rFonts w:cstheme="majorHAnsi"/>
          <w:lang w:val="en-US"/>
        </w:rPr>
        <w:t>Khách</w:t>
      </w:r>
      <w:proofErr w:type="spellEnd"/>
      <w:r w:rsidRPr="00D5653B">
        <w:rPr>
          <w:rFonts w:cstheme="majorHAnsi"/>
          <w:lang w:val="en-US"/>
        </w:rPr>
        <w:t xml:space="preserve"> </w:t>
      </w:r>
      <w:proofErr w:type="spellStart"/>
      <w:r w:rsidRPr="00D5653B">
        <w:rPr>
          <w:rFonts w:cstheme="majorHAnsi"/>
          <w:lang w:val="en-US"/>
        </w:rPr>
        <w:t>hàng</w:t>
      </w:r>
      <w:proofErr w:type="spellEnd"/>
      <w:r w:rsidRPr="00D5653B">
        <w:rPr>
          <w:rFonts w:cstheme="majorHAnsi"/>
          <w:lang w:val="en-US"/>
        </w:rPr>
        <w:t>)</w:t>
      </w:r>
    </w:p>
    <w:p w14:paraId="27A07599" w14:textId="77777777" w:rsidR="005A3F05" w:rsidRDefault="00B277BC" w:rsidP="005A3F05">
      <w:pPr>
        <w:keepNext/>
        <w:ind w:left="1411" w:right="120" w:hanging="1411"/>
        <w:jc w:val="center"/>
      </w:pPr>
      <w:r w:rsidRPr="00D5653B">
        <w:rPr>
          <w:rFonts w:asciiTheme="majorHAnsi" w:hAnsiTheme="majorHAnsi" w:cstheme="majorHAnsi"/>
          <w:noProof/>
          <w:lang w:val="en-US"/>
        </w:rPr>
        <w:drawing>
          <wp:inline distT="0" distB="0" distL="0" distR="0" wp14:anchorId="4A06A35E" wp14:editId="1A47253B">
            <wp:extent cx="5368866" cy="4518837"/>
            <wp:effectExtent l="0" t="0" r="3810" b="0"/>
            <wp:docPr id="5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5902" cy="45247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615FC9" w14:textId="731C2BEC" w:rsidR="00B277BC" w:rsidRDefault="005A3F05" w:rsidP="005A3F05">
      <w:pPr>
        <w:pStyle w:val="Caption"/>
        <w:ind w:left="0"/>
        <w:jc w:val="center"/>
      </w:pPr>
      <w:bookmarkStart w:id="320" w:name="_Toc106818887"/>
      <w:proofErr w:type="spellStart"/>
      <w:r>
        <w:t>Hình</w:t>
      </w:r>
      <w:proofErr w:type="spellEnd"/>
      <w:r>
        <w:t xml:space="preserve">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3</w:t>
      </w:r>
      <w:r>
        <w:fldChar w:fldCharType="end"/>
      </w:r>
      <w:r>
        <w:t>.</w:t>
      </w:r>
      <w:r w:rsidR="005734A4">
        <w:fldChar w:fldCharType="begin"/>
      </w:r>
      <w:r w:rsidR="005734A4">
        <w:instrText xml:space="preserve"> SEQ Hình \* ARABIC \s 1 </w:instrText>
      </w:r>
      <w:r w:rsidR="005734A4">
        <w:fldChar w:fldCharType="separate"/>
      </w:r>
      <w:r w:rsidR="005734A4">
        <w:rPr>
          <w:noProof/>
        </w:rPr>
        <w:t>69</w:t>
      </w:r>
      <w:r w:rsidR="005734A4">
        <w:fldChar w:fldCharType="end"/>
      </w:r>
      <w:r>
        <w:rPr>
          <w:lang w:val="en-US"/>
        </w:rPr>
        <w:t xml:space="preserve"> </w:t>
      </w:r>
      <w:proofErr w:type="spellStart"/>
      <w:r w:rsidRPr="00E77A07">
        <w:rPr>
          <w:lang w:val="en-US"/>
        </w:rPr>
        <w:t>Sơ</w:t>
      </w:r>
      <w:proofErr w:type="spellEnd"/>
      <w:r w:rsidRPr="00E77A07">
        <w:rPr>
          <w:lang w:val="en-US"/>
        </w:rPr>
        <w:t xml:space="preserve"> đồ </w:t>
      </w:r>
      <w:proofErr w:type="spellStart"/>
      <w:r w:rsidRPr="00E77A07">
        <w:rPr>
          <w:lang w:val="en-US"/>
        </w:rPr>
        <w:t>tuần</w:t>
      </w:r>
      <w:proofErr w:type="spellEnd"/>
      <w:r w:rsidRPr="00E77A07">
        <w:rPr>
          <w:lang w:val="en-US"/>
        </w:rPr>
        <w:t xml:space="preserve"> </w:t>
      </w:r>
      <w:proofErr w:type="spellStart"/>
      <w:r w:rsidRPr="00E77A07">
        <w:rPr>
          <w:lang w:val="en-US"/>
        </w:rPr>
        <w:t>tự</w:t>
      </w:r>
      <w:proofErr w:type="spellEnd"/>
      <w:r w:rsidRPr="00E77A07">
        <w:rPr>
          <w:lang w:val="en-US"/>
        </w:rPr>
        <w:t xml:space="preserve"> </w:t>
      </w:r>
      <w:proofErr w:type="spellStart"/>
      <w:r w:rsidRPr="00E77A07">
        <w:rPr>
          <w:lang w:val="en-US"/>
        </w:rPr>
        <w:t>Hỗ</w:t>
      </w:r>
      <w:proofErr w:type="spellEnd"/>
      <w:r w:rsidRPr="00E77A07">
        <w:rPr>
          <w:lang w:val="en-US"/>
        </w:rPr>
        <w:t xml:space="preserve"> </w:t>
      </w:r>
      <w:proofErr w:type="spellStart"/>
      <w:r w:rsidRPr="00E77A07">
        <w:rPr>
          <w:lang w:val="en-US"/>
        </w:rPr>
        <w:t>trợ</w:t>
      </w:r>
      <w:proofErr w:type="spellEnd"/>
      <w:r w:rsidRPr="00E77A07">
        <w:rPr>
          <w:lang w:val="en-US"/>
        </w:rPr>
        <w:t xml:space="preserve"> </w:t>
      </w:r>
      <w:proofErr w:type="spellStart"/>
      <w:r w:rsidRPr="00E77A07">
        <w:rPr>
          <w:lang w:val="en-US"/>
        </w:rPr>
        <w:t>khách</w:t>
      </w:r>
      <w:proofErr w:type="spellEnd"/>
      <w:r w:rsidRPr="00E77A07">
        <w:rPr>
          <w:lang w:val="en-US"/>
        </w:rPr>
        <w:t xml:space="preserve"> </w:t>
      </w:r>
      <w:proofErr w:type="spellStart"/>
      <w:r w:rsidRPr="00E77A07">
        <w:rPr>
          <w:lang w:val="en-US"/>
        </w:rPr>
        <w:t>hàng</w:t>
      </w:r>
      <w:proofErr w:type="spellEnd"/>
      <w:r w:rsidRPr="00E77A07">
        <w:rPr>
          <w:lang w:val="en-US"/>
        </w:rPr>
        <w:t xml:space="preserve"> (</w:t>
      </w:r>
      <w:proofErr w:type="spellStart"/>
      <w:r w:rsidRPr="00E77A07">
        <w:rPr>
          <w:lang w:val="en-US"/>
        </w:rPr>
        <w:t>Khách</w:t>
      </w:r>
      <w:proofErr w:type="spellEnd"/>
      <w:r w:rsidRPr="00E77A07">
        <w:rPr>
          <w:lang w:val="en-US"/>
        </w:rPr>
        <w:t xml:space="preserve"> </w:t>
      </w:r>
      <w:proofErr w:type="spellStart"/>
      <w:r w:rsidRPr="00E77A07">
        <w:rPr>
          <w:lang w:val="en-US"/>
        </w:rPr>
        <w:t>hàng</w:t>
      </w:r>
      <w:proofErr w:type="spellEnd"/>
      <w:r w:rsidRPr="00E77A07">
        <w:rPr>
          <w:lang w:val="en-US"/>
        </w:rPr>
        <w:t>)</w:t>
      </w:r>
      <w:bookmarkEnd w:id="320"/>
    </w:p>
    <w:p w14:paraId="0E47A02A" w14:textId="78D684D0" w:rsidR="00E8619D" w:rsidRPr="00D5653B" w:rsidRDefault="00E8619D" w:rsidP="0030117C">
      <w:pPr>
        <w:pStyle w:val="Heading4"/>
        <w:rPr>
          <w:rFonts w:cstheme="majorHAnsi"/>
          <w:lang w:val="en-US"/>
        </w:rPr>
      </w:pPr>
      <w:proofErr w:type="spellStart"/>
      <w:r w:rsidRPr="00FA2789">
        <w:rPr>
          <w:rFonts w:cstheme="majorHAnsi"/>
          <w:lang w:val="en-US"/>
        </w:rPr>
        <w:t>Báo</w:t>
      </w:r>
      <w:proofErr w:type="spellEnd"/>
      <w:r w:rsidRPr="00FA2789">
        <w:rPr>
          <w:rFonts w:cstheme="majorHAnsi"/>
          <w:lang w:val="en-US"/>
        </w:rPr>
        <w:t xml:space="preserve"> </w:t>
      </w:r>
      <w:proofErr w:type="spellStart"/>
      <w:r w:rsidRPr="00FA2789">
        <w:rPr>
          <w:rFonts w:cstheme="majorHAnsi"/>
          <w:lang w:val="en-US"/>
        </w:rPr>
        <w:t>cáo</w:t>
      </w:r>
      <w:proofErr w:type="spellEnd"/>
      <w:r w:rsidRPr="00FA2789">
        <w:rPr>
          <w:rFonts w:cstheme="majorHAnsi"/>
          <w:lang w:val="en-US"/>
        </w:rPr>
        <w:t xml:space="preserve"> </w:t>
      </w:r>
      <w:proofErr w:type="spellStart"/>
      <w:r w:rsidRPr="00FA2789">
        <w:rPr>
          <w:rFonts w:cstheme="majorHAnsi"/>
          <w:lang w:val="en-US"/>
        </w:rPr>
        <w:t>số</w:t>
      </w:r>
      <w:proofErr w:type="spellEnd"/>
      <w:r w:rsidRPr="00FA2789">
        <w:rPr>
          <w:rFonts w:cstheme="majorHAnsi"/>
          <w:lang w:val="en-US"/>
        </w:rPr>
        <w:t xml:space="preserve"> </w:t>
      </w:r>
      <w:proofErr w:type="spellStart"/>
      <w:r w:rsidRPr="00FA2789">
        <w:rPr>
          <w:rFonts w:cstheme="majorHAnsi"/>
          <w:lang w:val="en-US"/>
        </w:rPr>
        <w:t>lượ</w:t>
      </w:r>
      <w:r>
        <w:rPr>
          <w:rFonts w:cstheme="majorHAnsi"/>
          <w:lang w:val="en-US"/>
        </w:rPr>
        <w:t>ng</w:t>
      </w:r>
      <w:proofErr w:type="spellEnd"/>
      <w:r>
        <w:rPr>
          <w:rFonts w:cstheme="majorHAnsi"/>
          <w:lang w:val="en-US"/>
        </w:rPr>
        <w:t xml:space="preserve"> </w:t>
      </w:r>
      <w:proofErr w:type="spellStart"/>
      <w:r>
        <w:rPr>
          <w:rFonts w:cstheme="majorHAnsi"/>
          <w:lang w:val="en-US"/>
        </w:rPr>
        <w:t>bán</w:t>
      </w:r>
      <w:proofErr w:type="spellEnd"/>
      <w:r>
        <w:rPr>
          <w:rFonts w:cstheme="majorHAnsi"/>
          <w:lang w:val="en-US"/>
        </w:rPr>
        <w:t xml:space="preserve"> </w:t>
      </w:r>
      <w:proofErr w:type="spellStart"/>
      <w:r>
        <w:rPr>
          <w:rFonts w:cstheme="majorHAnsi"/>
          <w:lang w:val="en-US"/>
        </w:rPr>
        <w:t>ra</w:t>
      </w:r>
      <w:proofErr w:type="spellEnd"/>
      <w:r>
        <w:rPr>
          <w:rFonts w:cstheme="majorHAnsi"/>
          <w:lang w:val="en-US"/>
        </w:rPr>
        <w:t xml:space="preserve"> </w:t>
      </w:r>
    </w:p>
    <w:p w14:paraId="0100540A" w14:textId="77777777" w:rsidR="0080664D" w:rsidRDefault="00E8619D" w:rsidP="0080664D">
      <w:pPr>
        <w:keepNext/>
        <w:ind w:left="0" w:right="1123" w:firstLine="1170"/>
        <w:jc w:val="center"/>
      </w:pPr>
      <w:r>
        <w:rPr>
          <w:rFonts w:asciiTheme="majorHAnsi" w:hAnsiTheme="majorHAnsi" w:cstheme="majorHAnsi"/>
          <w:noProof/>
          <w:lang w:val="en-US"/>
        </w:rPr>
        <w:drawing>
          <wp:inline distT="0" distB="0" distL="0" distR="0" wp14:anchorId="492C83F2" wp14:editId="699043B6">
            <wp:extent cx="5537606" cy="3108325"/>
            <wp:effectExtent l="0" t="0" r="6350" b="0"/>
            <wp:docPr id="74" name="Picture 74" descr="F:\Khoa\bt\DoAn1\Sequence Diagram\Báo cáo số lượng bán r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7" descr="F:\Khoa\bt\DoAn1\Sequence Diagram\Báo cáo số lượng bán ra.png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1029" cy="31158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D81DD5" w14:textId="61D86219" w:rsidR="00E8619D" w:rsidRDefault="0080664D" w:rsidP="0080664D">
      <w:pPr>
        <w:pStyle w:val="Caption"/>
        <w:ind w:left="0"/>
        <w:jc w:val="center"/>
      </w:pPr>
      <w:bookmarkStart w:id="321" w:name="_Toc106818888"/>
      <w:proofErr w:type="spellStart"/>
      <w:r>
        <w:t>Hình</w:t>
      </w:r>
      <w:proofErr w:type="spellEnd"/>
      <w:r>
        <w:t xml:space="preserve">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3</w:t>
      </w:r>
      <w:r>
        <w:fldChar w:fldCharType="end"/>
      </w:r>
      <w:r>
        <w:t>.</w:t>
      </w:r>
      <w:r>
        <w:fldChar w:fldCharType="begin"/>
      </w:r>
      <w:r>
        <w:instrText xml:space="preserve"> SEQ Hình \* ARABIC \s 1 </w:instrText>
      </w:r>
      <w:r>
        <w:fldChar w:fldCharType="separate"/>
      </w:r>
      <w:r>
        <w:rPr>
          <w:noProof/>
        </w:rPr>
        <w:t>70</w:t>
      </w:r>
      <w:r>
        <w:fldChar w:fldCharType="end"/>
      </w:r>
      <w:r>
        <w:rPr>
          <w:lang w:val="en-US"/>
        </w:rPr>
        <w:t xml:space="preserve"> </w:t>
      </w:r>
      <w:proofErr w:type="spellStart"/>
      <w:r w:rsidRPr="00BF6781">
        <w:rPr>
          <w:lang w:val="en-US"/>
        </w:rPr>
        <w:t>Sơ</w:t>
      </w:r>
      <w:proofErr w:type="spellEnd"/>
      <w:r w:rsidRPr="00BF6781">
        <w:rPr>
          <w:lang w:val="en-US"/>
        </w:rPr>
        <w:t xml:space="preserve"> đồ </w:t>
      </w:r>
      <w:proofErr w:type="spellStart"/>
      <w:r w:rsidRPr="00BF6781">
        <w:rPr>
          <w:lang w:val="en-US"/>
        </w:rPr>
        <w:t>tuần</w:t>
      </w:r>
      <w:proofErr w:type="spellEnd"/>
      <w:r w:rsidRPr="00BF6781">
        <w:rPr>
          <w:lang w:val="en-US"/>
        </w:rPr>
        <w:t xml:space="preserve"> </w:t>
      </w:r>
      <w:proofErr w:type="spellStart"/>
      <w:r w:rsidRPr="00BF6781">
        <w:rPr>
          <w:lang w:val="en-US"/>
        </w:rPr>
        <w:t>tự</w:t>
      </w:r>
      <w:proofErr w:type="spellEnd"/>
      <w:r w:rsidRPr="00BF6781">
        <w:rPr>
          <w:lang w:val="en-US"/>
        </w:rPr>
        <w:t xml:space="preserve"> </w:t>
      </w:r>
      <w:proofErr w:type="spellStart"/>
      <w:r w:rsidRPr="00BF6781">
        <w:rPr>
          <w:lang w:val="en-US"/>
        </w:rPr>
        <w:t>Báo</w:t>
      </w:r>
      <w:proofErr w:type="spellEnd"/>
      <w:r w:rsidRPr="00BF6781">
        <w:rPr>
          <w:lang w:val="en-US"/>
        </w:rPr>
        <w:t xml:space="preserve"> </w:t>
      </w:r>
      <w:proofErr w:type="spellStart"/>
      <w:r w:rsidRPr="00BF6781">
        <w:rPr>
          <w:lang w:val="en-US"/>
        </w:rPr>
        <w:t>cáo</w:t>
      </w:r>
      <w:proofErr w:type="spellEnd"/>
      <w:r w:rsidRPr="00BF6781">
        <w:rPr>
          <w:lang w:val="en-US"/>
        </w:rPr>
        <w:t xml:space="preserve"> </w:t>
      </w:r>
      <w:proofErr w:type="spellStart"/>
      <w:r w:rsidRPr="00BF6781">
        <w:rPr>
          <w:lang w:val="en-US"/>
        </w:rPr>
        <w:t>số</w:t>
      </w:r>
      <w:proofErr w:type="spellEnd"/>
      <w:r w:rsidRPr="00BF6781">
        <w:rPr>
          <w:lang w:val="en-US"/>
        </w:rPr>
        <w:t xml:space="preserve"> </w:t>
      </w:r>
      <w:proofErr w:type="spellStart"/>
      <w:r w:rsidRPr="00BF6781">
        <w:rPr>
          <w:lang w:val="en-US"/>
        </w:rPr>
        <w:t>lượng</w:t>
      </w:r>
      <w:proofErr w:type="spellEnd"/>
      <w:r w:rsidRPr="00BF6781">
        <w:rPr>
          <w:lang w:val="en-US"/>
        </w:rPr>
        <w:t xml:space="preserve"> </w:t>
      </w:r>
      <w:proofErr w:type="spellStart"/>
      <w:r w:rsidRPr="00BF6781">
        <w:rPr>
          <w:lang w:val="en-US"/>
        </w:rPr>
        <w:t>bán</w:t>
      </w:r>
      <w:proofErr w:type="spellEnd"/>
      <w:r w:rsidRPr="00BF6781">
        <w:rPr>
          <w:lang w:val="en-US"/>
        </w:rPr>
        <w:t xml:space="preserve"> </w:t>
      </w:r>
      <w:proofErr w:type="spellStart"/>
      <w:r w:rsidRPr="00BF6781">
        <w:rPr>
          <w:lang w:val="en-US"/>
        </w:rPr>
        <w:t>ra</w:t>
      </w:r>
      <w:bookmarkEnd w:id="321"/>
      <w:proofErr w:type="spellEnd"/>
    </w:p>
    <w:p w14:paraId="3B6AE107" w14:textId="77777777" w:rsidR="00E8619D" w:rsidRPr="00E8619D" w:rsidRDefault="00E8619D" w:rsidP="00E8619D">
      <w:pPr>
        <w:rPr>
          <w:lang w:val="en-US"/>
        </w:rPr>
      </w:pPr>
    </w:p>
    <w:p w14:paraId="077DBE16" w14:textId="77777777" w:rsidR="00B277BC" w:rsidRPr="00D5653B" w:rsidRDefault="00B277BC" w:rsidP="0030117C">
      <w:pPr>
        <w:pStyle w:val="Heading4"/>
        <w:rPr>
          <w:rFonts w:cstheme="majorHAnsi"/>
          <w:lang w:val="en-US"/>
        </w:rPr>
      </w:pPr>
      <w:proofErr w:type="spellStart"/>
      <w:r w:rsidRPr="00D5653B">
        <w:rPr>
          <w:rFonts w:cstheme="majorHAnsi"/>
          <w:lang w:val="en-US"/>
        </w:rPr>
        <w:t>Hỗ</w:t>
      </w:r>
      <w:proofErr w:type="spellEnd"/>
      <w:r w:rsidRPr="00D5653B">
        <w:rPr>
          <w:rFonts w:cstheme="majorHAnsi"/>
          <w:lang w:val="en-US"/>
        </w:rPr>
        <w:t xml:space="preserve"> </w:t>
      </w:r>
      <w:proofErr w:type="spellStart"/>
      <w:r w:rsidRPr="00D5653B">
        <w:rPr>
          <w:rFonts w:cstheme="majorHAnsi"/>
          <w:lang w:val="en-US"/>
        </w:rPr>
        <w:t>trợ</w:t>
      </w:r>
      <w:proofErr w:type="spellEnd"/>
      <w:r w:rsidRPr="00D5653B">
        <w:rPr>
          <w:rFonts w:cstheme="majorHAnsi"/>
          <w:lang w:val="en-US"/>
        </w:rPr>
        <w:t xml:space="preserve"> </w:t>
      </w:r>
      <w:proofErr w:type="spellStart"/>
      <w:r w:rsidRPr="00D5653B">
        <w:rPr>
          <w:rFonts w:cstheme="majorHAnsi"/>
          <w:lang w:val="en-US"/>
        </w:rPr>
        <w:t>khách</w:t>
      </w:r>
      <w:proofErr w:type="spellEnd"/>
      <w:r w:rsidRPr="00D5653B">
        <w:rPr>
          <w:rFonts w:cstheme="majorHAnsi"/>
          <w:lang w:val="en-US"/>
        </w:rPr>
        <w:t xml:space="preserve"> </w:t>
      </w:r>
      <w:proofErr w:type="spellStart"/>
      <w:r w:rsidRPr="00D5653B">
        <w:rPr>
          <w:rFonts w:cstheme="majorHAnsi"/>
          <w:lang w:val="en-US"/>
        </w:rPr>
        <w:t>hàng</w:t>
      </w:r>
      <w:proofErr w:type="spellEnd"/>
      <w:r w:rsidRPr="00D5653B">
        <w:rPr>
          <w:rFonts w:cstheme="majorHAnsi"/>
          <w:lang w:val="en-US"/>
        </w:rPr>
        <w:t xml:space="preserve"> (Admin/Staff)</w:t>
      </w:r>
    </w:p>
    <w:p w14:paraId="5BDE4260" w14:textId="77777777" w:rsidR="0080664D" w:rsidRDefault="00B277BC" w:rsidP="0080664D">
      <w:pPr>
        <w:keepNext/>
        <w:ind w:left="1411" w:right="1123"/>
        <w:jc w:val="center"/>
      </w:pPr>
      <w:r w:rsidRPr="00D5653B">
        <w:rPr>
          <w:rFonts w:asciiTheme="majorHAnsi" w:hAnsiTheme="majorHAnsi" w:cstheme="majorHAnsi"/>
          <w:noProof/>
          <w:lang w:val="en-US"/>
        </w:rPr>
        <w:drawing>
          <wp:inline distT="0" distB="0" distL="0" distR="0" wp14:anchorId="16810F5C" wp14:editId="374E5F07">
            <wp:extent cx="5456733" cy="5575288"/>
            <wp:effectExtent l="0" t="0" r="0" b="6985"/>
            <wp:docPr id="5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8094" cy="55868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F20431" w14:textId="171A9BEE" w:rsidR="00B277BC" w:rsidRDefault="0080664D" w:rsidP="0080664D">
      <w:pPr>
        <w:pStyle w:val="Caption"/>
        <w:ind w:left="0"/>
        <w:jc w:val="center"/>
      </w:pPr>
      <w:bookmarkStart w:id="322" w:name="_Toc106818889"/>
      <w:proofErr w:type="spellStart"/>
      <w:r>
        <w:t>Hình</w:t>
      </w:r>
      <w:proofErr w:type="spellEnd"/>
      <w:r>
        <w:t xml:space="preserve">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3</w:t>
      </w:r>
      <w:r>
        <w:fldChar w:fldCharType="end"/>
      </w:r>
      <w:r>
        <w:t>.</w:t>
      </w:r>
      <w:r>
        <w:fldChar w:fldCharType="begin"/>
      </w:r>
      <w:r>
        <w:instrText xml:space="preserve"> SEQ Hình \* ARABIC \s 1 </w:instrText>
      </w:r>
      <w:r>
        <w:fldChar w:fldCharType="separate"/>
      </w:r>
      <w:r>
        <w:rPr>
          <w:noProof/>
        </w:rPr>
        <w:t>71</w:t>
      </w:r>
      <w:r>
        <w:fldChar w:fldCharType="end"/>
      </w:r>
      <w:r>
        <w:rPr>
          <w:lang w:val="en-US"/>
        </w:rPr>
        <w:t xml:space="preserve"> </w:t>
      </w:r>
      <w:proofErr w:type="spellStart"/>
      <w:r w:rsidRPr="003D574F">
        <w:rPr>
          <w:lang w:val="en-US"/>
        </w:rPr>
        <w:t>Sơ</w:t>
      </w:r>
      <w:proofErr w:type="spellEnd"/>
      <w:r w:rsidRPr="003D574F">
        <w:rPr>
          <w:lang w:val="en-US"/>
        </w:rPr>
        <w:t xml:space="preserve"> đồ </w:t>
      </w:r>
      <w:proofErr w:type="spellStart"/>
      <w:r w:rsidRPr="003D574F">
        <w:rPr>
          <w:lang w:val="en-US"/>
        </w:rPr>
        <w:t>tuần</w:t>
      </w:r>
      <w:proofErr w:type="spellEnd"/>
      <w:r w:rsidRPr="003D574F">
        <w:rPr>
          <w:lang w:val="en-US"/>
        </w:rPr>
        <w:t xml:space="preserve"> </w:t>
      </w:r>
      <w:proofErr w:type="spellStart"/>
      <w:r w:rsidRPr="003D574F">
        <w:rPr>
          <w:lang w:val="en-US"/>
        </w:rPr>
        <w:t>tự</w:t>
      </w:r>
      <w:proofErr w:type="spellEnd"/>
      <w:r w:rsidRPr="003D574F">
        <w:rPr>
          <w:lang w:val="en-US"/>
        </w:rPr>
        <w:t xml:space="preserve"> </w:t>
      </w:r>
      <w:proofErr w:type="spellStart"/>
      <w:r w:rsidRPr="003D574F">
        <w:rPr>
          <w:lang w:val="en-US"/>
        </w:rPr>
        <w:t>Hỗ</w:t>
      </w:r>
      <w:proofErr w:type="spellEnd"/>
      <w:r w:rsidRPr="003D574F">
        <w:rPr>
          <w:lang w:val="en-US"/>
        </w:rPr>
        <w:t xml:space="preserve"> </w:t>
      </w:r>
      <w:proofErr w:type="spellStart"/>
      <w:r w:rsidRPr="003D574F">
        <w:rPr>
          <w:lang w:val="en-US"/>
        </w:rPr>
        <w:t>trợ</w:t>
      </w:r>
      <w:proofErr w:type="spellEnd"/>
      <w:r w:rsidRPr="003D574F">
        <w:rPr>
          <w:lang w:val="en-US"/>
        </w:rPr>
        <w:t xml:space="preserve"> </w:t>
      </w:r>
      <w:proofErr w:type="spellStart"/>
      <w:r w:rsidRPr="003D574F">
        <w:rPr>
          <w:lang w:val="en-US"/>
        </w:rPr>
        <w:t>khách</w:t>
      </w:r>
      <w:proofErr w:type="spellEnd"/>
      <w:r w:rsidRPr="003D574F">
        <w:rPr>
          <w:lang w:val="en-US"/>
        </w:rPr>
        <w:t xml:space="preserve"> </w:t>
      </w:r>
      <w:proofErr w:type="spellStart"/>
      <w:r w:rsidRPr="003D574F">
        <w:rPr>
          <w:lang w:val="en-US"/>
        </w:rPr>
        <w:t>hàng</w:t>
      </w:r>
      <w:proofErr w:type="spellEnd"/>
      <w:r w:rsidRPr="003D574F">
        <w:rPr>
          <w:lang w:val="en-US"/>
        </w:rPr>
        <w:t xml:space="preserve"> (Admin/Staff)</w:t>
      </w:r>
      <w:bookmarkEnd w:id="322"/>
    </w:p>
    <w:p w14:paraId="00BF6808" w14:textId="03BDD69C" w:rsidR="00B277BC" w:rsidRDefault="00B277BC" w:rsidP="00FA2789">
      <w:pPr>
        <w:ind w:left="1411" w:right="1123"/>
        <w:jc w:val="both"/>
        <w:rPr>
          <w:rFonts w:asciiTheme="majorHAnsi" w:hAnsiTheme="majorHAnsi" w:cstheme="majorHAnsi"/>
          <w:lang w:val="en-US"/>
        </w:rPr>
      </w:pPr>
    </w:p>
    <w:p w14:paraId="54A06483" w14:textId="77777777" w:rsidR="00E8619D" w:rsidRDefault="00E8619D" w:rsidP="00546CAD">
      <w:pPr>
        <w:ind w:left="0" w:right="1123"/>
        <w:jc w:val="center"/>
        <w:rPr>
          <w:rFonts w:asciiTheme="majorHAnsi" w:hAnsiTheme="majorHAnsi" w:cstheme="majorHAnsi"/>
          <w:lang w:val="en-US"/>
        </w:rPr>
        <w:sectPr w:rsidR="00E8619D">
          <w:pgSz w:w="11910" w:h="16840"/>
          <w:pgMar w:top="1580" w:right="360" w:bottom="1180" w:left="540" w:header="0" w:footer="938" w:gutter="0"/>
          <w:cols w:space="720"/>
        </w:sectPr>
      </w:pPr>
    </w:p>
    <w:p w14:paraId="1AA092A5" w14:textId="56E97C32" w:rsidR="00FA2789" w:rsidRPr="00FA2789" w:rsidRDefault="00FA2789" w:rsidP="00546CAD">
      <w:pPr>
        <w:ind w:left="0" w:right="1123"/>
        <w:jc w:val="center"/>
        <w:rPr>
          <w:rFonts w:asciiTheme="majorHAnsi" w:hAnsiTheme="majorHAnsi" w:cstheme="majorHAnsi"/>
          <w:lang w:val="en-US"/>
        </w:rPr>
      </w:pPr>
    </w:p>
    <w:p w14:paraId="53386BE0" w14:textId="6420DD9E" w:rsidR="00B75AE9" w:rsidRPr="00995E81" w:rsidRDefault="00B75AE9" w:rsidP="000011EE">
      <w:pPr>
        <w:pStyle w:val="Heading3"/>
      </w:pPr>
      <w:bookmarkStart w:id="323" w:name="3.3.5._Sơ_đồ_lớp"/>
      <w:bookmarkStart w:id="324" w:name="_bookmark150"/>
      <w:bookmarkStart w:id="325" w:name="_Toc106804483"/>
      <w:bookmarkStart w:id="326" w:name="_Toc106811976"/>
      <w:bookmarkStart w:id="327" w:name="_Toc106818781"/>
      <w:bookmarkEnd w:id="323"/>
      <w:bookmarkEnd w:id="324"/>
      <w:proofErr w:type="spellStart"/>
      <w:r>
        <w:rPr>
          <w:lang w:val="en-US"/>
        </w:rPr>
        <w:t>Sơ</w:t>
      </w:r>
      <w:proofErr w:type="spellEnd"/>
      <w:r>
        <w:rPr>
          <w:lang w:val="en-US"/>
        </w:rPr>
        <w:t xml:space="preserve"> đồ </w:t>
      </w:r>
      <w:proofErr w:type="spellStart"/>
      <w:r>
        <w:rPr>
          <w:lang w:val="en-US"/>
        </w:rPr>
        <w:t>lớp</w:t>
      </w:r>
      <w:bookmarkEnd w:id="325"/>
      <w:bookmarkEnd w:id="326"/>
      <w:bookmarkEnd w:id="327"/>
      <w:proofErr w:type="spellEnd"/>
    </w:p>
    <w:p w14:paraId="61F39F5D" w14:textId="77777777" w:rsidR="0080664D" w:rsidRDefault="000140FF" w:rsidP="0080664D">
      <w:pPr>
        <w:pStyle w:val="BodyText"/>
        <w:keepNext/>
        <w:ind w:left="1411" w:right="30" w:hanging="1501"/>
        <w:jc w:val="center"/>
      </w:pPr>
      <w:r w:rsidRPr="00D5653B">
        <w:rPr>
          <w:rFonts w:asciiTheme="majorHAnsi" w:hAnsiTheme="majorHAnsi" w:cstheme="majorHAnsi"/>
          <w:b/>
          <w:noProof/>
          <w:sz w:val="20"/>
          <w:lang w:val="en-US"/>
        </w:rPr>
        <w:drawing>
          <wp:inline distT="0" distB="0" distL="0" distR="0" wp14:anchorId="7F523196" wp14:editId="4D20E3B9">
            <wp:extent cx="5354726" cy="4389115"/>
            <wp:effectExtent l="0" t="0" r="0" b="0"/>
            <wp:docPr id="20" name="Picture 20" descr="F:\Khoa\bt\DoAn1\cassDiagram.draw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F:\Khoa\bt\DoAn1\cassDiagram.drawio.png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8468" cy="43921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AEDC34" w14:textId="58ECEB5D" w:rsidR="009B4F11" w:rsidRDefault="0080664D" w:rsidP="0080664D">
      <w:pPr>
        <w:pStyle w:val="Caption"/>
        <w:ind w:left="0"/>
        <w:jc w:val="center"/>
      </w:pPr>
      <w:bookmarkStart w:id="328" w:name="_Toc106818890"/>
      <w:proofErr w:type="spellStart"/>
      <w:r>
        <w:t>Hình</w:t>
      </w:r>
      <w:proofErr w:type="spellEnd"/>
      <w:r>
        <w:t xml:space="preserve">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3</w:t>
      </w:r>
      <w:r>
        <w:fldChar w:fldCharType="end"/>
      </w:r>
      <w:r>
        <w:t>.</w:t>
      </w:r>
      <w:r>
        <w:fldChar w:fldCharType="begin"/>
      </w:r>
      <w:r>
        <w:instrText xml:space="preserve"> SEQ Hình \* ARABIC \s 1 </w:instrText>
      </w:r>
      <w:r>
        <w:fldChar w:fldCharType="separate"/>
      </w:r>
      <w:r>
        <w:rPr>
          <w:noProof/>
        </w:rPr>
        <w:t>72</w:t>
      </w:r>
      <w:r>
        <w:fldChar w:fldCharType="end"/>
      </w:r>
      <w:r>
        <w:rPr>
          <w:lang w:val="en-US"/>
        </w:rPr>
        <w:t xml:space="preserve"> </w:t>
      </w:r>
      <w:proofErr w:type="spellStart"/>
      <w:r w:rsidRPr="00CC7F49">
        <w:rPr>
          <w:lang w:val="en-US"/>
        </w:rPr>
        <w:t>Sơ</w:t>
      </w:r>
      <w:proofErr w:type="spellEnd"/>
      <w:r w:rsidRPr="00CC7F49">
        <w:rPr>
          <w:lang w:val="en-US"/>
        </w:rPr>
        <w:t xml:space="preserve"> đồ </w:t>
      </w:r>
      <w:proofErr w:type="spellStart"/>
      <w:r w:rsidRPr="00CC7F49">
        <w:rPr>
          <w:lang w:val="en-US"/>
        </w:rPr>
        <w:t>lớp</w:t>
      </w:r>
      <w:bookmarkEnd w:id="328"/>
      <w:proofErr w:type="spellEnd"/>
    </w:p>
    <w:p w14:paraId="69DD713E" w14:textId="77777777" w:rsidR="00C13579" w:rsidRPr="00C13579" w:rsidRDefault="00C13579" w:rsidP="00C13579">
      <w:pPr>
        <w:pStyle w:val="ListParagraph"/>
        <w:keepNext/>
        <w:keepLines/>
        <w:numPr>
          <w:ilvl w:val="2"/>
          <w:numId w:val="64"/>
        </w:numPr>
        <w:spacing w:before="40"/>
        <w:outlineLvl w:val="3"/>
        <w:rPr>
          <w:rFonts w:asciiTheme="majorHAnsi" w:eastAsiaTheme="majorEastAsia" w:hAnsiTheme="majorHAnsi" w:cstheme="majorBidi"/>
          <w:i/>
          <w:iCs/>
          <w:vanish/>
          <w:color w:val="365F91" w:themeColor="accent1" w:themeShade="BF"/>
        </w:rPr>
      </w:pPr>
    </w:p>
    <w:p w14:paraId="06FF8858" w14:textId="77777777" w:rsidR="00C13579" w:rsidRPr="00C13579" w:rsidRDefault="00C13579" w:rsidP="00C13579">
      <w:pPr>
        <w:pStyle w:val="ListParagraph"/>
        <w:keepNext/>
        <w:keepLines/>
        <w:numPr>
          <w:ilvl w:val="3"/>
          <w:numId w:val="64"/>
        </w:numPr>
        <w:spacing w:before="40"/>
        <w:outlineLvl w:val="3"/>
        <w:rPr>
          <w:rFonts w:asciiTheme="majorHAnsi" w:eastAsiaTheme="majorEastAsia" w:hAnsiTheme="majorHAnsi" w:cstheme="majorBidi"/>
          <w:i/>
          <w:iCs/>
          <w:vanish/>
          <w:color w:val="365F91" w:themeColor="accent1" w:themeShade="BF"/>
        </w:rPr>
      </w:pPr>
    </w:p>
    <w:p w14:paraId="66E2A15F" w14:textId="77777777" w:rsidR="00C13579" w:rsidRPr="00C13579" w:rsidRDefault="00C13579" w:rsidP="00C13579">
      <w:pPr>
        <w:pStyle w:val="ListParagraph"/>
        <w:keepNext/>
        <w:keepLines/>
        <w:numPr>
          <w:ilvl w:val="3"/>
          <w:numId w:val="64"/>
        </w:numPr>
        <w:spacing w:before="40"/>
        <w:outlineLvl w:val="3"/>
        <w:rPr>
          <w:rFonts w:asciiTheme="majorHAnsi" w:eastAsiaTheme="majorEastAsia" w:hAnsiTheme="majorHAnsi" w:cstheme="majorBidi"/>
          <w:i/>
          <w:iCs/>
          <w:vanish/>
          <w:color w:val="365F91" w:themeColor="accent1" w:themeShade="BF"/>
        </w:rPr>
      </w:pPr>
    </w:p>
    <w:p w14:paraId="34C5AA0B" w14:textId="77777777" w:rsidR="00C13579" w:rsidRPr="00C13579" w:rsidRDefault="00C13579" w:rsidP="00C13579">
      <w:pPr>
        <w:pStyle w:val="ListParagraph"/>
        <w:keepNext/>
        <w:keepLines/>
        <w:numPr>
          <w:ilvl w:val="3"/>
          <w:numId w:val="64"/>
        </w:numPr>
        <w:spacing w:before="40"/>
        <w:outlineLvl w:val="3"/>
        <w:rPr>
          <w:rFonts w:asciiTheme="majorHAnsi" w:eastAsiaTheme="majorEastAsia" w:hAnsiTheme="majorHAnsi" w:cstheme="majorBidi"/>
          <w:i/>
          <w:iCs/>
          <w:vanish/>
          <w:color w:val="365F91" w:themeColor="accent1" w:themeShade="BF"/>
        </w:rPr>
      </w:pPr>
    </w:p>
    <w:p w14:paraId="4A026049" w14:textId="77777777" w:rsidR="00C13579" w:rsidRPr="00C13579" w:rsidRDefault="00C13579" w:rsidP="00C13579">
      <w:pPr>
        <w:pStyle w:val="ListParagraph"/>
        <w:keepNext/>
        <w:keepLines/>
        <w:numPr>
          <w:ilvl w:val="3"/>
          <w:numId w:val="64"/>
        </w:numPr>
        <w:spacing w:before="40"/>
        <w:outlineLvl w:val="3"/>
        <w:rPr>
          <w:rFonts w:asciiTheme="majorHAnsi" w:eastAsiaTheme="majorEastAsia" w:hAnsiTheme="majorHAnsi" w:cstheme="majorBidi"/>
          <w:i/>
          <w:iCs/>
          <w:vanish/>
          <w:color w:val="365F91" w:themeColor="accent1" w:themeShade="BF"/>
        </w:rPr>
      </w:pPr>
    </w:p>
    <w:p w14:paraId="76C904FB" w14:textId="77777777" w:rsidR="00C13579" w:rsidRPr="00C13579" w:rsidRDefault="00C13579" w:rsidP="00C13579">
      <w:pPr>
        <w:pStyle w:val="ListParagraph"/>
        <w:keepNext/>
        <w:keepLines/>
        <w:numPr>
          <w:ilvl w:val="3"/>
          <w:numId w:val="64"/>
        </w:numPr>
        <w:spacing w:before="40"/>
        <w:outlineLvl w:val="3"/>
        <w:rPr>
          <w:rFonts w:asciiTheme="majorHAnsi" w:eastAsiaTheme="majorEastAsia" w:hAnsiTheme="majorHAnsi" w:cstheme="majorBidi"/>
          <w:i/>
          <w:iCs/>
          <w:vanish/>
          <w:color w:val="365F91" w:themeColor="accent1" w:themeShade="BF"/>
        </w:rPr>
      </w:pPr>
    </w:p>
    <w:p w14:paraId="24F15308" w14:textId="77777777" w:rsidR="00C13579" w:rsidRPr="00C13579" w:rsidRDefault="00C13579" w:rsidP="00C13579">
      <w:pPr>
        <w:pStyle w:val="ListParagraph"/>
        <w:keepNext/>
        <w:keepLines/>
        <w:numPr>
          <w:ilvl w:val="3"/>
          <w:numId w:val="64"/>
        </w:numPr>
        <w:spacing w:before="40"/>
        <w:outlineLvl w:val="3"/>
        <w:rPr>
          <w:rFonts w:asciiTheme="majorHAnsi" w:eastAsiaTheme="majorEastAsia" w:hAnsiTheme="majorHAnsi" w:cstheme="majorBidi"/>
          <w:i/>
          <w:iCs/>
          <w:vanish/>
          <w:color w:val="365F91" w:themeColor="accent1" w:themeShade="BF"/>
        </w:rPr>
      </w:pPr>
    </w:p>
    <w:p w14:paraId="19634AE3" w14:textId="77777777" w:rsidR="00C13579" w:rsidRPr="00C13579" w:rsidRDefault="00C13579" w:rsidP="00C13579">
      <w:pPr>
        <w:pStyle w:val="ListParagraph"/>
        <w:keepNext/>
        <w:keepLines/>
        <w:numPr>
          <w:ilvl w:val="3"/>
          <w:numId w:val="64"/>
        </w:numPr>
        <w:spacing w:before="40"/>
        <w:outlineLvl w:val="3"/>
        <w:rPr>
          <w:rFonts w:asciiTheme="majorHAnsi" w:eastAsiaTheme="majorEastAsia" w:hAnsiTheme="majorHAnsi" w:cstheme="majorBidi"/>
          <w:i/>
          <w:iCs/>
          <w:vanish/>
          <w:color w:val="365F91" w:themeColor="accent1" w:themeShade="BF"/>
        </w:rPr>
      </w:pPr>
    </w:p>
    <w:p w14:paraId="5E1856A4" w14:textId="77777777" w:rsidR="00C13579" w:rsidRPr="00C13579" w:rsidRDefault="00C13579" w:rsidP="00C13579">
      <w:pPr>
        <w:pStyle w:val="ListParagraph"/>
        <w:keepNext/>
        <w:keepLines/>
        <w:numPr>
          <w:ilvl w:val="3"/>
          <w:numId w:val="64"/>
        </w:numPr>
        <w:spacing w:before="40"/>
        <w:outlineLvl w:val="3"/>
        <w:rPr>
          <w:rFonts w:asciiTheme="majorHAnsi" w:eastAsiaTheme="majorEastAsia" w:hAnsiTheme="majorHAnsi" w:cstheme="majorBidi"/>
          <w:i/>
          <w:iCs/>
          <w:vanish/>
          <w:color w:val="365F91" w:themeColor="accent1" w:themeShade="BF"/>
        </w:rPr>
      </w:pPr>
    </w:p>
    <w:p w14:paraId="0C906A9A" w14:textId="77777777" w:rsidR="00C13579" w:rsidRPr="00C13579" w:rsidRDefault="00C13579" w:rsidP="00C13579">
      <w:pPr>
        <w:pStyle w:val="ListParagraph"/>
        <w:keepNext/>
        <w:keepLines/>
        <w:numPr>
          <w:ilvl w:val="3"/>
          <w:numId w:val="64"/>
        </w:numPr>
        <w:spacing w:before="40"/>
        <w:outlineLvl w:val="3"/>
        <w:rPr>
          <w:rFonts w:asciiTheme="majorHAnsi" w:eastAsiaTheme="majorEastAsia" w:hAnsiTheme="majorHAnsi" w:cstheme="majorBidi"/>
          <w:i/>
          <w:iCs/>
          <w:vanish/>
          <w:color w:val="365F91" w:themeColor="accent1" w:themeShade="BF"/>
        </w:rPr>
      </w:pPr>
    </w:p>
    <w:p w14:paraId="5842E64B" w14:textId="77777777" w:rsidR="00C13579" w:rsidRPr="00C13579" w:rsidRDefault="00C13579" w:rsidP="00C13579">
      <w:pPr>
        <w:pStyle w:val="ListParagraph"/>
        <w:keepNext/>
        <w:keepLines/>
        <w:numPr>
          <w:ilvl w:val="3"/>
          <w:numId w:val="64"/>
        </w:numPr>
        <w:spacing w:before="40"/>
        <w:outlineLvl w:val="3"/>
        <w:rPr>
          <w:rFonts w:asciiTheme="majorHAnsi" w:eastAsiaTheme="majorEastAsia" w:hAnsiTheme="majorHAnsi" w:cstheme="majorBidi"/>
          <w:i/>
          <w:iCs/>
          <w:vanish/>
          <w:color w:val="365F91" w:themeColor="accent1" w:themeShade="BF"/>
        </w:rPr>
      </w:pPr>
    </w:p>
    <w:p w14:paraId="52581A1A" w14:textId="77777777" w:rsidR="00C13579" w:rsidRPr="00C13579" w:rsidRDefault="00C13579" w:rsidP="00C13579">
      <w:pPr>
        <w:pStyle w:val="ListParagraph"/>
        <w:keepNext/>
        <w:keepLines/>
        <w:numPr>
          <w:ilvl w:val="3"/>
          <w:numId w:val="64"/>
        </w:numPr>
        <w:spacing w:before="40"/>
        <w:outlineLvl w:val="3"/>
        <w:rPr>
          <w:rFonts w:asciiTheme="majorHAnsi" w:eastAsiaTheme="majorEastAsia" w:hAnsiTheme="majorHAnsi" w:cstheme="majorBidi"/>
          <w:i/>
          <w:iCs/>
          <w:vanish/>
          <w:color w:val="365F91" w:themeColor="accent1" w:themeShade="BF"/>
        </w:rPr>
      </w:pPr>
    </w:p>
    <w:p w14:paraId="045E7546" w14:textId="77777777" w:rsidR="00C13579" w:rsidRPr="00C13579" w:rsidRDefault="00C13579" w:rsidP="00C13579">
      <w:pPr>
        <w:pStyle w:val="ListParagraph"/>
        <w:keepNext/>
        <w:keepLines/>
        <w:numPr>
          <w:ilvl w:val="3"/>
          <w:numId w:val="64"/>
        </w:numPr>
        <w:spacing w:before="40"/>
        <w:outlineLvl w:val="3"/>
        <w:rPr>
          <w:rFonts w:asciiTheme="majorHAnsi" w:eastAsiaTheme="majorEastAsia" w:hAnsiTheme="majorHAnsi" w:cstheme="majorBidi"/>
          <w:i/>
          <w:iCs/>
          <w:vanish/>
          <w:color w:val="365F91" w:themeColor="accent1" w:themeShade="BF"/>
        </w:rPr>
      </w:pPr>
    </w:p>
    <w:p w14:paraId="597D807F" w14:textId="77777777" w:rsidR="00C13579" w:rsidRPr="00C13579" w:rsidRDefault="00C13579" w:rsidP="00C13579">
      <w:pPr>
        <w:pStyle w:val="ListParagraph"/>
        <w:keepNext/>
        <w:keepLines/>
        <w:numPr>
          <w:ilvl w:val="3"/>
          <w:numId w:val="64"/>
        </w:numPr>
        <w:spacing w:before="40"/>
        <w:outlineLvl w:val="3"/>
        <w:rPr>
          <w:rFonts w:asciiTheme="majorHAnsi" w:eastAsiaTheme="majorEastAsia" w:hAnsiTheme="majorHAnsi" w:cstheme="majorBidi"/>
          <w:i/>
          <w:iCs/>
          <w:vanish/>
          <w:color w:val="365F91" w:themeColor="accent1" w:themeShade="BF"/>
        </w:rPr>
      </w:pPr>
    </w:p>
    <w:p w14:paraId="1BE8E8FD" w14:textId="77777777" w:rsidR="00C13579" w:rsidRPr="00C13579" w:rsidRDefault="00C13579" w:rsidP="00C13579">
      <w:pPr>
        <w:pStyle w:val="ListParagraph"/>
        <w:keepNext/>
        <w:keepLines/>
        <w:numPr>
          <w:ilvl w:val="3"/>
          <w:numId w:val="64"/>
        </w:numPr>
        <w:spacing w:before="40"/>
        <w:outlineLvl w:val="3"/>
        <w:rPr>
          <w:rFonts w:asciiTheme="majorHAnsi" w:eastAsiaTheme="majorEastAsia" w:hAnsiTheme="majorHAnsi" w:cstheme="majorBidi"/>
          <w:i/>
          <w:iCs/>
          <w:vanish/>
          <w:color w:val="365F91" w:themeColor="accent1" w:themeShade="BF"/>
        </w:rPr>
      </w:pPr>
    </w:p>
    <w:p w14:paraId="744F0001" w14:textId="77777777" w:rsidR="00C13579" w:rsidRPr="00C13579" w:rsidRDefault="00C13579" w:rsidP="00C13579">
      <w:pPr>
        <w:pStyle w:val="ListParagraph"/>
        <w:keepNext/>
        <w:keepLines/>
        <w:numPr>
          <w:ilvl w:val="3"/>
          <w:numId w:val="64"/>
        </w:numPr>
        <w:spacing w:before="40"/>
        <w:outlineLvl w:val="3"/>
        <w:rPr>
          <w:rFonts w:asciiTheme="majorHAnsi" w:eastAsiaTheme="majorEastAsia" w:hAnsiTheme="majorHAnsi" w:cstheme="majorBidi"/>
          <w:i/>
          <w:iCs/>
          <w:vanish/>
          <w:color w:val="365F91" w:themeColor="accent1" w:themeShade="BF"/>
        </w:rPr>
      </w:pPr>
    </w:p>
    <w:p w14:paraId="083832FB" w14:textId="77777777" w:rsidR="00C13579" w:rsidRPr="00C13579" w:rsidRDefault="00C13579" w:rsidP="00C13579">
      <w:pPr>
        <w:pStyle w:val="ListParagraph"/>
        <w:keepNext/>
        <w:keepLines/>
        <w:numPr>
          <w:ilvl w:val="3"/>
          <w:numId w:val="64"/>
        </w:numPr>
        <w:spacing w:before="40"/>
        <w:outlineLvl w:val="3"/>
        <w:rPr>
          <w:rFonts w:asciiTheme="majorHAnsi" w:eastAsiaTheme="majorEastAsia" w:hAnsiTheme="majorHAnsi" w:cstheme="majorBidi"/>
          <w:i/>
          <w:iCs/>
          <w:vanish/>
          <w:color w:val="365F91" w:themeColor="accent1" w:themeShade="BF"/>
        </w:rPr>
      </w:pPr>
    </w:p>
    <w:p w14:paraId="32901FFE" w14:textId="77777777" w:rsidR="00C13579" w:rsidRPr="00C13579" w:rsidRDefault="00C13579" w:rsidP="00C13579">
      <w:pPr>
        <w:pStyle w:val="ListParagraph"/>
        <w:keepNext/>
        <w:keepLines/>
        <w:numPr>
          <w:ilvl w:val="3"/>
          <w:numId w:val="64"/>
        </w:numPr>
        <w:spacing w:before="40"/>
        <w:outlineLvl w:val="3"/>
        <w:rPr>
          <w:rFonts w:asciiTheme="majorHAnsi" w:eastAsiaTheme="majorEastAsia" w:hAnsiTheme="majorHAnsi" w:cstheme="majorBidi"/>
          <w:i/>
          <w:iCs/>
          <w:vanish/>
          <w:color w:val="365F91" w:themeColor="accent1" w:themeShade="BF"/>
        </w:rPr>
      </w:pPr>
    </w:p>
    <w:p w14:paraId="42E7EAC8" w14:textId="77777777" w:rsidR="00C13579" w:rsidRPr="00C13579" w:rsidRDefault="00C13579" w:rsidP="00C13579">
      <w:pPr>
        <w:pStyle w:val="ListParagraph"/>
        <w:keepNext/>
        <w:keepLines/>
        <w:numPr>
          <w:ilvl w:val="3"/>
          <w:numId w:val="64"/>
        </w:numPr>
        <w:spacing w:before="40"/>
        <w:outlineLvl w:val="3"/>
        <w:rPr>
          <w:rFonts w:asciiTheme="majorHAnsi" w:eastAsiaTheme="majorEastAsia" w:hAnsiTheme="majorHAnsi" w:cstheme="majorBidi"/>
          <w:i/>
          <w:iCs/>
          <w:vanish/>
          <w:color w:val="365F91" w:themeColor="accent1" w:themeShade="BF"/>
        </w:rPr>
      </w:pPr>
    </w:p>
    <w:p w14:paraId="29E3E71F" w14:textId="77777777" w:rsidR="00C13579" w:rsidRPr="00C13579" w:rsidRDefault="00C13579" w:rsidP="00C13579">
      <w:pPr>
        <w:pStyle w:val="ListParagraph"/>
        <w:keepNext/>
        <w:keepLines/>
        <w:numPr>
          <w:ilvl w:val="3"/>
          <w:numId w:val="64"/>
        </w:numPr>
        <w:spacing w:before="40"/>
        <w:outlineLvl w:val="3"/>
        <w:rPr>
          <w:rFonts w:asciiTheme="majorHAnsi" w:eastAsiaTheme="majorEastAsia" w:hAnsiTheme="majorHAnsi" w:cstheme="majorBidi"/>
          <w:i/>
          <w:iCs/>
          <w:vanish/>
          <w:color w:val="365F91" w:themeColor="accent1" w:themeShade="BF"/>
        </w:rPr>
      </w:pPr>
    </w:p>
    <w:p w14:paraId="06290B7C" w14:textId="77777777" w:rsidR="00C13579" w:rsidRPr="00C13579" w:rsidRDefault="00C13579" w:rsidP="00C13579">
      <w:pPr>
        <w:pStyle w:val="ListParagraph"/>
        <w:keepNext/>
        <w:keepLines/>
        <w:numPr>
          <w:ilvl w:val="3"/>
          <w:numId w:val="64"/>
        </w:numPr>
        <w:spacing w:before="40"/>
        <w:outlineLvl w:val="3"/>
        <w:rPr>
          <w:rFonts w:asciiTheme="majorHAnsi" w:eastAsiaTheme="majorEastAsia" w:hAnsiTheme="majorHAnsi" w:cstheme="majorBidi"/>
          <w:i/>
          <w:iCs/>
          <w:vanish/>
          <w:color w:val="365F91" w:themeColor="accent1" w:themeShade="BF"/>
        </w:rPr>
      </w:pPr>
    </w:p>
    <w:p w14:paraId="73EB2150" w14:textId="77777777" w:rsidR="00C13579" w:rsidRPr="00C13579" w:rsidRDefault="00C13579" w:rsidP="00C13579">
      <w:pPr>
        <w:pStyle w:val="ListParagraph"/>
        <w:keepNext/>
        <w:keepLines/>
        <w:numPr>
          <w:ilvl w:val="3"/>
          <w:numId w:val="64"/>
        </w:numPr>
        <w:spacing w:before="40"/>
        <w:outlineLvl w:val="3"/>
        <w:rPr>
          <w:rFonts w:asciiTheme="majorHAnsi" w:eastAsiaTheme="majorEastAsia" w:hAnsiTheme="majorHAnsi" w:cstheme="majorBidi"/>
          <w:i/>
          <w:iCs/>
          <w:vanish/>
          <w:color w:val="365F91" w:themeColor="accent1" w:themeShade="BF"/>
        </w:rPr>
      </w:pPr>
    </w:p>
    <w:p w14:paraId="60CFEA2D" w14:textId="77777777" w:rsidR="00C13579" w:rsidRPr="00C13579" w:rsidRDefault="00C13579" w:rsidP="00C13579">
      <w:pPr>
        <w:pStyle w:val="ListParagraph"/>
        <w:keepNext/>
        <w:keepLines/>
        <w:numPr>
          <w:ilvl w:val="3"/>
          <w:numId w:val="64"/>
        </w:numPr>
        <w:spacing w:before="40"/>
        <w:outlineLvl w:val="3"/>
        <w:rPr>
          <w:rFonts w:asciiTheme="majorHAnsi" w:eastAsiaTheme="majorEastAsia" w:hAnsiTheme="majorHAnsi" w:cstheme="majorBidi"/>
          <w:i/>
          <w:iCs/>
          <w:vanish/>
          <w:color w:val="365F91" w:themeColor="accent1" w:themeShade="BF"/>
        </w:rPr>
      </w:pPr>
    </w:p>
    <w:p w14:paraId="740206C0" w14:textId="77777777" w:rsidR="00C13579" w:rsidRPr="00C13579" w:rsidRDefault="00C13579" w:rsidP="00C13579">
      <w:pPr>
        <w:pStyle w:val="ListParagraph"/>
        <w:keepNext/>
        <w:keepLines/>
        <w:numPr>
          <w:ilvl w:val="3"/>
          <w:numId w:val="64"/>
        </w:numPr>
        <w:spacing w:before="40"/>
        <w:outlineLvl w:val="3"/>
        <w:rPr>
          <w:rFonts w:asciiTheme="majorHAnsi" w:eastAsiaTheme="majorEastAsia" w:hAnsiTheme="majorHAnsi" w:cstheme="majorBidi"/>
          <w:i/>
          <w:iCs/>
          <w:vanish/>
          <w:color w:val="365F91" w:themeColor="accent1" w:themeShade="BF"/>
        </w:rPr>
      </w:pPr>
    </w:p>
    <w:p w14:paraId="3AFF850C" w14:textId="77777777" w:rsidR="00C13579" w:rsidRPr="00C13579" w:rsidRDefault="00C13579" w:rsidP="00C13579">
      <w:pPr>
        <w:pStyle w:val="ListParagraph"/>
        <w:keepNext/>
        <w:keepLines/>
        <w:numPr>
          <w:ilvl w:val="3"/>
          <w:numId w:val="64"/>
        </w:numPr>
        <w:spacing w:before="40"/>
        <w:outlineLvl w:val="3"/>
        <w:rPr>
          <w:rFonts w:asciiTheme="majorHAnsi" w:eastAsiaTheme="majorEastAsia" w:hAnsiTheme="majorHAnsi" w:cstheme="majorBidi"/>
          <w:i/>
          <w:iCs/>
          <w:vanish/>
          <w:color w:val="365F91" w:themeColor="accent1" w:themeShade="BF"/>
        </w:rPr>
      </w:pPr>
    </w:p>
    <w:p w14:paraId="4BA7F60F" w14:textId="77777777" w:rsidR="00C13579" w:rsidRPr="00C13579" w:rsidRDefault="00C13579" w:rsidP="00C13579">
      <w:pPr>
        <w:pStyle w:val="ListParagraph"/>
        <w:keepNext/>
        <w:keepLines/>
        <w:numPr>
          <w:ilvl w:val="3"/>
          <w:numId w:val="64"/>
        </w:numPr>
        <w:spacing w:before="40"/>
        <w:outlineLvl w:val="3"/>
        <w:rPr>
          <w:rFonts w:asciiTheme="majorHAnsi" w:eastAsiaTheme="majorEastAsia" w:hAnsiTheme="majorHAnsi" w:cstheme="majorBidi"/>
          <w:i/>
          <w:iCs/>
          <w:vanish/>
          <w:color w:val="365F91" w:themeColor="accent1" w:themeShade="BF"/>
        </w:rPr>
      </w:pPr>
    </w:p>
    <w:p w14:paraId="1C837DAE" w14:textId="77777777" w:rsidR="00C13579" w:rsidRPr="00C13579" w:rsidRDefault="00C13579" w:rsidP="00C13579">
      <w:pPr>
        <w:pStyle w:val="ListParagraph"/>
        <w:keepNext/>
        <w:keepLines/>
        <w:numPr>
          <w:ilvl w:val="3"/>
          <w:numId w:val="64"/>
        </w:numPr>
        <w:spacing w:before="40"/>
        <w:outlineLvl w:val="3"/>
        <w:rPr>
          <w:rFonts w:asciiTheme="majorHAnsi" w:eastAsiaTheme="majorEastAsia" w:hAnsiTheme="majorHAnsi" w:cstheme="majorBidi"/>
          <w:i/>
          <w:iCs/>
          <w:vanish/>
          <w:color w:val="365F91" w:themeColor="accent1" w:themeShade="BF"/>
        </w:rPr>
      </w:pPr>
    </w:p>
    <w:p w14:paraId="771B1715" w14:textId="77777777" w:rsidR="00C13579" w:rsidRPr="00C13579" w:rsidRDefault="00C13579" w:rsidP="00C13579">
      <w:pPr>
        <w:pStyle w:val="ListParagraph"/>
        <w:keepNext/>
        <w:keepLines/>
        <w:numPr>
          <w:ilvl w:val="3"/>
          <w:numId w:val="64"/>
        </w:numPr>
        <w:spacing w:before="40"/>
        <w:outlineLvl w:val="3"/>
        <w:rPr>
          <w:rFonts w:asciiTheme="majorHAnsi" w:eastAsiaTheme="majorEastAsia" w:hAnsiTheme="majorHAnsi" w:cstheme="majorBidi"/>
          <w:i/>
          <w:iCs/>
          <w:vanish/>
          <w:color w:val="365F91" w:themeColor="accent1" w:themeShade="BF"/>
        </w:rPr>
      </w:pPr>
    </w:p>
    <w:p w14:paraId="03D0B13B" w14:textId="77777777" w:rsidR="00C13579" w:rsidRPr="00C13579" w:rsidRDefault="00C13579" w:rsidP="00C13579">
      <w:pPr>
        <w:pStyle w:val="ListParagraph"/>
        <w:keepNext/>
        <w:keepLines/>
        <w:numPr>
          <w:ilvl w:val="3"/>
          <w:numId w:val="64"/>
        </w:numPr>
        <w:spacing w:before="40"/>
        <w:outlineLvl w:val="3"/>
        <w:rPr>
          <w:rFonts w:asciiTheme="majorHAnsi" w:eastAsiaTheme="majorEastAsia" w:hAnsiTheme="majorHAnsi" w:cstheme="majorBidi"/>
          <w:i/>
          <w:iCs/>
          <w:vanish/>
          <w:color w:val="365F91" w:themeColor="accent1" w:themeShade="BF"/>
        </w:rPr>
      </w:pPr>
    </w:p>
    <w:p w14:paraId="46AD644E" w14:textId="77777777" w:rsidR="00C13579" w:rsidRPr="00C13579" w:rsidRDefault="00C13579" w:rsidP="00C13579">
      <w:pPr>
        <w:pStyle w:val="ListParagraph"/>
        <w:keepNext/>
        <w:keepLines/>
        <w:numPr>
          <w:ilvl w:val="3"/>
          <w:numId w:val="64"/>
        </w:numPr>
        <w:spacing w:before="40"/>
        <w:outlineLvl w:val="3"/>
        <w:rPr>
          <w:rFonts w:asciiTheme="majorHAnsi" w:eastAsiaTheme="majorEastAsia" w:hAnsiTheme="majorHAnsi" w:cstheme="majorBidi"/>
          <w:i/>
          <w:iCs/>
          <w:vanish/>
          <w:color w:val="365F91" w:themeColor="accent1" w:themeShade="BF"/>
        </w:rPr>
      </w:pPr>
    </w:p>
    <w:p w14:paraId="359668D4" w14:textId="77777777" w:rsidR="00C13579" w:rsidRPr="00C13579" w:rsidRDefault="00C13579" w:rsidP="00C13579">
      <w:pPr>
        <w:pStyle w:val="ListParagraph"/>
        <w:keepNext/>
        <w:keepLines/>
        <w:numPr>
          <w:ilvl w:val="3"/>
          <w:numId w:val="64"/>
        </w:numPr>
        <w:spacing w:before="40"/>
        <w:outlineLvl w:val="3"/>
        <w:rPr>
          <w:rFonts w:asciiTheme="majorHAnsi" w:eastAsiaTheme="majorEastAsia" w:hAnsiTheme="majorHAnsi" w:cstheme="majorBidi"/>
          <w:i/>
          <w:iCs/>
          <w:vanish/>
          <w:color w:val="365F91" w:themeColor="accent1" w:themeShade="BF"/>
        </w:rPr>
      </w:pPr>
    </w:p>
    <w:p w14:paraId="4FE4AF29" w14:textId="77777777" w:rsidR="00C13579" w:rsidRPr="00C13579" w:rsidRDefault="00C13579" w:rsidP="00C13579">
      <w:pPr>
        <w:pStyle w:val="ListParagraph"/>
        <w:keepNext/>
        <w:keepLines/>
        <w:numPr>
          <w:ilvl w:val="3"/>
          <w:numId w:val="64"/>
        </w:numPr>
        <w:spacing w:before="40"/>
        <w:outlineLvl w:val="3"/>
        <w:rPr>
          <w:rFonts w:asciiTheme="majorHAnsi" w:eastAsiaTheme="majorEastAsia" w:hAnsiTheme="majorHAnsi" w:cstheme="majorBidi"/>
          <w:i/>
          <w:iCs/>
          <w:vanish/>
          <w:color w:val="365F91" w:themeColor="accent1" w:themeShade="BF"/>
        </w:rPr>
      </w:pPr>
    </w:p>
    <w:p w14:paraId="6510591F" w14:textId="77777777" w:rsidR="00C13579" w:rsidRPr="00C13579" w:rsidRDefault="00C13579" w:rsidP="00C13579">
      <w:pPr>
        <w:pStyle w:val="ListParagraph"/>
        <w:keepNext/>
        <w:keepLines/>
        <w:numPr>
          <w:ilvl w:val="3"/>
          <w:numId w:val="64"/>
        </w:numPr>
        <w:spacing w:before="40"/>
        <w:outlineLvl w:val="3"/>
        <w:rPr>
          <w:rFonts w:asciiTheme="majorHAnsi" w:eastAsiaTheme="majorEastAsia" w:hAnsiTheme="majorHAnsi" w:cstheme="majorBidi"/>
          <w:i/>
          <w:iCs/>
          <w:vanish/>
          <w:color w:val="365F91" w:themeColor="accent1" w:themeShade="BF"/>
        </w:rPr>
      </w:pPr>
    </w:p>
    <w:p w14:paraId="5CC23041" w14:textId="77777777" w:rsidR="00C13579" w:rsidRPr="00C13579" w:rsidRDefault="00C13579" w:rsidP="00C13579">
      <w:pPr>
        <w:pStyle w:val="ListParagraph"/>
        <w:keepNext/>
        <w:keepLines/>
        <w:numPr>
          <w:ilvl w:val="3"/>
          <w:numId w:val="64"/>
        </w:numPr>
        <w:spacing w:before="40"/>
        <w:outlineLvl w:val="3"/>
        <w:rPr>
          <w:rFonts w:asciiTheme="majorHAnsi" w:eastAsiaTheme="majorEastAsia" w:hAnsiTheme="majorHAnsi" w:cstheme="majorBidi"/>
          <w:i/>
          <w:iCs/>
          <w:vanish/>
          <w:color w:val="365F91" w:themeColor="accent1" w:themeShade="BF"/>
        </w:rPr>
      </w:pPr>
    </w:p>
    <w:p w14:paraId="4E710124" w14:textId="77777777" w:rsidR="00C13579" w:rsidRPr="00C13579" w:rsidRDefault="00C13579" w:rsidP="00C13579">
      <w:pPr>
        <w:pStyle w:val="ListParagraph"/>
        <w:keepNext/>
        <w:keepLines/>
        <w:numPr>
          <w:ilvl w:val="3"/>
          <w:numId w:val="64"/>
        </w:numPr>
        <w:spacing w:before="40"/>
        <w:outlineLvl w:val="3"/>
        <w:rPr>
          <w:rFonts w:asciiTheme="majorHAnsi" w:eastAsiaTheme="majorEastAsia" w:hAnsiTheme="majorHAnsi" w:cstheme="majorBidi"/>
          <w:i/>
          <w:iCs/>
          <w:vanish/>
          <w:color w:val="365F91" w:themeColor="accent1" w:themeShade="BF"/>
        </w:rPr>
      </w:pPr>
    </w:p>
    <w:p w14:paraId="69085D37" w14:textId="77777777" w:rsidR="00C13579" w:rsidRPr="00C13579" w:rsidRDefault="00C13579" w:rsidP="00C13579">
      <w:pPr>
        <w:pStyle w:val="ListParagraph"/>
        <w:keepNext/>
        <w:keepLines/>
        <w:numPr>
          <w:ilvl w:val="3"/>
          <w:numId w:val="64"/>
        </w:numPr>
        <w:spacing w:before="40"/>
        <w:outlineLvl w:val="3"/>
        <w:rPr>
          <w:rFonts w:asciiTheme="majorHAnsi" w:eastAsiaTheme="majorEastAsia" w:hAnsiTheme="majorHAnsi" w:cstheme="majorBidi"/>
          <w:i/>
          <w:iCs/>
          <w:vanish/>
          <w:color w:val="365F91" w:themeColor="accent1" w:themeShade="BF"/>
        </w:rPr>
      </w:pPr>
    </w:p>
    <w:p w14:paraId="1C1D5715" w14:textId="77777777" w:rsidR="00C13579" w:rsidRPr="00C13579" w:rsidRDefault="00C13579" w:rsidP="00C13579">
      <w:pPr>
        <w:pStyle w:val="ListParagraph"/>
        <w:keepNext/>
        <w:keepLines/>
        <w:numPr>
          <w:ilvl w:val="3"/>
          <w:numId w:val="64"/>
        </w:numPr>
        <w:spacing w:before="40"/>
        <w:outlineLvl w:val="3"/>
        <w:rPr>
          <w:rFonts w:asciiTheme="majorHAnsi" w:eastAsiaTheme="majorEastAsia" w:hAnsiTheme="majorHAnsi" w:cstheme="majorBidi"/>
          <w:i/>
          <w:iCs/>
          <w:vanish/>
          <w:color w:val="365F91" w:themeColor="accent1" w:themeShade="BF"/>
        </w:rPr>
      </w:pPr>
    </w:p>
    <w:p w14:paraId="710D78CE" w14:textId="77777777" w:rsidR="00C13579" w:rsidRPr="00C13579" w:rsidRDefault="00C13579" w:rsidP="00C13579">
      <w:pPr>
        <w:pStyle w:val="ListParagraph"/>
        <w:keepNext/>
        <w:keepLines/>
        <w:numPr>
          <w:ilvl w:val="3"/>
          <w:numId w:val="64"/>
        </w:numPr>
        <w:spacing w:before="40"/>
        <w:outlineLvl w:val="3"/>
        <w:rPr>
          <w:rFonts w:asciiTheme="majorHAnsi" w:eastAsiaTheme="majorEastAsia" w:hAnsiTheme="majorHAnsi" w:cstheme="majorBidi"/>
          <w:i/>
          <w:iCs/>
          <w:vanish/>
          <w:color w:val="365F91" w:themeColor="accent1" w:themeShade="BF"/>
        </w:rPr>
      </w:pPr>
    </w:p>
    <w:p w14:paraId="3808F617" w14:textId="77777777" w:rsidR="00C13579" w:rsidRPr="00C13579" w:rsidRDefault="00C13579" w:rsidP="00C13579">
      <w:pPr>
        <w:pStyle w:val="ListParagraph"/>
        <w:keepNext/>
        <w:keepLines/>
        <w:numPr>
          <w:ilvl w:val="3"/>
          <w:numId w:val="64"/>
        </w:numPr>
        <w:spacing w:before="40"/>
        <w:outlineLvl w:val="3"/>
        <w:rPr>
          <w:rFonts w:asciiTheme="majorHAnsi" w:eastAsiaTheme="majorEastAsia" w:hAnsiTheme="majorHAnsi" w:cstheme="majorBidi"/>
          <w:i/>
          <w:iCs/>
          <w:vanish/>
          <w:color w:val="365F91" w:themeColor="accent1" w:themeShade="BF"/>
        </w:rPr>
      </w:pPr>
    </w:p>
    <w:p w14:paraId="7F8ACD61" w14:textId="77777777" w:rsidR="00C13579" w:rsidRPr="00C13579" w:rsidRDefault="00C13579" w:rsidP="00C13579">
      <w:pPr>
        <w:pStyle w:val="ListParagraph"/>
        <w:keepNext/>
        <w:keepLines/>
        <w:numPr>
          <w:ilvl w:val="3"/>
          <w:numId w:val="64"/>
        </w:numPr>
        <w:spacing w:before="40"/>
        <w:outlineLvl w:val="3"/>
        <w:rPr>
          <w:rFonts w:asciiTheme="majorHAnsi" w:eastAsiaTheme="majorEastAsia" w:hAnsiTheme="majorHAnsi" w:cstheme="majorBidi"/>
          <w:i/>
          <w:iCs/>
          <w:vanish/>
          <w:color w:val="365F91" w:themeColor="accent1" w:themeShade="BF"/>
        </w:rPr>
      </w:pPr>
    </w:p>
    <w:p w14:paraId="1A07E364" w14:textId="77777777" w:rsidR="00C13579" w:rsidRPr="00C13579" w:rsidRDefault="00C13579" w:rsidP="00C13579">
      <w:pPr>
        <w:pStyle w:val="ListParagraph"/>
        <w:keepNext/>
        <w:keepLines/>
        <w:numPr>
          <w:ilvl w:val="3"/>
          <w:numId w:val="64"/>
        </w:numPr>
        <w:spacing w:before="40"/>
        <w:outlineLvl w:val="3"/>
        <w:rPr>
          <w:rFonts w:asciiTheme="majorHAnsi" w:eastAsiaTheme="majorEastAsia" w:hAnsiTheme="majorHAnsi" w:cstheme="majorBidi"/>
          <w:i/>
          <w:iCs/>
          <w:vanish/>
          <w:color w:val="365F91" w:themeColor="accent1" w:themeShade="BF"/>
        </w:rPr>
      </w:pPr>
    </w:p>
    <w:p w14:paraId="310D9239" w14:textId="77777777" w:rsidR="00C13579" w:rsidRPr="00C13579" w:rsidRDefault="00C13579" w:rsidP="00C13579">
      <w:pPr>
        <w:pStyle w:val="ListParagraph"/>
        <w:keepNext/>
        <w:keepLines/>
        <w:numPr>
          <w:ilvl w:val="3"/>
          <w:numId w:val="64"/>
        </w:numPr>
        <w:spacing w:before="40"/>
        <w:outlineLvl w:val="3"/>
        <w:rPr>
          <w:rFonts w:asciiTheme="majorHAnsi" w:eastAsiaTheme="majorEastAsia" w:hAnsiTheme="majorHAnsi" w:cstheme="majorBidi"/>
          <w:i/>
          <w:iCs/>
          <w:vanish/>
          <w:color w:val="365F91" w:themeColor="accent1" w:themeShade="BF"/>
        </w:rPr>
      </w:pPr>
    </w:p>
    <w:p w14:paraId="13F1B0E4" w14:textId="77777777" w:rsidR="00C13579" w:rsidRPr="00C13579" w:rsidRDefault="00C13579" w:rsidP="00C13579">
      <w:pPr>
        <w:pStyle w:val="ListParagraph"/>
        <w:keepNext/>
        <w:keepLines/>
        <w:numPr>
          <w:ilvl w:val="3"/>
          <w:numId w:val="64"/>
        </w:numPr>
        <w:spacing w:before="40"/>
        <w:outlineLvl w:val="3"/>
        <w:rPr>
          <w:rFonts w:asciiTheme="majorHAnsi" w:eastAsiaTheme="majorEastAsia" w:hAnsiTheme="majorHAnsi" w:cstheme="majorBidi"/>
          <w:i/>
          <w:iCs/>
          <w:vanish/>
          <w:color w:val="365F91" w:themeColor="accent1" w:themeShade="BF"/>
        </w:rPr>
      </w:pPr>
    </w:p>
    <w:p w14:paraId="5747DDB2" w14:textId="77777777" w:rsidR="00C13579" w:rsidRPr="00C13579" w:rsidRDefault="00C13579" w:rsidP="00C13579">
      <w:pPr>
        <w:pStyle w:val="ListParagraph"/>
        <w:keepNext/>
        <w:keepLines/>
        <w:numPr>
          <w:ilvl w:val="3"/>
          <w:numId w:val="64"/>
        </w:numPr>
        <w:spacing w:before="40"/>
        <w:outlineLvl w:val="3"/>
        <w:rPr>
          <w:rFonts w:asciiTheme="majorHAnsi" w:eastAsiaTheme="majorEastAsia" w:hAnsiTheme="majorHAnsi" w:cstheme="majorBidi"/>
          <w:i/>
          <w:iCs/>
          <w:vanish/>
          <w:color w:val="365F91" w:themeColor="accent1" w:themeShade="BF"/>
        </w:rPr>
      </w:pPr>
    </w:p>
    <w:p w14:paraId="53116A33" w14:textId="77777777" w:rsidR="00C13579" w:rsidRPr="00C13579" w:rsidRDefault="00C13579" w:rsidP="00C13579">
      <w:pPr>
        <w:pStyle w:val="ListParagraph"/>
        <w:keepNext/>
        <w:keepLines/>
        <w:numPr>
          <w:ilvl w:val="3"/>
          <w:numId w:val="64"/>
        </w:numPr>
        <w:spacing w:before="40"/>
        <w:outlineLvl w:val="3"/>
        <w:rPr>
          <w:rFonts w:asciiTheme="majorHAnsi" w:eastAsiaTheme="majorEastAsia" w:hAnsiTheme="majorHAnsi" w:cstheme="majorBidi"/>
          <w:i/>
          <w:iCs/>
          <w:vanish/>
          <w:color w:val="365F91" w:themeColor="accent1" w:themeShade="BF"/>
        </w:rPr>
      </w:pPr>
    </w:p>
    <w:p w14:paraId="2A0BBB55" w14:textId="77777777" w:rsidR="00C13579" w:rsidRPr="00C13579" w:rsidRDefault="00C13579" w:rsidP="00C13579">
      <w:pPr>
        <w:pStyle w:val="ListParagraph"/>
        <w:keepNext/>
        <w:keepLines/>
        <w:numPr>
          <w:ilvl w:val="3"/>
          <w:numId w:val="64"/>
        </w:numPr>
        <w:spacing w:before="40"/>
        <w:outlineLvl w:val="3"/>
        <w:rPr>
          <w:rFonts w:asciiTheme="majorHAnsi" w:eastAsiaTheme="majorEastAsia" w:hAnsiTheme="majorHAnsi" w:cstheme="majorBidi"/>
          <w:i/>
          <w:iCs/>
          <w:vanish/>
          <w:color w:val="365F91" w:themeColor="accent1" w:themeShade="BF"/>
        </w:rPr>
      </w:pPr>
    </w:p>
    <w:p w14:paraId="7130732F" w14:textId="77777777" w:rsidR="00C13579" w:rsidRPr="00C13579" w:rsidRDefault="00C13579" w:rsidP="00C13579">
      <w:pPr>
        <w:pStyle w:val="ListParagraph"/>
        <w:keepNext/>
        <w:keepLines/>
        <w:numPr>
          <w:ilvl w:val="3"/>
          <w:numId w:val="64"/>
        </w:numPr>
        <w:spacing w:before="40"/>
        <w:outlineLvl w:val="3"/>
        <w:rPr>
          <w:rFonts w:asciiTheme="majorHAnsi" w:eastAsiaTheme="majorEastAsia" w:hAnsiTheme="majorHAnsi" w:cstheme="majorBidi"/>
          <w:i/>
          <w:iCs/>
          <w:vanish/>
          <w:color w:val="365F91" w:themeColor="accent1" w:themeShade="BF"/>
        </w:rPr>
      </w:pPr>
    </w:p>
    <w:p w14:paraId="5C433BEB" w14:textId="77777777" w:rsidR="00C13579" w:rsidRPr="00C13579" w:rsidRDefault="00C13579" w:rsidP="00C13579">
      <w:pPr>
        <w:pStyle w:val="ListParagraph"/>
        <w:keepNext/>
        <w:keepLines/>
        <w:numPr>
          <w:ilvl w:val="3"/>
          <w:numId w:val="64"/>
        </w:numPr>
        <w:spacing w:before="40"/>
        <w:outlineLvl w:val="3"/>
        <w:rPr>
          <w:rFonts w:asciiTheme="majorHAnsi" w:eastAsiaTheme="majorEastAsia" w:hAnsiTheme="majorHAnsi" w:cstheme="majorBidi"/>
          <w:i/>
          <w:iCs/>
          <w:vanish/>
          <w:color w:val="365F91" w:themeColor="accent1" w:themeShade="BF"/>
        </w:rPr>
      </w:pPr>
    </w:p>
    <w:p w14:paraId="3757FE8E" w14:textId="77777777" w:rsidR="00C13579" w:rsidRPr="00C13579" w:rsidRDefault="00C13579" w:rsidP="00C13579">
      <w:pPr>
        <w:pStyle w:val="ListParagraph"/>
        <w:keepNext/>
        <w:keepLines/>
        <w:numPr>
          <w:ilvl w:val="3"/>
          <w:numId w:val="64"/>
        </w:numPr>
        <w:spacing w:before="40"/>
        <w:outlineLvl w:val="3"/>
        <w:rPr>
          <w:rFonts w:asciiTheme="majorHAnsi" w:eastAsiaTheme="majorEastAsia" w:hAnsiTheme="majorHAnsi" w:cstheme="majorBidi"/>
          <w:i/>
          <w:iCs/>
          <w:vanish/>
          <w:color w:val="365F91" w:themeColor="accent1" w:themeShade="BF"/>
        </w:rPr>
      </w:pPr>
    </w:p>
    <w:p w14:paraId="746FED7B" w14:textId="77777777" w:rsidR="00C13579" w:rsidRPr="00C13579" w:rsidRDefault="00C13579" w:rsidP="00C13579">
      <w:pPr>
        <w:pStyle w:val="ListParagraph"/>
        <w:keepNext/>
        <w:keepLines/>
        <w:numPr>
          <w:ilvl w:val="3"/>
          <w:numId w:val="64"/>
        </w:numPr>
        <w:spacing w:before="40"/>
        <w:outlineLvl w:val="3"/>
        <w:rPr>
          <w:rFonts w:asciiTheme="majorHAnsi" w:eastAsiaTheme="majorEastAsia" w:hAnsiTheme="majorHAnsi" w:cstheme="majorBidi"/>
          <w:i/>
          <w:iCs/>
          <w:vanish/>
          <w:color w:val="365F91" w:themeColor="accent1" w:themeShade="BF"/>
        </w:rPr>
      </w:pPr>
    </w:p>
    <w:p w14:paraId="00DC0063" w14:textId="77777777" w:rsidR="00C13579" w:rsidRPr="00C13579" w:rsidRDefault="00C13579" w:rsidP="00C13579">
      <w:pPr>
        <w:pStyle w:val="ListParagraph"/>
        <w:keepNext/>
        <w:keepLines/>
        <w:numPr>
          <w:ilvl w:val="3"/>
          <w:numId w:val="64"/>
        </w:numPr>
        <w:spacing w:before="40"/>
        <w:outlineLvl w:val="3"/>
        <w:rPr>
          <w:rFonts w:asciiTheme="majorHAnsi" w:eastAsiaTheme="majorEastAsia" w:hAnsiTheme="majorHAnsi" w:cstheme="majorBidi"/>
          <w:i/>
          <w:iCs/>
          <w:vanish/>
          <w:color w:val="365F91" w:themeColor="accent1" w:themeShade="BF"/>
        </w:rPr>
      </w:pPr>
    </w:p>
    <w:p w14:paraId="20E3403D" w14:textId="77777777" w:rsidR="00C13579" w:rsidRPr="00C13579" w:rsidRDefault="00C13579" w:rsidP="00C13579">
      <w:pPr>
        <w:pStyle w:val="ListParagraph"/>
        <w:keepNext/>
        <w:keepLines/>
        <w:numPr>
          <w:ilvl w:val="3"/>
          <w:numId w:val="64"/>
        </w:numPr>
        <w:spacing w:before="40"/>
        <w:outlineLvl w:val="3"/>
        <w:rPr>
          <w:rFonts w:asciiTheme="majorHAnsi" w:eastAsiaTheme="majorEastAsia" w:hAnsiTheme="majorHAnsi" w:cstheme="majorBidi"/>
          <w:i/>
          <w:iCs/>
          <w:vanish/>
          <w:color w:val="365F91" w:themeColor="accent1" w:themeShade="BF"/>
        </w:rPr>
      </w:pPr>
    </w:p>
    <w:p w14:paraId="5DA69F46" w14:textId="13077A15" w:rsidR="00A039F6" w:rsidRPr="009D475F" w:rsidRDefault="00587955" w:rsidP="00CA03C4">
      <w:pPr>
        <w:pStyle w:val="Heading4"/>
      </w:pPr>
      <w:r w:rsidRPr="00D5653B">
        <w:t>Mô</w:t>
      </w:r>
      <w:r w:rsidRPr="00D5653B">
        <w:rPr>
          <w:spacing w:val="-2"/>
        </w:rPr>
        <w:t xml:space="preserve"> </w:t>
      </w:r>
      <w:proofErr w:type="spellStart"/>
      <w:r w:rsidRPr="00D5653B">
        <w:t>tả</w:t>
      </w:r>
      <w:proofErr w:type="spellEnd"/>
      <w:r w:rsidRPr="00D5653B">
        <w:rPr>
          <w:spacing w:val="-1"/>
        </w:rPr>
        <w:t xml:space="preserve"> </w:t>
      </w:r>
      <w:r w:rsidRPr="00D5653B">
        <w:t>sơ</w:t>
      </w:r>
      <w:r w:rsidRPr="00D5653B">
        <w:rPr>
          <w:spacing w:val="-2"/>
        </w:rPr>
        <w:t xml:space="preserve"> </w:t>
      </w:r>
      <w:proofErr w:type="spellStart"/>
      <w:r w:rsidRPr="00D5653B">
        <w:t>đồ</w:t>
      </w:r>
      <w:proofErr w:type="spellEnd"/>
      <w:r w:rsidRPr="00D5653B">
        <w:rPr>
          <w:spacing w:val="-2"/>
        </w:rPr>
        <w:t xml:space="preserve"> </w:t>
      </w:r>
      <w:proofErr w:type="spellStart"/>
      <w:r w:rsidRPr="00D5653B">
        <w:t>lớp</w:t>
      </w:r>
      <w:proofErr w:type="spellEnd"/>
    </w:p>
    <w:tbl>
      <w:tblPr>
        <w:tblW w:w="0" w:type="auto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708"/>
        <w:gridCol w:w="1517"/>
        <w:gridCol w:w="3963"/>
      </w:tblGrid>
      <w:tr w:rsidR="00A039F6" w:rsidRPr="00D5653B" w14:paraId="549D593C" w14:textId="77777777" w:rsidTr="009D475F">
        <w:trPr>
          <w:trHeight w:val="337"/>
          <w:jc w:val="center"/>
        </w:trPr>
        <w:tc>
          <w:tcPr>
            <w:tcW w:w="708" w:type="dxa"/>
          </w:tcPr>
          <w:p w14:paraId="5C392CD9" w14:textId="77777777" w:rsidR="00A039F6" w:rsidRPr="00D5653B" w:rsidRDefault="00587955" w:rsidP="00A975A5">
            <w:pPr>
              <w:pStyle w:val="TableParagraph"/>
              <w:spacing w:before="21" w:line="297" w:lineRule="exact"/>
              <w:ind w:left="0"/>
              <w:rPr>
                <w:rFonts w:asciiTheme="majorHAnsi" w:hAnsiTheme="majorHAnsi" w:cstheme="majorHAnsi"/>
                <w:b/>
              </w:rPr>
            </w:pPr>
            <w:r w:rsidRPr="00D5653B">
              <w:rPr>
                <w:rFonts w:asciiTheme="majorHAnsi" w:hAnsiTheme="majorHAnsi" w:cstheme="majorHAnsi"/>
                <w:b/>
              </w:rPr>
              <w:t>STT</w:t>
            </w:r>
          </w:p>
        </w:tc>
        <w:tc>
          <w:tcPr>
            <w:tcW w:w="1517" w:type="dxa"/>
          </w:tcPr>
          <w:p w14:paraId="187A7AAB" w14:textId="77777777" w:rsidR="00A039F6" w:rsidRPr="00D5653B" w:rsidRDefault="00587955" w:rsidP="00A975A5">
            <w:pPr>
              <w:pStyle w:val="TableParagraph"/>
              <w:spacing w:before="21" w:line="297" w:lineRule="exact"/>
              <w:ind w:left="0"/>
              <w:rPr>
                <w:rFonts w:asciiTheme="majorHAnsi" w:hAnsiTheme="majorHAnsi" w:cstheme="majorHAnsi"/>
                <w:b/>
              </w:rPr>
            </w:pPr>
            <w:r w:rsidRPr="00D5653B">
              <w:rPr>
                <w:rFonts w:asciiTheme="majorHAnsi" w:hAnsiTheme="majorHAnsi" w:cstheme="majorHAnsi"/>
                <w:b/>
              </w:rPr>
              <w:t>Tên</w:t>
            </w:r>
            <w:r w:rsidRPr="00D5653B">
              <w:rPr>
                <w:rFonts w:asciiTheme="majorHAnsi" w:hAnsiTheme="majorHAnsi" w:cstheme="majorHAnsi"/>
                <w:b/>
                <w:spacing w:val="-3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lớp</w:t>
            </w:r>
            <w:proofErr w:type="spellEnd"/>
          </w:p>
        </w:tc>
        <w:tc>
          <w:tcPr>
            <w:tcW w:w="3963" w:type="dxa"/>
          </w:tcPr>
          <w:p w14:paraId="2DC0B2EF" w14:textId="77777777" w:rsidR="00A039F6" w:rsidRPr="00D5653B" w:rsidRDefault="00587955" w:rsidP="00A975A5">
            <w:pPr>
              <w:pStyle w:val="TableParagraph"/>
              <w:spacing w:before="21" w:line="297" w:lineRule="exact"/>
              <w:ind w:left="0"/>
              <w:rPr>
                <w:rFonts w:asciiTheme="majorHAnsi" w:hAnsiTheme="majorHAnsi" w:cstheme="majorHAnsi"/>
                <w:b/>
              </w:rPr>
            </w:pPr>
            <w:r w:rsidRPr="00D5653B">
              <w:rPr>
                <w:rFonts w:asciiTheme="majorHAnsi" w:hAnsiTheme="majorHAnsi" w:cstheme="majorHAnsi"/>
                <w:b/>
              </w:rPr>
              <w:t>Mô</w:t>
            </w:r>
            <w:r w:rsidRPr="00D5653B">
              <w:rPr>
                <w:rFonts w:asciiTheme="majorHAnsi" w:hAnsiTheme="majorHAnsi" w:cstheme="majorHAnsi"/>
                <w:b/>
                <w:spacing w:val="-2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b/>
              </w:rPr>
              <w:t>tả</w:t>
            </w:r>
            <w:proofErr w:type="spellEnd"/>
          </w:p>
        </w:tc>
      </w:tr>
      <w:tr w:rsidR="00A039F6" w:rsidRPr="00D5653B" w14:paraId="706A24FE" w14:textId="77777777" w:rsidTr="009D475F">
        <w:trPr>
          <w:trHeight w:val="337"/>
          <w:jc w:val="center"/>
        </w:trPr>
        <w:tc>
          <w:tcPr>
            <w:tcW w:w="708" w:type="dxa"/>
          </w:tcPr>
          <w:p w14:paraId="3375278B" w14:textId="77777777" w:rsidR="00A039F6" w:rsidRPr="00D5653B" w:rsidRDefault="00587955" w:rsidP="00A975A5">
            <w:pPr>
              <w:pStyle w:val="TableParagraph"/>
              <w:spacing w:before="14"/>
              <w:ind w:left="0"/>
              <w:rPr>
                <w:rFonts w:asciiTheme="majorHAnsi" w:hAnsiTheme="majorHAnsi" w:cstheme="majorHAnsi"/>
              </w:rPr>
            </w:pPr>
            <w:r w:rsidRPr="00D5653B">
              <w:rPr>
                <w:rFonts w:asciiTheme="majorHAnsi" w:hAnsiTheme="majorHAnsi" w:cstheme="majorHAnsi"/>
                <w:w w:val="99"/>
              </w:rPr>
              <w:t>1</w:t>
            </w:r>
          </w:p>
        </w:tc>
        <w:tc>
          <w:tcPr>
            <w:tcW w:w="1517" w:type="dxa"/>
          </w:tcPr>
          <w:p w14:paraId="307AC3AF" w14:textId="106140D7" w:rsidR="00A039F6" w:rsidRPr="00D5653B" w:rsidRDefault="00A975A5" w:rsidP="00A975A5">
            <w:pPr>
              <w:pStyle w:val="TableParagraph"/>
              <w:spacing w:before="14"/>
              <w:ind w:left="0"/>
              <w:jc w:val="both"/>
              <w:rPr>
                <w:rFonts w:asciiTheme="majorHAnsi" w:hAnsiTheme="majorHAnsi" w:cstheme="majorHAnsi"/>
                <w:lang w:val="en-US"/>
              </w:rPr>
            </w:pPr>
            <w:r>
              <w:rPr>
                <w:rFonts w:asciiTheme="majorHAnsi" w:hAnsiTheme="majorHAnsi" w:cstheme="majorHAnsi"/>
                <w:lang w:val="en-US"/>
              </w:rPr>
              <w:t xml:space="preserve"> </w:t>
            </w:r>
            <w:r w:rsidR="00C40DE9" w:rsidRPr="00D5653B">
              <w:rPr>
                <w:rFonts w:asciiTheme="majorHAnsi" w:hAnsiTheme="majorHAnsi" w:cstheme="majorHAnsi"/>
                <w:lang w:val="en-US"/>
              </w:rPr>
              <w:t>Product</w:t>
            </w:r>
          </w:p>
        </w:tc>
        <w:tc>
          <w:tcPr>
            <w:tcW w:w="3963" w:type="dxa"/>
          </w:tcPr>
          <w:p w14:paraId="70B1CF49" w14:textId="730B6772" w:rsidR="00A039F6" w:rsidRPr="00D5653B" w:rsidRDefault="00A975A5" w:rsidP="00A975A5">
            <w:pPr>
              <w:pStyle w:val="TableParagraph"/>
              <w:spacing w:before="14"/>
              <w:ind w:left="0"/>
              <w:jc w:val="both"/>
              <w:rPr>
                <w:rFonts w:asciiTheme="majorHAnsi" w:hAnsiTheme="majorHAnsi" w:cstheme="majorHAnsi"/>
                <w:lang w:val="en-US"/>
              </w:rPr>
            </w:pPr>
            <w:r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C40DE9" w:rsidRPr="00D5653B">
              <w:rPr>
                <w:rFonts w:asciiTheme="majorHAnsi" w:hAnsiTheme="majorHAnsi" w:cstheme="majorHAnsi"/>
                <w:lang w:val="en-US"/>
              </w:rPr>
              <w:t>Lớp</w:t>
            </w:r>
            <w:proofErr w:type="spellEnd"/>
            <w:r w:rsidR="00C40DE9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C40DE9" w:rsidRPr="00D5653B">
              <w:rPr>
                <w:rFonts w:asciiTheme="majorHAnsi" w:hAnsiTheme="majorHAnsi" w:cstheme="majorHAnsi"/>
                <w:lang w:val="en-US"/>
              </w:rPr>
              <w:t>mô</w:t>
            </w:r>
            <w:proofErr w:type="spellEnd"/>
            <w:r w:rsidR="00C40DE9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C40DE9" w:rsidRPr="00D5653B">
              <w:rPr>
                <w:rFonts w:asciiTheme="majorHAnsi" w:hAnsiTheme="majorHAnsi" w:cstheme="majorHAnsi"/>
                <w:lang w:val="en-US"/>
              </w:rPr>
              <w:t>tả</w:t>
            </w:r>
            <w:proofErr w:type="spellEnd"/>
            <w:r w:rsidR="00C40DE9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C40DE9" w:rsidRPr="00D5653B">
              <w:rPr>
                <w:rFonts w:asciiTheme="majorHAnsi" w:hAnsiTheme="majorHAnsi" w:cstheme="majorHAnsi"/>
                <w:lang w:val="en-US"/>
              </w:rPr>
              <w:t>sản</w:t>
            </w:r>
            <w:proofErr w:type="spellEnd"/>
            <w:r w:rsidR="00C40DE9" w:rsidRPr="00D5653B">
              <w:rPr>
                <w:rFonts w:asciiTheme="majorHAnsi" w:hAnsiTheme="majorHAnsi" w:cstheme="majorHAnsi"/>
                <w:lang w:val="en-US"/>
              </w:rPr>
              <w:t xml:space="preserve"> phẩm</w:t>
            </w:r>
          </w:p>
        </w:tc>
      </w:tr>
      <w:tr w:rsidR="00A039F6" w:rsidRPr="00D5653B" w14:paraId="25EF9EE6" w14:textId="77777777" w:rsidTr="009D475F">
        <w:trPr>
          <w:trHeight w:val="102"/>
          <w:jc w:val="center"/>
        </w:trPr>
        <w:tc>
          <w:tcPr>
            <w:tcW w:w="708" w:type="dxa"/>
          </w:tcPr>
          <w:p w14:paraId="331A1FAE" w14:textId="77777777" w:rsidR="00A039F6" w:rsidRPr="00D5653B" w:rsidRDefault="00587955" w:rsidP="00A975A5">
            <w:pPr>
              <w:pStyle w:val="TableParagraph"/>
              <w:spacing w:before="16"/>
              <w:ind w:left="0"/>
              <w:rPr>
                <w:rFonts w:asciiTheme="majorHAnsi" w:hAnsiTheme="majorHAnsi" w:cstheme="majorHAnsi"/>
              </w:rPr>
            </w:pPr>
            <w:r w:rsidRPr="00D5653B">
              <w:rPr>
                <w:rFonts w:asciiTheme="majorHAnsi" w:hAnsiTheme="majorHAnsi" w:cstheme="majorHAnsi"/>
                <w:w w:val="99"/>
              </w:rPr>
              <w:t>2</w:t>
            </w:r>
          </w:p>
        </w:tc>
        <w:tc>
          <w:tcPr>
            <w:tcW w:w="1517" w:type="dxa"/>
          </w:tcPr>
          <w:p w14:paraId="0C3E3659" w14:textId="7E01395D" w:rsidR="00A039F6" w:rsidRPr="00D5653B" w:rsidRDefault="00A975A5" w:rsidP="00A975A5">
            <w:pPr>
              <w:pStyle w:val="TableParagraph"/>
              <w:spacing w:before="16"/>
              <w:ind w:left="0"/>
              <w:jc w:val="both"/>
              <w:rPr>
                <w:rFonts w:asciiTheme="majorHAnsi" w:hAnsiTheme="majorHAnsi" w:cstheme="majorHAnsi"/>
                <w:lang w:val="en-US"/>
              </w:rPr>
            </w:pPr>
            <w:r>
              <w:rPr>
                <w:rFonts w:asciiTheme="majorHAnsi" w:hAnsiTheme="majorHAnsi" w:cstheme="majorHAnsi"/>
                <w:lang w:val="en-US"/>
              </w:rPr>
              <w:t xml:space="preserve"> </w:t>
            </w:r>
            <w:r w:rsidR="00BE4761" w:rsidRPr="00D5653B">
              <w:rPr>
                <w:rFonts w:asciiTheme="majorHAnsi" w:hAnsiTheme="majorHAnsi" w:cstheme="majorHAnsi"/>
                <w:lang w:val="en-US"/>
              </w:rPr>
              <w:t>User</w:t>
            </w:r>
          </w:p>
        </w:tc>
        <w:tc>
          <w:tcPr>
            <w:tcW w:w="3963" w:type="dxa"/>
          </w:tcPr>
          <w:p w14:paraId="49B7A988" w14:textId="178C8291" w:rsidR="00A039F6" w:rsidRPr="00D5653B" w:rsidRDefault="00A975A5" w:rsidP="00A975A5">
            <w:pPr>
              <w:pStyle w:val="TableParagraph"/>
              <w:spacing w:before="16"/>
              <w:ind w:left="0"/>
              <w:jc w:val="both"/>
              <w:rPr>
                <w:rFonts w:asciiTheme="majorHAnsi" w:hAnsiTheme="majorHAnsi" w:cstheme="majorHAnsi"/>
                <w:lang w:val="en-US"/>
              </w:rPr>
            </w:pPr>
            <w:r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192F0D" w:rsidRPr="00D5653B">
              <w:rPr>
                <w:rFonts w:asciiTheme="majorHAnsi" w:hAnsiTheme="majorHAnsi" w:cstheme="majorHAnsi"/>
                <w:lang w:val="en-US"/>
              </w:rPr>
              <w:t>Lớp</w:t>
            </w:r>
            <w:proofErr w:type="spellEnd"/>
            <w:r w:rsidR="00192F0D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192F0D" w:rsidRPr="00D5653B">
              <w:rPr>
                <w:rFonts w:asciiTheme="majorHAnsi" w:hAnsiTheme="majorHAnsi" w:cstheme="majorHAnsi"/>
                <w:lang w:val="en-US"/>
              </w:rPr>
              <w:t>mô</w:t>
            </w:r>
            <w:proofErr w:type="spellEnd"/>
            <w:r w:rsidR="00192F0D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192F0D" w:rsidRPr="00D5653B">
              <w:rPr>
                <w:rFonts w:asciiTheme="majorHAnsi" w:hAnsiTheme="majorHAnsi" w:cstheme="majorHAnsi"/>
                <w:lang w:val="en-US"/>
              </w:rPr>
              <w:t>tả</w:t>
            </w:r>
            <w:proofErr w:type="spellEnd"/>
            <w:r w:rsidR="00192F0D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192F0D" w:rsidRPr="00D5653B">
              <w:rPr>
                <w:rFonts w:asciiTheme="majorHAnsi" w:hAnsiTheme="majorHAnsi" w:cstheme="majorHAnsi"/>
                <w:lang w:val="en-US"/>
              </w:rPr>
              <w:t>người</w:t>
            </w:r>
            <w:proofErr w:type="spellEnd"/>
            <w:r w:rsidR="00192F0D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192F0D" w:rsidRPr="00D5653B">
              <w:rPr>
                <w:rFonts w:asciiTheme="majorHAnsi" w:hAnsiTheme="majorHAnsi" w:cstheme="majorHAnsi"/>
                <w:lang w:val="en-US"/>
              </w:rPr>
              <w:t>dùng</w:t>
            </w:r>
            <w:proofErr w:type="spellEnd"/>
          </w:p>
        </w:tc>
      </w:tr>
      <w:tr w:rsidR="00A039F6" w:rsidRPr="00D5653B" w14:paraId="1A83365D" w14:textId="77777777" w:rsidTr="009D475F">
        <w:trPr>
          <w:trHeight w:val="338"/>
          <w:jc w:val="center"/>
        </w:trPr>
        <w:tc>
          <w:tcPr>
            <w:tcW w:w="708" w:type="dxa"/>
          </w:tcPr>
          <w:p w14:paraId="74AFA4E2" w14:textId="77777777" w:rsidR="00A039F6" w:rsidRPr="00D5653B" w:rsidRDefault="00587955" w:rsidP="00A975A5">
            <w:pPr>
              <w:pStyle w:val="TableParagraph"/>
              <w:spacing w:before="14"/>
              <w:ind w:left="0"/>
              <w:rPr>
                <w:rFonts w:asciiTheme="majorHAnsi" w:hAnsiTheme="majorHAnsi" w:cstheme="majorHAnsi"/>
              </w:rPr>
            </w:pPr>
            <w:r w:rsidRPr="00D5653B">
              <w:rPr>
                <w:rFonts w:asciiTheme="majorHAnsi" w:hAnsiTheme="majorHAnsi" w:cstheme="majorHAnsi"/>
                <w:w w:val="99"/>
              </w:rPr>
              <w:t>3</w:t>
            </w:r>
          </w:p>
        </w:tc>
        <w:tc>
          <w:tcPr>
            <w:tcW w:w="1517" w:type="dxa"/>
          </w:tcPr>
          <w:p w14:paraId="11556F4F" w14:textId="1002AD02" w:rsidR="00A039F6" w:rsidRPr="00D5653B" w:rsidRDefault="00A975A5" w:rsidP="00A975A5">
            <w:pPr>
              <w:pStyle w:val="TableParagraph"/>
              <w:spacing w:before="14"/>
              <w:ind w:left="0"/>
              <w:jc w:val="both"/>
              <w:rPr>
                <w:rFonts w:asciiTheme="majorHAnsi" w:hAnsiTheme="majorHAnsi" w:cstheme="majorHAnsi"/>
                <w:lang w:val="en-US"/>
              </w:rPr>
            </w:pPr>
            <w:r>
              <w:rPr>
                <w:rFonts w:asciiTheme="majorHAnsi" w:hAnsiTheme="majorHAnsi" w:cstheme="majorHAnsi"/>
                <w:lang w:val="en-US"/>
              </w:rPr>
              <w:t xml:space="preserve"> </w:t>
            </w:r>
            <w:r w:rsidR="00BE4761" w:rsidRPr="00D5653B">
              <w:rPr>
                <w:rFonts w:asciiTheme="majorHAnsi" w:hAnsiTheme="majorHAnsi" w:cstheme="majorHAnsi"/>
                <w:lang w:val="en-US"/>
              </w:rPr>
              <w:t>Order</w:t>
            </w:r>
          </w:p>
        </w:tc>
        <w:tc>
          <w:tcPr>
            <w:tcW w:w="3963" w:type="dxa"/>
          </w:tcPr>
          <w:p w14:paraId="159BF142" w14:textId="0479BBC9" w:rsidR="00A039F6" w:rsidRPr="00D5653B" w:rsidRDefault="00A975A5" w:rsidP="00A975A5">
            <w:pPr>
              <w:pStyle w:val="TableParagraph"/>
              <w:spacing w:before="14"/>
              <w:ind w:left="0"/>
              <w:jc w:val="both"/>
              <w:rPr>
                <w:rFonts w:asciiTheme="majorHAnsi" w:hAnsiTheme="majorHAnsi" w:cstheme="majorHAnsi"/>
                <w:lang w:val="en-US"/>
              </w:rPr>
            </w:pPr>
            <w:r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192F0D" w:rsidRPr="00D5653B">
              <w:rPr>
                <w:rFonts w:asciiTheme="majorHAnsi" w:hAnsiTheme="majorHAnsi" w:cstheme="majorHAnsi"/>
                <w:lang w:val="en-US"/>
              </w:rPr>
              <w:t>Lớp</w:t>
            </w:r>
            <w:proofErr w:type="spellEnd"/>
            <w:r w:rsidR="00192F0D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192F0D" w:rsidRPr="00D5653B">
              <w:rPr>
                <w:rFonts w:asciiTheme="majorHAnsi" w:hAnsiTheme="majorHAnsi" w:cstheme="majorHAnsi"/>
                <w:lang w:val="en-US"/>
              </w:rPr>
              <w:t>mô</w:t>
            </w:r>
            <w:proofErr w:type="spellEnd"/>
            <w:r w:rsidR="00192F0D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192F0D" w:rsidRPr="00D5653B">
              <w:rPr>
                <w:rFonts w:asciiTheme="majorHAnsi" w:hAnsiTheme="majorHAnsi" w:cstheme="majorHAnsi"/>
                <w:lang w:val="en-US"/>
              </w:rPr>
              <w:t>tả</w:t>
            </w:r>
            <w:proofErr w:type="spellEnd"/>
            <w:r w:rsidR="00192F0D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192F0D" w:rsidRPr="00D5653B">
              <w:rPr>
                <w:rFonts w:asciiTheme="majorHAnsi" w:hAnsiTheme="majorHAnsi" w:cstheme="majorHAnsi"/>
                <w:lang w:val="en-US"/>
              </w:rPr>
              <w:t>yêu</w:t>
            </w:r>
            <w:proofErr w:type="spellEnd"/>
            <w:r w:rsidR="00192F0D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192F0D" w:rsidRPr="00D5653B">
              <w:rPr>
                <w:rFonts w:asciiTheme="majorHAnsi" w:hAnsiTheme="majorHAnsi" w:cstheme="majorHAnsi"/>
                <w:lang w:val="en-US"/>
              </w:rPr>
              <w:t>cầu</w:t>
            </w:r>
            <w:proofErr w:type="spellEnd"/>
            <w:r w:rsidR="00192F0D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192F0D" w:rsidRPr="00D5653B">
              <w:rPr>
                <w:rFonts w:asciiTheme="majorHAnsi" w:hAnsiTheme="majorHAnsi" w:cstheme="majorHAnsi"/>
                <w:lang w:val="en-US"/>
              </w:rPr>
              <w:t>đặt</w:t>
            </w:r>
            <w:proofErr w:type="spellEnd"/>
            <w:r w:rsidR="00192F0D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192F0D" w:rsidRPr="00D5653B">
              <w:rPr>
                <w:rFonts w:asciiTheme="majorHAnsi" w:hAnsiTheme="majorHAnsi" w:cstheme="majorHAnsi"/>
                <w:lang w:val="en-US"/>
              </w:rPr>
              <w:t>hàng</w:t>
            </w:r>
            <w:proofErr w:type="spellEnd"/>
          </w:p>
        </w:tc>
      </w:tr>
      <w:tr w:rsidR="00A039F6" w:rsidRPr="00D5653B" w14:paraId="61B8CE97" w14:textId="77777777" w:rsidTr="009D475F">
        <w:trPr>
          <w:trHeight w:val="64"/>
          <w:jc w:val="center"/>
        </w:trPr>
        <w:tc>
          <w:tcPr>
            <w:tcW w:w="708" w:type="dxa"/>
          </w:tcPr>
          <w:p w14:paraId="36C948E8" w14:textId="77777777" w:rsidR="00A039F6" w:rsidRPr="00D5653B" w:rsidRDefault="00587955" w:rsidP="00A975A5">
            <w:pPr>
              <w:pStyle w:val="TableParagraph"/>
              <w:spacing w:before="14"/>
              <w:ind w:left="0"/>
              <w:rPr>
                <w:rFonts w:asciiTheme="majorHAnsi" w:hAnsiTheme="majorHAnsi" w:cstheme="majorHAnsi"/>
              </w:rPr>
            </w:pPr>
            <w:r w:rsidRPr="00D5653B">
              <w:rPr>
                <w:rFonts w:asciiTheme="majorHAnsi" w:hAnsiTheme="majorHAnsi" w:cstheme="majorHAnsi"/>
                <w:w w:val="99"/>
              </w:rPr>
              <w:t>4</w:t>
            </w:r>
          </w:p>
        </w:tc>
        <w:tc>
          <w:tcPr>
            <w:tcW w:w="1517" w:type="dxa"/>
          </w:tcPr>
          <w:p w14:paraId="62FEABD2" w14:textId="51B3E1E5" w:rsidR="00A039F6" w:rsidRPr="00D5653B" w:rsidRDefault="00A975A5" w:rsidP="00A975A5">
            <w:pPr>
              <w:pStyle w:val="TableParagraph"/>
              <w:spacing w:before="14"/>
              <w:ind w:left="0"/>
              <w:jc w:val="both"/>
              <w:rPr>
                <w:rFonts w:asciiTheme="majorHAnsi" w:hAnsiTheme="majorHAnsi" w:cstheme="majorHAnsi"/>
                <w:lang w:val="en-US"/>
              </w:rPr>
            </w:pPr>
            <w:r>
              <w:rPr>
                <w:rFonts w:asciiTheme="majorHAnsi" w:hAnsiTheme="majorHAnsi" w:cstheme="majorHAnsi"/>
                <w:lang w:val="en-US"/>
              </w:rPr>
              <w:t xml:space="preserve"> </w:t>
            </w:r>
            <w:r w:rsidR="00BE4761" w:rsidRPr="00D5653B">
              <w:rPr>
                <w:rFonts w:asciiTheme="majorHAnsi" w:hAnsiTheme="majorHAnsi" w:cstheme="majorHAnsi"/>
                <w:lang w:val="en-US"/>
              </w:rPr>
              <w:t>Comment</w:t>
            </w:r>
          </w:p>
        </w:tc>
        <w:tc>
          <w:tcPr>
            <w:tcW w:w="3963" w:type="dxa"/>
          </w:tcPr>
          <w:p w14:paraId="5F127253" w14:textId="4D25CFF5" w:rsidR="00A039F6" w:rsidRPr="00D5653B" w:rsidRDefault="00A975A5" w:rsidP="00A975A5">
            <w:pPr>
              <w:pStyle w:val="TableParagraph"/>
              <w:spacing w:before="14"/>
              <w:ind w:left="0"/>
              <w:jc w:val="both"/>
              <w:rPr>
                <w:rFonts w:asciiTheme="majorHAnsi" w:hAnsiTheme="majorHAnsi" w:cstheme="majorHAnsi"/>
                <w:lang w:val="en-US"/>
              </w:rPr>
            </w:pPr>
            <w:r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192F0D" w:rsidRPr="00D5653B">
              <w:rPr>
                <w:rFonts w:asciiTheme="majorHAnsi" w:hAnsiTheme="majorHAnsi" w:cstheme="majorHAnsi"/>
                <w:lang w:val="en-US"/>
              </w:rPr>
              <w:t>Lớp</w:t>
            </w:r>
            <w:proofErr w:type="spellEnd"/>
            <w:r w:rsidR="00192F0D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192F0D" w:rsidRPr="00D5653B">
              <w:rPr>
                <w:rFonts w:asciiTheme="majorHAnsi" w:hAnsiTheme="majorHAnsi" w:cstheme="majorHAnsi"/>
                <w:lang w:val="en-US"/>
              </w:rPr>
              <w:t>mô</w:t>
            </w:r>
            <w:proofErr w:type="spellEnd"/>
            <w:r w:rsidR="00192F0D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192F0D" w:rsidRPr="00D5653B">
              <w:rPr>
                <w:rFonts w:asciiTheme="majorHAnsi" w:hAnsiTheme="majorHAnsi" w:cstheme="majorHAnsi"/>
                <w:lang w:val="en-US"/>
              </w:rPr>
              <w:t>tả</w:t>
            </w:r>
            <w:proofErr w:type="spellEnd"/>
            <w:r w:rsidR="00192F0D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192F0D" w:rsidRPr="00D5653B">
              <w:rPr>
                <w:rFonts w:asciiTheme="majorHAnsi" w:hAnsiTheme="majorHAnsi" w:cstheme="majorHAnsi"/>
                <w:lang w:val="en-US"/>
              </w:rPr>
              <w:t>bình</w:t>
            </w:r>
            <w:proofErr w:type="spellEnd"/>
            <w:r w:rsidR="00192F0D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192F0D" w:rsidRPr="00D5653B">
              <w:rPr>
                <w:rFonts w:asciiTheme="majorHAnsi" w:hAnsiTheme="majorHAnsi" w:cstheme="majorHAnsi"/>
                <w:lang w:val="en-US"/>
              </w:rPr>
              <w:t>luận</w:t>
            </w:r>
            <w:proofErr w:type="spellEnd"/>
            <w:r w:rsidR="00192F0D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192F0D" w:rsidRPr="00D5653B">
              <w:rPr>
                <w:rFonts w:asciiTheme="majorHAnsi" w:hAnsiTheme="majorHAnsi" w:cstheme="majorHAnsi"/>
                <w:lang w:val="en-US"/>
              </w:rPr>
              <w:t>mặt</w:t>
            </w:r>
            <w:proofErr w:type="spellEnd"/>
            <w:r w:rsidR="00192F0D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192F0D" w:rsidRPr="00D5653B">
              <w:rPr>
                <w:rFonts w:asciiTheme="majorHAnsi" w:hAnsiTheme="majorHAnsi" w:cstheme="majorHAnsi"/>
                <w:lang w:val="en-US"/>
              </w:rPr>
              <w:t>hàng</w:t>
            </w:r>
            <w:proofErr w:type="spellEnd"/>
          </w:p>
        </w:tc>
      </w:tr>
      <w:tr w:rsidR="00A039F6" w:rsidRPr="00D5653B" w14:paraId="38551B0F" w14:textId="77777777" w:rsidTr="009D475F">
        <w:trPr>
          <w:trHeight w:val="64"/>
          <w:jc w:val="center"/>
        </w:trPr>
        <w:tc>
          <w:tcPr>
            <w:tcW w:w="708" w:type="dxa"/>
          </w:tcPr>
          <w:p w14:paraId="09DA5B0A" w14:textId="77777777" w:rsidR="00A039F6" w:rsidRPr="00D5653B" w:rsidRDefault="00587955" w:rsidP="00A975A5">
            <w:pPr>
              <w:pStyle w:val="TableParagraph"/>
              <w:spacing w:before="14"/>
              <w:ind w:left="0"/>
              <w:rPr>
                <w:rFonts w:asciiTheme="majorHAnsi" w:hAnsiTheme="majorHAnsi" w:cstheme="majorHAnsi"/>
              </w:rPr>
            </w:pPr>
            <w:r w:rsidRPr="00D5653B">
              <w:rPr>
                <w:rFonts w:asciiTheme="majorHAnsi" w:hAnsiTheme="majorHAnsi" w:cstheme="majorHAnsi"/>
                <w:w w:val="99"/>
              </w:rPr>
              <w:t>5</w:t>
            </w:r>
          </w:p>
        </w:tc>
        <w:tc>
          <w:tcPr>
            <w:tcW w:w="1517" w:type="dxa"/>
          </w:tcPr>
          <w:p w14:paraId="18E33C7E" w14:textId="7CEDE28F" w:rsidR="00A039F6" w:rsidRPr="00D5653B" w:rsidRDefault="00A975A5" w:rsidP="00A975A5">
            <w:pPr>
              <w:pStyle w:val="TableParagraph"/>
              <w:spacing w:before="14"/>
              <w:ind w:left="0"/>
              <w:jc w:val="both"/>
              <w:rPr>
                <w:rFonts w:asciiTheme="majorHAnsi" w:hAnsiTheme="majorHAnsi" w:cstheme="majorHAnsi"/>
                <w:lang w:val="en-US"/>
              </w:rPr>
            </w:pPr>
            <w:r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F46B44" w:rsidRPr="00D5653B">
              <w:rPr>
                <w:rFonts w:asciiTheme="majorHAnsi" w:hAnsiTheme="majorHAnsi" w:cstheme="majorHAnsi"/>
                <w:lang w:val="en-US"/>
              </w:rPr>
              <w:t>CartItems</w:t>
            </w:r>
            <w:proofErr w:type="spellEnd"/>
          </w:p>
        </w:tc>
        <w:tc>
          <w:tcPr>
            <w:tcW w:w="3963" w:type="dxa"/>
          </w:tcPr>
          <w:p w14:paraId="6094678B" w14:textId="3EA7BDD9" w:rsidR="00A039F6" w:rsidRPr="00D5653B" w:rsidRDefault="00A975A5" w:rsidP="00A975A5">
            <w:pPr>
              <w:pStyle w:val="TableParagraph"/>
              <w:spacing w:before="14"/>
              <w:ind w:left="0"/>
              <w:jc w:val="both"/>
              <w:rPr>
                <w:rFonts w:asciiTheme="majorHAnsi" w:hAnsiTheme="majorHAnsi" w:cstheme="majorHAnsi"/>
                <w:lang w:val="en-US"/>
              </w:rPr>
            </w:pPr>
            <w:r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192F0D" w:rsidRPr="00D5653B">
              <w:rPr>
                <w:rFonts w:asciiTheme="majorHAnsi" w:hAnsiTheme="majorHAnsi" w:cstheme="majorHAnsi"/>
                <w:lang w:val="en-US"/>
              </w:rPr>
              <w:t>Lớp</w:t>
            </w:r>
            <w:proofErr w:type="spellEnd"/>
            <w:r w:rsidR="00192F0D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192F0D" w:rsidRPr="00D5653B">
              <w:rPr>
                <w:rFonts w:asciiTheme="majorHAnsi" w:hAnsiTheme="majorHAnsi" w:cstheme="majorHAnsi"/>
                <w:lang w:val="en-US"/>
              </w:rPr>
              <w:t>mô</w:t>
            </w:r>
            <w:proofErr w:type="spellEnd"/>
            <w:r w:rsidR="00192F0D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192F0D" w:rsidRPr="00D5653B">
              <w:rPr>
                <w:rFonts w:asciiTheme="majorHAnsi" w:hAnsiTheme="majorHAnsi" w:cstheme="majorHAnsi"/>
                <w:lang w:val="en-US"/>
              </w:rPr>
              <w:t>tả</w:t>
            </w:r>
            <w:proofErr w:type="spellEnd"/>
            <w:r w:rsidR="00192F0D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192F0D" w:rsidRPr="00D5653B">
              <w:rPr>
                <w:rFonts w:asciiTheme="majorHAnsi" w:hAnsiTheme="majorHAnsi" w:cstheme="majorHAnsi"/>
                <w:lang w:val="en-US"/>
              </w:rPr>
              <w:t>giỏ</w:t>
            </w:r>
            <w:proofErr w:type="spellEnd"/>
            <w:r w:rsidR="00192F0D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192F0D" w:rsidRPr="00D5653B">
              <w:rPr>
                <w:rFonts w:asciiTheme="majorHAnsi" w:hAnsiTheme="majorHAnsi" w:cstheme="majorHAnsi"/>
                <w:lang w:val="en-US"/>
              </w:rPr>
              <w:t>hàng</w:t>
            </w:r>
            <w:proofErr w:type="spellEnd"/>
          </w:p>
        </w:tc>
      </w:tr>
      <w:tr w:rsidR="00A039F6" w:rsidRPr="00D5653B" w14:paraId="5932F165" w14:textId="77777777" w:rsidTr="009D475F">
        <w:trPr>
          <w:trHeight w:val="64"/>
          <w:jc w:val="center"/>
        </w:trPr>
        <w:tc>
          <w:tcPr>
            <w:tcW w:w="708" w:type="dxa"/>
          </w:tcPr>
          <w:p w14:paraId="33FBE6F1" w14:textId="77777777" w:rsidR="00A039F6" w:rsidRPr="00D5653B" w:rsidRDefault="00587955" w:rsidP="00A975A5">
            <w:pPr>
              <w:pStyle w:val="TableParagraph"/>
              <w:spacing w:before="14"/>
              <w:ind w:left="0"/>
              <w:rPr>
                <w:rFonts w:asciiTheme="majorHAnsi" w:hAnsiTheme="majorHAnsi" w:cstheme="majorHAnsi"/>
              </w:rPr>
            </w:pPr>
            <w:r w:rsidRPr="00D5653B">
              <w:rPr>
                <w:rFonts w:asciiTheme="majorHAnsi" w:hAnsiTheme="majorHAnsi" w:cstheme="majorHAnsi"/>
                <w:w w:val="99"/>
              </w:rPr>
              <w:t>6</w:t>
            </w:r>
          </w:p>
        </w:tc>
        <w:tc>
          <w:tcPr>
            <w:tcW w:w="1517" w:type="dxa"/>
          </w:tcPr>
          <w:p w14:paraId="61D772E1" w14:textId="4D197605" w:rsidR="00A039F6" w:rsidRPr="00D5653B" w:rsidRDefault="00A975A5" w:rsidP="00A975A5">
            <w:pPr>
              <w:pStyle w:val="TableParagraph"/>
              <w:spacing w:before="14"/>
              <w:ind w:left="0"/>
              <w:jc w:val="both"/>
              <w:rPr>
                <w:rFonts w:asciiTheme="majorHAnsi" w:hAnsiTheme="majorHAnsi" w:cstheme="majorHAnsi"/>
                <w:lang w:val="en-US"/>
              </w:rPr>
            </w:pPr>
            <w:r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F46B44" w:rsidRPr="00D5653B">
              <w:rPr>
                <w:rFonts w:asciiTheme="majorHAnsi" w:hAnsiTheme="majorHAnsi" w:cstheme="majorHAnsi"/>
                <w:lang w:val="en-US"/>
              </w:rPr>
              <w:t>ProductItems</w:t>
            </w:r>
            <w:proofErr w:type="spellEnd"/>
          </w:p>
        </w:tc>
        <w:tc>
          <w:tcPr>
            <w:tcW w:w="3963" w:type="dxa"/>
          </w:tcPr>
          <w:p w14:paraId="215F1EF2" w14:textId="442B117D" w:rsidR="00A039F6" w:rsidRPr="00D5653B" w:rsidRDefault="00A975A5" w:rsidP="00A975A5">
            <w:pPr>
              <w:pStyle w:val="TableParagraph"/>
              <w:spacing w:before="14"/>
              <w:ind w:left="0"/>
              <w:jc w:val="both"/>
              <w:rPr>
                <w:rFonts w:asciiTheme="majorHAnsi" w:hAnsiTheme="majorHAnsi" w:cstheme="majorHAnsi"/>
                <w:lang w:val="en-US"/>
              </w:rPr>
            </w:pPr>
            <w:r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192F0D" w:rsidRPr="00D5653B">
              <w:rPr>
                <w:rFonts w:asciiTheme="majorHAnsi" w:hAnsiTheme="majorHAnsi" w:cstheme="majorHAnsi"/>
                <w:lang w:val="en-US"/>
              </w:rPr>
              <w:t>Lớp</w:t>
            </w:r>
            <w:proofErr w:type="spellEnd"/>
            <w:r w:rsidR="00192F0D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192F0D" w:rsidRPr="00D5653B">
              <w:rPr>
                <w:rFonts w:asciiTheme="majorHAnsi" w:hAnsiTheme="majorHAnsi" w:cstheme="majorHAnsi"/>
                <w:lang w:val="en-US"/>
              </w:rPr>
              <w:t>mô</w:t>
            </w:r>
            <w:proofErr w:type="spellEnd"/>
            <w:r w:rsidR="00192F0D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192F0D" w:rsidRPr="00D5653B">
              <w:rPr>
                <w:rFonts w:asciiTheme="majorHAnsi" w:hAnsiTheme="majorHAnsi" w:cstheme="majorHAnsi"/>
                <w:lang w:val="en-US"/>
              </w:rPr>
              <w:t>tả</w:t>
            </w:r>
            <w:proofErr w:type="spellEnd"/>
            <w:r w:rsidR="00192F0D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192F0D" w:rsidRPr="00D5653B">
              <w:rPr>
                <w:rFonts w:asciiTheme="majorHAnsi" w:hAnsiTheme="majorHAnsi" w:cstheme="majorHAnsi"/>
                <w:lang w:val="en-US"/>
              </w:rPr>
              <w:t>sản</w:t>
            </w:r>
            <w:proofErr w:type="spellEnd"/>
            <w:r w:rsidR="00192F0D" w:rsidRPr="00D5653B">
              <w:rPr>
                <w:rFonts w:asciiTheme="majorHAnsi" w:hAnsiTheme="majorHAnsi" w:cstheme="majorHAnsi"/>
                <w:lang w:val="en-US"/>
              </w:rPr>
              <w:t xml:space="preserve"> phẩm</w:t>
            </w:r>
          </w:p>
        </w:tc>
      </w:tr>
      <w:tr w:rsidR="00A039F6" w:rsidRPr="00D5653B" w14:paraId="122EE8DD" w14:textId="77777777" w:rsidTr="009D475F">
        <w:trPr>
          <w:trHeight w:val="340"/>
          <w:jc w:val="center"/>
        </w:trPr>
        <w:tc>
          <w:tcPr>
            <w:tcW w:w="708" w:type="dxa"/>
          </w:tcPr>
          <w:p w14:paraId="12639479" w14:textId="77777777" w:rsidR="00A039F6" w:rsidRPr="00D5653B" w:rsidRDefault="00587955" w:rsidP="00A975A5">
            <w:pPr>
              <w:pStyle w:val="TableParagraph"/>
              <w:spacing w:before="16"/>
              <w:ind w:left="0"/>
              <w:rPr>
                <w:rFonts w:asciiTheme="majorHAnsi" w:hAnsiTheme="majorHAnsi" w:cstheme="majorHAnsi"/>
              </w:rPr>
            </w:pPr>
            <w:r w:rsidRPr="00D5653B">
              <w:rPr>
                <w:rFonts w:asciiTheme="majorHAnsi" w:hAnsiTheme="majorHAnsi" w:cstheme="majorHAnsi"/>
                <w:w w:val="99"/>
              </w:rPr>
              <w:t>7</w:t>
            </w:r>
          </w:p>
        </w:tc>
        <w:tc>
          <w:tcPr>
            <w:tcW w:w="1517" w:type="dxa"/>
          </w:tcPr>
          <w:p w14:paraId="1143A533" w14:textId="64D17136" w:rsidR="00A039F6" w:rsidRPr="00D5653B" w:rsidRDefault="00A975A5" w:rsidP="00A975A5">
            <w:pPr>
              <w:pStyle w:val="TableParagraph"/>
              <w:spacing w:before="16"/>
              <w:ind w:left="0"/>
              <w:jc w:val="both"/>
              <w:rPr>
                <w:rFonts w:asciiTheme="majorHAnsi" w:hAnsiTheme="majorHAnsi" w:cstheme="majorHAnsi"/>
                <w:lang w:val="en-US"/>
              </w:rPr>
            </w:pPr>
            <w:r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F46B44" w:rsidRPr="00D5653B">
              <w:rPr>
                <w:rFonts w:asciiTheme="majorHAnsi" w:hAnsiTheme="majorHAnsi" w:cstheme="majorHAnsi"/>
                <w:lang w:val="en-US"/>
              </w:rPr>
              <w:t>OrderItems</w:t>
            </w:r>
            <w:proofErr w:type="spellEnd"/>
          </w:p>
        </w:tc>
        <w:tc>
          <w:tcPr>
            <w:tcW w:w="3963" w:type="dxa"/>
          </w:tcPr>
          <w:p w14:paraId="6B2554B1" w14:textId="434AB237" w:rsidR="00A039F6" w:rsidRPr="00D5653B" w:rsidRDefault="00A975A5" w:rsidP="00A975A5">
            <w:pPr>
              <w:pStyle w:val="TableParagraph"/>
              <w:spacing w:before="16"/>
              <w:ind w:left="0"/>
              <w:jc w:val="both"/>
              <w:rPr>
                <w:rFonts w:asciiTheme="majorHAnsi" w:hAnsiTheme="majorHAnsi" w:cstheme="majorHAnsi"/>
                <w:lang w:val="en-US"/>
              </w:rPr>
            </w:pPr>
            <w:r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5E71CB" w:rsidRPr="00D5653B">
              <w:rPr>
                <w:rFonts w:asciiTheme="majorHAnsi" w:hAnsiTheme="majorHAnsi" w:cstheme="majorHAnsi"/>
                <w:lang w:val="en-US"/>
              </w:rPr>
              <w:t>Lớp</w:t>
            </w:r>
            <w:proofErr w:type="spellEnd"/>
            <w:r w:rsidR="005E71CB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5E71CB" w:rsidRPr="00D5653B">
              <w:rPr>
                <w:rFonts w:asciiTheme="majorHAnsi" w:hAnsiTheme="majorHAnsi" w:cstheme="majorHAnsi"/>
                <w:lang w:val="en-US"/>
              </w:rPr>
              <w:t>mô</w:t>
            </w:r>
            <w:proofErr w:type="spellEnd"/>
            <w:r w:rsidR="005E71CB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5E71CB" w:rsidRPr="00D5653B">
              <w:rPr>
                <w:rFonts w:asciiTheme="majorHAnsi" w:hAnsiTheme="majorHAnsi" w:cstheme="majorHAnsi"/>
                <w:lang w:val="en-US"/>
              </w:rPr>
              <w:t>tả</w:t>
            </w:r>
            <w:proofErr w:type="spellEnd"/>
            <w:r w:rsidR="005E71CB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5E71CB" w:rsidRPr="00D5653B">
              <w:rPr>
                <w:rFonts w:asciiTheme="majorHAnsi" w:hAnsiTheme="majorHAnsi" w:cstheme="majorHAnsi"/>
                <w:lang w:val="en-US"/>
              </w:rPr>
              <w:t>yêu</w:t>
            </w:r>
            <w:proofErr w:type="spellEnd"/>
            <w:r w:rsidR="005E71CB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5E71CB" w:rsidRPr="00D5653B">
              <w:rPr>
                <w:rFonts w:asciiTheme="majorHAnsi" w:hAnsiTheme="majorHAnsi" w:cstheme="majorHAnsi"/>
                <w:lang w:val="en-US"/>
              </w:rPr>
              <w:t>cầu</w:t>
            </w:r>
            <w:proofErr w:type="spellEnd"/>
            <w:r w:rsidR="005E71CB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5E71CB" w:rsidRPr="00D5653B">
              <w:rPr>
                <w:rFonts w:asciiTheme="majorHAnsi" w:hAnsiTheme="majorHAnsi" w:cstheme="majorHAnsi"/>
                <w:lang w:val="en-US"/>
              </w:rPr>
              <w:t>món</w:t>
            </w:r>
            <w:proofErr w:type="spellEnd"/>
            <w:r w:rsidR="005E71CB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5E71CB" w:rsidRPr="00D5653B">
              <w:rPr>
                <w:rFonts w:asciiTheme="majorHAnsi" w:hAnsiTheme="majorHAnsi" w:cstheme="majorHAnsi"/>
                <w:lang w:val="en-US"/>
              </w:rPr>
              <w:t>hàng</w:t>
            </w:r>
            <w:proofErr w:type="spellEnd"/>
          </w:p>
        </w:tc>
      </w:tr>
      <w:tr w:rsidR="00A039F6" w:rsidRPr="00D5653B" w14:paraId="7514ACBD" w14:textId="77777777" w:rsidTr="009D475F">
        <w:trPr>
          <w:trHeight w:val="338"/>
          <w:jc w:val="center"/>
        </w:trPr>
        <w:tc>
          <w:tcPr>
            <w:tcW w:w="708" w:type="dxa"/>
          </w:tcPr>
          <w:p w14:paraId="2CA822C1" w14:textId="77777777" w:rsidR="00A039F6" w:rsidRPr="00D5653B" w:rsidRDefault="00587955" w:rsidP="00A975A5">
            <w:pPr>
              <w:pStyle w:val="TableParagraph"/>
              <w:spacing w:before="14"/>
              <w:ind w:left="0"/>
              <w:rPr>
                <w:rFonts w:asciiTheme="majorHAnsi" w:hAnsiTheme="majorHAnsi" w:cstheme="majorHAnsi"/>
              </w:rPr>
            </w:pPr>
            <w:r w:rsidRPr="00D5653B">
              <w:rPr>
                <w:rFonts w:asciiTheme="majorHAnsi" w:hAnsiTheme="majorHAnsi" w:cstheme="majorHAnsi"/>
                <w:w w:val="99"/>
              </w:rPr>
              <w:lastRenderedPageBreak/>
              <w:t>8</w:t>
            </w:r>
          </w:p>
        </w:tc>
        <w:tc>
          <w:tcPr>
            <w:tcW w:w="1517" w:type="dxa"/>
          </w:tcPr>
          <w:p w14:paraId="494A0FFE" w14:textId="03A1F038" w:rsidR="00A039F6" w:rsidRPr="00D5653B" w:rsidRDefault="00A975A5" w:rsidP="00A975A5">
            <w:pPr>
              <w:pStyle w:val="TableParagraph"/>
              <w:spacing w:before="14"/>
              <w:ind w:left="0"/>
              <w:jc w:val="both"/>
              <w:rPr>
                <w:rFonts w:asciiTheme="majorHAnsi" w:hAnsiTheme="majorHAnsi" w:cstheme="majorHAnsi"/>
                <w:lang w:val="en-US"/>
              </w:rPr>
            </w:pPr>
            <w:r>
              <w:rPr>
                <w:rFonts w:asciiTheme="majorHAnsi" w:hAnsiTheme="majorHAnsi" w:cstheme="majorHAnsi"/>
                <w:lang w:val="en-US"/>
              </w:rPr>
              <w:t xml:space="preserve"> </w:t>
            </w:r>
            <w:r w:rsidR="00F46B44" w:rsidRPr="00D5653B">
              <w:rPr>
                <w:rFonts w:asciiTheme="majorHAnsi" w:hAnsiTheme="majorHAnsi" w:cstheme="majorHAnsi"/>
                <w:lang w:val="en-US"/>
              </w:rPr>
              <w:t>Image</w:t>
            </w:r>
          </w:p>
        </w:tc>
        <w:tc>
          <w:tcPr>
            <w:tcW w:w="3963" w:type="dxa"/>
          </w:tcPr>
          <w:p w14:paraId="395460DC" w14:textId="23A3BE9A" w:rsidR="00A039F6" w:rsidRPr="00D5653B" w:rsidRDefault="00A975A5" w:rsidP="00A975A5">
            <w:pPr>
              <w:pStyle w:val="TableParagraph"/>
              <w:spacing w:before="14"/>
              <w:ind w:left="0"/>
              <w:jc w:val="both"/>
              <w:rPr>
                <w:rFonts w:asciiTheme="majorHAnsi" w:hAnsiTheme="majorHAnsi" w:cstheme="majorHAnsi"/>
                <w:lang w:val="en-US"/>
              </w:rPr>
            </w:pPr>
            <w:r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4B017C" w:rsidRPr="00D5653B">
              <w:rPr>
                <w:rFonts w:asciiTheme="majorHAnsi" w:hAnsiTheme="majorHAnsi" w:cstheme="majorHAnsi"/>
                <w:lang w:val="en-US"/>
              </w:rPr>
              <w:t>Lớp</w:t>
            </w:r>
            <w:proofErr w:type="spellEnd"/>
            <w:r w:rsidR="004B017C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4B017C" w:rsidRPr="00D5653B">
              <w:rPr>
                <w:rFonts w:asciiTheme="majorHAnsi" w:hAnsiTheme="majorHAnsi" w:cstheme="majorHAnsi"/>
                <w:lang w:val="en-US"/>
              </w:rPr>
              <w:t>mô</w:t>
            </w:r>
            <w:proofErr w:type="spellEnd"/>
            <w:r w:rsidR="004B017C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4B017C" w:rsidRPr="00D5653B">
              <w:rPr>
                <w:rFonts w:asciiTheme="majorHAnsi" w:hAnsiTheme="majorHAnsi" w:cstheme="majorHAnsi"/>
                <w:lang w:val="en-US"/>
              </w:rPr>
              <w:t>tả</w:t>
            </w:r>
            <w:proofErr w:type="spellEnd"/>
            <w:r w:rsidR="004B017C" w:rsidRPr="00D5653B">
              <w:rPr>
                <w:rFonts w:asciiTheme="majorHAnsi" w:hAnsiTheme="majorHAnsi" w:cstheme="majorHAnsi"/>
                <w:lang w:val="en-US"/>
              </w:rPr>
              <w:t xml:space="preserve"> hình </w:t>
            </w:r>
            <w:proofErr w:type="spellStart"/>
            <w:r w:rsidR="004B017C" w:rsidRPr="00D5653B">
              <w:rPr>
                <w:rFonts w:asciiTheme="majorHAnsi" w:hAnsiTheme="majorHAnsi" w:cstheme="majorHAnsi"/>
                <w:lang w:val="en-US"/>
              </w:rPr>
              <w:t>ảnh</w:t>
            </w:r>
            <w:proofErr w:type="spellEnd"/>
          </w:p>
        </w:tc>
      </w:tr>
      <w:tr w:rsidR="00A039F6" w:rsidRPr="00D5653B" w14:paraId="1DCCF011" w14:textId="77777777" w:rsidTr="009D475F">
        <w:trPr>
          <w:trHeight w:val="340"/>
          <w:jc w:val="center"/>
        </w:trPr>
        <w:tc>
          <w:tcPr>
            <w:tcW w:w="708" w:type="dxa"/>
          </w:tcPr>
          <w:p w14:paraId="3533C02D" w14:textId="77777777" w:rsidR="00A039F6" w:rsidRPr="00D5653B" w:rsidRDefault="00587955" w:rsidP="00A975A5">
            <w:pPr>
              <w:pStyle w:val="TableParagraph"/>
              <w:spacing w:before="14"/>
              <w:ind w:left="0"/>
              <w:rPr>
                <w:rFonts w:asciiTheme="majorHAnsi" w:hAnsiTheme="majorHAnsi" w:cstheme="majorHAnsi"/>
              </w:rPr>
            </w:pPr>
            <w:r w:rsidRPr="00D5653B">
              <w:rPr>
                <w:rFonts w:asciiTheme="majorHAnsi" w:hAnsiTheme="majorHAnsi" w:cstheme="majorHAnsi"/>
                <w:w w:val="99"/>
              </w:rPr>
              <w:t>9</w:t>
            </w:r>
          </w:p>
        </w:tc>
        <w:tc>
          <w:tcPr>
            <w:tcW w:w="1517" w:type="dxa"/>
          </w:tcPr>
          <w:p w14:paraId="1D605F62" w14:textId="76894558" w:rsidR="00A039F6" w:rsidRPr="00D5653B" w:rsidRDefault="00A975A5" w:rsidP="00A975A5">
            <w:pPr>
              <w:pStyle w:val="TableParagraph"/>
              <w:spacing w:before="14"/>
              <w:ind w:left="0"/>
              <w:jc w:val="both"/>
              <w:rPr>
                <w:rFonts w:asciiTheme="majorHAnsi" w:hAnsiTheme="majorHAnsi" w:cstheme="majorHAnsi"/>
                <w:lang w:val="en-US"/>
              </w:rPr>
            </w:pPr>
            <w:r>
              <w:rPr>
                <w:rFonts w:asciiTheme="majorHAnsi" w:hAnsiTheme="majorHAnsi" w:cstheme="majorHAnsi"/>
                <w:lang w:val="en-US"/>
              </w:rPr>
              <w:t xml:space="preserve"> </w:t>
            </w:r>
            <w:r w:rsidR="0024350E" w:rsidRPr="00D5653B">
              <w:rPr>
                <w:rFonts w:asciiTheme="majorHAnsi" w:hAnsiTheme="majorHAnsi" w:cstheme="majorHAnsi"/>
                <w:lang w:val="en-US"/>
              </w:rPr>
              <w:t>Category</w:t>
            </w:r>
          </w:p>
        </w:tc>
        <w:tc>
          <w:tcPr>
            <w:tcW w:w="3963" w:type="dxa"/>
          </w:tcPr>
          <w:p w14:paraId="1537EEB2" w14:textId="5BD3CC85" w:rsidR="00A039F6" w:rsidRPr="00D5653B" w:rsidRDefault="00A975A5" w:rsidP="00A975A5">
            <w:pPr>
              <w:pStyle w:val="TableParagraph"/>
              <w:spacing w:before="14"/>
              <w:ind w:left="0"/>
              <w:jc w:val="both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4B017C" w:rsidRPr="00D5653B">
              <w:rPr>
                <w:rFonts w:asciiTheme="majorHAnsi" w:hAnsiTheme="majorHAnsi" w:cstheme="majorHAnsi"/>
                <w:lang w:val="en-US"/>
              </w:rPr>
              <w:t>Lớp</w:t>
            </w:r>
            <w:proofErr w:type="spellEnd"/>
            <w:r w:rsidR="004B017C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4B017C" w:rsidRPr="00D5653B">
              <w:rPr>
                <w:rFonts w:asciiTheme="majorHAnsi" w:hAnsiTheme="majorHAnsi" w:cstheme="majorHAnsi"/>
                <w:lang w:val="en-US"/>
              </w:rPr>
              <w:t>mô</w:t>
            </w:r>
            <w:proofErr w:type="spellEnd"/>
            <w:r w:rsidR="004B017C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4B017C" w:rsidRPr="00D5653B">
              <w:rPr>
                <w:rFonts w:asciiTheme="majorHAnsi" w:hAnsiTheme="majorHAnsi" w:cstheme="majorHAnsi"/>
                <w:lang w:val="en-US"/>
              </w:rPr>
              <w:t>tả</w:t>
            </w:r>
            <w:proofErr w:type="spellEnd"/>
            <w:r w:rsidR="004B017C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4B017C" w:rsidRPr="00D5653B">
              <w:rPr>
                <w:rFonts w:asciiTheme="majorHAnsi" w:hAnsiTheme="majorHAnsi" w:cstheme="majorHAnsi"/>
                <w:lang w:val="en-US"/>
              </w:rPr>
              <w:t>loại</w:t>
            </w:r>
            <w:proofErr w:type="spellEnd"/>
            <w:r w:rsidR="004B017C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4B017C" w:rsidRPr="00D5653B">
              <w:rPr>
                <w:rFonts w:asciiTheme="majorHAnsi" w:hAnsiTheme="majorHAnsi" w:cstheme="majorHAnsi"/>
                <w:lang w:val="en-US"/>
              </w:rPr>
              <w:t>mặt</w:t>
            </w:r>
            <w:proofErr w:type="spellEnd"/>
            <w:r w:rsidR="004B017C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4B017C" w:rsidRPr="00D5653B">
              <w:rPr>
                <w:rFonts w:asciiTheme="majorHAnsi" w:hAnsiTheme="majorHAnsi" w:cstheme="majorHAnsi"/>
                <w:lang w:val="en-US"/>
              </w:rPr>
              <w:t>hàng</w:t>
            </w:r>
            <w:proofErr w:type="spellEnd"/>
          </w:p>
        </w:tc>
      </w:tr>
      <w:tr w:rsidR="00A039F6" w:rsidRPr="00D5653B" w14:paraId="0A9AB3EA" w14:textId="77777777" w:rsidTr="009D475F">
        <w:trPr>
          <w:trHeight w:val="337"/>
          <w:jc w:val="center"/>
        </w:trPr>
        <w:tc>
          <w:tcPr>
            <w:tcW w:w="708" w:type="dxa"/>
          </w:tcPr>
          <w:p w14:paraId="5A228800" w14:textId="77777777" w:rsidR="00A039F6" w:rsidRPr="00D5653B" w:rsidRDefault="00587955" w:rsidP="00A975A5">
            <w:pPr>
              <w:pStyle w:val="TableParagraph"/>
              <w:spacing w:before="14"/>
              <w:ind w:left="0"/>
              <w:rPr>
                <w:rFonts w:asciiTheme="majorHAnsi" w:hAnsiTheme="majorHAnsi" w:cstheme="majorHAnsi"/>
              </w:rPr>
            </w:pPr>
            <w:r w:rsidRPr="00D5653B">
              <w:rPr>
                <w:rFonts w:asciiTheme="majorHAnsi" w:hAnsiTheme="majorHAnsi" w:cstheme="majorHAnsi"/>
              </w:rPr>
              <w:t>10</w:t>
            </w:r>
          </w:p>
        </w:tc>
        <w:tc>
          <w:tcPr>
            <w:tcW w:w="1517" w:type="dxa"/>
          </w:tcPr>
          <w:p w14:paraId="79C8614E" w14:textId="0B36393B" w:rsidR="00A039F6" w:rsidRPr="00D5653B" w:rsidRDefault="00A975A5" w:rsidP="00A975A5">
            <w:pPr>
              <w:pStyle w:val="TableParagraph"/>
              <w:spacing w:before="14"/>
              <w:ind w:left="0"/>
              <w:jc w:val="both"/>
              <w:rPr>
                <w:rFonts w:asciiTheme="majorHAnsi" w:hAnsiTheme="majorHAnsi" w:cstheme="majorHAnsi"/>
                <w:lang w:val="en-US"/>
              </w:rPr>
            </w:pPr>
            <w:r>
              <w:rPr>
                <w:rFonts w:asciiTheme="majorHAnsi" w:hAnsiTheme="majorHAnsi" w:cstheme="majorHAnsi"/>
                <w:lang w:val="en-US"/>
              </w:rPr>
              <w:t xml:space="preserve"> </w:t>
            </w:r>
            <w:r w:rsidR="0024350E" w:rsidRPr="00D5653B">
              <w:rPr>
                <w:rFonts w:asciiTheme="majorHAnsi" w:hAnsiTheme="majorHAnsi" w:cstheme="majorHAnsi"/>
                <w:lang w:val="en-US"/>
              </w:rPr>
              <w:t>Discount</w:t>
            </w:r>
          </w:p>
        </w:tc>
        <w:tc>
          <w:tcPr>
            <w:tcW w:w="3963" w:type="dxa"/>
          </w:tcPr>
          <w:p w14:paraId="1749F077" w14:textId="6759FB75" w:rsidR="00A039F6" w:rsidRPr="00D5653B" w:rsidRDefault="00A975A5" w:rsidP="00A975A5">
            <w:pPr>
              <w:pStyle w:val="TableParagraph"/>
              <w:spacing w:before="14"/>
              <w:ind w:left="0"/>
              <w:jc w:val="both"/>
              <w:rPr>
                <w:rFonts w:asciiTheme="majorHAnsi" w:hAnsiTheme="majorHAnsi" w:cstheme="majorHAnsi"/>
                <w:lang w:val="en-US"/>
              </w:rPr>
            </w:pPr>
            <w:r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4B017C" w:rsidRPr="00D5653B">
              <w:rPr>
                <w:rFonts w:asciiTheme="majorHAnsi" w:hAnsiTheme="majorHAnsi" w:cstheme="majorHAnsi"/>
                <w:lang w:val="en-US"/>
              </w:rPr>
              <w:t>Lớp</w:t>
            </w:r>
            <w:proofErr w:type="spellEnd"/>
            <w:r w:rsidR="004B017C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4B017C" w:rsidRPr="00D5653B">
              <w:rPr>
                <w:rFonts w:asciiTheme="majorHAnsi" w:hAnsiTheme="majorHAnsi" w:cstheme="majorHAnsi"/>
                <w:lang w:val="en-US"/>
              </w:rPr>
              <w:t>mô</w:t>
            </w:r>
            <w:proofErr w:type="spellEnd"/>
            <w:r w:rsidR="004B017C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4B017C" w:rsidRPr="00D5653B">
              <w:rPr>
                <w:rFonts w:asciiTheme="majorHAnsi" w:hAnsiTheme="majorHAnsi" w:cstheme="majorHAnsi"/>
                <w:lang w:val="en-US"/>
              </w:rPr>
              <w:t>tả</w:t>
            </w:r>
            <w:proofErr w:type="spellEnd"/>
            <w:r w:rsidR="004B017C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4B017C" w:rsidRPr="00D5653B">
              <w:rPr>
                <w:rFonts w:asciiTheme="majorHAnsi" w:hAnsiTheme="majorHAnsi" w:cstheme="majorHAnsi"/>
                <w:lang w:val="en-US"/>
              </w:rPr>
              <w:t>giảm</w:t>
            </w:r>
            <w:proofErr w:type="spellEnd"/>
            <w:r w:rsidR="004B017C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4B017C" w:rsidRPr="00D5653B">
              <w:rPr>
                <w:rFonts w:asciiTheme="majorHAnsi" w:hAnsiTheme="majorHAnsi" w:cstheme="majorHAnsi"/>
                <w:lang w:val="en-US"/>
              </w:rPr>
              <w:t>giá</w:t>
            </w:r>
            <w:proofErr w:type="spellEnd"/>
          </w:p>
        </w:tc>
      </w:tr>
      <w:tr w:rsidR="00A039F6" w:rsidRPr="00D5653B" w14:paraId="49E2F5B9" w14:textId="77777777" w:rsidTr="009D475F">
        <w:trPr>
          <w:trHeight w:val="337"/>
          <w:jc w:val="center"/>
        </w:trPr>
        <w:tc>
          <w:tcPr>
            <w:tcW w:w="708" w:type="dxa"/>
          </w:tcPr>
          <w:p w14:paraId="6BF4D1B3" w14:textId="77777777" w:rsidR="00A039F6" w:rsidRPr="00D5653B" w:rsidRDefault="00587955" w:rsidP="00A975A5">
            <w:pPr>
              <w:pStyle w:val="TableParagraph"/>
              <w:spacing w:before="14"/>
              <w:ind w:left="0"/>
              <w:rPr>
                <w:rFonts w:asciiTheme="majorHAnsi" w:hAnsiTheme="majorHAnsi" w:cstheme="majorHAnsi"/>
              </w:rPr>
            </w:pPr>
            <w:r w:rsidRPr="00D5653B">
              <w:rPr>
                <w:rFonts w:asciiTheme="majorHAnsi" w:hAnsiTheme="majorHAnsi" w:cstheme="majorHAnsi"/>
              </w:rPr>
              <w:t>11</w:t>
            </w:r>
          </w:p>
        </w:tc>
        <w:tc>
          <w:tcPr>
            <w:tcW w:w="1517" w:type="dxa"/>
          </w:tcPr>
          <w:p w14:paraId="2A1DBAFD" w14:textId="3A3E5471" w:rsidR="00A039F6" w:rsidRPr="00D5653B" w:rsidRDefault="00A975A5" w:rsidP="00A975A5">
            <w:pPr>
              <w:pStyle w:val="TableParagraph"/>
              <w:spacing w:before="14"/>
              <w:ind w:left="0"/>
              <w:jc w:val="both"/>
              <w:rPr>
                <w:rFonts w:asciiTheme="majorHAnsi" w:hAnsiTheme="majorHAnsi" w:cstheme="majorHAnsi"/>
                <w:lang w:val="en-US"/>
              </w:rPr>
            </w:pPr>
            <w:r>
              <w:rPr>
                <w:rFonts w:asciiTheme="majorHAnsi" w:hAnsiTheme="majorHAnsi" w:cstheme="majorHAnsi"/>
                <w:lang w:val="en-US"/>
              </w:rPr>
              <w:t xml:space="preserve"> </w:t>
            </w:r>
            <w:r w:rsidR="0024350E" w:rsidRPr="00D5653B">
              <w:rPr>
                <w:rFonts w:asciiTheme="majorHAnsi" w:hAnsiTheme="majorHAnsi" w:cstheme="majorHAnsi"/>
                <w:lang w:val="en-US"/>
              </w:rPr>
              <w:t>Banner</w:t>
            </w:r>
          </w:p>
        </w:tc>
        <w:tc>
          <w:tcPr>
            <w:tcW w:w="3963" w:type="dxa"/>
          </w:tcPr>
          <w:p w14:paraId="519B323C" w14:textId="02109BFD" w:rsidR="00A039F6" w:rsidRPr="00D5653B" w:rsidRDefault="00A975A5" w:rsidP="00A975A5">
            <w:pPr>
              <w:pStyle w:val="TableParagraph"/>
              <w:spacing w:before="14"/>
              <w:ind w:left="0"/>
              <w:jc w:val="both"/>
              <w:rPr>
                <w:rFonts w:asciiTheme="majorHAnsi" w:hAnsiTheme="majorHAnsi" w:cstheme="majorHAnsi"/>
                <w:lang w:val="en-US"/>
              </w:rPr>
            </w:pPr>
            <w:r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4B017C" w:rsidRPr="00D5653B">
              <w:rPr>
                <w:rFonts w:asciiTheme="majorHAnsi" w:hAnsiTheme="majorHAnsi" w:cstheme="majorHAnsi"/>
                <w:lang w:val="en-US"/>
              </w:rPr>
              <w:t>Lớp</w:t>
            </w:r>
            <w:proofErr w:type="spellEnd"/>
            <w:r w:rsidR="004B017C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4B017C" w:rsidRPr="00D5653B">
              <w:rPr>
                <w:rFonts w:asciiTheme="majorHAnsi" w:hAnsiTheme="majorHAnsi" w:cstheme="majorHAnsi"/>
                <w:lang w:val="en-US"/>
              </w:rPr>
              <w:t>mô</w:t>
            </w:r>
            <w:proofErr w:type="spellEnd"/>
            <w:r w:rsidR="004B017C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4B017C" w:rsidRPr="00D5653B">
              <w:rPr>
                <w:rFonts w:asciiTheme="majorHAnsi" w:hAnsiTheme="majorHAnsi" w:cstheme="majorHAnsi"/>
                <w:lang w:val="en-US"/>
              </w:rPr>
              <w:t>tả</w:t>
            </w:r>
            <w:proofErr w:type="spellEnd"/>
            <w:r w:rsidR="004B017C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4B017C" w:rsidRPr="00D5653B">
              <w:rPr>
                <w:rFonts w:asciiTheme="majorHAnsi" w:hAnsiTheme="majorHAnsi" w:cstheme="majorHAnsi"/>
                <w:lang w:val="en-US"/>
              </w:rPr>
              <w:t>ảnh</w:t>
            </w:r>
            <w:proofErr w:type="spellEnd"/>
            <w:r w:rsidR="004B017C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4B017C" w:rsidRPr="00D5653B">
              <w:rPr>
                <w:rFonts w:asciiTheme="majorHAnsi" w:hAnsiTheme="majorHAnsi" w:cstheme="majorHAnsi"/>
                <w:lang w:val="en-US"/>
              </w:rPr>
              <w:t>bìa</w:t>
            </w:r>
            <w:proofErr w:type="spellEnd"/>
          </w:p>
        </w:tc>
      </w:tr>
      <w:tr w:rsidR="00A039F6" w:rsidRPr="00D5653B" w14:paraId="784B7619" w14:textId="77777777" w:rsidTr="009D475F">
        <w:trPr>
          <w:trHeight w:val="340"/>
          <w:jc w:val="center"/>
        </w:trPr>
        <w:tc>
          <w:tcPr>
            <w:tcW w:w="708" w:type="dxa"/>
          </w:tcPr>
          <w:p w14:paraId="22F99074" w14:textId="77777777" w:rsidR="00A039F6" w:rsidRPr="00D5653B" w:rsidRDefault="00587955" w:rsidP="00A975A5">
            <w:pPr>
              <w:pStyle w:val="TableParagraph"/>
              <w:spacing w:before="16"/>
              <w:ind w:left="0"/>
              <w:rPr>
                <w:rFonts w:asciiTheme="majorHAnsi" w:hAnsiTheme="majorHAnsi" w:cstheme="majorHAnsi"/>
              </w:rPr>
            </w:pPr>
            <w:r w:rsidRPr="00D5653B">
              <w:rPr>
                <w:rFonts w:asciiTheme="majorHAnsi" w:hAnsiTheme="majorHAnsi" w:cstheme="majorHAnsi"/>
              </w:rPr>
              <w:t>12</w:t>
            </w:r>
          </w:p>
        </w:tc>
        <w:tc>
          <w:tcPr>
            <w:tcW w:w="1517" w:type="dxa"/>
          </w:tcPr>
          <w:p w14:paraId="5B27683D" w14:textId="043A3BE3" w:rsidR="00A039F6" w:rsidRPr="00D5653B" w:rsidRDefault="00A975A5" w:rsidP="00A975A5">
            <w:pPr>
              <w:pStyle w:val="TableParagraph"/>
              <w:spacing w:before="16"/>
              <w:ind w:left="0"/>
              <w:jc w:val="both"/>
              <w:rPr>
                <w:rFonts w:asciiTheme="majorHAnsi" w:hAnsiTheme="majorHAnsi" w:cstheme="majorHAnsi"/>
                <w:lang w:val="en-US"/>
              </w:rPr>
            </w:pPr>
            <w:r>
              <w:rPr>
                <w:rFonts w:asciiTheme="majorHAnsi" w:hAnsiTheme="majorHAnsi" w:cstheme="majorHAnsi"/>
                <w:lang w:val="en-US"/>
              </w:rPr>
              <w:t xml:space="preserve"> </w:t>
            </w:r>
            <w:r w:rsidR="0024350E" w:rsidRPr="00D5653B">
              <w:rPr>
                <w:rFonts w:asciiTheme="majorHAnsi" w:hAnsiTheme="majorHAnsi" w:cstheme="majorHAnsi"/>
                <w:lang w:val="en-US"/>
              </w:rPr>
              <w:t>Chanel</w:t>
            </w:r>
          </w:p>
        </w:tc>
        <w:tc>
          <w:tcPr>
            <w:tcW w:w="3963" w:type="dxa"/>
          </w:tcPr>
          <w:p w14:paraId="11D6CB8C" w14:textId="523CDC47" w:rsidR="00A039F6" w:rsidRPr="00D5653B" w:rsidRDefault="00A975A5" w:rsidP="00A975A5">
            <w:pPr>
              <w:pStyle w:val="TableParagraph"/>
              <w:spacing w:before="16"/>
              <w:ind w:left="0"/>
              <w:jc w:val="both"/>
              <w:rPr>
                <w:rFonts w:asciiTheme="majorHAnsi" w:hAnsiTheme="majorHAnsi" w:cstheme="majorHAnsi"/>
                <w:lang w:val="en-US"/>
              </w:rPr>
            </w:pPr>
            <w:r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1A7825" w:rsidRPr="00D5653B">
              <w:rPr>
                <w:rFonts w:asciiTheme="majorHAnsi" w:hAnsiTheme="majorHAnsi" w:cstheme="majorHAnsi"/>
                <w:lang w:val="en-US"/>
              </w:rPr>
              <w:t>Lớp</w:t>
            </w:r>
            <w:proofErr w:type="spellEnd"/>
            <w:r w:rsidR="001A7825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1A7825" w:rsidRPr="00D5653B">
              <w:rPr>
                <w:rFonts w:asciiTheme="majorHAnsi" w:hAnsiTheme="majorHAnsi" w:cstheme="majorHAnsi"/>
                <w:lang w:val="en-US"/>
              </w:rPr>
              <w:t>mô</w:t>
            </w:r>
            <w:proofErr w:type="spellEnd"/>
            <w:r w:rsidR="001A7825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1A7825" w:rsidRPr="00D5653B">
              <w:rPr>
                <w:rFonts w:asciiTheme="majorHAnsi" w:hAnsiTheme="majorHAnsi" w:cstheme="majorHAnsi"/>
                <w:lang w:val="en-US"/>
              </w:rPr>
              <w:t>tả</w:t>
            </w:r>
            <w:proofErr w:type="spellEnd"/>
            <w:r w:rsidR="000E7A31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0E7A31" w:rsidRPr="00D5653B">
              <w:rPr>
                <w:rFonts w:asciiTheme="majorHAnsi" w:hAnsiTheme="majorHAnsi" w:cstheme="majorHAnsi"/>
                <w:lang w:val="en-US"/>
              </w:rPr>
              <w:t>phòng</w:t>
            </w:r>
            <w:proofErr w:type="spellEnd"/>
            <w:r w:rsidR="000E7A31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0E7A31" w:rsidRPr="00D5653B">
              <w:rPr>
                <w:rFonts w:asciiTheme="majorHAnsi" w:hAnsiTheme="majorHAnsi" w:cstheme="majorHAnsi"/>
                <w:lang w:val="en-US"/>
              </w:rPr>
              <w:t>nhắn</w:t>
            </w:r>
            <w:proofErr w:type="spellEnd"/>
            <w:r w:rsidR="000E7A31" w:rsidRPr="00D5653B">
              <w:rPr>
                <w:rFonts w:asciiTheme="majorHAnsi" w:hAnsiTheme="majorHAnsi" w:cstheme="majorHAnsi"/>
                <w:lang w:val="en-US"/>
              </w:rPr>
              <w:t xml:space="preserve"> tin</w:t>
            </w:r>
          </w:p>
        </w:tc>
      </w:tr>
      <w:tr w:rsidR="00A039F6" w:rsidRPr="00D5653B" w14:paraId="0A6F1AFA" w14:textId="77777777" w:rsidTr="00416A57">
        <w:trPr>
          <w:trHeight w:val="462"/>
          <w:jc w:val="center"/>
        </w:trPr>
        <w:tc>
          <w:tcPr>
            <w:tcW w:w="708" w:type="dxa"/>
          </w:tcPr>
          <w:p w14:paraId="01FE9EC9" w14:textId="77777777" w:rsidR="00A039F6" w:rsidRPr="00D5653B" w:rsidRDefault="00587955" w:rsidP="00A975A5">
            <w:pPr>
              <w:pStyle w:val="TableParagraph"/>
              <w:spacing w:before="162"/>
              <w:ind w:left="0"/>
              <w:rPr>
                <w:rFonts w:asciiTheme="majorHAnsi" w:hAnsiTheme="majorHAnsi" w:cstheme="majorHAnsi"/>
              </w:rPr>
            </w:pPr>
            <w:r w:rsidRPr="00D5653B">
              <w:rPr>
                <w:rFonts w:asciiTheme="majorHAnsi" w:hAnsiTheme="majorHAnsi" w:cstheme="majorHAnsi"/>
              </w:rPr>
              <w:t>13</w:t>
            </w:r>
          </w:p>
        </w:tc>
        <w:tc>
          <w:tcPr>
            <w:tcW w:w="1517" w:type="dxa"/>
          </w:tcPr>
          <w:p w14:paraId="201E48AF" w14:textId="491815DB" w:rsidR="00A039F6" w:rsidRPr="00D5653B" w:rsidRDefault="00A975A5" w:rsidP="00A975A5">
            <w:pPr>
              <w:pStyle w:val="TableParagraph"/>
              <w:spacing w:before="162"/>
              <w:ind w:left="0"/>
              <w:jc w:val="both"/>
              <w:rPr>
                <w:rFonts w:asciiTheme="majorHAnsi" w:hAnsiTheme="majorHAnsi" w:cstheme="majorHAnsi"/>
                <w:lang w:val="en-US"/>
              </w:rPr>
            </w:pPr>
            <w:r>
              <w:rPr>
                <w:rFonts w:asciiTheme="majorHAnsi" w:hAnsiTheme="majorHAnsi" w:cstheme="majorHAnsi"/>
                <w:lang w:val="en-US"/>
              </w:rPr>
              <w:t xml:space="preserve"> </w:t>
            </w:r>
            <w:r w:rsidR="0024350E" w:rsidRPr="00D5653B">
              <w:rPr>
                <w:rFonts w:asciiTheme="majorHAnsi" w:hAnsiTheme="majorHAnsi" w:cstheme="majorHAnsi"/>
                <w:lang w:val="en-US"/>
              </w:rPr>
              <w:t>Address</w:t>
            </w:r>
          </w:p>
        </w:tc>
        <w:tc>
          <w:tcPr>
            <w:tcW w:w="3963" w:type="dxa"/>
          </w:tcPr>
          <w:p w14:paraId="44D715E0" w14:textId="03DB5F73" w:rsidR="00A039F6" w:rsidRPr="00D5653B" w:rsidRDefault="00A975A5" w:rsidP="00A975A5">
            <w:pPr>
              <w:pStyle w:val="TableParagraph"/>
              <w:spacing w:before="14"/>
              <w:ind w:left="0"/>
              <w:jc w:val="both"/>
              <w:rPr>
                <w:rFonts w:asciiTheme="majorHAnsi" w:hAnsiTheme="majorHAnsi" w:cstheme="majorHAnsi"/>
                <w:lang w:val="en-US"/>
              </w:rPr>
            </w:pPr>
            <w:r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1A7825" w:rsidRPr="00D5653B">
              <w:rPr>
                <w:rFonts w:asciiTheme="majorHAnsi" w:hAnsiTheme="majorHAnsi" w:cstheme="majorHAnsi"/>
                <w:lang w:val="en-US"/>
              </w:rPr>
              <w:t>Lớp</w:t>
            </w:r>
            <w:proofErr w:type="spellEnd"/>
            <w:r w:rsidR="001A7825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1A7825" w:rsidRPr="00D5653B">
              <w:rPr>
                <w:rFonts w:asciiTheme="majorHAnsi" w:hAnsiTheme="majorHAnsi" w:cstheme="majorHAnsi"/>
                <w:lang w:val="en-US"/>
              </w:rPr>
              <w:t>mô</w:t>
            </w:r>
            <w:proofErr w:type="spellEnd"/>
            <w:r w:rsidR="001A7825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1A7825" w:rsidRPr="00D5653B">
              <w:rPr>
                <w:rFonts w:asciiTheme="majorHAnsi" w:hAnsiTheme="majorHAnsi" w:cstheme="majorHAnsi"/>
                <w:lang w:val="en-US"/>
              </w:rPr>
              <w:t>tả</w:t>
            </w:r>
            <w:proofErr w:type="spellEnd"/>
            <w:r w:rsidR="001A7825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1A7825" w:rsidRPr="00D5653B">
              <w:rPr>
                <w:rFonts w:asciiTheme="majorHAnsi" w:hAnsiTheme="majorHAnsi" w:cstheme="majorHAnsi"/>
                <w:lang w:val="en-US"/>
              </w:rPr>
              <w:t>địa</w:t>
            </w:r>
            <w:proofErr w:type="spellEnd"/>
            <w:r w:rsidR="001A7825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1A7825" w:rsidRPr="00D5653B">
              <w:rPr>
                <w:rFonts w:asciiTheme="majorHAnsi" w:hAnsiTheme="majorHAnsi" w:cstheme="majorHAnsi"/>
                <w:lang w:val="en-US"/>
              </w:rPr>
              <w:t>chỉ</w:t>
            </w:r>
            <w:proofErr w:type="spellEnd"/>
          </w:p>
        </w:tc>
      </w:tr>
      <w:tr w:rsidR="00A039F6" w:rsidRPr="00D5653B" w14:paraId="370D244B" w14:textId="77777777" w:rsidTr="009D475F">
        <w:trPr>
          <w:trHeight w:val="64"/>
          <w:jc w:val="center"/>
        </w:trPr>
        <w:tc>
          <w:tcPr>
            <w:tcW w:w="708" w:type="dxa"/>
          </w:tcPr>
          <w:p w14:paraId="636AB22C" w14:textId="77777777" w:rsidR="00A039F6" w:rsidRPr="00D5653B" w:rsidRDefault="00587955" w:rsidP="00A975A5">
            <w:pPr>
              <w:pStyle w:val="TableParagraph"/>
              <w:spacing w:before="162"/>
              <w:ind w:left="0"/>
              <w:rPr>
                <w:rFonts w:asciiTheme="majorHAnsi" w:hAnsiTheme="majorHAnsi" w:cstheme="majorHAnsi"/>
              </w:rPr>
            </w:pPr>
            <w:r w:rsidRPr="00D5653B">
              <w:rPr>
                <w:rFonts w:asciiTheme="majorHAnsi" w:hAnsiTheme="majorHAnsi" w:cstheme="majorHAnsi"/>
              </w:rPr>
              <w:t>14</w:t>
            </w:r>
          </w:p>
        </w:tc>
        <w:tc>
          <w:tcPr>
            <w:tcW w:w="1517" w:type="dxa"/>
          </w:tcPr>
          <w:p w14:paraId="0F423B85" w14:textId="3C0B5AB6" w:rsidR="00A039F6" w:rsidRPr="00D5653B" w:rsidRDefault="00A975A5" w:rsidP="00A975A5">
            <w:pPr>
              <w:pStyle w:val="TableParagraph"/>
              <w:spacing w:before="162"/>
              <w:ind w:left="0"/>
              <w:jc w:val="both"/>
              <w:rPr>
                <w:rFonts w:asciiTheme="majorHAnsi" w:hAnsiTheme="majorHAnsi" w:cstheme="majorHAnsi"/>
                <w:lang w:val="en-US"/>
              </w:rPr>
            </w:pPr>
            <w:r>
              <w:rPr>
                <w:rFonts w:asciiTheme="majorHAnsi" w:hAnsiTheme="majorHAnsi" w:cstheme="majorHAnsi"/>
                <w:lang w:val="en-US"/>
              </w:rPr>
              <w:t xml:space="preserve"> </w:t>
            </w:r>
            <w:r w:rsidR="0024350E" w:rsidRPr="00D5653B">
              <w:rPr>
                <w:rFonts w:asciiTheme="majorHAnsi" w:hAnsiTheme="majorHAnsi" w:cstheme="majorHAnsi"/>
                <w:lang w:val="en-US"/>
              </w:rPr>
              <w:t>District</w:t>
            </w:r>
          </w:p>
        </w:tc>
        <w:tc>
          <w:tcPr>
            <w:tcW w:w="3963" w:type="dxa"/>
          </w:tcPr>
          <w:p w14:paraId="7AF2289E" w14:textId="20A518AA" w:rsidR="00A039F6" w:rsidRPr="00D5653B" w:rsidRDefault="00AD04E9" w:rsidP="00AD04E9">
            <w:pPr>
              <w:pStyle w:val="TableParagraph"/>
              <w:spacing w:before="14"/>
              <w:ind w:left="0"/>
              <w:jc w:val="both"/>
              <w:rPr>
                <w:rFonts w:asciiTheme="majorHAnsi" w:hAnsiTheme="majorHAnsi" w:cstheme="majorHAnsi"/>
                <w:lang w:val="en-US"/>
              </w:rPr>
            </w:pPr>
            <w:r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1A7825" w:rsidRPr="00D5653B">
              <w:rPr>
                <w:rFonts w:asciiTheme="majorHAnsi" w:hAnsiTheme="majorHAnsi" w:cstheme="majorHAnsi"/>
                <w:lang w:val="en-US"/>
              </w:rPr>
              <w:t>Lớp</w:t>
            </w:r>
            <w:proofErr w:type="spellEnd"/>
            <w:r w:rsidR="001A7825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1A7825" w:rsidRPr="00D5653B">
              <w:rPr>
                <w:rFonts w:asciiTheme="majorHAnsi" w:hAnsiTheme="majorHAnsi" w:cstheme="majorHAnsi"/>
                <w:lang w:val="en-US"/>
              </w:rPr>
              <w:t>mô</w:t>
            </w:r>
            <w:proofErr w:type="spellEnd"/>
            <w:r w:rsidR="001A7825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1A7825" w:rsidRPr="00D5653B">
              <w:rPr>
                <w:rFonts w:asciiTheme="majorHAnsi" w:hAnsiTheme="majorHAnsi" w:cstheme="majorHAnsi"/>
                <w:lang w:val="en-US"/>
              </w:rPr>
              <w:t>tả</w:t>
            </w:r>
            <w:proofErr w:type="spellEnd"/>
            <w:r w:rsidR="000E7A31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0E7A31" w:rsidRPr="00D5653B">
              <w:rPr>
                <w:rFonts w:asciiTheme="majorHAnsi" w:hAnsiTheme="majorHAnsi" w:cstheme="majorHAnsi"/>
                <w:lang w:val="en-US"/>
              </w:rPr>
              <w:t>quận</w:t>
            </w:r>
            <w:proofErr w:type="spellEnd"/>
            <w:r w:rsidR="00B750BA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B750BA" w:rsidRPr="00D5653B">
              <w:rPr>
                <w:rFonts w:asciiTheme="majorHAnsi" w:hAnsiTheme="majorHAnsi" w:cstheme="majorHAnsi"/>
                <w:lang w:val="en-US"/>
              </w:rPr>
              <w:t>huyện</w:t>
            </w:r>
            <w:proofErr w:type="spellEnd"/>
          </w:p>
        </w:tc>
      </w:tr>
      <w:tr w:rsidR="00A039F6" w:rsidRPr="00D5653B" w14:paraId="57CBB12F" w14:textId="77777777" w:rsidTr="009D475F">
        <w:trPr>
          <w:trHeight w:val="64"/>
          <w:jc w:val="center"/>
        </w:trPr>
        <w:tc>
          <w:tcPr>
            <w:tcW w:w="708" w:type="dxa"/>
          </w:tcPr>
          <w:p w14:paraId="0E36247F" w14:textId="77777777" w:rsidR="00A039F6" w:rsidRPr="00D5653B" w:rsidRDefault="00587955" w:rsidP="00A975A5">
            <w:pPr>
              <w:pStyle w:val="TableParagraph"/>
              <w:spacing w:before="162"/>
              <w:ind w:left="0"/>
              <w:rPr>
                <w:rFonts w:asciiTheme="majorHAnsi" w:hAnsiTheme="majorHAnsi" w:cstheme="majorHAnsi"/>
              </w:rPr>
            </w:pPr>
            <w:r w:rsidRPr="00D5653B">
              <w:rPr>
                <w:rFonts w:asciiTheme="majorHAnsi" w:hAnsiTheme="majorHAnsi" w:cstheme="majorHAnsi"/>
              </w:rPr>
              <w:t>15</w:t>
            </w:r>
          </w:p>
        </w:tc>
        <w:tc>
          <w:tcPr>
            <w:tcW w:w="1517" w:type="dxa"/>
          </w:tcPr>
          <w:p w14:paraId="4E22C80B" w14:textId="1AA3BE07" w:rsidR="00A039F6" w:rsidRPr="00D5653B" w:rsidRDefault="00A975A5" w:rsidP="00A975A5">
            <w:pPr>
              <w:pStyle w:val="TableParagraph"/>
              <w:spacing w:before="162"/>
              <w:ind w:left="0"/>
              <w:jc w:val="both"/>
              <w:rPr>
                <w:rFonts w:asciiTheme="majorHAnsi" w:hAnsiTheme="majorHAnsi" w:cstheme="majorHAnsi"/>
                <w:lang w:val="en-US"/>
              </w:rPr>
            </w:pPr>
            <w:r>
              <w:rPr>
                <w:rFonts w:asciiTheme="majorHAnsi" w:hAnsiTheme="majorHAnsi" w:cstheme="majorHAnsi"/>
                <w:lang w:val="en-US"/>
              </w:rPr>
              <w:t xml:space="preserve"> </w:t>
            </w:r>
            <w:r w:rsidR="00D00527" w:rsidRPr="00D5653B">
              <w:rPr>
                <w:rFonts w:asciiTheme="majorHAnsi" w:hAnsiTheme="majorHAnsi" w:cstheme="majorHAnsi"/>
                <w:lang w:val="en-US"/>
              </w:rPr>
              <w:t>Province</w:t>
            </w:r>
          </w:p>
        </w:tc>
        <w:tc>
          <w:tcPr>
            <w:tcW w:w="3963" w:type="dxa"/>
          </w:tcPr>
          <w:p w14:paraId="276138C5" w14:textId="2849C2E1" w:rsidR="00A039F6" w:rsidRPr="00D5653B" w:rsidRDefault="00AD04E9" w:rsidP="00AD04E9">
            <w:pPr>
              <w:pStyle w:val="TableParagraph"/>
              <w:spacing w:before="14"/>
              <w:ind w:left="0"/>
              <w:jc w:val="both"/>
              <w:rPr>
                <w:rFonts w:asciiTheme="majorHAnsi" w:hAnsiTheme="majorHAnsi" w:cstheme="majorHAnsi"/>
                <w:lang w:val="en-US"/>
              </w:rPr>
            </w:pPr>
            <w:r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0E7A31" w:rsidRPr="00D5653B">
              <w:rPr>
                <w:rFonts w:asciiTheme="majorHAnsi" w:hAnsiTheme="majorHAnsi" w:cstheme="majorHAnsi"/>
                <w:lang w:val="en-US"/>
              </w:rPr>
              <w:t>Lớp</w:t>
            </w:r>
            <w:proofErr w:type="spellEnd"/>
            <w:r w:rsidR="000E7A31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0E7A31" w:rsidRPr="00D5653B">
              <w:rPr>
                <w:rFonts w:asciiTheme="majorHAnsi" w:hAnsiTheme="majorHAnsi" w:cstheme="majorHAnsi"/>
                <w:lang w:val="en-US"/>
              </w:rPr>
              <w:t>mô</w:t>
            </w:r>
            <w:proofErr w:type="spellEnd"/>
            <w:r w:rsidR="000E7A31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0E7A31" w:rsidRPr="00D5653B">
              <w:rPr>
                <w:rFonts w:asciiTheme="majorHAnsi" w:hAnsiTheme="majorHAnsi" w:cstheme="majorHAnsi"/>
                <w:lang w:val="en-US"/>
              </w:rPr>
              <w:t>tả</w:t>
            </w:r>
            <w:proofErr w:type="spellEnd"/>
            <w:r w:rsidR="000E7A31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0E7A31" w:rsidRPr="00D5653B">
              <w:rPr>
                <w:rFonts w:asciiTheme="majorHAnsi" w:hAnsiTheme="majorHAnsi" w:cstheme="majorHAnsi"/>
                <w:lang w:val="en-US"/>
              </w:rPr>
              <w:t>tỉnh</w:t>
            </w:r>
            <w:proofErr w:type="spellEnd"/>
            <w:r w:rsidR="00B750BA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B750BA" w:rsidRPr="00D5653B">
              <w:rPr>
                <w:rFonts w:asciiTheme="majorHAnsi" w:hAnsiTheme="majorHAnsi" w:cstheme="majorHAnsi"/>
                <w:lang w:val="en-US"/>
              </w:rPr>
              <w:t>thành</w:t>
            </w:r>
            <w:proofErr w:type="spellEnd"/>
          </w:p>
        </w:tc>
      </w:tr>
      <w:tr w:rsidR="00A039F6" w:rsidRPr="00D5653B" w14:paraId="7F4A0EF9" w14:textId="77777777" w:rsidTr="009D475F">
        <w:trPr>
          <w:trHeight w:val="64"/>
          <w:jc w:val="center"/>
        </w:trPr>
        <w:tc>
          <w:tcPr>
            <w:tcW w:w="708" w:type="dxa"/>
          </w:tcPr>
          <w:p w14:paraId="3C594D30" w14:textId="77777777" w:rsidR="00A039F6" w:rsidRPr="00D5653B" w:rsidRDefault="00587955" w:rsidP="00A975A5">
            <w:pPr>
              <w:pStyle w:val="TableParagraph"/>
              <w:spacing w:before="14"/>
              <w:ind w:left="0"/>
              <w:rPr>
                <w:rFonts w:asciiTheme="majorHAnsi" w:hAnsiTheme="majorHAnsi" w:cstheme="majorHAnsi"/>
              </w:rPr>
            </w:pPr>
            <w:r w:rsidRPr="00D5653B">
              <w:rPr>
                <w:rFonts w:asciiTheme="majorHAnsi" w:hAnsiTheme="majorHAnsi" w:cstheme="majorHAnsi"/>
              </w:rPr>
              <w:t>16</w:t>
            </w:r>
          </w:p>
        </w:tc>
        <w:tc>
          <w:tcPr>
            <w:tcW w:w="1517" w:type="dxa"/>
          </w:tcPr>
          <w:p w14:paraId="48F3009B" w14:textId="0C174053" w:rsidR="00A039F6" w:rsidRPr="00D5653B" w:rsidRDefault="00A975A5" w:rsidP="00A975A5">
            <w:pPr>
              <w:pStyle w:val="TableParagraph"/>
              <w:spacing w:before="14"/>
              <w:ind w:left="0"/>
              <w:jc w:val="both"/>
              <w:rPr>
                <w:rFonts w:asciiTheme="majorHAnsi" w:hAnsiTheme="majorHAnsi" w:cstheme="majorHAnsi"/>
                <w:lang w:val="en-US"/>
              </w:rPr>
            </w:pPr>
            <w:r>
              <w:rPr>
                <w:rFonts w:asciiTheme="majorHAnsi" w:hAnsiTheme="majorHAnsi" w:cstheme="majorHAnsi"/>
                <w:lang w:val="en-US"/>
              </w:rPr>
              <w:t xml:space="preserve"> </w:t>
            </w:r>
            <w:r w:rsidR="00265AA6" w:rsidRPr="00D5653B">
              <w:rPr>
                <w:rFonts w:asciiTheme="majorHAnsi" w:hAnsiTheme="majorHAnsi" w:cstheme="majorHAnsi"/>
                <w:lang w:val="en-US"/>
              </w:rPr>
              <w:t>Ward</w:t>
            </w:r>
          </w:p>
        </w:tc>
        <w:tc>
          <w:tcPr>
            <w:tcW w:w="3963" w:type="dxa"/>
          </w:tcPr>
          <w:p w14:paraId="2D6B0FCE" w14:textId="78AFEBD3" w:rsidR="00A039F6" w:rsidRPr="00D5653B" w:rsidRDefault="00AD04E9" w:rsidP="00A975A5">
            <w:pPr>
              <w:pStyle w:val="TableParagraph"/>
              <w:spacing w:before="14"/>
              <w:ind w:left="0"/>
              <w:jc w:val="both"/>
              <w:rPr>
                <w:rFonts w:asciiTheme="majorHAnsi" w:hAnsiTheme="majorHAnsi" w:cstheme="majorHAnsi"/>
                <w:lang w:val="en-US"/>
              </w:rPr>
            </w:pPr>
            <w:r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0E7A31" w:rsidRPr="00D5653B">
              <w:rPr>
                <w:rFonts w:asciiTheme="majorHAnsi" w:hAnsiTheme="majorHAnsi" w:cstheme="majorHAnsi"/>
                <w:lang w:val="en-US"/>
              </w:rPr>
              <w:t>Lớp</w:t>
            </w:r>
            <w:proofErr w:type="spellEnd"/>
            <w:r w:rsidR="000E7A31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0E7A31" w:rsidRPr="00D5653B">
              <w:rPr>
                <w:rFonts w:asciiTheme="majorHAnsi" w:hAnsiTheme="majorHAnsi" w:cstheme="majorHAnsi"/>
                <w:lang w:val="en-US"/>
              </w:rPr>
              <w:t>mô</w:t>
            </w:r>
            <w:proofErr w:type="spellEnd"/>
            <w:r w:rsidR="000E7A31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0E7A31" w:rsidRPr="00D5653B">
              <w:rPr>
                <w:rFonts w:asciiTheme="majorHAnsi" w:hAnsiTheme="majorHAnsi" w:cstheme="majorHAnsi"/>
                <w:lang w:val="en-US"/>
              </w:rPr>
              <w:t>tả</w:t>
            </w:r>
            <w:proofErr w:type="spellEnd"/>
            <w:r w:rsidR="00467C87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B750BA" w:rsidRPr="00D5653B">
              <w:rPr>
                <w:rFonts w:asciiTheme="majorHAnsi" w:hAnsiTheme="majorHAnsi" w:cstheme="majorHAnsi"/>
                <w:lang w:val="en-US"/>
              </w:rPr>
              <w:t>phường</w:t>
            </w:r>
            <w:proofErr w:type="spellEnd"/>
            <w:r w:rsidR="00B750BA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B750BA" w:rsidRPr="00D5653B">
              <w:rPr>
                <w:rFonts w:asciiTheme="majorHAnsi" w:hAnsiTheme="majorHAnsi" w:cstheme="majorHAnsi"/>
                <w:lang w:val="en-US"/>
              </w:rPr>
              <w:t>xã</w:t>
            </w:r>
            <w:proofErr w:type="spellEnd"/>
          </w:p>
        </w:tc>
      </w:tr>
      <w:tr w:rsidR="00A039F6" w:rsidRPr="00D5653B" w14:paraId="6B38C580" w14:textId="77777777" w:rsidTr="009D475F">
        <w:trPr>
          <w:trHeight w:val="340"/>
          <w:jc w:val="center"/>
        </w:trPr>
        <w:tc>
          <w:tcPr>
            <w:tcW w:w="708" w:type="dxa"/>
          </w:tcPr>
          <w:p w14:paraId="572D6F0D" w14:textId="77777777" w:rsidR="00A039F6" w:rsidRPr="00D5653B" w:rsidRDefault="00587955" w:rsidP="00A975A5">
            <w:pPr>
              <w:pStyle w:val="TableParagraph"/>
              <w:spacing w:before="14"/>
              <w:ind w:left="0"/>
              <w:rPr>
                <w:rFonts w:asciiTheme="majorHAnsi" w:hAnsiTheme="majorHAnsi" w:cstheme="majorHAnsi"/>
              </w:rPr>
            </w:pPr>
            <w:r w:rsidRPr="00D5653B">
              <w:rPr>
                <w:rFonts w:asciiTheme="majorHAnsi" w:hAnsiTheme="majorHAnsi" w:cstheme="majorHAnsi"/>
              </w:rPr>
              <w:t>17</w:t>
            </w:r>
          </w:p>
        </w:tc>
        <w:tc>
          <w:tcPr>
            <w:tcW w:w="1517" w:type="dxa"/>
          </w:tcPr>
          <w:p w14:paraId="050A24A9" w14:textId="16BDD814" w:rsidR="00A039F6" w:rsidRPr="00D5653B" w:rsidRDefault="00A975A5" w:rsidP="00A975A5">
            <w:pPr>
              <w:pStyle w:val="TableParagraph"/>
              <w:spacing w:before="14"/>
              <w:ind w:left="0"/>
              <w:jc w:val="both"/>
              <w:rPr>
                <w:rFonts w:asciiTheme="majorHAnsi" w:hAnsiTheme="majorHAnsi" w:cstheme="majorHAnsi"/>
                <w:lang w:val="en-US"/>
              </w:rPr>
            </w:pPr>
            <w:r>
              <w:rPr>
                <w:rFonts w:asciiTheme="majorHAnsi" w:hAnsiTheme="majorHAnsi" w:cstheme="majorHAnsi"/>
                <w:lang w:val="en-US"/>
              </w:rPr>
              <w:t xml:space="preserve"> </w:t>
            </w:r>
            <w:r w:rsidR="00265AA6" w:rsidRPr="00D5653B">
              <w:rPr>
                <w:rFonts w:asciiTheme="majorHAnsi" w:hAnsiTheme="majorHAnsi" w:cstheme="majorHAnsi"/>
                <w:lang w:val="en-US"/>
              </w:rPr>
              <w:t>Message</w:t>
            </w:r>
          </w:p>
        </w:tc>
        <w:tc>
          <w:tcPr>
            <w:tcW w:w="3963" w:type="dxa"/>
          </w:tcPr>
          <w:p w14:paraId="712D2030" w14:textId="0FF6F517" w:rsidR="00A039F6" w:rsidRPr="00D5653B" w:rsidRDefault="00AD04E9" w:rsidP="00885C62">
            <w:pPr>
              <w:pStyle w:val="TableParagraph"/>
              <w:keepNext/>
              <w:spacing w:before="14"/>
              <w:ind w:left="0"/>
              <w:jc w:val="both"/>
              <w:rPr>
                <w:rFonts w:asciiTheme="majorHAnsi" w:hAnsiTheme="majorHAnsi" w:cstheme="majorHAnsi"/>
                <w:lang w:val="en-US"/>
              </w:rPr>
            </w:pPr>
            <w:r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0E7A31" w:rsidRPr="00D5653B">
              <w:rPr>
                <w:rFonts w:asciiTheme="majorHAnsi" w:hAnsiTheme="majorHAnsi" w:cstheme="majorHAnsi"/>
                <w:lang w:val="en-US"/>
              </w:rPr>
              <w:t>Lớp</w:t>
            </w:r>
            <w:proofErr w:type="spellEnd"/>
            <w:r w:rsidR="000E7A31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0E7A31" w:rsidRPr="00D5653B">
              <w:rPr>
                <w:rFonts w:asciiTheme="majorHAnsi" w:hAnsiTheme="majorHAnsi" w:cstheme="majorHAnsi"/>
                <w:lang w:val="en-US"/>
              </w:rPr>
              <w:t>mô</w:t>
            </w:r>
            <w:proofErr w:type="spellEnd"/>
            <w:r w:rsidR="000E7A31" w:rsidRPr="00D5653B">
              <w:rPr>
                <w:rFonts w:asciiTheme="majorHAnsi" w:hAnsiTheme="majorHAnsi" w:cstheme="majorHAnsi"/>
                <w:lang w:val="en-US"/>
              </w:rPr>
              <w:t xml:space="preserve"> </w:t>
            </w:r>
            <w:proofErr w:type="spellStart"/>
            <w:r w:rsidR="000E7A31" w:rsidRPr="00D5653B">
              <w:rPr>
                <w:rFonts w:asciiTheme="majorHAnsi" w:hAnsiTheme="majorHAnsi" w:cstheme="majorHAnsi"/>
                <w:lang w:val="en-US"/>
              </w:rPr>
              <w:t>tả</w:t>
            </w:r>
            <w:proofErr w:type="spellEnd"/>
            <w:r w:rsidR="000E7A31" w:rsidRPr="00D5653B">
              <w:rPr>
                <w:rFonts w:asciiTheme="majorHAnsi" w:hAnsiTheme="majorHAnsi" w:cstheme="majorHAnsi"/>
                <w:lang w:val="en-US"/>
              </w:rPr>
              <w:t xml:space="preserve"> tin </w:t>
            </w:r>
            <w:proofErr w:type="spellStart"/>
            <w:r w:rsidR="000E7A31" w:rsidRPr="00D5653B">
              <w:rPr>
                <w:rFonts w:asciiTheme="majorHAnsi" w:hAnsiTheme="majorHAnsi" w:cstheme="majorHAnsi"/>
                <w:lang w:val="en-US"/>
              </w:rPr>
              <w:t>nhắn</w:t>
            </w:r>
            <w:proofErr w:type="spellEnd"/>
          </w:p>
        </w:tc>
      </w:tr>
    </w:tbl>
    <w:p w14:paraId="23C3BB4D" w14:textId="350798D5" w:rsidR="0026444D" w:rsidRDefault="00885C62" w:rsidP="0026444D">
      <w:pPr>
        <w:pStyle w:val="Caption"/>
        <w:ind w:left="0"/>
        <w:jc w:val="center"/>
        <w:rPr>
          <w:lang w:val="en-US"/>
        </w:rPr>
      </w:pPr>
      <w:proofErr w:type="spellStart"/>
      <w:r>
        <w:t>Bảng</w:t>
      </w:r>
      <w:proofErr w:type="spellEnd"/>
      <w:r>
        <w:t xml:space="preserve"> </w:t>
      </w:r>
      <w:r w:rsidR="00603430">
        <w:rPr>
          <w:lang w:val="en-US"/>
        </w:rPr>
        <w:t>3.3.</w:t>
      </w:r>
      <w:r w:rsidR="007509DB">
        <w:rPr>
          <w:lang w:val="en-US"/>
        </w:rPr>
        <w:t>36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Mô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tả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sơ</w:t>
      </w:r>
      <w:proofErr w:type="spellEnd"/>
      <w:r>
        <w:rPr>
          <w:lang w:val="en-US"/>
        </w:rPr>
        <w:t xml:space="preserve"> đồ </w:t>
      </w:r>
      <w:proofErr w:type="spellStart"/>
      <w:r>
        <w:rPr>
          <w:lang w:val="en-US"/>
        </w:rPr>
        <w:t>lớp</w:t>
      </w:r>
      <w:proofErr w:type="spellEnd"/>
    </w:p>
    <w:p w14:paraId="4209FE3E" w14:textId="5E43086D" w:rsidR="00B75AE9" w:rsidRPr="00995E81" w:rsidRDefault="00B75AE9" w:rsidP="000011EE">
      <w:pPr>
        <w:pStyle w:val="Heading3"/>
      </w:pPr>
      <w:bookmarkStart w:id="329" w:name="3.3.1._Phân_tích_và_thiết_kế_CSDL"/>
      <w:bookmarkStart w:id="330" w:name="_bookmark153"/>
      <w:bookmarkStart w:id="331" w:name="_Toc106804484"/>
      <w:bookmarkStart w:id="332" w:name="_Toc106811977"/>
      <w:bookmarkStart w:id="333" w:name="_Toc106818782"/>
      <w:bookmarkEnd w:id="329"/>
      <w:bookmarkEnd w:id="330"/>
      <w:r>
        <w:rPr>
          <w:lang w:val="en-US"/>
        </w:rPr>
        <w:t xml:space="preserve">Phân tích và </w:t>
      </w:r>
      <w:proofErr w:type="spellStart"/>
      <w:r>
        <w:rPr>
          <w:lang w:val="en-US"/>
        </w:rPr>
        <w:t>thiết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kế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cơ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sở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dữ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liệu</w:t>
      </w:r>
      <w:bookmarkEnd w:id="331"/>
      <w:bookmarkEnd w:id="332"/>
      <w:bookmarkEnd w:id="333"/>
      <w:proofErr w:type="spellEnd"/>
    </w:p>
    <w:p w14:paraId="4D73617B" w14:textId="77777777" w:rsidR="0080664D" w:rsidRDefault="003134DC" w:rsidP="0080664D">
      <w:pPr>
        <w:keepNext/>
        <w:ind w:left="0" w:right="-330" w:hanging="540"/>
        <w:jc w:val="center"/>
      </w:pPr>
      <w:r w:rsidRPr="00D5653B">
        <w:rPr>
          <w:rFonts w:asciiTheme="majorHAnsi" w:hAnsiTheme="majorHAnsi" w:cstheme="majorHAnsi"/>
          <w:noProof/>
          <w:lang w:val="en-US"/>
        </w:rPr>
        <w:drawing>
          <wp:inline distT="0" distB="0" distL="0" distR="0" wp14:anchorId="24ED2A4C" wp14:editId="152DEB97">
            <wp:extent cx="4535424" cy="3517940"/>
            <wp:effectExtent l="0" t="0" r="0" b="6350"/>
            <wp:docPr id="14" name="Picture 14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computer&#10;&#10;Description automatically generated with low confidence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535424" cy="351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B12BF" w14:textId="12C754A7" w:rsidR="009B4F11" w:rsidRDefault="0080664D" w:rsidP="0080664D">
      <w:pPr>
        <w:pStyle w:val="Caption"/>
        <w:ind w:left="0"/>
        <w:jc w:val="center"/>
      </w:pPr>
      <w:bookmarkStart w:id="334" w:name="_Toc106818891"/>
      <w:proofErr w:type="spellStart"/>
      <w:r>
        <w:t>Hình</w:t>
      </w:r>
      <w:proofErr w:type="spellEnd"/>
      <w:r>
        <w:t xml:space="preserve">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3</w:t>
      </w:r>
      <w:r>
        <w:fldChar w:fldCharType="end"/>
      </w:r>
      <w:r>
        <w:t>.</w:t>
      </w:r>
      <w:r>
        <w:fldChar w:fldCharType="begin"/>
      </w:r>
      <w:r>
        <w:instrText xml:space="preserve"> SEQ Hình \* ARABIC \s 1 </w:instrText>
      </w:r>
      <w:r>
        <w:fldChar w:fldCharType="separate"/>
      </w:r>
      <w:r>
        <w:rPr>
          <w:noProof/>
        </w:rPr>
        <w:t>73</w:t>
      </w:r>
      <w:r>
        <w:fldChar w:fldCharType="end"/>
      </w:r>
      <w:r>
        <w:rPr>
          <w:lang w:val="en-US"/>
        </w:rPr>
        <w:t xml:space="preserve"> ERD</w:t>
      </w:r>
      <w:bookmarkEnd w:id="334"/>
    </w:p>
    <w:p w14:paraId="09319BB2" w14:textId="76144D3E" w:rsidR="00B75AE9" w:rsidRPr="00D5653B" w:rsidRDefault="00B75AE9" w:rsidP="000011EE">
      <w:pPr>
        <w:pStyle w:val="Heading3"/>
      </w:pPr>
      <w:bookmarkStart w:id="335" w:name="_Toc106804485"/>
      <w:bookmarkStart w:id="336" w:name="_Toc106811978"/>
      <w:bookmarkStart w:id="337" w:name="_Toc106818783"/>
      <w:proofErr w:type="spellStart"/>
      <w:r>
        <w:rPr>
          <w:lang w:val="en-US"/>
        </w:rPr>
        <w:t>Mô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tả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dữ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liệu</w:t>
      </w:r>
      <w:bookmarkEnd w:id="335"/>
      <w:bookmarkEnd w:id="336"/>
      <w:bookmarkEnd w:id="337"/>
      <w:proofErr w:type="spellEnd"/>
    </w:p>
    <w:p w14:paraId="33502B73" w14:textId="18281F6C" w:rsidR="001628BC" w:rsidRPr="008E3DC4" w:rsidRDefault="0080564B" w:rsidP="008E3DC4">
      <w:pPr>
        <w:pStyle w:val="ListParagraph"/>
        <w:widowControl/>
        <w:numPr>
          <w:ilvl w:val="0"/>
          <w:numId w:val="63"/>
        </w:numPr>
        <w:autoSpaceDE/>
        <w:autoSpaceDN/>
        <w:spacing w:line="240" w:lineRule="auto"/>
        <w:ind w:left="1710" w:right="1123" w:hanging="450"/>
        <w:contextualSpacing/>
        <w:jc w:val="both"/>
        <w:rPr>
          <w:rFonts w:asciiTheme="majorHAnsi" w:hAnsiTheme="majorHAnsi" w:cstheme="majorHAnsi"/>
          <w:lang w:val="fr-CH" w:eastAsia="fr-FR"/>
        </w:rPr>
      </w:pPr>
      <w:r w:rsidRPr="008E3DC4">
        <w:rPr>
          <w:rFonts w:asciiTheme="majorHAnsi" w:hAnsiTheme="majorHAnsi" w:cstheme="majorHAnsi"/>
          <w:b/>
          <w:bCs/>
          <w:lang w:val="fr-CH" w:eastAsia="fr-FR"/>
        </w:rPr>
        <w:t>User</w:t>
      </w:r>
      <w:r w:rsidRPr="008E3DC4">
        <w:rPr>
          <w:rFonts w:asciiTheme="majorHAnsi" w:hAnsiTheme="majorHAnsi" w:cstheme="majorHAnsi"/>
          <w:lang w:val="fr-CH" w:eastAsia="fr-FR"/>
        </w:rPr>
        <w:t xml:space="preserve"> (</w:t>
      </w:r>
      <w:r w:rsidR="001628BC" w:rsidRPr="008E3DC4">
        <w:rPr>
          <w:rFonts w:asciiTheme="majorHAnsi" w:hAnsiTheme="majorHAnsi" w:cstheme="majorHAnsi"/>
          <w:u w:val="single"/>
          <w:lang w:val="fr-CH" w:eastAsia="fr-FR"/>
        </w:rPr>
        <w:t>id</w:t>
      </w:r>
      <w:r w:rsidR="00AD3FE0" w:rsidRPr="008E3DC4">
        <w:rPr>
          <w:rFonts w:asciiTheme="majorHAnsi" w:hAnsiTheme="majorHAnsi" w:cstheme="majorHAnsi"/>
          <w:lang w:val="fr-CH" w:eastAsia="fr-FR"/>
        </w:rPr>
        <w:t>,</w:t>
      </w:r>
      <w:r w:rsidR="001C09F5" w:rsidRPr="008E3DC4">
        <w:rPr>
          <w:rFonts w:asciiTheme="majorHAnsi" w:hAnsiTheme="majorHAnsi" w:cstheme="majorHAnsi"/>
          <w:lang w:val="fr-CH" w:eastAsia="fr-FR"/>
        </w:rPr>
        <w:t xml:space="preserve"> </w:t>
      </w:r>
      <w:proofErr w:type="spellStart"/>
      <w:r w:rsidR="001C09F5" w:rsidRPr="008E3DC4">
        <w:rPr>
          <w:rFonts w:asciiTheme="majorHAnsi" w:hAnsiTheme="majorHAnsi" w:cstheme="majorHAnsi"/>
          <w:lang w:val="fr-CH" w:eastAsia="fr-FR"/>
        </w:rPr>
        <w:t>u</w:t>
      </w:r>
      <w:r w:rsidR="00AD3FE0" w:rsidRPr="008E3DC4">
        <w:rPr>
          <w:rFonts w:asciiTheme="majorHAnsi" w:hAnsiTheme="majorHAnsi" w:cstheme="majorHAnsi"/>
          <w:lang w:val="fr-CH" w:eastAsia="fr-FR"/>
        </w:rPr>
        <w:t>sername</w:t>
      </w:r>
      <w:proofErr w:type="spellEnd"/>
      <w:r w:rsidR="001628BC" w:rsidRPr="008E3DC4">
        <w:rPr>
          <w:rFonts w:asciiTheme="majorHAnsi" w:hAnsiTheme="majorHAnsi" w:cstheme="majorHAnsi"/>
          <w:lang w:val="fr-CH" w:eastAsia="fr-FR"/>
        </w:rPr>
        <w:t>,</w:t>
      </w:r>
      <w:r w:rsidR="00422C51" w:rsidRPr="008E3DC4">
        <w:rPr>
          <w:rFonts w:asciiTheme="majorHAnsi" w:hAnsiTheme="majorHAnsi" w:cstheme="majorHAnsi"/>
          <w:lang w:val="fr-CH" w:eastAsia="fr-FR"/>
        </w:rPr>
        <w:t xml:space="preserve"> </w:t>
      </w:r>
      <w:proofErr w:type="spellStart"/>
      <w:r w:rsidR="00AD3FE0" w:rsidRPr="008E3DC4">
        <w:rPr>
          <w:rFonts w:asciiTheme="majorHAnsi" w:hAnsiTheme="majorHAnsi" w:cstheme="majorHAnsi"/>
          <w:lang w:val="fr-CH" w:eastAsia="fr-FR"/>
        </w:rPr>
        <w:t>password</w:t>
      </w:r>
      <w:proofErr w:type="spellEnd"/>
      <w:r w:rsidR="00AD3FE0" w:rsidRPr="008E3DC4">
        <w:rPr>
          <w:rFonts w:asciiTheme="majorHAnsi" w:hAnsiTheme="majorHAnsi" w:cstheme="majorHAnsi"/>
          <w:lang w:val="fr-CH" w:eastAsia="fr-FR"/>
        </w:rPr>
        <w:t>,</w:t>
      </w:r>
      <w:r w:rsidR="001628BC" w:rsidRPr="008E3DC4">
        <w:rPr>
          <w:rFonts w:asciiTheme="majorHAnsi" w:hAnsiTheme="majorHAnsi" w:cstheme="majorHAnsi"/>
          <w:lang w:val="fr-CH" w:eastAsia="fr-FR"/>
        </w:rPr>
        <w:t xml:space="preserve"> </w:t>
      </w:r>
      <w:proofErr w:type="spellStart"/>
      <w:r w:rsidR="001628BC" w:rsidRPr="008E3DC4">
        <w:rPr>
          <w:rFonts w:asciiTheme="majorHAnsi" w:hAnsiTheme="majorHAnsi" w:cstheme="majorHAnsi"/>
          <w:lang w:val="fr-CH" w:eastAsia="fr-FR"/>
        </w:rPr>
        <w:t>name</w:t>
      </w:r>
      <w:proofErr w:type="spellEnd"/>
      <w:r w:rsidR="001628BC" w:rsidRPr="008E3DC4">
        <w:rPr>
          <w:rFonts w:asciiTheme="majorHAnsi" w:hAnsiTheme="majorHAnsi" w:cstheme="majorHAnsi"/>
          <w:lang w:val="fr-CH" w:eastAsia="fr-FR"/>
        </w:rPr>
        <w:t xml:space="preserve">, </w:t>
      </w:r>
      <w:proofErr w:type="spellStart"/>
      <w:r w:rsidR="00AD3FE0" w:rsidRPr="008E3DC4">
        <w:rPr>
          <w:rFonts w:asciiTheme="majorHAnsi" w:hAnsiTheme="majorHAnsi" w:cstheme="majorHAnsi"/>
          <w:lang w:val="fr-CH" w:eastAsia="fr-FR"/>
        </w:rPr>
        <w:t>birthday</w:t>
      </w:r>
      <w:proofErr w:type="spellEnd"/>
      <w:r w:rsidR="001628BC" w:rsidRPr="008E3DC4">
        <w:rPr>
          <w:rFonts w:asciiTheme="majorHAnsi" w:hAnsiTheme="majorHAnsi" w:cstheme="majorHAnsi"/>
          <w:lang w:val="fr-CH" w:eastAsia="fr-FR"/>
        </w:rPr>
        <w:t>,</w:t>
      </w:r>
      <w:r w:rsidR="00AD3FE0" w:rsidRPr="008E3DC4">
        <w:rPr>
          <w:rFonts w:asciiTheme="majorHAnsi" w:hAnsiTheme="majorHAnsi" w:cstheme="majorHAnsi"/>
          <w:lang w:val="fr-CH" w:eastAsia="fr-FR"/>
        </w:rPr>
        <w:t xml:space="preserve"> </w:t>
      </w:r>
      <w:proofErr w:type="spellStart"/>
      <w:r w:rsidR="00AD3FE0" w:rsidRPr="008E3DC4">
        <w:rPr>
          <w:rFonts w:asciiTheme="majorHAnsi" w:hAnsiTheme="majorHAnsi" w:cstheme="majorHAnsi"/>
          <w:lang w:val="fr-CH" w:eastAsia="fr-FR"/>
        </w:rPr>
        <w:t>gender</w:t>
      </w:r>
      <w:proofErr w:type="spellEnd"/>
      <w:r w:rsidR="00AD3FE0" w:rsidRPr="008E3DC4">
        <w:rPr>
          <w:rFonts w:asciiTheme="majorHAnsi" w:hAnsiTheme="majorHAnsi" w:cstheme="majorHAnsi"/>
          <w:lang w:val="fr-CH" w:eastAsia="fr-FR"/>
        </w:rPr>
        <w:t xml:space="preserve">, email, </w:t>
      </w:r>
      <w:r w:rsidR="001628BC" w:rsidRPr="008E3DC4">
        <w:rPr>
          <w:rFonts w:asciiTheme="majorHAnsi" w:hAnsiTheme="majorHAnsi" w:cstheme="majorHAnsi"/>
          <w:lang w:val="fr-CH" w:eastAsia="fr-FR"/>
        </w:rPr>
        <w:t>phone</w:t>
      </w:r>
      <w:r w:rsidR="00AD3FE0" w:rsidRPr="008E3DC4">
        <w:rPr>
          <w:rFonts w:asciiTheme="majorHAnsi" w:hAnsiTheme="majorHAnsi" w:cstheme="majorHAnsi"/>
          <w:lang w:val="fr-CH" w:eastAsia="fr-FR"/>
        </w:rPr>
        <w:t xml:space="preserve">, type, avatar, </w:t>
      </w:r>
      <w:proofErr w:type="spellStart"/>
      <w:r w:rsidR="00AD3FE0" w:rsidRPr="008E3DC4">
        <w:rPr>
          <w:rFonts w:asciiTheme="majorHAnsi" w:hAnsiTheme="majorHAnsi" w:cstheme="majorHAnsi"/>
          <w:lang w:val="fr-CH" w:eastAsia="fr-FR"/>
        </w:rPr>
        <w:t>create_time</w:t>
      </w:r>
      <w:proofErr w:type="spellEnd"/>
      <w:r w:rsidR="00AD3FE0" w:rsidRPr="008E3DC4">
        <w:rPr>
          <w:rFonts w:asciiTheme="majorHAnsi" w:hAnsiTheme="majorHAnsi" w:cstheme="majorHAnsi"/>
          <w:lang w:val="fr-CH" w:eastAsia="fr-FR"/>
        </w:rPr>
        <w:t xml:space="preserve">, </w:t>
      </w:r>
      <w:proofErr w:type="spellStart"/>
      <w:r w:rsidR="00AD3FE0" w:rsidRPr="008E3DC4">
        <w:rPr>
          <w:rFonts w:asciiTheme="majorHAnsi" w:hAnsiTheme="majorHAnsi" w:cstheme="majorHAnsi"/>
          <w:lang w:val="fr-CH" w:eastAsia="fr-FR"/>
        </w:rPr>
        <w:t>update_time</w:t>
      </w:r>
      <w:proofErr w:type="spellEnd"/>
      <w:r w:rsidR="001628BC" w:rsidRPr="008E3DC4">
        <w:rPr>
          <w:rFonts w:asciiTheme="majorHAnsi" w:hAnsiTheme="majorHAnsi" w:cstheme="majorHAnsi"/>
          <w:lang w:val="fr-CH" w:eastAsia="fr-FR"/>
        </w:rPr>
        <w:t>)</w:t>
      </w:r>
      <w:r w:rsidR="00AD3FE0" w:rsidRPr="008E3DC4">
        <w:rPr>
          <w:rFonts w:asciiTheme="majorHAnsi" w:hAnsiTheme="majorHAnsi" w:cstheme="majorHAnsi"/>
          <w:lang w:val="fr-CH" w:eastAsia="fr-FR"/>
        </w:rPr>
        <w:t xml:space="preserve"> </w:t>
      </w:r>
    </w:p>
    <w:p w14:paraId="7BBFBAE4" w14:textId="525EC13D" w:rsidR="001C09F5" w:rsidRPr="008E3DC4" w:rsidRDefault="001C09F5" w:rsidP="008E3DC4">
      <w:pPr>
        <w:pStyle w:val="ListParagraph"/>
        <w:widowControl/>
        <w:numPr>
          <w:ilvl w:val="0"/>
          <w:numId w:val="63"/>
        </w:numPr>
        <w:autoSpaceDE/>
        <w:autoSpaceDN/>
        <w:spacing w:line="240" w:lineRule="auto"/>
        <w:ind w:left="1710" w:right="1123" w:hanging="450"/>
        <w:contextualSpacing/>
        <w:jc w:val="both"/>
        <w:rPr>
          <w:rFonts w:asciiTheme="majorHAnsi" w:hAnsiTheme="majorHAnsi" w:cstheme="majorHAnsi"/>
          <w:lang w:val="fr-CH" w:eastAsia="fr-FR"/>
        </w:rPr>
      </w:pPr>
      <w:proofErr w:type="spellStart"/>
      <w:r w:rsidRPr="008E3DC4">
        <w:rPr>
          <w:rFonts w:asciiTheme="majorHAnsi" w:hAnsiTheme="majorHAnsi" w:cstheme="majorHAnsi"/>
          <w:b/>
          <w:bCs/>
          <w:lang w:val="fr-CH" w:eastAsia="fr-FR"/>
        </w:rPr>
        <w:t>Order</w:t>
      </w:r>
      <w:proofErr w:type="spellEnd"/>
      <w:r w:rsidR="00422C51" w:rsidRPr="008E3DC4">
        <w:rPr>
          <w:rFonts w:asciiTheme="majorHAnsi" w:hAnsiTheme="majorHAnsi" w:cstheme="majorHAnsi"/>
          <w:b/>
          <w:bCs/>
          <w:lang w:val="fr-CH" w:eastAsia="fr-FR"/>
        </w:rPr>
        <w:t xml:space="preserve"> </w:t>
      </w:r>
      <w:r w:rsidRPr="008E3DC4">
        <w:rPr>
          <w:rFonts w:asciiTheme="majorHAnsi" w:hAnsiTheme="majorHAnsi" w:cstheme="majorHAnsi"/>
          <w:lang w:val="fr-CH" w:eastAsia="fr-FR"/>
        </w:rPr>
        <w:t>(</w:t>
      </w:r>
      <w:r w:rsidRPr="008E3DC4">
        <w:rPr>
          <w:rFonts w:asciiTheme="majorHAnsi" w:hAnsiTheme="majorHAnsi" w:cstheme="majorHAnsi"/>
          <w:u w:val="single"/>
          <w:lang w:val="fr-CH" w:eastAsia="fr-FR"/>
        </w:rPr>
        <w:t>id</w:t>
      </w:r>
      <w:r w:rsidRPr="008E3DC4">
        <w:rPr>
          <w:rFonts w:asciiTheme="majorHAnsi" w:hAnsiTheme="majorHAnsi" w:cstheme="majorHAnsi"/>
          <w:lang w:val="fr-CH" w:eastAsia="fr-FR"/>
        </w:rPr>
        <w:t xml:space="preserve">, </w:t>
      </w:r>
      <w:proofErr w:type="spellStart"/>
      <w:r w:rsidRPr="008E3DC4">
        <w:rPr>
          <w:rFonts w:asciiTheme="majorHAnsi" w:hAnsiTheme="majorHAnsi" w:cstheme="majorHAnsi"/>
          <w:lang w:val="fr-CH" w:eastAsia="fr-FR"/>
        </w:rPr>
        <w:t>user_id</w:t>
      </w:r>
      <w:proofErr w:type="spellEnd"/>
      <w:r w:rsidRPr="008E3DC4">
        <w:rPr>
          <w:rFonts w:asciiTheme="majorHAnsi" w:hAnsiTheme="majorHAnsi" w:cstheme="majorHAnsi"/>
          <w:lang w:val="fr-CH" w:eastAsia="fr-FR"/>
        </w:rPr>
        <w:t xml:space="preserve">, </w:t>
      </w:r>
      <w:proofErr w:type="spellStart"/>
      <w:r w:rsidRPr="008E3DC4">
        <w:rPr>
          <w:rFonts w:asciiTheme="majorHAnsi" w:hAnsiTheme="majorHAnsi" w:cstheme="majorHAnsi"/>
          <w:lang w:val="fr-CH" w:eastAsia="fr-FR"/>
        </w:rPr>
        <w:t>address_id</w:t>
      </w:r>
      <w:proofErr w:type="spellEnd"/>
      <w:r w:rsidRPr="008E3DC4">
        <w:rPr>
          <w:rFonts w:asciiTheme="majorHAnsi" w:hAnsiTheme="majorHAnsi" w:cstheme="majorHAnsi"/>
          <w:lang w:val="fr-CH" w:eastAsia="fr-FR"/>
        </w:rPr>
        <w:t xml:space="preserve">, </w:t>
      </w:r>
      <w:proofErr w:type="spellStart"/>
      <w:r w:rsidRPr="008E3DC4">
        <w:rPr>
          <w:rFonts w:asciiTheme="majorHAnsi" w:hAnsiTheme="majorHAnsi" w:cstheme="majorHAnsi"/>
          <w:lang w:val="fr-CH" w:eastAsia="fr-FR"/>
        </w:rPr>
        <w:t>name</w:t>
      </w:r>
      <w:proofErr w:type="spellEnd"/>
      <w:r w:rsidRPr="008E3DC4">
        <w:rPr>
          <w:rFonts w:asciiTheme="majorHAnsi" w:hAnsiTheme="majorHAnsi" w:cstheme="majorHAnsi"/>
          <w:lang w:val="fr-CH" w:eastAsia="fr-FR"/>
        </w:rPr>
        <w:t xml:space="preserve">, </w:t>
      </w:r>
      <w:proofErr w:type="spellStart"/>
      <w:r w:rsidRPr="008E3DC4">
        <w:rPr>
          <w:rFonts w:asciiTheme="majorHAnsi" w:hAnsiTheme="majorHAnsi" w:cstheme="majorHAnsi"/>
          <w:lang w:val="fr-CH" w:eastAsia="fr-FR"/>
        </w:rPr>
        <w:t>gender</w:t>
      </w:r>
      <w:proofErr w:type="spellEnd"/>
      <w:r w:rsidRPr="008E3DC4">
        <w:rPr>
          <w:rFonts w:asciiTheme="majorHAnsi" w:hAnsiTheme="majorHAnsi" w:cstheme="majorHAnsi"/>
          <w:lang w:val="fr-CH" w:eastAsia="fr-FR"/>
        </w:rPr>
        <w:t xml:space="preserve">, phone, province, district, </w:t>
      </w:r>
      <w:proofErr w:type="spellStart"/>
      <w:r w:rsidRPr="008E3DC4">
        <w:rPr>
          <w:rFonts w:asciiTheme="majorHAnsi" w:hAnsiTheme="majorHAnsi" w:cstheme="majorHAnsi"/>
          <w:lang w:val="fr-CH" w:eastAsia="fr-FR"/>
        </w:rPr>
        <w:t>ward</w:t>
      </w:r>
      <w:proofErr w:type="spellEnd"/>
      <w:r w:rsidRPr="008E3DC4">
        <w:rPr>
          <w:rFonts w:asciiTheme="majorHAnsi" w:hAnsiTheme="majorHAnsi" w:cstheme="majorHAnsi"/>
          <w:lang w:val="fr-CH" w:eastAsia="fr-FR"/>
        </w:rPr>
        <w:t xml:space="preserve">, </w:t>
      </w:r>
      <w:proofErr w:type="spellStart"/>
      <w:r w:rsidRPr="008E3DC4">
        <w:rPr>
          <w:rFonts w:asciiTheme="majorHAnsi" w:hAnsiTheme="majorHAnsi" w:cstheme="majorHAnsi"/>
          <w:lang w:val="fr-CH" w:eastAsia="fr-FR"/>
        </w:rPr>
        <w:t>quantity</w:t>
      </w:r>
      <w:proofErr w:type="spellEnd"/>
      <w:r w:rsidRPr="008E3DC4">
        <w:rPr>
          <w:rFonts w:asciiTheme="majorHAnsi" w:hAnsiTheme="majorHAnsi" w:cstheme="majorHAnsi"/>
          <w:lang w:val="fr-CH" w:eastAsia="fr-FR"/>
        </w:rPr>
        <w:t xml:space="preserve">, </w:t>
      </w:r>
      <w:proofErr w:type="spellStart"/>
      <w:r w:rsidRPr="008E3DC4">
        <w:rPr>
          <w:rFonts w:asciiTheme="majorHAnsi" w:hAnsiTheme="majorHAnsi" w:cstheme="majorHAnsi"/>
          <w:lang w:val="fr-CH" w:eastAsia="fr-FR"/>
        </w:rPr>
        <w:t>total_cost</w:t>
      </w:r>
      <w:proofErr w:type="spellEnd"/>
      <w:r w:rsidRPr="008E3DC4">
        <w:rPr>
          <w:rFonts w:asciiTheme="majorHAnsi" w:hAnsiTheme="majorHAnsi" w:cstheme="majorHAnsi"/>
          <w:lang w:val="fr-CH" w:eastAsia="fr-FR"/>
        </w:rPr>
        <w:t xml:space="preserve">) </w:t>
      </w:r>
    </w:p>
    <w:p w14:paraId="1E4265D0" w14:textId="564A390A" w:rsidR="00F95668" w:rsidRPr="008E3DC4" w:rsidRDefault="00F95668" w:rsidP="008E3DC4">
      <w:pPr>
        <w:pStyle w:val="ListParagraph"/>
        <w:widowControl/>
        <w:numPr>
          <w:ilvl w:val="0"/>
          <w:numId w:val="63"/>
        </w:numPr>
        <w:autoSpaceDE/>
        <w:autoSpaceDN/>
        <w:spacing w:line="240" w:lineRule="auto"/>
        <w:ind w:left="1710" w:right="1123" w:hanging="450"/>
        <w:contextualSpacing/>
        <w:jc w:val="both"/>
        <w:rPr>
          <w:rFonts w:asciiTheme="majorHAnsi" w:hAnsiTheme="majorHAnsi" w:cstheme="majorHAnsi"/>
          <w:lang w:val="fr-CH" w:eastAsia="fr-FR"/>
        </w:rPr>
      </w:pPr>
      <w:r w:rsidRPr="008E3DC4">
        <w:rPr>
          <w:rFonts w:asciiTheme="majorHAnsi" w:hAnsiTheme="majorHAnsi" w:cstheme="majorHAnsi"/>
          <w:b/>
          <w:bCs/>
          <w:lang w:val="fr-CH" w:eastAsia="fr-FR"/>
        </w:rPr>
        <w:lastRenderedPageBreak/>
        <w:t>Unit</w:t>
      </w:r>
      <w:r w:rsidR="00422C51" w:rsidRPr="008E3DC4">
        <w:rPr>
          <w:rFonts w:asciiTheme="majorHAnsi" w:hAnsiTheme="majorHAnsi" w:cstheme="majorHAnsi"/>
          <w:b/>
          <w:bCs/>
          <w:lang w:val="fr-CH" w:eastAsia="fr-FR"/>
        </w:rPr>
        <w:t xml:space="preserve"> </w:t>
      </w:r>
      <w:r w:rsidRPr="008E3DC4">
        <w:rPr>
          <w:rFonts w:asciiTheme="majorHAnsi" w:hAnsiTheme="majorHAnsi" w:cstheme="majorHAnsi"/>
          <w:lang w:val="fr-CH" w:eastAsia="fr-FR"/>
        </w:rPr>
        <w:t>(</w:t>
      </w:r>
      <w:r w:rsidRPr="008E3DC4">
        <w:rPr>
          <w:rFonts w:asciiTheme="majorHAnsi" w:hAnsiTheme="majorHAnsi" w:cstheme="majorHAnsi"/>
          <w:u w:val="single"/>
          <w:lang w:val="fr-CH" w:eastAsia="fr-FR"/>
        </w:rPr>
        <w:t>id</w:t>
      </w:r>
      <w:r w:rsidRPr="008E3DC4">
        <w:rPr>
          <w:rFonts w:asciiTheme="majorHAnsi" w:hAnsiTheme="majorHAnsi" w:cstheme="majorHAnsi"/>
          <w:lang w:val="fr-CH" w:eastAsia="fr-FR"/>
        </w:rPr>
        <w:t xml:space="preserve">, </w:t>
      </w:r>
      <w:proofErr w:type="spellStart"/>
      <w:r w:rsidRPr="008E3DC4">
        <w:rPr>
          <w:rFonts w:asciiTheme="majorHAnsi" w:hAnsiTheme="majorHAnsi" w:cstheme="majorHAnsi"/>
          <w:lang w:val="fr-CH" w:eastAsia="fr-FR"/>
        </w:rPr>
        <w:t>name</w:t>
      </w:r>
      <w:proofErr w:type="spellEnd"/>
      <w:r w:rsidRPr="008E3DC4">
        <w:rPr>
          <w:rFonts w:asciiTheme="majorHAnsi" w:hAnsiTheme="majorHAnsi" w:cstheme="majorHAnsi"/>
          <w:lang w:val="fr-CH" w:eastAsia="fr-FR"/>
        </w:rPr>
        <w:t xml:space="preserve">, </w:t>
      </w:r>
      <w:proofErr w:type="spellStart"/>
      <w:r w:rsidRPr="008E3DC4">
        <w:rPr>
          <w:rFonts w:asciiTheme="majorHAnsi" w:hAnsiTheme="majorHAnsi" w:cstheme="majorHAnsi"/>
          <w:lang w:val="fr-CH" w:eastAsia="fr-FR"/>
        </w:rPr>
        <w:t>create_time</w:t>
      </w:r>
      <w:proofErr w:type="spellEnd"/>
      <w:r w:rsidRPr="008E3DC4">
        <w:rPr>
          <w:rFonts w:asciiTheme="majorHAnsi" w:hAnsiTheme="majorHAnsi" w:cstheme="majorHAnsi"/>
          <w:lang w:val="fr-CH" w:eastAsia="fr-FR"/>
        </w:rPr>
        <w:t xml:space="preserve">, </w:t>
      </w:r>
      <w:proofErr w:type="spellStart"/>
      <w:r w:rsidRPr="008E3DC4">
        <w:rPr>
          <w:rFonts w:asciiTheme="majorHAnsi" w:hAnsiTheme="majorHAnsi" w:cstheme="majorHAnsi"/>
          <w:lang w:val="fr-CH" w:eastAsia="fr-FR"/>
        </w:rPr>
        <w:t>update_time</w:t>
      </w:r>
      <w:proofErr w:type="spellEnd"/>
      <w:r w:rsidRPr="008E3DC4">
        <w:rPr>
          <w:rFonts w:asciiTheme="majorHAnsi" w:hAnsiTheme="majorHAnsi" w:cstheme="majorHAnsi"/>
          <w:lang w:val="fr-CH" w:eastAsia="fr-FR"/>
        </w:rPr>
        <w:t>)</w:t>
      </w:r>
    </w:p>
    <w:p w14:paraId="12569143" w14:textId="787B276B" w:rsidR="001C09F5" w:rsidRPr="008E3DC4" w:rsidRDefault="001C09F5" w:rsidP="008E3DC4">
      <w:pPr>
        <w:pStyle w:val="ListParagraph"/>
        <w:widowControl/>
        <w:numPr>
          <w:ilvl w:val="0"/>
          <w:numId w:val="63"/>
        </w:numPr>
        <w:autoSpaceDE/>
        <w:autoSpaceDN/>
        <w:spacing w:line="240" w:lineRule="auto"/>
        <w:ind w:left="1710" w:right="1123" w:hanging="450"/>
        <w:contextualSpacing/>
        <w:jc w:val="both"/>
        <w:rPr>
          <w:rFonts w:asciiTheme="majorHAnsi" w:hAnsiTheme="majorHAnsi" w:cstheme="majorHAnsi"/>
          <w:lang w:val="fr-CH" w:eastAsia="fr-FR"/>
        </w:rPr>
      </w:pPr>
      <w:r w:rsidRPr="008E3DC4">
        <w:rPr>
          <w:rFonts w:asciiTheme="majorHAnsi" w:hAnsiTheme="majorHAnsi" w:cstheme="majorHAnsi"/>
          <w:b/>
          <w:bCs/>
          <w:lang w:val="fr-CH" w:eastAsia="fr-FR"/>
        </w:rPr>
        <w:t>Product</w:t>
      </w:r>
      <w:r w:rsidR="00422C51" w:rsidRPr="008E3DC4">
        <w:rPr>
          <w:rFonts w:asciiTheme="majorHAnsi" w:hAnsiTheme="majorHAnsi" w:cstheme="majorHAnsi"/>
          <w:b/>
          <w:bCs/>
          <w:lang w:val="fr-CH" w:eastAsia="fr-FR"/>
        </w:rPr>
        <w:t xml:space="preserve"> </w:t>
      </w:r>
      <w:r w:rsidRPr="008E3DC4">
        <w:rPr>
          <w:rFonts w:asciiTheme="majorHAnsi" w:hAnsiTheme="majorHAnsi" w:cstheme="majorHAnsi"/>
          <w:lang w:val="fr-CH" w:eastAsia="fr-FR"/>
        </w:rPr>
        <w:t>(</w:t>
      </w:r>
      <w:r w:rsidRPr="008E3DC4">
        <w:rPr>
          <w:rFonts w:asciiTheme="majorHAnsi" w:hAnsiTheme="majorHAnsi" w:cstheme="majorHAnsi"/>
          <w:u w:val="single"/>
          <w:lang w:val="fr-CH" w:eastAsia="fr-FR"/>
        </w:rPr>
        <w:t>id</w:t>
      </w:r>
      <w:r w:rsidRPr="008E3DC4">
        <w:rPr>
          <w:rFonts w:asciiTheme="majorHAnsi" w:hAnsiTheme="majorHAnsi" w:cstheme="majorHAnsi"/>
          <w:lang w:val="fr-CH" w:eastAsia="fr-FR"/>
        </w:rPr>
        <w:t xml:space="preserve">, </w:t>
      </w:r>
      <w:proofErr w:type="spellStart"/>
      <w:r w:rsidRPr="008E3DC4">
        <w:rPr>
          <w:rFonts w:asciiTheme="majorHAnsi" w:hAnsiTheme="majorHAnsi" w:cstheme="majorHAnsi"/>
          <w:lang w:val="fr-CH" w:eastAsia="fr-FR"/>
        </w:rPr>
        <w:t>catogery_id</w:t>
      </w:r>
      <w:proofErr w:type="spellEnd"/>
      <w:r w:rsidRPr="008E3DC4">
        <w:rPr>
          <w:rFonts w:asciiTheme="majorHAnsi" w:hAnsiTheme="majorHAnsi" w:cstheme="majorHAnsi"/>
          <w:lang w:val="fr-CH" w:eastAsia="fr-FR"/>
        </w:rPr>
        <w:t xml:space="preserve">, </w:t>
      </w:r>
      <w:proofErr w:type="spellStart"/>
      <w:r w:rsidRPr="008E3DC4">
        <w:rPr>
          <w:rFonts w:asciiTheme="majorHAnsi" w:hAnsiTheme="majorHAnsi" w:cstheme="majorHAnsi"/>
          <w:lang w:val="fr-CH" w:eastAsia="fr-FR"/>
        </w:rPr>
        <w:t>user_id</w:t>
      </w:r>
      <w:proofErr w:type="spellEnd"/>
      <w:r w:rsidRPr="008E3DC4">
        <w:rPr>
          <w:rFonts w:asciiTheme="majorHAnsi" w:hAnsiTheme="majorHAnsi" w:cstheme="majorHAnsi"/>
          <w:lang w:val="fr-CH" w:eastAsia="fr-FR"/>
        </w:rPr>
        <w:t xml:space="preserve"> </w:t>
      </w:r>
      <w:proofErr w:type="spellStart"/>
      <w:r w:rsidRPr="008E3DC4">
        <w:rPr>
          <w:rFonts w:asciiTheme="majorHAnsi" w:hAnsiTheme="majorHAnsi" w:cstheme="majorHAnsi"/>
          <w:lang w:val="fr-CH" w:eastAsia="fr-FR"/>
        </w:rPr>
        <w:t>name</w:t>
      </w:r>
      <w:proofErr w:type="spellEnd"/>
      <w:r w:rsidRPr="008E3DC4">
        <w:rPr>
          <w:rFonts w:asciiTheme="majorHAnsi" w:hAnsiTheme="majorHAnsi" w:cstheme="majorHAnsi"/>
          <w:lang w:val="fr-CH" w:eastAsia="fr-FR"/>
        </w:rPr>
        <w:t>,</w:t>
      </w:r>
      <w:r w:rsidR="00F95668" w:rsidRPr="008E3DC4">
        <w:rPr>
          <w:rFonts w:asciiTheme="majorHAnsi" w:hAnsiTheme="majorHAnsi" w:cstheme="majorHAnsi"/>
          <w:lang w:val="fr-CH" w:eastAsia="fr-FR"/>
        </w:rPr>
        <w:t xml:space="preserve"> descriptions, </w:t>
      </w:r>
      <w:proofErr w:type="spellStart"/>
      <w:r w:rsidR="00F95668" w:rsidRPr="008E3DC4">
        <w:rPr>
          <w:rFonts w:asciiTheme="majorHAnsi" w:hAnsiTheme="majorHAnsi" w:cstheme="majorHAnsi"/>
          <w:lang w:val="fr-CH" w:eastAsia="fr-FR"/>
        </w:rPr>
        <w:t>price</w:t>
      </w:r>
      <w:proofErr w:type="spellEnd"/>
      <w:r w:rsidR="00F95668" w:rsidRPr="008E3DC4">
        <w:rPr>
          <w:rFonts w:asciiTheme="majorHAnsi" w:hAnsiTheme="majorHAnsi" w:cstheme="majorHAnsi"/>
          <w:lang w:val="fr-CH" w:eastAsia="fr-FR"/>
        </w:rPr>
        <w:t xml:space="preserve">, </w:t>
      </w:r>
      <w:proofErr w:type="spellStart"/>
      <w:r w:rsidR="00F95668" w:rsidRPr="008E3DC4">
        <w:rPr>
          <w:rFonts w:asciiTheme="majorHAnsi" w:hAnsiTheme="majorHAnsi" w:cstheme="majorHAnsi"/>
          <w:lang w:val="fr-CH" w:eastAsia="fr-FR"/>
        </w:rPr>
        <w:t>quantity</w:t>
      </w:r>
      <w:proofErr w:type="spellEnd"/>
      <w:r w:rsidR="00F95668" w:rsidRPr="008E3DC4">
        <w:rPr>
          <w:rFonts w:asciiTheme="majorHAnsi" w:hAnsiTheme="majorHAnsi" w:cstheme="majorHAnsi"/>
          <w:lang w:val="fr-CH" w:eastAsia="fr-FR"/>
        </w:rPr>
        <w:t xml:space="preserve">, </w:t>
      </w:r>
      <w:proofErr w:type="spellStart"/>
      <w:r w:rsidR="00F95668" w:rsidRPr="008E3DC4">
        <w:rPr>
          <w:rFonts w:asciiTheme="majorHAnsi" w:hAnsiTheme="majorHAnsi" w:cstheme="majorHAnsi"/>
          <w:lang w:val="fr-CH" w:eastAsia="fr-FR"/>
        </w:rPr>
        <w:t>unit_id</w:t>
      </w:r>
      <w:proofErr w:type="spellEnd"/>
      <w:r w:rsidR="00F95668" w:rsidRPr="008E3DC4">
        <w:rPr>
          <w:rFonts w:asciiTheme="majorHAnsi" w:hAnsiTheme="majorHAnsi" w:cstheme="majorHAnsi"/>
          <w:lang w:val="fr-CH" w:eastAsia="fr-FR"/>
        </w:rPr>
        <w:t>, discount, active,</w:t>
      </w:r>
      <w:r w:rsidRPr="008E3DC4">
        <w:rPr>
          <w:rFonts w:asciiTheme="majorHAnsi" w:hAnsiTheme="majorHAnsi" w:cstheme="majorHAnsi"/>
          <w:lang w:val="fr-CH" w:eastAsia="fr-FR"/>
        </w:rPr>
        <w:t xml:space="preserve"> </w:t>
      </w:r>
      <w:proofErr w:type="spellStart"/>
      <w:r w:rsidRPr="008E3DC4">
        <w:rPr>
          <w:rFonts w:asciiTheme="majorHAnsi" w:hAnsiTheme="majorHAnsi" w:cstheme="majorHAnsi"/>
          <w:lang w:val="fr-CH" w:eastAsia="fr-FR"/>
        </w:rPr>
        <w:t>create_time</w:t>
      </w:r>
      <w:proofErr w:type="spellEnd"/>
      <w:r w:rsidRPr="008E3DC4">
        <w:rPr>
          <w:rFonts w:asciiTheme="majorHAnsi" w:hAnsiTheme="majorHAnsi" w:cstheme="majorHAnsi"/>
          <w:lang w:val="fr-CH" w:eastAsia="fr-FR"/>
        </w:rPr>
        <w:t xml:space="preserve">, </w:t>
      </w:r>
      <w:proofErr w:type="spellStart"/>
      <w:r w:rsidRPr="008E3DC4">
        <w:rPr>
          <w:rFonts w:asciiTheme="majorHAnsi" w:hAnsiTheme="majorHAnsi" w:cstheme="majorHAnsi"/>
          <w:lang w:val="fr-CH" w:eastAsia="fr-FR"/>
        </w:rPr>
        <w:t>update_time</w:t>
      </w:r>
      <w:proofErr w:type="spellEnd"/>
      <w:r w:rsidRPr="008E3DC4">
        <w:rPr>
          <w:rFonts w:asciiTheme="majorHAnsi" w:hAnsiTheme="majorHAnsi" w:cstheme="majorHAnsi"/>
          <w:lang w:val="fr-CH" w:eastAsia="fr-FR"/>
        </w:rPr>
        <w:t>)</w:t>
      </w:r>
    </w:p>
    <w:p w14:paraId="45AB1B3A" w14:textId="27A43E91" w:rsidR="00F95668" w:rsidRPr="008E3DC4" w:rsidRDefault="00F95668" w:rsidP="008E3DC4">
      <w:pPr>
        <w:pStyle w:val="ListParagraph"/>
        <w:widowControl/>
        <w:numPr>
          <w:ilvl w:val="0"/>
          <w:numId w:val="63"/>
        </w:numPr>
        <w:autoSpaceDE/>
        <w:autoSpaceDN/>
        <w:spacing w:line="240" w:lineRule="auto"/>
        <w:ind w:left="1710" w:right="1123" w:hanging="450"/>
        <w:contextualSpacing/>
        <w:jc w:val="both"/>
        <w:rPr>
          <w:rFonts w:asciiTheme="majorHAnsi" w:hAnsiTheme="majorHAnsi" w:cstheme="majorHAnsi"/>
          <w:lang w:val="fr-CH" w:eastAsia="fr-FR"/>
        </w:rPr>
      </w:pPr>
      <w:proofErr w:type="spellStart"/>
      <w:r w:rsidRPr="008E3DC4">
        <w:rPr>
          <w:rFonts w:asciiTheme="majorHAnsi" w:hAnsiTheme="majorHAnsi" w:cstheme="majorHAnsi"/>
          <w:b/>
          <w:bCs/>
          <w:lang w:val="fr-CH" w:eastAsia="fr-FR"/>
        </w:rPr>
        <w:t>BannerDetail</w:t>
      </w:r>
      <w:proofErr w:type="spellEnd"/>
      <w:r w:rsidR="00422C51" w:rsidRPr="008E3DC4">
        <w:rPr>
          <w:rFonts w:asciiTheme="majorHAnsi" w:hAnsiTheme="majorHAnsi" w:cstheme="majorHAnsi"/>
          <w:b/>
          <w:bCs/>
          <w:lang w:val="fr-CH" w:eastAsia="fr-FR"/>
        </w:rPr>
        <w:t xml:space="preserve"> </w:t>
      </w:r>
      <w:r w:rsidRPr="008E3DC4">
        <w:rPr>
          <w:rFonts w:asciiTheme="majorHAnsi" w:hAnsiTheme="majorHAnsi" w:cstheme="majorHAnsi"/>
          <w:lang w:val="fr-CH" w:eastAsia="fr-FR"/>
        </w:rPr>
        <w:t>(</w:t>
      </w:r>
      <w:proofErr w:type="spellStart"/>
      <w:r w:rsidRPr="008E3DC4">
        <w:rPr>
          <w:rFonts w:asciiTheme="majorHAnsi" w:hAnsiTheme="majorHAnsi" w:cstheme="majorHAnsi"/>
          <w:u w:val="single"/>
          <w:lang w:val="fr-CH" w:eastAsia="fr-FR"/>
        </w:rPr>
        <w:t>banner_id</w:t>
      </w:r>
      <w:proofErr w:type="spellEnd"/>
      <w:r w:rsidRPr="008E3DC4">
        <w:rPr>
          <w:rFonts w:asciiTheme="majorHAnsi" w:hAnsiTheme="majorHAnsi" w:cstheme="majorHAnsi"/>
          <w:lang w:val="fr-CH" w:eastAsia="fr-FR"/>
        </w:rPr>
        <w:t xml:space="preserve">, </w:t>
      </w:r>
      <w:proofErr w:type="spellStart"/>
      <w:r w:rsidRPr="008E3DC4">
        <w:rPr>
          <w:rFonts w:asciiTheme="majorHAnsi" w:hAnsiTheme="majorHAnsi" w:cstheme="majorHAnsi"/>
          <w:u w:val="single"/>
          <w:lang w:val="fr-CH" w:eastAsia="fr-FR"/>
        </w:rPr>
        <w:t>product_id</w:t>
      </w:r>
      <w:proofErr w:type="spellEnd"/>
      <w:r w:rsidRPr="008E3DC4">
        <w:rPr>
          <w:rFonts w:asciiTheme="majorHAnsi" w:hAnsiTheme="majorHAnsi" w:cstheme="majorHAnsi"/>
          <w:lang w:val="fr-CH" w:eastAsia="fr-FR"/>
        </w:rPr>
        <w:t xml:space="preserve">, </w:t>
      </w:r>
      <w:proofErr w:type="spellStart"/>
      <w:r w:rsidRPr="008E3DC4">
        <w:rPr>
          <w:rFonts w:asciiTheme="majorHAnsi" w:hAnsiTheme="majorHAnsi" w:cstheme="majorHAnsi"/>
          <w:lang w:val="fr-CH" w:eastAsia="fr-FR"/>
        </w:rPr>
        <w:t>create_time</w:t>
      </w:r>
      <w:proofErr w:type="spellEnd"/>
      <w:r w:rsidRPr="008E3DC4">
        <w:rPr>
          <w:rFonts w:asciiTheme="majorHAnsi" w:hAnsiTheme="majorHAnsi" w:cstheme="majorHAnsi"/>
          <w:lang w:val="fr-CH" w:eastAsia="fr-FR"/>
        </w:rPr>
        <w:t xml:space="preserve">, </w:t>
      </w:r>
      <w:proofErr w:type="spellStart"/>
      <w:r w:rsidRPr="008E3DC4">
        <w:rPr>
          <w:rFonts w:asciiTheme="majorHAnsi" w:hAnsiTheme="majorHAnsi" w:cstheme="majorHAnsi"/>
          <w:lang w:val="fr-CH" w:eastAsia="fr-FR"/>
        </w:rPr>
        <w:t>update_time</w:t>
      </w:r>
      <w:proofErr w:type="spellEnd"/>
      <w:r w:rsidRPr="008E3DC4">
        <w:rPr>
          <w:rFonts w:asciiTheme="majorHAnsi" w:hAnsiTheme="majorHAnsi" w:cstheme="majorHAnsi"/>
          <w:lang w:val="fr-CH" w:eastAsia="fr-FR"/>
        </w:rPr>
        <w:t>)</w:t>
      </w:r>
    </w:p>
    <w:p w14:paraId="0B054423" w14:textId="6300FC8B" w:rsidR="00C4273C" w:rsidRPr="008E3DC4" w:rsidRDefault="00C4273C" w:rsidP="008E3DC4">
      <w:pPr>
        <w:pStyle w:val="ListParagraph"/>
        <w:widowControl/>
        <w:numPr>
          <w:ilvl w:val="0"/>
          <w:numId w:val="63"/>
        </w:numPr>
        <w:autoSpaceDE/>
        <w:autoSpaceDN/>
        <w:spacing w:line="240" w:lineRule="auto"/>
        <w:ind w:left="1710" w:right="1123" w:hanging="450"/>
        <w:contextualSpacing/>
        <w:jc w:val="both"/>
        <w:rPr>
          <w:rFonts w:asciiTheme="majorHAnsi" w:hAnsiTheme="majorHAnsi" w:cstheme="majorHAnsi"/>
          <w:lang w:val="fr-CH" w:eastAsia="fr-FR"/>
        </w:rPr>
      </w:pPr>
      <w:r w:rsidRPr="008E3DC4">
        <w:rPr>
          <w:rFonts w:asciiTheme="majorHAnsi" w:hAnsiTheme="majorHAnsi" w:cstheme="majorHAnsi"/>
          <w:b/>
          <w:bCs/>
          <w:lang w:val="fr-CH" w:eastAsia="fr-FR"/>
        </w:rPr>
        <w:t>Banner</w:t>
      </w:r>
      <w:r w:rsidR="00422C51" w:rsidRPr="008E3DC4">
        <w:rPr>
          <w:rFonts w:asciiTheme="majorHAnsi" w:hAnsiTheme="majorHAnsi" w:cstheme="majorHAnsi"/>
          <w:b/>
          <w:bCs/>
          <w:lang w:val="fr-CH" w:eastAsia="fr-FR"/>
        </w:rPr>
        <w:t xml:space="preserve"> </w:t>
      </w:r>
      <w:r w:rsidRPr="008E3DC4">
        <w:rPr>
          <w:rFonts w:asciiTheme="majorHAnsi" w:hAnsiTheme="majorHAnsi" w:cstheme="majorHAnsi"/>
          <w:lang w:val="fr-CH" w:eastAsia="fr-FR"/>
        </w:rPr>
        <w:t>(</w:t>
      </w:r>
      <w:r w:rsidRPr="008E3DC4">
        <w:rPr>
          <w:rFonts w:asciiTheme="majorHAnsi" w:hAnsiTheme="majorHAnsi" w:cstheme="majorHAnsi"/>
          <w:u w:val="single"/>
          <w:lang w:val="fr-CH" w:eastAsia="fr-FR"/>
        </w:rPr>
        <w:t>id</w:t>
      </w:r>
      <w:r w:rsidRPr="008E3DC4">
        <w:rPr>
          <w:rFonts w:asciiTheme="majorHAnsi" w:hAnsiTheme="majorHAnsi" w:cstheme="majorHAnsi"/>
          <w:lang w:val="fr-CH" w:eastAsia="fr-FR"/>
        </w:rPr>
        <w:t xml:space="preserve">, </w:t>
      </w:r>
      <w:proofErr w:type="spellStart"/>
      <w:r w:rsidR="00ED0BC4" w:rsidRPr="008E3DC4">
        <w:rPr>
          <w:rFonts w:asciiTheme="majorHAnsi" w:hAnsiTheme="majorHAnsi" w:cstheme="majorHAnsi"/>
          <w:lang w:val="fr-CH" w:eastAsia="fr-FR"/>
        </w:rPr>
        <w:t>title</w:t>
      </w:r>
      <w:proofErr w:type="spellEnd"/>
      <w:r w:rsidR="00ED0BC4" w:rsidRPr="008E3DC4">
        <w:rPr>
          <w:rFonts w:asciiTheme="majorHAnsi" w:hAnsiTheme="majorHAnsi" w:cstheme="majorHAnsi"/>
          <w:lang w:val="fr-CH" w:eastAsia="fr-FR"/>
        </w:rPr>
        <w:t xml:space="preserve">, discount, image, </w:t>
      </w:r>
      <w:proofErr w:type="spellStart"/>
      <w:r w:rsidR="00ED0BC4" w:rsidRPr="008E3DC4">
        <w:rPr>
          <w:rFonts w:asciiTheme="majorHAnsi" w:hAnsiTheme="majorHAnsi" w:cstheme="majorHAnsi"/>
          <w:lang w:val="fr-CH" w:eastAsia="fr-FR"/>
        </w:rPr>
        <w:t>endTime</w:t>
      </w:r>
      <w:proofErr w:type="spellEnd"/>
      <w:r w:rsidRPr="008E3DC4">
        <w:rPr>
          <w:rFonts w:asciiTheme="majorHAnsi" w:hAnsiTheme="majorHAnsi" w:cstheme="majorHAnsi"/>
          <w:lang w:val="fr-CH" w:eastAsia="fr-FR"/>
        </w:rPr>
        <w:t xml:space="preserve">, </w:t>
      </w:r>
      <w:proofErr w:type="spellStart"/>
      <w:r w:rsidRPr="008E3DC4">
        <w:rPr>
          <w:rFonts w:asciiTheme="majorHAnsi" w:hAnsiTheme="majorHAnsi" w:cstheme="majorHAnsi"/>
          <w:lang w:val="fr-CH" w:eastAsia="fr-FR"/>
        </w:rPr>
        <w:t>create_time</w:t>
      </w:r>
      <w:proofErr w:type="spellEnd"/>
      <w:r w:rsidRPr="008E3DC4">
        <w:rPr>
          <w:rFonts w:asciiTheme="majorHAnsi" w:hAnsiTheme="majorHAnsi" w:cstheme="majorHAnsi"/>
          <w:lang w:val="fr-CH" w:eastAsia="fr-FR"/>
        </w:rPr>
        <w:t xml:space="preserve">, </w:t>
      </w:r>
      <w:proofErr w:type="spellStart"/>
      <w:r w:rsidRPr="008E3DC4">
        <w:rPr>
          <w:rFonts w:asciiTheme="majorHAnsi" w:hAnsiTheme="majorHAnsi" w:cstheme="majorHAnsi"/>
          <w:lang w:val="fr-CH" w:eastAsia="fr-FR"/>
        </w:rPr>
        <w:t>update_time</w:t>
      </w:r>
      <w:proofErr w:type="spellEnd"/>
      <w:r w:rsidRPr="008E3DC4">
        <w:rPr>
          <w:rFonts w:asciiTheme="majorHAnsi" w:hAnsiTheme="majorHAnsi" w:cstheme="majorHAnsi"/>
          <w:lang w:val="fr-CH" w:eastAsia="fr-FR"/>
        </w:rPr>
        <w:t>)</w:t>
      </w:r>
    </w:p>
    <w:p w14:paraId="595AB723" w14:textId="10CA0022" w:rsidR="00F95668" w:rsidRPr="008E3DC4" w:rsidRDefault="00F95668" w:rsidP="008E3DC4">
      <w:pPr>
        <w:pStyle w:val="ListParagraph"/>
        <w:widowControl/>
        <w:numPr>
          <w:ilvl w:val="0"/>
          <w:numId w:val="63"/>
        </w:numPr>
        <w:autoSpaceDE/>
        <w:autoSpaceDN/>
        <w:spacing w:line="240" w:lineRule="auto"/>
        <w:ind w:left="1710" w:right="1123" w:hanging="450"/>
        <w:contextualSpacing/>
        <w:jc w:val="both"/>
        <w:rPr>
          <w:rFonts w:asciiTheme="majorHAnsi" w:hAnsiTheme="majorHAnsi" w:cstheme="majorHAnsi"/>
          <w:lang w:val="fr-CH" w:eastAsia="fr-FR"/>
        </w:rPr>
      </w:pPr>
      <w:proofErr w:type="spellStart"/>
      <w:r w:rsidRPr="008E3DC4">
        <w:rPr>
          <w:rFonts w:asciiTheme="majorHAnsi" w:hAnsiTheme="majorHAnsi" w:cstheme="majorHAnsi"/>
          <w:b/>
          <w:bCs/>
          <w:lang w:val="fr-CH" w:eastAsia="fr-FR"/>
        </w:rPr>
        <w:t>Wish</w:t>
      </w:r>
      <w:r w:rsidR="00216D9D" w:rsidRPr="008E3DC4">
        <w:rPr>
          <w:rFonts w:asciiTheme="majorHAnsi" w:hAnsiTheme="majorHAnsi" w:cstheme="majorHAnsi"/>
          <w:b/>
          <w:bCs/>
          <w:lang w:val="fr-CH" w:eastAsia="fr-FR"/>
        </w:rPr>
        <w:t>l</w:t>
      </w:r>
      <w:r w:rsidRPr="008E3DC4">
        <w:rPr>
          <w:rFonts w:asciiTheme="majorHAnsi" w:hAnsiTheme="majorHAnsi" w:cstheme="majorHAnsi"/>
          <w:b/>
          <w:bCs/>
          <w:lang w:val="fr-CH" w:eastAsia="fr-FR"/>
        </w:rPr>
        <w:t>ist</w:t>
      </w:r>
      <w:proofErr w:type="spellEnd"/>
      <w:r w:rsidRPr="008E3DC4">
        <w:rPr>
          <w:rFonts w:asciiTheme="majorHAnsi" w:hAnsiTheme="majorHAnsi" w:cstheme="majorHAnsi"/>
          <w:lang w:val="fr-CH" w:eastAsia="fr-FR"/>
        </w:rPr>
        <w:t xml:space="preserve"> (</w:t>
      </w:r>
      <w:r w:rsidRPr="008E3DC4">
        <w:rPr>
          <w:rFonts w:asciiTheme="majorHAnsi" w:hAnsiTheme="majorHAnsi" w:cstheme="majorHAnsi"/>
          <w:u w:val="single"/>
          <w:lang w:val="fr-CH" w:eastAsia="fr-FR"/>
        </w:rPr>
        <w:t>id</w:t>
      </w:r>
      <w:r w:rsidRPr="008E3DC4">
        <w:rPr>
          <w:rFonts w:asciiTheme="majorHAnsi" w:hAnsiTheme="majorHAnsi" w:cstheme="majorHAnsi"/>
          <w:lang w:val="fr-CH" w:eastAsia="fr-FR"/>
        </w:rPr>
        <w:t xml:space="preserve">, </w:t>
      </w:r>
      <w:proofErr w:type="spellStart"/>
      <w:r w:rsidR="00E42C91" w:rsidRPr="008E3DC4">
        <w:rPr>
          <w:rFonts w:asciiTheme="majorHAnsi" w:hAnsiTheme="majorHAnsi" w:cstheme="majorHAnsi"/>
          <w:lang w:val="fr-CH" w:eastAsia="fr-FR"/>
        </w:rPr>
        <w:t>user_id</w:t>
      </w:r>
      <w:proofErr w:type="spellEnd"/>
      <w:r w:rsidRPr="008E3DC4">
        <w:rPr>
          <w:rFonts w:asciiTheme="majorHAnsi" w:hAnsiTheme="majorHAnsi" w:cstheme="majorHAnsi"/>
          <w:lang w:val="fr-CH" w:eastAsia="fr-FR"/>
        </w:rPr>
        <w:t>,</w:t>
      </w:r>
      <w:r w:rsidR="00E42C91" w:rsidRPr="008E3DC4">
        <w:rPr>
          <w:rFonts w:asciiTheme="majorHAnsi" w:hAnsiTheme="majorHAnsi" w:cstheme="majorHAnsi"/>
          <w:lang w:val="fr-CH" w:eastAsia="fr-FR"/>
        </w:rPr>
        <w:t xml:space="preserve"> </w:t>
      </w:r>
      <w:proofErr w:type="spellStart"/>
      <w:r w:rsidR="00E42C91" w:rsidRPr="008E3DC4">
        <w:rPr>
          <w:rFonts w:asciiTheme="majorHAnsi" w:hAnsiTheme="majorHAnsi" w:cstheme="majorHAnsi"/>
          <w:lang w:val="fr-CH" w:eastAsia="fr-FR"/>
        </w:rPr>
        <w:t>product_id</w:t>
      </w:r>
      <w:proofErr w:type="spellEnd"/>
      <w:r w:rsidR="00E42C91" w:rsidRPr="008E3DC4">
        <w:rPr>
          <w:rFonts w:asciiTheme="majorHAnsi" w:hAnsiTheme="majorHAnsi" w:cstheme="majorHAnsi"/>
          <w:lang w:val="fr-CH" w:eastAsia="fr-FR"/>
        </w:rPr>
        <w:t>,</w:t>
      </w:r>
      <w:r w:rsidRPr="008E3DC4">
        <w:rPr>
          <w:rFonts w:asciiTheme="majorHAnsi" w:hAnsiTheme="majorHAnsi" w:cstheme="majorHAnsi"/>
          <w:lang w:val="fr-CH" w:eastAsia="fr-FR"/>
        </w:rPr>
        <w:t xml:space="preserve"> </w:t>
      </w:r>
      <w:proofErr w:type="spellStart"/>
      <w:r w:rsidRPr="008E3DC4">
        <w:rPr>
          <w:rFonts w:asciiTheme="majorHAnsi" w:hAnsiTheme="majorHAnsi" w:cstheme="majorHAnsi"/>
          <w:lang w:val="fr-CH" w:eastAsia="fr-FR"/>
        </w:rPr>
        <w:t>create_time</w:t>
      </w:r>
      <w:proofErr w:type="spellEnd"/>
      <w:r w:rsidRPr="008E3DC4">
        <w:rPr>
          <w:rFonts w:asciiTheme="majorHAnsi" w:hAnsiTheme="majorHAnsi" w:cstheme="majorHAnsi"/>
          <w:lang w:val="fr-CH" w:eastAsia="fr-FR"/>
        </w:rPr>
        <w:t xml:space="preserve">, </w:t>
      </w:r>
      <w:proofErr w:type="spellStart"/>
      <w:r w:rsidRPr="008E3DC4">
        <w:rPr>
          <w:rFonts w:asciiTheme="majorHAnsi" w:hAnsiTheme="majorHAnsi" w:cstheme="majorHAnsi"/>
          <w:lang w:val="fr-CH" w:eastAsia="fr-FR"/>
        </w:rPr>
        <w:t>update_time</w:t>
      </w:r>
      <w:proofErr w:type="spellEnd"/>
      <w:r w:rsidRPr="008E3DC4">
        <w:rPr>
          <w:rFonts w:asciiTheme="majorHAnsi" w:hAnsiTheme="majorHAnsi" w:cstheme="majorHAnsi"/>
          <w:lang w:val="fr-CH" w:eastAsia="fr-FR"/>
        </w:rPr>
        <w:t>)</w:t>
      </w:r>
    </w:p>
    <w:p w14:paraId="2A72EBAD" w14:textId="37E53F5B" w:rsidR="001628BC" w:rsidRPr="008E3DC4" w:rsidRDefault="00AD3FE0" w:rsidP="008E3DC4">
      <w:pPr>
        <w:pStyle w:val="ListParagraph"/>
        <w:widowControl/>
        <w:numPr>
          <w:ilvl w:val="0"/>
          <w:numId w:val="63"/>
        </w:numPr>
        <w:autoSpaceDE/>
        <w:autoSpaceDN/>
        <w:spacing w:line="240" w:lineRule="auto"/>
        <w:ind w:left="1710" w:right="1123" w:hanging="450"/>
        <w:contextualSpacing/>
        <w:jc w:val="both"/>
        <w:rPr>
          <w:rFonts w:asciiTheme="majorHAnsi" w:hAnsiTheme="majorHAnsi" w:cstheme="majorHAnsi"/>
          <w:lang w:val="fr-CH" w:eastAsia="fr-FR"/>
        </w:rPr>
      </w:pPr>
      <w:proofErr w:type="spellStart"/>
      <w:r w:rsidRPr="008E3DC4">
        <w:rPr>
          <w:rFonts w:asciiTheme="majorHAnsi" w:hAnsiTheme="majorHAnsi" w:cstheme="majorHAnsi"/>
          <w:b/>
          <w:bCs/>
          <w:lang w:val="fr-CH" w:eastAsia="fr-FR"/>
        </w:rPr>
        <w:t>A</w:t>
      </w:r>
      <w:r w:rsidR="001628BC" w:rsidRPr="008E3DC4">
        <w:rPr>
          <w:rFonts w:asciiTheme="majorHAnsi" w:hAnsiTheme="majorHAnsi" w:cstheme="majorHAnsi"/>
          <w:b/>
          <w:bCs/>
          <w:lang w:val="fr-CH" w:eastAsia="fr-FR"/>
        </w:rPr>
        <w:t>ddress</w:t>
      </w:r>
      <w:proofErr w:type="spellEnd"/>
      <w:r w:rsidR="00422C51" w:rsidRPr="008E3DC4">
        <w:rPr>
          <w:rFonts w:asciiTheme="majorHAnsi" w:hAnsiTheme="majorHAnsi" w:cstheme="majorHAnsi"/>
          <w:b/>
          <w:bCs/>
          <w:lang w:val="fr-CH" w:eastAsia="fr-FR"/>
        </w:rPr>
        <w:t xml:space="preserve"> </w:t>
      </w:r>
      <w:r w:rsidR="001628BC" w:rsidRPr="008E3DC4">
        <w:rPr>
          <w:rFonts w:asciiTheme="majorHAnsi" w:hAnsiTheme="majorHAnsi" w:cstheme="majorHAnsi"/>
          <w:lang w:val="fr-CH" w:eastAsia="fr-FR"/>
        </w:rPr>
        <w:t>(</w:t>
      </w:r>
      <w:r w:rsidR="001628BC" w:rsidRPr="008E3DC4">
        <w:rPr>
          <w:rFonts w:asciiTheme="majorHAnsi" w:hAnsiTheme="majorHAnsi" w:cstheme="majorHAnsi"/>
          <w:u w:val="single"/>
          <w:lang w:val="fr-CH" w:eastAsia="fr-FR"/>
        </w:rPr>
        <w:t>id</w:t>
      </w:r>
      <w:r w:rsidR="001628BC" w:rsidRPr="008E3DC4">
        <w:rPr>
          <w:rFonts w:asciiTheme="majorHAnsi" w:hAnsiTheme="majorHAnsi" w:cstheme="majorHAnsi"/>
          <w:lang w:val="fr-CH" w:eastAsia="fr-FR"/>
        </w:rPr>
        <w:t xml:space="preserve">, </w:t>
      </w:r>
      <w:proofErr w:type="spellStart"/>
      <w:r w:rsidRPr="008E3DC4">
        <w:rPr>
          <w:rFonts w:asciiTheme="majorHAnsi" w:hAnsiTheme="majorHAnsi" w:cstheme="majorHAnsi"/>
          <w:lang w:val="fr-CH" w:eastAsia="fr-FR"/>
        </w:rPr>
        <w:t>user_id</w:t>
      </w:r>
      <w:proofErr w:type="spellEnd"/>
      <w:r w:rsidRPr="008E3DC4">
        <w:rPr>
          <w:rFonts w:asciiTheme="majorHAnsi" w:hAnsiTheme="majorHAnsi" w:cstheme="majorHAnsi"/>
          <w:lang w:val="fr-CH" w:eastAsia="fr-FR"/>
        </w:rPr>
        <w:t xml:space="preserve">, phone, </w:t>
      </w:r>
      <w:proofErr w:type="spellStart"/>
      <w:r w:rsidRPr="008E3DC4">
        <w:rPr>
          <w:rFonts w:asciiTheme="majorHAnsi" w:hAnsiTheme="majorHAnsi" w:cstheme="majorHAnsi"/>
          <w:lang w:val="fr-CH" w:eastAsia="fr-FR"/>
        </w:rPr>
        <w:t>province_id</w:t>
      </w:r>
      <w:proofErr w:type="spellEnd"/>
      <w:r w:rsidRPr="008E3DC4">
        <w:rPr>
          <w:rFonts w:asciiTheme="majorHAnsi" w:hAnsiTheme="majorHAnsi" w:cstheme="majorHAnsi"/>
          <w:lang w:val="fr-CH" w:eastAsia="fr-FR"/>
        </w:rPr>
        <w:t xml:space="preserve">, </w:t>
      </w:r>
      <w:proofErr w:type="spellStart"/>
      <w:r w:rsidRPr="008E3DC4">
        <w:rPr>
          <w:rFonts w:asciiTheme="majorHAnsi" w:hAnsiTheme="majorHAnsi" w:cstheme="majorHAnsi"/>
          <w:lang w:val="fr-CH" w:eastAsia="fr-FR"/>
        </w:rPr>
        <w:t>district_id</w:t>
      </w:r>
      <w:proofErr w:type="spellEnd"/>
      <w:r w:rsidRPr="008E3DC4">
        <w:rPr>
          <w:rFonts w:asciiTheme="majorHAnsi" w:hAnsiTheme="majorHAnsi" w:cstheme="majorHAnsi"/>
          <w:lang w:val="fr-CH" w:eastAsia="fr-FR"/>
        </w:rPr>
        <w:t xml:space="preserve">, </w:t>
      </w:r>
      <w:proofErr w:type="spellStart"/>
      <w:r w:rsidRPr="008E3DC4">
        <w:rPr>
          <w:rFonts w:asciiTheme="majorHAnsi" w:hAnsiTheme="majorHAnsi" w:cstheme="majorHAnsi"/>
          <w:lang w:val="fr-CH" w:eastAsia="fr-FR"/>
        </w:rPr>
        <w:t>ward_id</w:t>
      </w:r>
      <w:proofErr w:type="spellEnd"/>
      <w:r w:rsidRPr="008E3DC4">
        <w:rPr>
          <w:rFonts w:asciiTheme="majorHAnsi" w:hAnsiTheme="majorHAnsi" w:cstheme="majorHAnsi"/>
          <w:lang w:val="fr-CH" w:eastAsia="fr-FR"/>
        </w:rPr>
        <w:t xml:space="preserve">, </w:t>
      </w:r>
      <w:proofErr w:type="spellStart"/>
      <w:r w:rsidRPr="008E3DC4">
        <w:rPr>
          <w:rFonts w:asciiTheme="majorHAnsi" w:hAnsiTheme="majorHAnsi" w:cstheme="majorHAnsi"/>
          <w:lang w:val="fr-CH" w:eastAsia="fr-FR"/>
        </w:rPr>
        <w:t>street</w:t>
      </w:r>
      <w:proofErr w:type="spellEnd"/>
      <w:r w:rsidRPr="008E3DC4">
        <w:rPr>
          <w:rFonts w:asciiTheme="majorHAnsi" w:hAnsiTheme="majorHAnsi" w:cstheme="majorHAnsi"/>
          <w:lang w:val="fr-CH" w:eastAsia="fr-FR"/>
        </w:rPr>
        <w:t xml:space="preserve">, </w:t>
      </w:r>
      <w:proofErr w:type="spellStart"/>
      <w:r w:rsidRPr="008E3DC4">
        <w:rPr>
          <w:rFonts w:asciiTheme="majorHAnsi" w:hAnsiTheme="majorHAnsi" w:cstheme="majorHAnsi"/>
          <w:lang w:val="fr-CH" w:eastAsia="fr-FR"/>
        </w:rPr>
        <w:t>full_address</w:t>
      </w:r>
      <w:proofErr w:type="spellEnd"/>
      <w:r w:rsidRPr="008E3DC4">
        <w:rPr>
          <w:rFonts w:asciiTheme="majorHAnsi" w:hAnsiTheme="majorHAnsi" w:cstheme="majorHAnsi"/>
          <w:lang w:val="fr-CH" w:eastAsia="fr-FR"/>
        </w:rPr>
        <w:t xml:space="preserve">, </w:t>
      </w:r>
      <w:proofErr w:type="spellStart"/>
      <w:r w:rsidR="001628BC" w:rsidRPr="008E3DC4">
        <w:rPr>
          <w:rFonts w:asciiTheme="majorHAnsi" w:hAnsiTheme="majorHAnsi" w:cstheme="majorHAnsi"/>
          <w:lang w:val="fr-CH" w:eastAsia="fr-FR"/>
        </w:rPr>
        <w:t>create_time</w:t>
      </w:r>
      <w:proofErr w:type="spellEnd"/>
      <w:r w:rsidR="001628BC" w:rsidRPr="008E3DC4">
        <w:rPr>
          <w:rFonts w:asciiTheme="majorHAnsi" w:hAnsiTheme="majorHAnsi" w:cstheme="majorHAnsi"/>
          <w:lang w:val="fr-CH" w:eastAsia="fr-FR"/>
        </w:rPr>
        <w:t xml:space="preserve">, </w:t>
      </w:r>
      <w:proofErr w:type="spellStart"/>
      <w:r w:rsidR="001628BC" w:rsidRPr="008E3DC4">
        <w:rPr>
          <w:rFonts w:asciiTheme="majorHAnsi" w:hAnsiTheme="majorHAnsi" w:cstheme="majorHAnsi"/>
          <w:lang w:val="fr-CH" w:eastAsia="fr-FR"/>
        </w:rPr>
        <w:t>updat</w:t>
      </w:r>
      <w:r w:rsidRPr="008E3DC4">
        <w:rPr>
          <w:rFonts w:asciiTheme="majorHAnsi" w:hAnsiTheme="majorHAnsi" w:cstheme="majorHAnsi"/>
          <w:lang w:val="fr-CH" w:eastAsia="fr-FR"/>
        </w:rPr>
        <w:t>e_time</w:t>
      </w:r>
      <w:proofErr w:type="spellEnd"/>
      <w:r w:rsidR="001628BC" w:rsidRPr="008E3DC4">
        <w:rPr>
          <w:rFonts w:asciiTheme="majorHAnsi" w:hAnsiTheme="majorHAnsi" w:cstheme="majorHAnsi"/>
          <w:lang w:val="fr-CH" w:eastAsia="fr-FR"/>
        </w:rPr>
        <w:t>)</w:t>
      </w:r>
      <w:r w:rsidRPr="008E3DC4">
        <w:rPr>
          <w:rFonts w:asciiTheme="majorHAnsi" w:hAnsiTheme="majorHAnsi" w:cstheme="majorHAnsi"/>
          <w:lang w:val="fr-CH" w:eastAsia="fr-FR"/>
        </w:rPr>
        <w:t xml:space="preserve"> </w:t>
      </w:r>
    </w:p>
    <w:p w14:paraId="39E1E80B" w14:textId="70BC5E3F" w:rsidR="001628BC" w:rsidRPr="008E3DC4" w:rsidRDefault="00AD3FE0" w:rsidP="008E3DC4">
      <w:pPr>
        <w:pStyle w:val="ListParagraph"/>
        <w:widowControl/>
        <w:numPr>
          <w:ilvl w:val="0"/>
          <w:numId w:val="63"/>
        </w:numPr>
        <w:autoSpaceDE/>
        <w:autoSpaceDN/>
        <w:spacing w:line="240" w:lineRule="auto"/>
        <w:ind w:left="1710" w:right="1123" w:hanging="450"/>
        <w:contextualSpacing/>
        <w:jc w:val="both"/>
        <w:rPr>
          <w:rFonts w:asciiTheme="majorHAnsi" w:hAnsiTheme="majorHAnsi" w:cstheme="majorHAnsi"/>
          <w:lang w:val="fr-CH" w:eastAsia="fr-FR"/>
        </w:rPr>
      </w:pPr>
      <w:r w:rsidRPr="008E3DC4">
        <w:rPr>
          <w:rFonts w:asciiTheme="majorHAnsi" w:hAnsiTheme="majorHAnsi" w:cstheme="majorHAnsi"/>
          <w:b/>
          <w:bCs/>
          <w:lang w:val="fr-CH" w:eastAsia="fr-FR"/>
        </w:rPr>
        <w:t>P</w:t>
      </w:r>
      <w:r w:rsidR="001628BC" w:rsidRPr="008E3DC4">
        <w:rPr>
          <w:rFonts w:asciiTheme="majorHAnsi" w:hAnsiTheme="majorHAnsi" w:cstheme="majorHAnsi"/>
          <w:b/>
          <w:bCs/>
          <w:lang w:val="fr-CH" w:eastAsia="fr-FR"/>
        </w:rPr>
        <w:t>rovince</w:t>
      </w:r>
      <w:r w:rsidR="00422C51" w:rsidRPr="008E3DC4">
        <w:rPr>
          <w:rFonts w:asciiTheme="majorHAnsi" w:hAnsiTheme="majorHAnsi" w:cstheme="majorHAnsi"/>
          <w:b/>
          <w:bCs/>
          <w:lang w:val="fr-CH" w:eastAsia="fr-FR"/>
        </w:rPr>
        <w:t xml:space="preserve"> </w:t>
      </w:r>
      <w:r w:rsidR="001628BC" w:rsidRPr="008E3DC4">
        <w:rPr>
          <w:rFonts w:asciiTheme="majorHAnsi" w:hAnsiTheme="majorHAnsi" w:cstheme="majorHAnsi"/>
          <w:lang w:val="fr-CH" w:eastAsia="fr-FR"/>
        </w:rPr>
        <w:t>(</w:t>
      </w:r>
      <w:r w:rsidR="001628BC" w:rsidRPr="008E3DC4">
        <w:rPr>
          <w:rFonts w:asciiTheme="majorHAnsi" w:hAnsiTheme="majorHAnsi" w:cstheme="majorHAnsi"/>
          <w:u w:val="single"/>
          <w:lang w:val="fr-CH" w:eastAsia="fr-FR"/>
        </w:rPr>
        <w:t>id</w:t>
      </w:r>
      <w:r w:rsidR="001628BC" w:rsidRPr="008E3DC4">
        <w:rPr>
          <w:rFonts w:asciiTheme="majorHAnsi" w:hAnsiTheme="majorHAnsi" w:cstheme="majorHAnsi"/>
          <w:lang w:val="fr-CH" w:eastAsia="fr-FR"/>
        </w:rPr>
        <w:t xml:space="preserve">, </w:t>
      </w:r>
      <w:proofErr w:type="spellStart"/>
      <w:r w:rsidR="001628BC" w:rsidRPr="008E3DC4">
        <w:rPr>
          <w:rFonts w:asciiTheme="majorHAnsi" w:hAnsiTheme="majorHAnsi" w:cstheme="majorHAnsi"/>
          <w:lang w:val="fr-CH" w:eastAsia="fr-FR"/>
        </w:rPr>
        <w:t>name</w:t>
      </w:r>
      <w:proofErr w:type="spellEnd"/>
      <w:r w:rsidRPr="008E3DC4">
        <w:rPr>
          <w:rFonts w:asciiTheme="majorHAnsi" w:hAnsiTheme="majorHAnsi" w:cstheme="majorHAnsi"/>
          <w:lang w:val="fr-CH" w:eastAsia="fr-FR"/>
        </w:rPr>
        <w:t xml:space="preserve">, code, </w:t>
      </w:r>
      <w:proofErr w:type="spellStart"/>
      <w:r w:rsidRPr="008E3DC4">
        <w:rPr>
          <w:rFonts w:asciiTheme="majorHAnsi" w:hAnsiTheme="majorHAnsi" w:cstheme="majorHAnsi"/>
          <w:lang w:val="fr-CH" w:eastAsia="fr-FR"/>
        </w:rPr>
        <w:t>create_time</w:t>
      </w:r>
      <w:proofErr w:type="spellEnd"/>
      <w:r w:rsidRPr="008E3DC4">
        <w:rPr>
          <w:rFonts w:asciiTheme="majorHAnsi" w:hAnsiTheme="majorHAnsi" w:cstheme="majorHAnsi"/>
          <w:lang w:val="fr-CH" w:eastAsia="fr-FR"/>
        </w:rPr>
        <w:t xml:space="preserve">, </w:t>
      </w:r>
      <w:proofErr w:type="spellStart"/>
      <w:r w:rsidRPr="008E3DC4">
        <w:rPr>
          <w:rFonts w:asciiTheme="majorHAnsi" w:hAnsiTheme="majorHAnsi" w:cstheme="majorHAnsi"/>
          <w:lang w:val="fr-CH" w:eastAsia="fr-FR"/>
        </w:rPr>
        <w:t>update_time</w:t>
      </w:r>
      <w:proofErr w:type="spellEnd"/>
      <w:r w:rsidR="001628BC" w:rsidRPr="008E3DC4">
        <w:rPr>
          <w:rFonts w:asciiTheme="majorHAnsi" w:hAnsiTheme="majorHAnsi" w:cstheme="majorHAnsi"/>
          <w:lang w:val="fr-CH" w:eastAsia="fr-FR"/>
        </w:rPr>
        <w:t>)</w:t>
      </w:r>
      <w:r w:rsidRPr="008E3DC4">
        <w:rPr>
          <w:rFonts w:asciiTheme="majorHAnsi" w:hAnsiTheme="majorHAnsi" w:cstheme="majorHAnsi"/>
          <w:lang w:val="fr-CH" w:eastAsia="fr-FR"/>
        </w:rPr>
        <w:t xml:space="preserve"> </w:t>
      </w:r>
    </w:p>
    <w:p w14:paraId="2A8FB4A8" w14:textId="05788F13" w:rsidR="001628BC" w:rsidRPr="008E3DC4" w:rsidRDefault="00AD3FE0" w:rsidP="008E3DC4">
      <w:pPr>
        <w:pStyle w:val="ListParagraph"/>
        <w:widowControl/>
        <w:numPr>
          <w:ilvl w:val="0"/>
          <w:numId w:val="63"/>
        </w:numPr>
        <w:autoSpaceDE/>
        <w:autoSpaceDN/>
        <w:spacing w:line="240" w:lineRule="auto"/>
        <w:ind w:left="1710" w:right="1123" w:hanging="450"/>
        <w:contextualSpacing/>
        <w:jc w:val="both"/>
        <w:rPr>
          <w:rFonts w:asciiTheme="majorHAnsi" w:hAnsiTheme="majorHAnsi" w:cstheme="majorHAnsi"/>
          <w:lang w:val="fr-CH" w:eastAsia="fr-FR"/>
        </w:rPr>
      </w:pPr>
      <w:r w:rsidRPr="008E3DC4">
        <w:rPr>
          <w:rFonts w:asciiTheme="majorHAnsi" w:hAnsiTheme="majorHAnsi" w:cstheme="majorHAnsi"/>
          <w:b/>
          <w:bCs/>
          <w:lang w:val="fr-CH" w:eastAsia="fr-FR"/>
        </w:rPr>
        <w:t>D</w:t>
      </w:r>
      <w:r w:rsidR="001628BC" w:rsidRPr="008E3DC4">
        <w:rPr>
          <w:rFonts w:asciiTheme="majorHAnsi" w:hAnsiTheme="majorHAnsi" w:cstheme="majorHAnsi"/>
          <w:b/>
          <w:bCs/>
          <w:lang w:val="fr-CH" w:eastAsia="fr-FR"/>
        </w:rPr>
        <w:t>istrict</w:t>
      </w:r>
      <w:r w:rsidR="00422C51" w:rsidRPr="008E3DC4">
        <w:rPr>
          <w:rFonts w:asciiTheme="majorHAnsi" w:hAnsiTheme="majorHAnsi" w:cstheme="majorHAnsi"/>
          <w:b/>
          <w:bCs/>
          <w:lang w:val="fr-CH" w:eastAsia="fr-FR"/>
        </w:rPr>
        <w:t xml:space="preserve"> </w:t>
      </w:r>
      <w:r w:rsidR="001628BC" w:rsidRPr="008E3DC4">
        <w:rPr>
          <w:rFonts w:asciiTheme="majorHAnsi" w:hAnsiTheme="majorHAnsi" w:cstheme="majorHAnsi"/>
          <w:lang w:val="fr-CH" w:eastAsia="fr-FR"/>
        </w:rPr>
        <w:t>(</w:t>
      </w:r>
      <w:r w:rsidR="001628BC" w:rsidRPr="008E3DC4">
        <w:rPr>
          <w:rFonts w:asciiTheme="majorHAnsi" w:hAnsiTheme="majorHAnsi" w:cstheme="majorHAnsi"/>
          <w:u w:val="single"/>
          <w:lang w:val="fr-CH" w:eastAsia="fr-FR"/>
        </w:rPr>
        <w:t>id</w:t>
      </w:r>
      <w:r w:rsidR="001628BC" w:rsidRPr="008E3DC4">
        <w:rPr>
          <w:rFonts w:asciiTheme="majorHAnsi" w:hAnsiTheme="majorHAnsi" w:cstheme="majorHAnsi"/>
          <w:lang w:val="fr-CH" w:eastAsia="fr-FR"/>
        </w:rPr>
        <w:t>,</w:t>
      </w:r>
      <w:r w:rsidRPr="008E3DC4">
        <w:rPr>
          <w:rFonts w:asciiTheme="majorHAnsi" w:hAnsiTheme="majorHAnsi" w:cstheme="majorHAnsi"/>
          <w:lang w:val="fr-CH" w:eastAsia="fr-FR"/>
        </w:rPr>
        <w:t xml:space="preserve">  </w:t>
      </w:r>
      <w:proofErr w:type="spellStart"/>
      <w:r w:rsidRPr="008E3DC4">
        <w:rPr>
          <w:rFonts w:asciiTheme="majorHAnsi" w:hAnsiTheme="majorHAnsi" w:cstheme="majorHAnsi"/>
          <w:lang w:val="fr-CH" w:eastAsia="fr-FR"/>
        </w:rPr>
        <w:t>province_id</w:t>
      </w:r>
      <w:proofErr w:type="spellEnd"/>
      <w:r w:rsidRPr="008E3DC4">
        <w:rPr>
          <w:rFonts w:asciiTheme="majorHAnsi" w:hAnsiTheme="majorHAnsi" w:cstheme="majorHAnsi"/>
          <w:lang w:val="fr-CH" w:eastAsia="fr-FR"/>
        </w:rPr>
        <w:t>,</w:t>
      </w:r>
      <w:r w:rsidR="001628BC" w:rsidRPr="008E3DC4">
        <w:rPr>
          <w:rFonts w:asciiTheme="majorHAnsi" w:hAnsiTheme="majorHAnsi" w:cstheme="majorHAnsi"/>
          <w:lang w:val="fr-CH" w:eastAsia="fr-FR"/>
        </w:rPr>
        <w:t xml:space="preserve"> </w:t>
      </w:r>
      <w:proofErr w:type="spellStart"/>
      <w:r w:rsidR="001628BC" w:rsidRPr="008E3DC4">
        <w:rPr>
          <w:rFonts w:asciiTheme="majorHAnsi" w:hAnsiTheme="majorHAnsi" w:cstheme="majorHAnsi"/>
          <w:lang w:val="fr-CH" w:eastAsia="fr-FR"/>
        </w:rPr>
        <w:t>name</w:t>
      </w:r>
      <w:proofErr w:type="spellEnd"/>
      <w:r w:rsidR="001628BC" w:rsidRPr="008E3DC4">
        <w:rPr>
          <w:rFonts w:asciiTheme="majorHAnsi" w:hAnsiTheme="majorHAnsi" w:cstheme="majorHAnsi"/>
          <w:lang w:val="fr-CH" w:eastAsia="fr-FR"/>
        </w:rPr>
        <w:t xml:space="preserve">, </w:t>
      </w:r>
      <w:proofErr w:type="spellStart"/>
      <w:r w:rsidRPr="008E3DC4">
        <w:rPr>
          <w:rFonts w:asciiTheme="majorHAnsi" w:hAnsiTheme="majorHAnsi" w:cstheme="majorHAnsi"/>
          <w:lang w:val="fr-CH" w:eastAsia="fr-FR"/>
        </w:rPr>
        <w:t>prefix</w:t>
      </w:r>
      <w:proofErr w:type="spellEnd"/>
      <w:r w:rsidRPr="008E3DC4">
        <w:rPr>
          <w:rFonts w:asciiTheme="majorHAnsi" w:hAnsiTheme="majorHAnsi" w:cstheme="majorHAnsi"/>
          <w:lang w:val="fr-CH" w:eastAsia="fr-FR"/>
        </w:rPr>
        <w:t xml:space="preserve">, </w:t>
      </w:r>
      <w:proofErr w:type="spellStart"/>
      <w:r w:rsidRPr="008E3DC4">
        <w:rPr>
          <w:rFonts w:asciiTheme="majorHAnsi" w:hAnsiTheme="majorHAnsi" w:cstheme="majorHAnsi"/>
          <w:lang w:val="fr-CH" w:eastAsia="fr-FR"/>
        </w:rPr>
        <w:t>create_time</w:t>
      </w:r>
      <w:proofErr w:type="spellEnd"/>
      <w:r w:rsidRPr="008E3DC4">
        <w:rPr>
          <w:rFonts w:asciiTheme="majorHAnsi" w:hAnsiTheme="majorHAnsi" w:cstheme="majorHAnsi"/>
          <w:lang w:val="fr-CH" w:eastAsia="fr-FR"/>
        </w:rPr>
        <w:t xml:space="preserve">, </w:t>
      </w:r>
      <w:proofErr w:type="spellStart"/>
      <w:r w:rsidRPr="008E3DC4">
        <w:rPr>
          <w:rFonts w:asciiTheme="majorHAnsi" w:hAnsiTheme="majorHAnsi" w:cstheme="majorHAnsi"/>
          <w:lang w:val="fr-CH" w:eastAsia="fr-FR"/>
        </w:rPr>
        <w:t>update_time</w:t>
      </w:r>
      <w:proofErr w:type="spellEnd"/>
      <w:r w:rsidR="001628BC" w:rsidRPr="008E3DC4">
        <w:rPr>
          <w:rFonts w:asciiTheme="majorHAnsi" w:hAnsiTheme="majorHAnsi" w:cstheme="majorHAnsi"/>
          <w:lang w:val="fr-CH" w:eastAsia="fr-FR"/>
        </w:rPr>
        <w:t>)</w:t>
      </w:r>
    </w:p>
    <w:p w14:paraId="66124F85" w14:textId="62A1A180" w:rsidR="001628BC" w:rsidRPr="008E3DC4" w:rsidRDefault="00422C51" w:rsidP="008E3DC4">
      <w:pPr>
        <w:pStyle w:val="ListParagraph"/>
        <w:widowControl/>
        <w:numPr>
          <w:ilvl w:val="0"/>
          <w:numId w:val="63"/>
        </w:numPr>
        <w:autoSpaceDE/>
        <w:autoSpaceDN/>
        <w:spacing w:line="240" w:lineRule="auto"/>
        <w:ind w:left="1710" w:right="1123" w:hanging="450"/>
        <w:contextualSpacing/>
        <w:jc w:val="both"/>
        <w:rPr>
          <w:rFonts w:asciiTheme="majorHAnsi" w:hAnsiTheme="majorHAnsi" w:cstheme="majorHAnsi"/>
          <w:lang w:val="fr-CH" w:eastAsia="fr-FR"/>
        </w:rPr>
      </w:pPr>
      <w:r w:rsidRPr="008E3DC4">
        <w:rPr>
          <w:rFonts w:asciiTheme="majorHAnsi" w:hAnsiTheme="majorHAnsi" w:cstheme="majorHAnsi"/>
          <w:b/>
          <w:bCs/>
          <w:lang w:val="fr-CH" w:eastAsia="fr-FR"/>
        </w:rPr>
        <w:t>W</w:t>
      </w:r>
      <w:r w:rsidR="001628BC" w:rsidRPr="008E3DC4">
        <w:rPr>
          <w:rFonts w:asciiTheme="majorHAnsi" w:hAnsiTheme="majorHAnsi" w:cstheme="majorHAnsi"/>
          <w:b/>
          <w:bCs/>
          <w:lang w:val="fr-CH" w:eastAsia="fr-FR"/>
        </w:rPr>
        <w:t>ard</w:t>
      </w:r>
      <w:r w:rsidRPr="008E3DC4">
        <w:rPr>
          <w:rFonts w:asciiTheme="majorHAnsi" w:hAnsiTheme="majorHAnsi" w:cstheme="majorHAnsi"/>
          <w:b/>
          <w:bCs/>
          <w:lang w:val="fr-CH" w:eastAsia="fr-FR"/>
        </w:rPr>
        <w:t xml:space="preserve"> </w:t>
      </w:r>
      <w:r w:rsidR="001628BC" w:rsidRPr="008E3DC4">
        <w:rPr>
          <w:rFonts w:asciiTheme="majorHAnsi" w:hAnsiTheme="majorHAnsi" w:cstheme="majorHAnsi"/>
          <w:lang w:val="fr-CH" w:eastAsia="fr-FR"/>
        </w:rPr>
        <w:t>(</w:t>
      </w:r>
      <w:r w:rsidR="001628BC" w:rsidRPr="008E3DC4">
        <w:rPr>
          <w:rFonts w:asciiTheme="majorHAnsi" w:hAnsiTheme="majorHAnsi" w:cstheme="majorHAnsi"/>
          <w:u w:val="single"/>
          <w:lang w:val="fr-CH" w:eastAsia="fr-FR"/>
        </w:rPr>
        <w:t>id</w:t>
      </w:r>
      <w:r w:rsidR="001628BC" w:rsidRPr="008E3DC4">
        <w:rPr>
          <w:rFonts w:asciiTheme="majorHAnsi" w:hAnsiTheme="majorHAnsi" w:cstheme="majorHAnsi"/>
          <w:lang w:val="fr-CH" w:eastAsia="fr-FR"/>
        </w:rPr>
        <w:t>,</w:t>
      </w:r>
      <w:r w:rsidR="00AD3FE0" w:rsidRPr="008E3DC4">
        <w:rPr>
          <w:rFonts w:asciiTheme="majorHAnsi" w:hAnsiTheme="majorHAnsi" w:cstheme="majorHAnsi"/>
          <w:lang w:val="fr-CH" w:eastAsia="fr-FR"/>
        </w:rPr>
        <w:t xml:space="preserve"> </w:t>
      </w:r>
      <w:proofErr w:type="spellStart"/>
      <w:r w:rsidR="00AD3FE0" w:rsidRPr="008E3DC4">
        <w:rPr>
          <w:rFonts w:asciiTheme="majorHAnsi" w:hAnsiTheme="majorHAnsi" w:cstheme="majorHAnsi"/>
          <w:lang w:val="fr-CH" w:eastAsia="fr-FR"/>
        </w:rPr>
        <w:t>province_id</w:t>
      </w:r>
      <w:proofErr w:type="spellEnd"/>
      <w:r w:rsidR="00AD3FE0" w:rsidRPr="008E3DC4">
        <w:rPr>
          <w:rFonts w:asciiTheme="majorHAnsi" w:hAnsiTheme="majorHAnsi" w:cstheme="majorHAnsi"/>
          <w:lang w:val="fr-CH" w:eastAsia="fr-FR"/>
        </w:rPr>
        <w:t xml:space="preserve">, </w:t>
      </w:r>
      <w:proofErr w:type="spellStart"/>
      <w:r w:rsidR="00AD3FE0" w:rsidRPr="008E3DC4">
        <w:rPr>
          <w:rFonts w:asciiTheme="majorHAnsi" w:hAnsiTheme="majorHAnsi" w:cstheme="majorHAnsi"/>
          <w:lang w:val="fr-CH" w:eastAsia="fr-FR"/>
        </w:rPr>
        <w:t>district_id</w:t>
      </w:r>
      <w:proofErr w:type="spellEnd"/>
      <w:r w:rsidR="00AD3FE0" w:rsidRPr="008E3DC4">
        <w:rPr>
          <w:rFonts w:asciiTheme="majorHAnsi" w:hAnsiTheme="majorHAnsi" w:cstheme="majorHAnsi"/>
          <w:lang w:val="fr-CH" w:eastAsia="fr-FR"/>
        </w:rPr>
        <w:t>,</w:t>
      </w:r>
      <w:r w:rsidR="001628BC" w:rsidRPr="008E3DC4">
        <w:rPr>
          <w:rFonts w:asciiTheme="majorHAnsi" w:hAnsiTheme="majorHAnsi" w:cstheme="majorHAnsi"/>
          <w:lang w:val="fr-CH" w:eastAsia="fr-FR"/>
        </w:rPr>
        <w:t xml:space="preserve"> </w:t>
      </w:r>
      <w:proofErr w:type="spellStart"/>
      <w:r w:rsidR="00AD3FE0" w:rsidRPr="008E3DC4">
        <w:rPr>
          <w:rFonts w:asciiTheme="majorHAnsi" w:hAnsiTheme="majorHAnsi" w:cstheme="majorHAnsi"/>
          <w:lang w:val="fr-CH" w:eastAsia="fr-FR"/>
        </w:rPr>
        <w:t>name</w:t>
      </w:r>
      <w:proofErr w:type="spellEnd"/>
      <w:r w:rsidR="0061054B" w:rsidRPr="008E3DC4">
        <w:rPr>
          <w:rFonts w:asciiTheme="majorHAnsi" w:hAnsiTheme="majorHAnsi" w:cstheme="majorHAnsi"/>
          <w:lang w:val="fr-CH" w:eastAsia="fr-FR"/>
        </w:rPr>
        <w:t xml:space="preserve">, </w:t>
      </w:r>
      <w:proofErr w:type="spellStart"/>
      <w:r w:rsidR="0061054B" w:rsidRPr="008E3DC4">
        <w:rPr>
          <w:rFonts w:asciiTheme="majorHAnsi" w:hAnsiTheme="majorHAnsi" w:cstheme="majorHAnsi"/>
          <w:lang w:val="fr-CH" w:eastAsia="fr-FR"/>
        </w:rPr>
        <w:t>prefix</w:t>
      </w:r>
      <w:proofErr w:type="spellEnd"/>
      <w:r w:rsidR="0061054B" w:rsidRPr="008E3DC4">
        <w:rPr>
          <w:rFonts w:asciiTheme="majorHAnsi" w:hAnsiTheme="majorHAnsi" w:cstheme="majorHAnsi"/>
          <w:lang w:val="fr-CH" w:eastAsia="fr-FR"/>
        </w:rPr>
        <w:t xml:space="preserve">, </w:t>
      </w:r>
      <w:proofErr w:type="spellStart"/>
      <w:r w:rsidR="0061054B" w:rsidRPr="008E3DC4">
        <w:rPr>
          <w:rFonts w:asciiTheme="majorHAnsi" w:hAnsiTheme="majorHAnsi" w:cstheme="majorHAnsi"/>
          <w:lang w:val="fr-CH" w:eastAsia="fr-FR"/>
        </w:rPr>
        <w:t>create_time</w:t>
      </w:r>
      <w:proofErr w:type="spellEnd"/>
      <w:r w:rsidR="0061054B" w:rsidRPr="008E3DC4">
        <w:rPr>
          <w:rFonts w:asciiTheme="majorHAnsi" w:hAnsiTheme="majorHAnsi" w:cstheme="majorHAnsi"/>
          <w:lang w:val="fr-CH" w:eastAsia="fr-FR"/>
        </w:rPr>
        <w:t xml:space="preserve">, </w:t>
      </w:r>
      <w:proofErr w:type="spellStart"/>
      <w:r w:rsidR="0061054B" w:rsidRPr="008E3DC4">
        <w:rPr>
          <w:rFonts w:asciiTheme="majorHAnsi" w:hAnsiTheme="majorHAnsi" w:cstheme="majorHAnsi"/>
          <w:lang w:val="fr-CH" w:eastAsia="fr-FR"/>
        </w:rPr>
        <w:t>update_time</w:t>
      </w:r>
      <w:proofErr w:type="spellEnd"/>
      <w:r w:rsidR="0061054B" w:rsidRPr="008E3DC4">
        <w:rPr>
          <w:rFonts w:asciiTheme="majorHAnsi" w:hAnsiTheme="majorHAnsi" w:cstheme="majorHAnsi"/>
          <w:lang w:val="fr-CH" w:eastAsia="fr-FR"/>
        </w:rPr>
        <w:t>)</w:t>
      </w:r>
    </w:p>
    <w:p w14:paraId="272025E6" w14:textId="6DBDA4BB" w:rsidR="001C09F5" w:rsidRPr="008E3DC4" w:rsidRDefault="001C09F5" w:rsidP="008E3DC4">
      <w:pPr>
        <w:pStyle w:val="ListParagraph"/>
        <w:widowControl/>
        <w:numPr>
          <w:ilvl w:val="0"/>
          <w:numId w:val="63"/>
        </w:numPr>
        <w:autoSpaceDE/>
        <w:autoSpaceDN/>
        <w:spacing w:line="240" w:lineRule="auto"/>
        <w:ind w:left="1710" w:right="1123" w:hanging="450"/>
        <w:contextualSpacing/>
        <w:jc w:val="both"/>
        <w:rPr>
          <w:rFonts w:asciiTheme="majorHAnsi" w:hAnsiTheme="majorHAnsi" w:cstheme="majorHAnsi"/>
          <w:lang w:val="fr-CH" w:eastAsia="fr-FR"/>
        </w:rPr>
      </w:pPr>
      <w:proofErr w:type="spellStart"/>
      <w:r w:rsidRPr="008E3DC4">
        <w:rPr>
          <w:rFonts w:asciiTheme="majorHAnsi" w:hAnsiTheme="majorHAnsi" w:cstheme="majorHAnsi"/>
          <w:b/>
          <w:bCs/>
          <w:lang w:val="fr-CH" w:eastAsia="fr-FR"/>
        </w:rPr>
        <w:t>OrderItems</w:t>
      </w:r>
      <w:proofErr w:type="spellEnd"/>
      <w:r w:rsidR="00422C51" w:rsidRPr="008E3DC4">
        <w:rPr>
          <w:rFonts w:asciiTheme="majorHAnsi" w:hAnsiTheme="majorHAnsi" w:cstheme="majorHAnsi"/>
          <w:b/>
          <w:bCs/>
          <w:lang w:val="fr-CH" w:eastAsia="fr-FR"/>
        </w:rPr>
        <w:t xml:space="preserve"> </w:t>
      </w:r>
      <w:r w:rsidRPr="008E3DC4">
        <w:rPr>
          <w:rFonts w:asciiTheme="majorHAnsi" w:hAnsiTheme="majorHAnsi" w:cstheme="majorHAnsi"/>
          <w:lang w:val="fr-CH" w:eastAsia="fr-FR"/>
        </w:rPr>
        <w:t>(</w:t>
      </w:r>
      <w:r w:rsidRPr="008E3DC4">
        <w:rPr>
          <w:rFonts w:asciiTheme="majorHAnsi" w:hAnsiTheme="majorHAnsi" w:cstheme="majorHAnsi"/>
          <w:u w:val="single"/>
          <w:lang w:val="fr-CH" w:eastAsia="fr-FR"/>
        </w:rPr>
        <w:t>id</w:t>
      </w:r>
      <w:r w:rsidRPr="008E3DC4">
        <w:rPr>
          <w:rFonts w:asciiTheme="majorHAnsi" w:hAnsiTheme="majorHAnsi" w:cstheme="majorHAnsi"/>
          <w:lang w:val="fr-CH" w:eastAsia="fr-FR"/>
        </w:rPr>
        <w:t xml:space="preserve">, </w:t>
      </w:r>
      <w:proofErr w:type="spellStart"/>
      <w:r w:rsidRPr="008E3DC4">
        <w:rPr>
          <w:rFonts w:asciiTheme="majorHAnsi" w:hAnsiTheme="majorHAnsi" w:cstheme="majorHAnsi"/>
          <w:lang w:val="fr-CH" w:eastAsia="fr-FR"/>
        </w:rPr>
        <w:t>order_id</w:t>
      </w:r>
      <w:proofErr w:type="spellEnd"/>
      <w:r w:rsidRPr="008E3DC4">
        <w:rPr>
          <w:rFonts w:asciiTheme="majorHAnsi" w:hAnsiTheme="majorHAnsi" w:cstheme="majorHAnsi"/>
          <w:lang w:val="fr-CH" w:eastAsia="fr-FR"/>
        </w:rPr>
        <w:t xml:space="preserve">, </w:t>
      </w:r>
      <w:proofErr w:type="spellStart"/>
      <w:r w:rsidRPr="008E3DC4">
        <w:rPr>
          <w:rFonts w:asciiTheme="majorHAnsi" w:hAnsiTheme="majorHAnsi" w:cstheme="majorHAnsi"/>
          <w:lang w:val="fr-CH" w:eastAsia="fr-FR"/>
        </w:rPr>
        <w:t>catogery_id</w:t>
      </w:r>
      <w:proofErr w:type="spellEnd"/>
      <w:r w:rsidRPr="008E3DC4">
        <w:rPr>
          <w:rFonts w:asciiTheme="majorHAnsi" w:hAnsiTheme="majorHAnsi" w:cstheme="majorHAnsi"/>
          <w:lang w:val="fr-CH" w:eastAsia="fr-FR"/>
        </w:rPr>
        <w:t xml:space="preserve">, </w:t>
      </w:r>
      <w:proofErr w:type="spellStart"/>
      <w:r w:rsidRPr="008E3DC4">
        <w:rPr>
          <w:rFonts w:asciiTheme="majorHAnsi" w:hAnsiTheme="majorHAnsi" w:cstheme="majorHAnsi"/>
          <w:lang w:val="fr-CH" w:eastAsia="fr-FR"/>
        </w:rPr>
        <w:t>product_id</w:t>
      </w:r>
      <w:proofErr w:type="spellEnd"/>
      <w:r w:rsidRPr="008E3DC4">
        <w:rPr>
          <w:rFonts w:asciiTheme="majorHAnsi" w:hAnsiTheme="majorHAnsi" w:cstheme="majorHAnsi"/>
          <w:lang w:val="fr-CH" w:eastAsia="fr-FR"/>
        </w:rPr>
        <w:t xml:space="preserve">, </w:t>
      </w:r>
      <w:proofErr w:type="spellStart"/>
      <w:r w:rsidRPr="008E3DC4">
        <w:rPr>
          <w:rFonts w:asciiTheme="majorHAnsi" w:hAnsiTheme="majorHAnsi" w:cstheme="majorHAnsi"/>
          <w:lang w:val="fr-CH" w:eastAsia="fr-FR"/>
        </w:rPr>
        <w:t>name</w:t>
      </w:r>
      <w:proofErr w:type="spellEnd"/>
      <w:r w:rsidRPr="008E3DC4">
        <w:rPr>
          <w:rFonts w:asciiTheme="majorHAnsi" w:hAnsiTheme="majorHAnsi" w:cstheme="majorHAnsi"/>
          <w:lang w:val="fr-CH" w:eastAsia="fr-FR"/>
        </w:rPr>
        <w:t xml:space="preserve">, </w:t>
      </w:r>
      <w:proofErr w:type="spellStart"/>
      <w:r w:rsidRPr="008E3DC4">
        <w:rPr>
          <w:rFonts w:asciiTheme="majorHAnsi" w:hAnsiTheme="majorHAnsi" w:cstheme="majorHAnsi"/>
          <w:lang w:val="fr-CH" w:eastAsia="fr-FR"/>
        </w:rPr>
        <w:t>price</w:t>
      </w:r>
      <w:proofErr w:type="spellEnd"/>
      <w:r w:rsidRPr="008E3DC4">
        <w:rPr>
          <w:rFonts w:asciiTheme="majorHAnsi" w:hAnsiTheme="majorHAnsi" w:cstheme="majorHAnsi"/>
          <w:lang w:val="fr-CH" w:eastAsia="fr-FR"/>
        </w:rPr>
        <w:t xml:space="preserve">, </w:t>
      </w:r>
      <w:proofErr w:type="spellStart"/>
      <w:r w:rsidRPr="008E3DC4">
        <w:rPr>
          <w:rFonts w:asciiTheme="majorHAnsi" w:hAnsiTheme="majorHAnsi" w:cstheme="majorHAnsi"/>
          <w:lang w:val="fr-CH" w:eastAsia="fr-FR"/>
        </w:rPr>
        <w:t>quantity</w:t>
      </w:r>
      <w:proofErr w:type="spellEnd"/>
      <w:r w:rsidRPr="008E3DC4">
        <w:rPr>
          <w:rFonts w:asciiTheme="majorHAnsi" w:hAnsiTheme="majorHAnsi" w:cstheme="majorHAnsi"/>
          <w:lang w:val="fr-CH" w:eastAsia="fr-FR"/>
        </w:rPr>
        <w:t xml:space="preserve">, discount, image, </w:t>
      </w:r>
      <w:proofErr w:type="spellStart"/>
      <w:r w:rsidRPr="008E3DC4">
        <w:rPr>
          <w:rFonts w:asciiTheme="majorHAnsi" w:hAnsiTheme="majorHAnsi" w:cstheme="majorHAnsi"/>
          <w:lang w:val="fr-CH" w:eastAsia="fr-FR"/>
        </w:rPr>
        <w:t>create_time</w:t>
      </w:r>
      <w:proofErr w:type="spellEnd"/>
      <w:r w:rsidRPr="008E3DC4">
        <w:rPr>
          <w:rFonts w:asciiTheme="majorHAnsi" w:hAnsiTheme="majorHAnsi" w:cstheme="majorHAnsi"/>
          <w:lang w:val="fr-CH" w:eastAsia="fr-FR"/>
        </w:rPr>
        <w:t xml:space="preserve">, </w:t>
      </w:r>
      <w:proofErr w:type="spellStart"/>
      <w:r w:rsidRPr="008E3DC4">
        <w:rPr>
          <w:rFonts w:asciiTheme="majorHAnsi" w:hAnsiTheme="majorHAnsi" w:cstheme="majorHAnsi"/>
          <w:lang w:val="fr-CH" w:eastAsia="fr-FR"/>
        </w:rPr>
        <w:t>update_time</w:t>
      </w:r>
      <w:proofErr w:type="spellEnd"/>
      <w:r w:rsidRPr="008E3DC4">
        <w:rPr>
          <w:rFonts w:asciiTheme="majorHAnsi" w:hAnsiTheme="majorHAnsi" w:cstheme="majorHAnsi"/>
          <w:lang w:val="fr-CH" w:eastAsia="fr-FR"/>
        </w:rPr>
        <w:t xml:space="preserve">) </w:t>
      </w:r>
    </w:p>
    <w:p w14:paraId="21F82261" w14:textId="6B8D2160" w:rsidR="00EF42FB" w:rsidRPr="008E3DC4" w:rsidRDefault="00EF42FB" w:rsidP="008E3DC4">
      <w:pPr>
        <w:pStyle w:val="ListParagraph"/>
        <w:widowControl/>
        <w:numPr>
          <w:ilvl w:val="0"/>
          <w:numId w:val="63"/>
        </w:numPr>
        <w:autoSpaceDE/>
        <w:autoSpaceDN/>
        <w:spacing w:line="240" w:lineRule="auto"/>
        <w:ind w:left="1710" w:right="1123" w:hanging="450"/>
        <w:contextualSpacing/>
        <w:jc w:val="both"/>
        <w:rPr>
          <w:rFonts w:asciiTheme="majorHAnsi" w:hAnsiTheme="majorHAnsi" w:cstheme="majorHAnsi"/>
          <w:lang w:val="fr-CH" w:eastAsia="fr-FR"/>
        </w:rPr>
      </w:pPr>
      <w:r w:rsidRPr="008E3DC4">
        <w:rPr>
          <w:rFonts w:asciiTheme="majorHAnsi" w:hAnsiTheme="majorHAnsi" w:cstheme="majorHAnsi"/>
          <w:b/>
          <w:bCs/>
          <w:lang w:val="fr-CH" w:eastAsia="fr-FR"/>
        </w:rPr>
        <w:t>Comment</w:t>
      </w:r>
      <w:r w:rsidR="00422C51" w:rsidRPr="008E3DC4">
        <w:rPr>
          <w:rFonts w:asciiTheme="majorHAnsi" w:hAnsiTheme="majorHAnsi" w:cstheme="majorHAnsi"/>
          <w:b/>
          <w:bCs/>
          <w:lang w:val="fr-CH" w:eastAsia="fr-FR"/>
        </w:rPr>
        <w:t xml:space="preserve"> </w:t>
      </w:r>
      <w:r w:rsidRPr="008E3DC4">
        <w:rPr>
          <w:rFonts w:asciiTheme="majorHAnsi" w:hAnsiTheme="majorHAnsi" w:cstheme="majorHAnsi"/>
          <w:lang w:val="fr-CH" w:eastAsia="fr-FR"/>
        </w:rPr>
        <w:t>(</w:t>
      </w:r>
      <w:r w:rsidRPr="008E3DC4">
        <w:rPr>
          <w:rFonts w:asciiTheme="majorHAnsi" w:hAnsiTheme="majorHAnsi" w:cstheme="majorHAnsi"/>
          <w:u w:val="single"/>
          <w:lang w:val="fr-CH" w:eastAsia="fr-FR"/>
        </w:rPr>
        <w:t>id</w:t>
      </w:r>
      <w:r w:rsidRPr="008E3DC4">
        <w:rPr>
          <w:rFonts w:asciiTheme="majorHAnsi" w:hAnsiTheme="majorHAnsi" w:cstheme="majorHAnsi"/>
          <w:lang w:val="fr-CH" w:eastAsia="fr-FR"/>
        </w:rPr>
        <w:t xml:space="preserve">, </w:t>
      </w:r>
      <w:proofErr w:type="spellStart"/>
      <w:r w:rsidR="000A2259" w:rsidRPr="008E3DC4">
        <w:rPr>
          <w:rFonts w:asciiTheme="majorHAnsi" w:hAnsiTheme="majorHAnsi" w:cstheme="majorHAnsi"/>
          <w:lang w:val="fr-CH" w:eastAsia="fr-FR"/>
        </w:rPr>
        <w:t>product_id</w:t>
      </w:r>
      <w:proofErr w:type="spellEnd"/>
      <w:r w:rsidR="000A2259" w:rsidRPr="008E3DC4">
        <w:rPr>
          <w:rFonts w:asciiTheme="majorHAnsi" w:hAnsiTheme="majorHAnsi" w:cstheme="majorHAnsi"/>
          <w:lang w:val="fr-CH" w:eastAsia="fr-FR"/>
        </w:rPr>
        <w:t xml:space="preserve">, </w:t>
      </w:r>
      <w:proofErr w:type="spellStart"/>
      <w:r w:rsidR="000A2259" w:rsidRPr="008E3DC4">
        <w:rPr>
          <w:rFonts w:asciiTheme="majorHAnsi" w:hAnsiTheme="majorHAnsi" w:cstheme="majorHAnsi"/>
          <w:lang w:val="fr-CH" w:eastAsia="fr-FR"/>
        </w:rPr>
        <w:t>user_id</w:t>
      </w:r>
      <w:proofErr w:type="spellEnd"/>
      <w:r w:rsidR="000A2259" w:rsidRPr="008E3DC4">
        <w:rPr>
          <w:rFonts w:asciiTheme="majorHAnsi" w:hAnsiTheme="majorHAnsi" w:cstheme="majorHAnsi"/>
          <w:lang w:val="fr-CH" w:eastAsia="fr-FR"/>
        </w:rPr>
        <w:t>, comment, rating</w:t>
      </w:r>
      <w:r w:rsidRPr="008E3DC4">
        <w:rPr>
          <w:rFonts w:asciiTheme="majorHAnsi" w:hAnsiTheme="majorHAnsi" w:cstheme="majorHAnsi"/>
          <w:lang w:val="fr-CH" w:eastAsia="fr-FR"/>
        </w:rPr>
        <w:t xml:space="preserve">, </w:t>
      </w:r>
      <w:proofErr w:type="spellStart"/>
      <w:r w:rsidRPr="008E3DC4">
        <w:rPr>
          <w:rFonts w:asciiTheme="majorHAnsi" w:hAnsiTheme="majorHAnsi" w:cstheme="majorHAnsi"/>
          <w:lang w:val="fr-CH" w:eastAsia="fr-FR"/>
        </w:rPr>
        <w:t>create_time</w:t>
      </w:r>
      <w:proofErr w:type="spellEnd"/>
      <w:r w:rsidRPr="008E3DC4">
        <w:rPr>
          <w:rFonts w:asciiTheme="majorHAnsi" w:hAnsiTheme="majorHAnsi" w:cstheme="majorHAnsi"/>
          <w:lang w:val="fr-CH" w:eastAsia="fr-FR"/>
        </w:rPr>
        <w:t xml:space="preserve">, </w:t>
      </w:r>
      <w:proofErr w:type="spellStart"/>
      <w:r w:rsidRPr="008E3DC4">
        <w:rPr>
          <w:rFonts w:asciiTheme="majorHAnsi" w:hAnsiTheme="majorHAnsi" w:cstheme="majorHAnsi"/>
          <w:lang w:val="fr-CH" w:eastAsia="fr-FR"/>
        </w:rPr>
        <w:t>update_time</w:t>
      </w:r>
      <w:proofErr w:type="spellEnd"/>
      <w:r w:rsidRPr="008E3DC4">
        <w:rPr>
          <w:rFonts w:asciiTheme="majorHAnsi" w:hAnsiTheme="majorHAnsi" w:cstheme="majorHAnsi"/>
          <w:lang w:val="fr-CH" w:eastAsia="fr-FR"/>
        </w:rPr>
        <w:t>)</w:t>
      </w:r>
    </w:p>
    <w:p w14:paraId="4067506A" w14:textId="173BC973" w:rsidR="00EF42FB" w:rsidRPr="008E3DC4" w:rsidRDefault="000A2259" w:rsidP="008E3DC4">
      <w:pPr>
        <w:pStyle w:val="ListParagraph"/>
        <w:widowControl/>
        <w:numPr>
          <w:ilvl w:val="0"/>
          <w:numId w:val="63"/>
        </w:numPr>
        <w:autoSpaceDE/>
        <w:autoSpaceDN/>
        <w:spacing w:line="240" w:lineRule="auto"/>
        <w:ind w:left="1710" w:right="1123" w:hanging="450"/>
        <w:contextualSpacing/>
        <w:jc w:val="both"/>
        <w:rPr>
          <w:rFonts w:asciiTheme="majorHAnsi" w:hAnsiTheme="majorHAnsi" w:cstheme="majorHAnsi"/>
          <w:lang w:val="fr-CH" w:eastAsia="fr-FR"/>
        </w:rPr>
      </w:pPr>
      <w:proofErr w:type="spellStart"/>
      <w:r w:rsidRPr="008E3DC4">
        <w:rPr>
          <w:rFonts w:asciiTheme="majorHAnsi" w:hAnsiTheme="majorHAnsi" w:cstheme="majorHAnsi"/>
          <w:b/>
          <w:bCs/>
          <w:lang w:val="fr-CH" w:eastAsia="fr-FR"/>
        </w:rPr>
        <w:t>CartItem</w:t>
      </w:r>
      <w:proofErr w:type="spellEnd"/>
      <w:r w:rsidR="00422C51" w:rsidRPr="008E3DC4">
        <w:rPr>
          <w:rFonts w:asciiTheme="majorHAnsi" w:hAnsiTheme="majorHAnsi" w:cstheme="majorHAnsi"/>
          <w:b/>
          <w:bCs/>
          <w:lang w:val="fr-CH" w:eastAsia="fr-FR"/>
        </w:rPr>
        <w:t xml:space="preserve"> </w:t>
      </w:r>
      <w:r w:rsidR="00EF42FB" w:rsidRPr="008E3DC4">
        <w:rPr>
          <w:rFonts w:asciiTheme="majorHAnsi" w:hAnsiTheme="majorHAnsi" w:cstheme="majorHAnsi"/>
          <w:lang w:val="fr-CH" w:eastAsia="fr-FR"/>
        </w:rPr>
        <w:t>(</w:t>
      </w:r>
      <w:r w:rsidR="00EF42FB" w:rsidRPr="008E3DC4">
        <w:rPr>
          <w:rFonts w:asciiTheme="majorHAnsi" w:hAnsiTheme="majorHAnsi" w:cstheme="majorHAnsi"/>
          <w:u w:val="single"/>
          <w:lang w:val="fr-CH" w:eastAsia="fr-FR"/>
        </w:rPr>
        <w:t>id,</w:t>
      </w:r>
      <w:r w:rsidR="00EF42FB" w:rsidRPr="008E3DC4">
        <w:rPr>
          <w:rFonts w:asciiTheme="majorHAnsi" w:hAnsiTheme="majorHAnsi" w:cstheme="majorHAnsi"/>
          <w:lang w:val="fr-CH" w:eastAsia="fr-FR"/>
        </w:rPr>
        <w:t xml:space="preserve"> </w:t>
      </w:r>
      <w:proofErr w:type="spellStart"/>
      <w:r w:rsidR="002A7A09" w:rsidRPr="008E3DC4">
        <w:rPr>
          <w:rFonts w:asciiTheme="majorHAnsi" w:hAnsiTheme="majorHAnsi" w:cstheme="majorHAnsi"/>
          <w:lang w:val="fr-CH" w:eastAsia="fr-FR"/>
        </w:rPr>
        <w:t>product_id</w:t>
      </w:r>
      <w:proofErr w:type="spellEnd"/>
      <w:r w:rsidR="002A7A09" w:rsidRPr="008E3DC4">
        <w:rPr>
          <w:rFonts w:asciiTheme="majorHAnsi" w:hAnsiTheme="majorHAnsi" w:cstheme="majorHAnsi"/>
          <w:lang w:val="fr-CH" w:eastAsia="fr-FR"/>
        </w:rPr>
        <w:t xml:space="preserve">, </w:t>
      </w:r>
      <w:proofErr w:type="spellStart"/>
      <w:r w:rsidR="002A7A09" w:rsidRPr="008E3DC4">
        <w:rPr>
          <w:rFonts w:asciiTheme="majorHAnsi" w:hAnsiTheme="majorHAnsi" w:cstheme="majorHAnsi"/>
          <w:lang w:val="fr-CH" w:eastAsia="fr-FR"/>
        </w:rPr>
        <w:t>user_id</w:t>
      </w:r>
      <w:proofErr w:type="spellEnd"/>
      <w:r w:rsidR="00EF42FB" w:rsidRPr="008E3DC4">
        <w:rPr>
          <w:rFonts w:asciiTheme="majorHAnsi" w:hAnsiTheme="majorHAnsi" w:cstheme="majorHAnsi"/>
          <w:lang w:val="fr-CH" w:eastAsia="fr-FR"/>
        </w:rPr>
        <w:t>,</w:t>
      </w:r>
      <w:r w:rsidR="002A7A09" w:rsidRPr="008E3DC4">
        <w:rPr>
          <w:rFonts w:asciiTheme="majorHAnsi" w:hAnsiTheme="majorHAnsi" w:cstheme="majorHAnsi"/>
          <w:lang w:val="fr-CH" w:eastAsia="fr-FR"/>
        </w:rPr>
        <w:t xml:space="preserve"> </w:t>
      </w:r>
      <w:proofErr w:type="spellStart"/>
      <w:r w:rsidR="002A7A09" w:rsidRPr="008E3DC4">
        <w:rPr>
          <w:rFonts w:asciiTheme="majorHAnsi" w:hAnsiTheme="majorHAnsi" w:cstheme="majorHAnsi"/>
          <w:lang w:val="fr-CH" w:eastAsia="fr-FR"/>
        </w:rPr>
        <w:t>quantity</w:t>
      </w:r>
      <w:proofErr w:type="spellEnd"/>
      <w:r w:rsidR="002A7A09" w:rsidRPr="008E3DC4">
        <w:rPr>
          <w:rFonts w:asciiTheme="majorHAnsi" w:hAnsiTheme="majorHAnsi" w:cstheme="majorHAnsi"/>
          <w:lang w:val="fr-CH" w:eastAsia="fr-FR"/>
        </w:rPr>
        <w:t>,</w:t>
      </w:r>
      <w:r w:rsidR="00EF42FB" w:rsidRPr="008E3DC4">
        <w:rPr>
          <w:rFonts w:asciiTheme="majorHAnsi" w:hAnsiTheme="majorHAnsi" w:cstheme="majorHAnsi"/>
          <w:lang w:val="fr-CH" w:eastAsia="fr-FR"/>
        </w:rPr>
        <w:t xml:space="preserve"> </w:t>
      </w:r>
      <w:proofErr w:type="spellStart"/>
      <w:r w:rsidR="00EF42FB" w:rsidRPr="008E3DC4">
        <w:rPr>
          <w:rFonts w:asciiTheme="majorHAnsi" w:hAnsiTheme="majorHAnsi" w:cstheme="majorHAnsi"/>
          <w:lang w:val="fr-CH" w:eastAsia="fr-FR"/>
        </w:rPr>
        <w:t>create_time</w:t>
      </w:r>
      <w:proofErr w:type="spellEnd"/>
      <w:r w:rsidR="00EF42FB" w:rsidRPr="008E3DC4">
        <w:rPr>
          <w:rFonts w:asciiTheme="majorHAnsi" w:hAnsiTheme="majorHAnsi" w:cstheme="majorHAnsi"/>
          <w:lang w:val="fr-CH" w:eastAsia="fr-FR"/>
        </w:rPr>
        <w:t xml:space="preserve">, </w:t>
      </w:r>
      <w:proofErr w:type="spellStart"/>
      <w:r w:rsidR="00EF42FB" w:rsidRPr="008E3DC4">
        <w:rPr>
          <w:rFonts w:asciiTheme="majorHAnsi" w:hAnsiTheme="majorHAnsi" w:cstheme="majorHAnsi"/>
          <w:lang w:val="fr-CH" w:eastAsia="fr-FR"/>
        </w:rPr>
        <w:t>update_time</w:t>
      </w:r>
      <w:proofErr w:type="spellEnd"/>
      <w:r w:rsidR="00EF42FB" w:rsidRPr="008E3DC4">
        <w:rPr>
          <w:rFonts w:asciiTheme="majorHAnsi" w:hAnsiTheme="majorHAnsi" w:cstheme="majorHAnsi"/>
          <w:lang w:val="fr-CH" w:eastAsia="fr-FR"/>
        </w:rPr>
        <w:t>)</w:t>
      </w:r>
    </w:p>
    <w:p w14:paraId="349DE0B0" w14:textId="6BABF320" w:rsidR="00EF42FB" w:rsidRPr="008E3DC4" w:rsidRDefault="00E0647F" w:rsidP="008E3DC4">
      <w:pPr>
        <w:pStyle w:val="ListParagraph"/>
        <w:widowControl/>
        <w:numPr>
          <w:ilvl w:val="0"/>
          <w:numId w:val="63"/>
        </w:numPr>
        <w:autoSpaceDE/>
        <w:autoSpaceDN/>
        <w:spacing w:line="240" w:lineRule="auto"/>
        <w:ind w:left="1710" w:right="1123" w:hanging="450"/>
        <w:contextualSpacing/>
        <w:jc w:val="both"/>
        <w:rPr>
          <w:rFonts w:asciiTheme="majorHAnsi" w:hAnsiTheme="majorHAnsi" w:cstheme="majorHAnsi"/>
          <w:lang w:val="fr-CH" w:eastAsia="fr-FR"/>
        </w:rPr>
      </w:pPr>
      <w:proofErr w:type="spellStart"/>
      <w:r w:rsidRPr="008E3DC4">
        <w:rPr>
          <w:rFonts w:asciiTheme="majorHAnsi" w:hAnsiTheme="majorHAnsi" w:cstheme="majorHAnsi"/>
          <w:b/>
          <w:bCs/>
          <w:lang w:val="fr-CH" w:eastAsia="fr-FR"/>
        </w:rPr>
        <w:t>ProductImage</w:t>
      </w:r>
      <w:proofErr w:type="spellEnd"/>
      <w:r w:rsidR="00422C51" w:rsidRPr="008E3DC4">
        <w:rPr>
          <w:rFonts w:asciiTheme="majorHAnsi" w:hAnsiTheme="majorHAnsi" w:cstheme="majorHAnsi"/>
          <w:b/>
          <w:bCs/>
          <w:lang w:val="fr-CH" w:eastAsia="fr-FR"/>
        </w:rPr>
        <w:t xml:space="preserve"> </w:t>
      </w:r>
      <w:r w:rsidR="00EF42FB" w:rsidRPr="008E3DC4">
        <w:rPr>
          <w:rFonts w:asciiTheme="majorHAnsi" w:hAnsiTheme="majorHAnsi" w:cstheme="majorHAnsi"/>
          <w:lang w:val="fr-CH" w:eastAsia="fr-FR"/>
        </w:rPr>
        <w:t>(</w:t>
      </w:r>
      <w:r w:rsidR="00EF42FB" w:rsidRPr="008E3DC4">
        <w:rPr>
          <w:rFonts w:asciiTheme="majorHAnsi" w:hAnsiTheme="majorHAnsi" w:cstheme="majorHAnsi"/>
          <w:u w:val="single"/>
          <w:lang w:val="fr-CH" w:eastAsia="fr-FR"/>
        </w:rPr>
        <w:t>id</w:t>
      </w:r>
      <w:r w:rsidR="00EF42FB" w:rsidRPr="008E3DC4">
        <w:rPr>
          <w:rFonts w:asciiTheme="majorHAnsi" w:hAnsiTheme="majorHAnsi" w:cstheme="majorHAnsi"/>
          <w:lang w:val="fr-CH" w:eastAsia="fr-FR"/>
        </w:rPr>
        <w:t xml:space="preserve">, </w:t>
      </w:r>
      <w:proofErr w:type="spellStart"/>
      <w:r w:rsidRPr="008E3DC4">
        <w:rPr>
          <w:rFonts w:asciiTheme="majorHAnsi" w:hAnsiTheme="majorHAnsi" w:cstheme="majorHAnsi"/>
          <w:lang w:val="fr-CH" w:eastAsia="fr-FR"/>
        </w:rPr>
        <w:t>product_id</w:t>
      </w:r>
      <w:proofErr w:type="spellEnd"/>
      <w:r w:rsidRPr="008E3DC4">
        <w:rPr>
          <w:rFonts w:asciiTheme="majorHAnsi" w:hAnsiTheme="majorHAnsi" w:cstheme="majorHAnsi"/>
          <w:lang w:val="fr-CH" w:eastAsia="fr-FR"/>
        </w:rPr>
        <w:t xml:space="preserve">, </w:t>
      </w:r>
      <w:proofErr w:type="spellStart"/>
      <w:r w:rsidRPr="008E3DC4">
        <w:rPr>
          <w:rFonts w:asciiTheme="majorHAnsi" w:hAnsiTheme="majorHAnsi" w:cstheme="majorHAnsi"/>
          <w:lang w:val="fr-CH" w:eastAsia="fr-FR"/>
        </w:rPr>
        <w:t>image_path</w:t>
      </w:r>
      <w:proofErr w:type="spellEnd"/>
      <w:r w:rsidR="00EF42FB" w:rsidRPr="008E3DC4">
        <w:rPr>
          <w:rFonts w:asciiTheme="majorHAnsi" w:hAnsiTheme="majorHAnsi" w:cstheme="majorHAnsi"/>
          <w:lang w:val="fr-CH" w:eastAsia="fr-FR"/>
        </w:rPr>
        <w:t xml:space="preserve">, </w:t>
      </w:r>
      <w:proofErr w:type="spellStart"/>
      <w:r w:rsidR="00EF42FB" w:rsidRPr="008E3DC4">
        <w:rPr>
          <w:rFonts w:asciiTheme="majorHAnsi" w:hAnsiTheme="majorHAnsi" w:cstheme="majorHAnsi"/>
          <w:lang w:val="fr-CH" w:eastAsia="fr-FR"/>
        </w:rPr>
        <w:t>create_time</w:t>
      </w:r>
      <w:proofErr w:type="spellEnd"/>
      <w:r w:rsidR="00EF42FB" w:rsidRPr="008E3DC4">
        <w:rPr>
          <w:rFonts w:asciiTheme="majorHAnsi" w:hAnsiTheme="majorHAnsi" w:cstheme="majorHAnsi"/>
          <w:lang w:val="fr-CH" w:eastAsia="fr-FR"/>
        </w:rPr>
        <w:t xml:space="preserve">, </w:t>
      </w:r>
      <w:proofErr w:type="spellStart"/>
      <w:r w:rsidR="00EF42FB" w:rsidRPr="008E3DC4">
        <w:rPr>
          <w:rFonts w:asciiTheme="majorHAnsi" w:hAnsiTheme="majorHAnsi" w:cstheme="majorHAnsi"/>
          <w:lang w:val="fr-CH" w:eastAsia="fr-FR"/>
        </w:rPr>
        <w:t>update_time</w:t>
      </w:r>
      <w:proofErr w:type="spellEnd"/>
      <w:r w:rsidR="00EF42FB" w:rsidRPr="008E3DC4">
        <w:rPr>
          <w:rFonts w:asciiTheme="majorHAnsi" w:hAnsiTheme="majorHAnsi" w:cstheme="majorHAnsi"/>
          <w:lang w:val="fr-CH" w:eastAsia="fr-FR"/>
        </w:rPr>
        <w:t>)</w:t>
      </w:r>
    </w:p>
    <w:p w14:paraId="1FA8E6D0" w14:textId="3E9B153A" w:rsidR="00E0647F" w:rsidRPr="008E3DC4" w:rsidRDefault="004924B2" w:rsidP="008E3DC4">
      <w:pPr>
        <w:pStyle w:val="ListParagraph"/>
        <w:widowControl/>
        <w:numPr>
          <w:ilvl w:val="0"/>
          <w:numId w:val="63"/>
        </w:numPr>
        <w:autoSpaceDE/>
        <w:autoSpaceDN/>
        <w:spacing w:line="240" w:lineRule="auto"/>
        <w:ind w:left="1710" w:right="1123" w:hanging="450"/>
        <w:contextualSpacing/>
        <w:jc w:val="both"/>
        <w:rPr>
          <w:rFonts w:asciiTheme="majorHAnsi" w:hAnsiTheme="majorHAnsi" w:cstheme="majorHAnsi"/>
          <w:lang w:val="fr-CH" w:eastAsia="fr-FR"/>
        </w:rPr>
      </w:pPr>
      <w:proofErr w:type="spellStart"/>
      <w:r w:rsidRPr="008E3DC4">
        <w:rPr>
          <w:rFonts w:asciiTheme="majorHAnsi" w:hAnsiTheme="majorHAnsi" w:cstheme="majorHAnsi"/>
          <w:b/>
          <w:bCs/>
          <w:lang w:val="fr-CH" w:eastAsia="fr-FR"/>
        </w:rPr>
        <w:t>CommentImage</w:t>
      </w:r>
      <w:proofErr w:type="spellEnd"/>
      <w:r w:rsidR="00422C51" w:rsidRPr="008E3DC4">
        <w:rPr>
          <w:rFonts w:asciiTheme="majorHAnsi" w:hAnsiTheme="majorHAnsi" w:cstheme="majorHAnsi"/>
          <w:b/>
          <w:bCs/>
          <w:lang w:val="fr-CH" w:eastAsia="fr-FR"/>
        </w:rPr>
        <w:t xml:space="preserve"> </w:t>
      </w:r>
      <w:r w:rsidR="00E0647F" w:rsidRPr="008E3DC4">
        <w:rPr>
          <w:rFonts w:asciiTheme="majorHAnsi" w:hAnsiTheme="majorHAnsi" w:cstheme="majorHAnsi"/>
          <w:lang w:val="fr-CH" w:eastAsia="fr-FR"/>
        </w:rPr>
        <w:t>(</w:t>
      </w:r>
      <w:r w:rsidRPr="008E3DC4">
        <w:rPr>
          <w:rFonts w:asciiTheme="majorHAnsi" w:hAnsiTheme="majorHAnsi" w:cstheme="majorHAnsi"/>
          <w:u w:val="single"/>
          <w:lang w:val="fr-CH" w:eastAsia="fr-FR"/>
        </w:rPr>
        <w:t>id,</w:t>
      </w:r>
      <w:r w:rsidRPr="008E3DC4">
        <w:rPr>
          <w:rFonts w:asciiTheme="majorHAnsi" w:hAnsiTheme="majorHAnsi" w:cstheme="majorHAnsi"/>
          <w:lang w:val="fr-CH" w:eastAsia="fr-FR"/>
        </w:rPr>
        <w:t xml:space="preserve"> </w:t>
      </w:r>
      <w:proofErr w:type="spellStart"/>
      <w:r w:rsidRPr="008E3DC4">
        <w:rPr>
          <w:rFonts w:asciiTheme="majorHAnsi" w:hAnsiTheme="majorHAnsi" w:cstheme="majorHAnsi"/>
          <w:lang w:val="fr-CH" w:eastAsia="fr-FR"/>
        </w:rPr>
        <w:t>comment_id</w:t>
      </w:r>
      <w:proofErr w:type="spellEnd"/>
      <w:r w:rsidRPr="008E3DC4">
        <w:rPr>
          <w:rFonts w:asciiTheme="majorHAnsi" w:hAnsiTheme="majorHAnsi" w:cstheme="majorHAnsi"/>
          <w:lang w:val="fr-CH" w:eastAsia="fr-FR"/>
        </w:rPr>
        <w:t xml:space="preserve">, </w:t>
      </w:r>
      <w:proofErr w:type="spellStart"/>
      <w:r w:rsidRPr="008E3DC4">
        <w:rPr>
          <w:rFonts w:asciiTheme="majorHAnsi" w:hAnsiTheme="majorHAnsi" w:cstheme="majorHAnsi"/>
          <w:lang w:val="fr-CH" w:eastAsia="fr-FR"/>
        </w:rPr>
        <w:t>image_path</w:t>
      </w:r>
      <w:proofErr w:type="spellEnd"/>
      <w:r w:rsidR="00E0647F" w:rsidRPr="008E3DC4">
        <w:rPr>
          <w:rFonts w:asciiTheme="majorHAnsi" w:hAnsiTheme="majorHAnsi" w:cstheme="majorHAnsi"/>
          <w:lang w:val="fr-CH" w:eastAsia="fr-FR"/>
        </w:rPr>
        <w:t xml:space="preserve">, </w:t>
      </w:r>
      <w:proofErr w:type="spellStart"/>
      <w:r w:rsidR="00E0647F" w:rsidRPr="008E3DC4">
        <w:rPr>
          <w:rFonts w:asciiTheme="majorHAnsi" w:hAnsiTheme="majorHAnsi" w:cstheme="majorHAnsi"/>
          <w:lang w:val="fr-CH" w:eastAsia="fr-FR"/>
        </w:rPr>
        <w:t>create_time</w:t>
      </w:r>
      <w:proofErr w:type="spellEnd"/>
      <w:r w:rsidR="00E0647F" w:rsidRPr="008E3DC4">
        <w:rPr>
          <w:rFonts w:asciiTheme="majorHAnsi" w:hAnsiTheme="majorHAnsi" w:cstheme="majorHAnsi"/>
          <w:lang w:val="fr-CH" w:eastAsia="fr-FR"/>
        </w:rPr>
        <w:t xml:space="preserve">, </w:t>
      </w:r>
      <w:proofErr w:type="spellStart"/>
      <w:r w:rsidR="00E0647F" w:rsidRPr="008E3DC4">
        <w:rPr>
          <w:rFonts w:asciiTheme="majorHAnsi" w:hAnsiTheme="majorHAnsi" w:cstheme="majorHAnsi"/>
          <w:lang w:val="fr-CH" w:eastAsia="fr-FR"/>
        </w:rPr>
        <w:t>update_time</w:t>
      </w:r>
      <w:proofErr w:type="spellEnd"/>
      <w:r w:rsidR="00E0647F" w:rsidRPr="008E3DC4">
        <w:rPr>
          <w:rFonts w:asciiTheme="majorHAnsi" w:hAnsiTheme="majorHAnsi" w:cstheme="majorHAnsi"/>
          <w:lang w:val="fr-CH" w:eastAsia="fr-FR"/>
        </w:rPr>
        <w:t>)</w:t>
      </w:r>
    </w:p>
    <w:p w14:paraId="6E05FEC8" w14:textId="5E8A1C9F" w:rsidR="00E0647F" w:rsidRPr="008E3DC4" w:rsidRDefault="000C5D4C" w:rsidP="008E3DC4">
      <w:pPr>
        <w:pStyle w:val="ListParagraph"/>
        <w:widowControl/>
        <w:numPr>
          <w:ilvl w:val="0"/>
          <w:numId w:val="63"/>
        </w:numPr>
        <w:autoSpaceDE/>
        <w:autoSpaceDN/>
        <w:spacing w:line="240" w:lineRule="auto"/>
        <w:ind w:left="1710" w:right="1123" w:hanging="450"/>
        <w:contextualSpacing/>
        <w:jc w:val="both"/>
        <w:rPr>
          <w:rFonts w:asciiTheme="majorHAnsi" w:hAnsiTheme="majorHAnsi" w:cstheme="majorHAnsi"/>
          <w:lang w:val="fr-CH" w:eastAsia="fr-FR"/>
        </w:rPr>
      </w:pPr>
      <w:proofErr w:type="spellStart"/>
      <w:r w:rsidRPr="008E3DC4">
        <w:rPr>
          <w:rFonts w:asciiTheme="majorHAnsi" w:hAnsiTheme="majorHAnsi" w:cstheme="majorHAnsi"/>
          <w:b/>
          <w:bCs/>
          <w:lang w:val="fr-CH" w:eastAsia="fr-FR"/>
        </w:rPr>
        <w:t>Category</w:t>
      </w:r>
      <w:proofErr w:type="spellEnd"/>
      <w:r w:rsidR="00422C51" w:rsidRPr="008E3DC4">
        <w:rPr>
          <w:rFonts w:asciiTheme="majorHAnsi" w:hAnsiTheme="majorHAnsi" w:cstheme="majorHAnsi"/>
          <w:b/>
          <w:bCs/>
          <w:lang w:val="fr-CH" w:eastAsia="fr-FR"/>
        </w:rPr>
        <w:t xml:space="preserve"> </w:t>
      </w:r>
      <w:r w:rsidR="00E0647F" w:rsidRPr="008E3DC4">
        <w:rPr>
          <w:rFonts w:asciiTheme="majorHAnsi" w:hAnsiTheme="majorHAnsi" w:cstheme="majorHAnsi"/>
          <w:lang w:val="fr-CH" w:eastAsia="fr-FR"/>
        </w:rPr>
        <w:t>(</w:t>
      </w:r>
      <w:r w:rsidR="00E0647F" w:rsidRPr="008E3DC4">
        <w:rPr>
          <w:rFonts w:asciiTheme="majorHAnsi" w:hAnsiTheme="majorHAnsi" w:cstheme="majorHAnsi"/>
          <w:u w:val="single"/>
          <w:lang w:val="fr-CH" w:eastAsia="fr-FR"/>
        </w:rPr>
        <w:t>id,</w:t>
      </w:r>
      <w:r w:rsidR="00E0647F" w:rsidRPr="008E3DC4">
        <w:rPr>
          <w:rFonts w:asciiTheme="majorHAnsi" w:hAnsiTheme="majorHAnsi" w:cstheme="majorHAnsi"/>
          <w:lang w:val="fr-CH" w:eastAsia="fr-FR"/>
        </w:rPr>
        <w:t xml:space="preserve"> </w:t>
      </w:r>
      <w:proofErr w:type="spellStart"/>
      <w:r w:rsidR="00E0647F" w:rsidRPr="008E3DC4">
        <w:rPr>
          <w:rFonts w:asciiTheme="majorHAnsi" w:hAnsiTheme="majorHAnsi" w:cstheme="majorHAnsi"/>
          <w:lang w:val="fr-CH" w:eastAsia="fr-FR"/>
        </w:rPr>
        <w:t>name</w:t>
      </w:r>
      <w:proofErr w:type="spellEnd"/>
      <w:r w:rsidR="00E0647F" w:rsidRPr="008E3DC4">
        <w:rPr>
          <w:rFonts w:asciiTheme="majorHAnsi" w:hAnsiTheme="majorHAnsi" w:cstheme="majorHAnsi"/>
          <w:lang w:val="fr-CH" w:eastAsia="fr-FR"/>
        </w:rPr>
        <w:t xml:space="preserve">, </w:t>
      </w:r>
      <w:r w:rsidR="00784D56" w:rsidRPr="008E3DC4">
        <w:rPr>
          <w:rFonts w:asciiTheme="majorHAnsi" w:hAnsiTheme="majorHAnsi" w:cstheme="majorHAnsi"/>
          <w:lang w:val="fr-CH" w:eastAsia="fr-FR"/>
        </w:rPr>
        <w:t xml:space="preserve">discount, image, </w:t>
      </w:r>
      <w:proofErr w:type="spellStart"/>
      <w:r w:rsidR="00E0647F" w:rsidRPr="008E3DC4">
        <w:rPr>
          <w:rFonts w:asciiTheme="majorHAnsi" w:hAnsiTheme="majorHAnsi" w:cstheme="majorHAnsi"/>
          <w:lang w:val="fr-CH" w:eastAsia="fr-FR"/>
        </w:rPr>
        <w:t>create_time</w:t>
      </w:r>
      <w:proofErr w:type="spellEnd"/>
      <w:r w:rsidR="00E0647F" w:rsidRPr="008E3DC4">
        <w:rPr>
          <w:rFonts w:asciiTheme="majorHAnsi" w:hAnsiTheme="majorHAnsi" w:cstheme="majorHAnsi"/>
          <w:lang w:val="fr-CH" w:eastAsia="fr-FR"/>
        </w:rPr>
        <w:t xml:space="preserve">, </w:t>
      </w:r>
      <w:proofErr w:type="spellStart"/>
      <w:r w:rsidR="00E0647F" w:rsidRPr="008E3DC4">
        <w:rPr>
          <w:rFonts w:asciiTheme="majorHAnsi" w:hAnsiTheme="majorHAnsi" w:cstheme="majorHAnsi"/>
          <w:lang w:val="fr-CH" w:eastAsia="fr-FR"/>
        </w:rPr>
        <w:t>update_time</w:t>
      </w:r>
      <w:proofErr w:type="spellEnd"/>
      <w:r w:rsidR="00E0647F" w:rsidRPr="008E3DC4">
        <w:rPr>
          <w:rFonts w:asciiTheme="majorHAnsi" w:hAnsiTheme="majorHAnsi" w:cstheme="majorHAnsi"/>
          <w:lang w:val="fr-CH" w:eastAsia="fr-FR"/>
        </w:rPr>
        <w:t>)</w:t>
      </w:r>
    </w:p>
    <w:p w14:paraId="3A4C1BE5" w14:textId="7378F5B2" w:rsidR="00031EFD" w:rsidRPr="008E3DC4" w:rsidRDefault="00784D56" w:rsidP="008E3DC4">
      <w:pPr>
        <w:pStyle w:val="ListParagraph"/>
        <w:widowControl/>
        <w:numPr>
          <w:ilvl w:val="0"/>
          <w:numId w:val="63"/>
        </w:numPr>
        <w:autoSpaceDE/>
        <w:autoSpaceDN/>
        <w:spacing w:line="240" w:lineRule="auto"/>
        <w:ind w:left="1710" w:right="1123" w:hanging="450"/>
        <w:contextualSpacing/>
        <w:jc w:val="both"/>
        <w:rPr>
          <w:rFonts w:asciiTheme="majorHAnsi" w:hAnsiTheme="majorHAnsi" w:cstheme="majorHAnsi"/>
          <w:lang w:val="fr-CH" w:eastAsia="fr-FR"/>
        </w:rPr>
      </w:pPr>
      <w:r w:rsidRPr="008E3DC4">
        <w:rPr>
          <w:rFonts w:asciiTheme="majorHAnsi" w:hAnsiTheme="majorHAnsi" w:cstheme="majorHAnsi"/>
          <w:b/>
          <w:bCs/>
          <w:lang w:val="fr-CH" w:eastAsia="fr-FR"/>
        </w:rPr>
        <w:t>Discount</w:t>
      </w:r>
      <w:r w:rsidR="00422C51" w:rsidRPr="008E3DC4">
        <w:rPr>
          <w:rFonts w:asciiTheme="majorHAnsi" w:hAnsiTheme="majorHAnsi" w:cstheme="majorHAnsi"/>
          <w:b/>
          <w:bCs/>
          <w:lang w:val="fr-CH" w:eastAsia="fr-FR"/>
        </w:rPr>
        <w:t xml:space="preserve"> </w:t>
      </w:r>
      <w:r w:rsidR="000C5D4C" w:rsidRPr="008E3DC4">
        <w:rPr>
          <w:rFonts w:asciiTheme="majorHAnsi" w:hAnsiTheme="majorHAnsi" w:cstheme="majorHAnsi"/>
          <w:u w:val="single"/>
          <w:lang w:val="fr-CH" w:eastAsia="fr-FR"/>
        </w:rPr>
        <w:t>(id</w:t>
      </w:r>
      <w:r w:rsidR="000C5D4C" w:rsidRPr="008E3DC4">
        <w:rPr>
          <w:rFonts w:asciiTheme="majorHAnsi" w:hAnsiTheme="majorHAnsi" w:cstheme="majorHAnsi"/>
          <w:lang w:val="fr-CH" w:eastAsia="fr-FR"/>
        </w:rPr>
        <w:t xml:space="preserve">, </w:t>
      </w:r>
      <w:proofErr w:type="spellStart"/>
      <w:r w:rsidR="00FB09CC" w:rsidRPr="008E3DC4">
        <w:rPr>
          <w:rFonts w:asciiTheme="majorHAnsi" w:hAnsiTheme="majorHAnsi" w:cstheme="majorHAnsi"/>
          <w:lang w:val="fr-CH" w:eastAsia="fr-FR"/>
        </w:rPr>
        <w:t>category_id</w:t>
      </w:r>
      <w:proofErr w:type="spellEnd"/>
      <w:r w:rsidR="00FB09CC" w:rsidRPr="008E3DC4">
        <w:rPr>
          <w:rFonts w:asciiTheme="majorHAnsi" w:hAnsiTheme="majorHAnsi" w:cstheme="majorHAnsi"/>
          <w:lang w:val="fr-CH" w:eastAsia="fr-FR"/>
        </w:rPr>
        <w:t xml:space="preserve">, voucher, discount, </w:t>
      </w:r>
      <w:proofErr w:type="spellStart"/>
      <w:r w:rsidR="00FB09CC" w:rsidRPr="008E3DC4">
        <w:rPr>
          <w:rFonts w:asciiTheme="majorHAnsi" w:hAnsiTheme="majorHAnsi" w:cstheme="majorHAnsi"/>
          <w:lang w:val="fr-CH" w:eastAsia="fr-FR"/>
        </w:rPr>
        <w:t>membership</w:t>
      </w:r>
      <w:proofErr w:type="spellEnd"/>
      <w:r w:rsidR="00FB09CC" w:rsidRPr="008E3DC4">
        <w:rPr>
          <w:rFonts w:asciiTheme="majorHAnsi" w:hAnsiTheme="majorHAnsi" w:cstheme="majorHAnsi"/>
          <w:lang w:val="fr-CH" w:eastAsia="fr-FR"/>
        </w:rPr>
        <w:t xml:space="preserve">, </w:t>
      </w:r>
      <w:proofErr w:type="spellStart"/>
      <w:r w:rsidR="00FB09CC" w:rsidRPr="008E3DC4">
        <w:rPr>
          <w:rFonts w:asciiTheme="majorHAnsi" w:hAnsiTheme="majorHAnsi" w:cstheme="majorHAnsi"/>
          <w:lang w:val="fr-CH" w:eastAsia="fr-FR"/>
        </w:rPr>
        <w:t>end</w:t>
      </w:r>
      <w:r w:rsidR="00190364" w:rsidRPr="008E3DC4">
        <w:rPr>
          <w:rFonts w:asciiTheme="majorHAnsi" w:hAnsiTheme="majorHAnsi" w:cstheme="majorHAnsi"/>
          <w:lang w:val="fr-CH" w:eastAsia="fr-FR"/>
        </w:rPr>
        <w:t>_t</w:t>
      </w:r>
      <w:r w:rsidR="00FB09CC" w:rsidRPr="008E3DC4">
        <w:rPr>
          <w:rFonts w:asciiTheme="majorHAnsi" w:hAnsiTheme="majorHAnsi" w:cstheme="majorHAnsi"/>
          <w:lang w:val="fr-CH" w:eastAsia="fr-FR"/>
        </w:rPr>
        <w:t>ime</w:t>
      </w:r>
      <w:proofErr w:type="spellEnd"/>
      <w:r w:rsidR="000C5D4C" w:rsidRPr="008E3DC4">
        <w:rPr>
          <w:rFonts w:asciiTheme="majorHAnsi" w:hAnsiTheme="majorHAnsi" w:cstheme="majorHAnsi"/>
          <w:lang w:val="fr-CH" w:eastAsia="fr-FR"/>
        </w:rPr>
        <w:t xml:space="preserve">, </w:t>
      </w:r>
      <w:proofErr w:type="spellStart"/>
      <w:r w:rsidR="000C5D4C" w:rsidRPr="008E3DC4">
        <w:rPr>
          <w:rFonts w:asciiTheme="majorHAnsi" w:hAnsiTheme="majorHAnsi" w:cstheme="majorHAnsi"/>
          <w:lang w:val="fr-CH" w:eastAsia="fr-FR"/>
        </w:rPr>
        <w:t>create_time</w:t>
      </w:r>
      <w:proofErr w:type="spellEnd"/>
      <w:r w:rsidR="000C5D4C" w:rsidRPr="008E3DC4">
        <w:rPr>
          <w:rFonts w:asciiTheme="majorHAnsi" w:hAnsiTheme="majorHAnsi" w:cstheme="majorHAnsi"/>
          <w:lang w:val="fr-CH" w:eastAsia="fr-FR"/>
        </w:rPr>
        <w:t xml:space="preserve">, </w:t>
      </w:r>
      <w:proofErr w:type="spellStart"/>
      <w:r w:rsidR="000C5D4C" w:rsidRPr="008E3DC4">
        <w:rPr>
          <w:rFonts w:asciiTheme="majorHAnsi" w:hAnsiTheme="majorHAnsi" w:cstheme="majorHAnsi"/>
          <w:lang w:val="fr-CH" w:eastAsia="fr-FR"/>
        </w:rPr>
        <w:t>update_time</w:t>
      </w:r>
      <w:proofErr w:type="spellEnd"/>
      <w:r w:rsidR="000F08EC" w:rsidRPr="008E3DC4">
        <w:rPr>
          <w:rFonts w:asciiTheme="majorHAnsi" w:hAnsiTheme="majorHAnsi" w:cstheme="majorHAnsi"/>
          <w:lang w:val="fr-CH" w:eastAsia="fr-FR"/>
        </w:rPr>
        <w:t>)</w:t>
      </w:r>
    </w:p>
    <w:p w14:paraId="166908F7" w14:textId="688178C9" w:rsidR="0061054B" w:rsidRPr="00D5653B" w:rsidRDefault="0061054B" w:rsidP="00CD3F94">
      <w:pPr>
        <w:pStyle w:val="ListParagraph"/>
        <w:widowControl/>
        <w:autoSpaceDE/>
        <w:autoSpaceDN/>
        <w:spacing w:line="240" w:lineRule="auto"/>
        <w:ind w:left="1411" w:right="1123" w:firstLine="0"/>
        <w:contextualSpacing/>
        <w:jc w:val="both"/>
        <w:rPr>
          <w:rFonts w:asciiTheme="majorHAnsi" w:hAnsiTheme="majorHAnsi" w:cstheme="majorHAnsi"/>
          <w:color w:val="FF0000"/>
          <w:lang w:val="fr-CH" w:eastAsia="fr-FR"/>
        </w:rPr>
      </w:pPr>
    </w:p>
    <w:p w14:paraId="298BC904" w14:textId="7F2AF98E" w:rsidR="00B75AE9" w:rsidRPr="00D5653B" w:rsidRDefault="00B75AE9" w:rsidP="000011EE">
      <w:pPr>
        <w:pStyle w:val="Heading3"/>
      </w:pPr>
      <w:bookmarkStart w:id="338" w:name="_Toc106804486"/>
      <w:bookmarkStart w:id="339" w:name="_Toc86620513"/>
      <w:bookmarkStart w:id="340" w:name="_Toc106811979"/>
      <w:bookmarkStart w:id="341" w:name="_Toc106818784"/>
      <w:r>
        <w:rPr>
          <w:lang w:val="en-US"/>
        </w:rPr>
        <w:t xml:space="preserve">Chi </w:t>
      </w:r>
      <w:proofErr w:type="spellStart"/>
      <w:r>
        <w:rPr>
          <w:lang w:val="en-US"/>
        </w:rPr>
        <w:t>tiết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dữ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liệu</w:t>
      </w:r>
      <w:bookmarkEnd w:id="338"/>
      <w:bookmarkEnd w:id="340"/>
      <w:bookmarkEnd w:id="341"/>
      <w:proofErr w:type="spellEnd"/>
    </w:p>
    <w:p w14:paraId="236388E3" w14:textId="7D851D61" w:rsidR="007C233E" w:rsidRPr="00D5653B" w:rsidRDefault="007C233E" w:rsidP="0030117C">
      <w:pPr>
        <w:pStyle w:val="Heading4"/>
        <w:rPr>
          <w:rFonts w:cstheme="majorHAnsi"/>
          <w:lang w:val="fr-CH" w:eastAsia="fr-FR"/>
        </w:rPr>
      </w:pPr>
      <w:proofErr w:type="spellStart"/>
      <w:r w:rsidRPr="00D5653B">
        <w:rPr>
          <w:rFonts w:cstheme="majorHAnsi"/>
          <w:lang w:val="fr-CH" w:eastAsia="fr-FR"/>
        </w:rPr>
        <w:t>Bảng</w:t>
      </w:r>
      <w:proofErr w:type="spellEnd"/>
      <w:r w:rsidRPr="00D5653B">
        <w:rPr>
          <w:rFonts w:cstheme="majorHAnsi"/>
          <w:lang w:val="fr-CH" w:eastAsia="fr-FR"/>
        </w:rPr>
        <w:t xml:space="preserve"> </w:t>
      </w:r>
      <w:bookmarkEnd w:id="339"/>
      <w:r w:rsidR="009A4F4D" w:rsidRPr="00D5653B">
        <w:rPr>
          <w:rFonts w:cstheme="majorHAnsi"/>
          <w:lang w:val="fr-CH" w:eastAsia="fr-FR"/>
        </w:rPr>
        <w:t>User</w:t>
      </w:r>
    </w:p>
    <w:p w14:paraId="5982A21A" w14:textId="0276AA20" w:rsidR="005830C5" w:rsidRPr="00D5653B" w:rsidRDefault="005830C5" w:rsidP="005A7046">
      <w:pPr>
        <w:widowControl/>
        <w:tabs>
          <w:tab w:val="left" w:pos="2160"/>
        </w:tabs>
        <w:autoSpaceDE/>
        <w:autoSpaceDN/>
        <w:spacing w:line="240" w:lineRule="auto"/>
        <w:ind w:right="1200" w:firstLine="270"/>
        <w:contextualSpacing/>
        <w:jc w:val="both"/>
        <w:rPr>
          <w:rFonts w:asciiTheme="majorHAnsi" w:hAnsiTheme="majorHAnsi" w:cstheme="majorHAnsi"/>
          <w:lang w:val="fr-CH" w:eastAsia="fr-FR"/>
        </w:rPr>
      </w:pPr>
      <w:r w:rsidRPr="00D5653B">
        <w:rPr>
          <w:rFonts w:asciiTheme="majorHAnsi" w:hAnsiTheme="majorHAnsi" w:cstheme="majorHAnsi"/>
          <w:b/>
          <w:bCs/>
          <w:lang w:val="fr-CH" w:eastAsia="fr-FR"/>
        </w:rPr>
        <w:t>User</w:t>
      </w:r>
      <w:r w:rsidR="00422C51">
        <w:rPr>
          <w:rFonts w:asciiTheme="majorHAnsi" w:hAnsiTheme="majorHAnsi" w:cstheme="majorHAnsi"/>
          <w:b/>
          <w:bCs/>
          <w:lang w:val="fr-CH" w:eastAsia="fr-FR"/>
        </w:rPr>
        <w:t xml:space="preserve"> </w:t>
      </w:r>
      <w:r w:rsidRPr="00D5653B">
        <w:rPr>
          <w:rFonts w:asciiTheme="majorHAnsi" w:hAnsiTheme="majorHAnsi" w:cstheme="majorHAnsi"/>
          <w:lang w:val="fr-CH" w:eastAsia="fr-FR"/>
        </w:rPr>
        <w:t>(</w:t>
      </w:r>
      <w:r w:rsidRPr="00D5653B">
        <w:rPr>
          <w:rFonts w:asciiTheme="majorHAnsi" w:hAnsiTheme="majorHAnsi" w:cstheme="majorHAnsi"/>
          <w:u w:val="single"/>
          <w:lang w:val="fr-CH" w:eastAsia="fr-FR"/>
        </w:rPr>
        <w:t>id,</w:t>
      </w:r>
      <w:r w:rsidRPr="00D5653B">
        <w:rPr>
          <w:rFonts w:asciiTheme="majorHAnsi" w:hAnsiTheme="majorHAnsi" w:cstheme="majorHAnsi"/>
          <w:lang w:val="fr-CH" w:eastAsia="fr-FR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fr-CH" w:eastAsia="fr-FR"/>
        </w:rPr>
        <w:t>username,password</w:t>
      </w:r>
      <w:proofErr w:type="spellEnd"/>
      <w:r w:rsidRPr="00D5653B">
        <w:rPr>
          <w:rFonts w:asciiTheme="majorHAnsi" w:hAnsiTheme="majorHAnsi" w:cstheme="majorHAnsi"/>
          <w:lang w:val="fr-CH" w:eastAsia="fr-FR"/>
        </w:rPr>
        <w:t xml:space="preserve">, </w:t>
      </w:r>
      <w:proofErr w:type="spellStart"/>
      <w:r w:rsidRPr="00D5653B">
        <w:rPr>
          <w:rFonts w:asciiTheme="majorHAnsi" w:hAnsiTheme="majorHAnsi" w:cstheme="majorHAnsi"/>
          <w:lang w:val="fr-CH" w:eastAsia="fr-FR"/>
        </w:rPr>
        <w:t>name</w:t>
      </w:r>
      <w:proofErr w:type="spellEnd"/>
      <w:r w:rsidRPr="00D5653B">
        <w:rPr>
          <w:rFonts w:asciiTheme="majorHAnsi" w:hAnsiTheme="majorHAnsi" w:cstheme="majorHAnsi"/>
          <w:lang w:val="fr-CH" w:eastAsia="fr-FR"/>
        </w:rPr>
        <w:t xml:space="preserve">, </w:t>
      </w:r>
      <w:proofErr w:type="spellStart"/>
      <w:r w:rsidRPr="00D5653B">
        <w:rPr>
          <w:rFonts w:asciiTheme="majorHAnsi" w:hAnsiTheme="majorHAnsi" w:cstheme="majorHAnsi"/>
          <w:lang w:val="fr-CH" w:eastAsia="fr-FR"/>
        </w:rPr>
        <w:t>birthday</w:t>
      </w:r>
      <w:proofErr w:type="spellEnd"/>
      <w:r w:rsidRPr="00D5653B">
        <w:rPr>
          <w:rFonts w:asciiTheme="majorHAnsi" w:hAnsiTheme="majorHAnsi" w:cstheme="majorHAnsi"/>
          <w:lang w:val="fr-CH" w:eastAsia="fr-FR"/>
        </w:rPr>
        <w:t xml:space="preserve">, </w:t>
      </w:r>
      <w:proofErr w:type="spellStart"/>
      <w:r w:rsidRPr="00D5653B">
        <w:rPr>
          <w:rFonts w:asciiTheme="majorHAnsi" w:hAnsiTheme="majorHAnsi" w:cstheme="majorHAnsi"/>
          <w:lang w:val="fr-CH" w:eastAsia="fr-FR"/>
        </w:rPr>
        <w:t>gender</w:t>
      </w:r>
      <w:proofErr w:type="spellEnd"/>
      <w:r w:rsidRPr="00D5653B">
        <w:rPr>
          <w:rFonts w:asciiTheme="majorHAnsi" w:hAnsiTheme="majorHAnsi" w:cstheme="majorHAnsi"/>
          <w:lang w:val="fr-CH" w:eastAsia="fr-FR"/>
        </w:rPr>
        <w:t xml:space="preserve">, email, phone, type, avatar, </w:t>
      </w:r>
      <w:proofErr w:type="spellStart"/>
      <w:r w:rsidRPr="00D5653B">
        <w:rPr>
          <w:rFonts w:asciiTheme="majorHAnsi" w:hAnsiTheme="majorHAnsi" w:cstheme="majorHAnsi"/>
          <w:lang w:val="fr-CH" w:eastAsia="fr-FR"/>
        </w:rPr>
        <w:t>create_time</w:t>
      </w:r>
      <w:proofErr w:type="spellEnd"/>
      <w:r w:rsidRPr="00D5653B">
        <w:rPr>
          <w:rFonts w:asciiTheme="majorHAnsi" w:hAnsiTheme="majorHAnsi" w:cstheme="majorHAnsi"/>
          <w:lang w:val="fr-CH" w:eastAsia="fr-FR"/>
        </w:rPr>
        <w:t xml:space="preserve">, </w:t>
      </w:r>
      <w:proofErr w:type="spellStart"/>
      <w:r w:rsidRPr="00D5653B">
        <w:rPr>
          <w:rFonts w:asciiTheme="majorHAnsi" w:hAnsiTheme="majorHAnsi" w:cstheme="majorHAnsi"/>
          <w:lang w:val="fr-CH" w:eastAsia="fr-FR"/>
        </w:rPr>
        <w:t>update_time</w:t>
      </w:r>
      <w:proofErr w:type="spellEnd"/>
      <w:r w:rsidRPr="00D5653B">
        <w:rPr>
          <w:rFonts w:asciiTheme="majorHAnsi" w:hAnsiTheme="majorHAnsi" w:cstheme="majorHAnsi"/>
          <w:lang w:val="fr-CH" w:eastAsia="fr-FR"/>
        </w:rPr>
        <w:t xml:space="preserve">) </w:t>
      </w:r>
    </w:p>
    <w:p w14:paraId="279C09D1" w14:textId="77777777" w:rsidR="007C233E" w:rsidRPr="00D5653B" w:rsidRDefault="007C233E" w:rsidP="009D475F">
      <w:pPr>
        <w:widowControl/>
        <w:autoSpaceDE/>
        <w:autoSpaceDN/>
        <w:spacing w:line="240" w:lineRule="auto"/>
        <w:ind w:left="0"/>
        <w:jc w:val="both"/>
        <w:rPr>
          <w:rFonts w:asciiTheme="majorHAnsi" w:eastAsia="Symbol" w:hAnsiTheme="majorHAnsi" w:cstheme="majorHAnsi"/>
          <w:kern w:val="28"/>
          <w:sz w:val="24"/>
          <w:szCs w:val="20"/>
          <w:lang w:val="fr-CH" w:eastAsia="fr-FR"/>
        </w:rPr>
      </w:pPr>
    </w:p>
    <w:tbl>
      <w:tblPr>
        <w:tblStyle w:val="LiBang1"/>
        <w:tblW w:w="7411" w:type="dxa"/>
        <w:jc w:val="center"/>
        <w:tblLook w:val="04A0" w:firstRow="1" w:lastRow="0" w:firstColumn="1" w:lastColumn="0" w:noHBand="0" w:noVBand="1"/>
      </w:tblPr>
      <w:tblGrid>
        <w:gridCol w:w="1600"/>
        <w:gridCol w:w="2693"/>
        <w:gridCol w:w="1559"/>
        <w:gridCol w:w="1559"/>
      </w:tblGrid>
      <w:tr w:rsidR="005A7046" w:rsidRPr="00D5653B" w14:paraId="245C132E" w14:textId="77777777" w:rsidTr="006E573F">
        <w:trPr>
          <w:jc w:val="center"/>
        </w:trPr>
        <w:tc>
          <w:tcPr>
            <w:tcW w:w="1600" w:type="dxa"/>
          </w:tcPr>
          <w:p w14:paraId="283170FE" w14:textId="77777777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Tên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thuộc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tính</w:t>
            </w:r>
            <w:proofErr w:type="spellEnd"/>
          </w:p>
        </w:tc>
        <w:tc>
          <w:tcPr>
            <w:tcW w:w="2693" w:type="dxa"/>
          </w:tcPr>
          <w:p w14:paraId="0BC8807E" w14:textId="77777777" w:rsidR="005A7046" w:rsidRPr="00D5653B" w:rsidRDefault="005A7046" w:rsidP="005A7046">
            <w:pPr>
              <w:spacing w:line="240" w:lineRule="auto"/>
              <w:ind w:left="0"/>
              <w:jc w:val="center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Kiểu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dữ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liệu</w:t>
            </w:r>
            <w:proofErr w:type="spellEnd"/>
          </w:p>
        </w:tc>
        <w:tc>
          <w:tcPr>
            <w:tcW w:w="1559" w:type="dxa"/>
          </w:tcPr>
          <w:p w14:paraId="6AAE8009" w14:textId="77777777" w:rsidR="005A7046" w:rsidRPr="00D5653B" w:rsidRDefault="005A7046" w:rsidP="005A7046">
            <w:pPr>
              <w:spacing w:line="240" w:lineRule="auto"/>
              <w:ind w:left="0"/>
              <w:jc w:val="center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Ràng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buộc</w:t>
            </w:r>
            <w:proofErr w:type="spellEnd"/>
          </w:p>
        </w:tc>
        <w:tc>
          <w:tcPr>
            <w:tcW w:w="1559" w:type="dxa"/>
          </w:tcPr>
          <w:p w14:paraId="4372C0D2" w14:textId="4C1CB532" w:rsidR="005A7046" w:rsidRPr="00D5653B" w:rsidRDefault="005A7046" w:rsidP="005A7046">
            <w:pPr>
              <w:spacing w:line="240" w:lineRule="auto"/>
              <w:ind w:left="0"/>
              <w:jc w:val="center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  <w:proofErr w:type="spellStart"/>
            <w:r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Ghi</w:t>
            </w:r>
            <w:proofErr w:type="spellEnd"/>
            <w:r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chú</w:t>
            </w:r>
            <w:proofErr w:type="spellEnd"/>
          </w:p>
        </w:tc>
      </w:tr>
      <w:tr w:rsidR="005A7046" w:rsidRPr="00D5653B" w14:paraId="7D1F6FD4" w14:textId="77777777" w:rsidTr="006E573F">
        <w:trPr>
          <w:jc w:val="center"/>
        </w:trPr>
        <w:tc>
          <w:tcPr>
            <w:tcW w:w="1600" w:type="dxa"/>
          </w:tcPr>
          <w:p w14:paraId="7B588BD9" w14:textId="0BCBE092" w:rsidR="005A7046" w:rsidRPr="000C1EB9" w:rsidRDefault="005A7046" w:rsidP="009D475F">
            <w:pPr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b/>
                <w:bCs/>
                <w:sz w:val="24"/>
                <w:u w:val="single"/>
                <w:lang w:val="fr-CH" w:eastAsia="fr-FR"/>
              </w:rPr>
            </w:pPr>
            <w:r w:rsidRPr="000C1EB9">
              <w:rPr>
                <w:rFonts w:asciiTheme="majorHAnsi" w:eastAsia="Symbol" w:hAnsiTheme="majorHAnsi" w:cstheme="majorHAnsi"/>
                <w:b/>
                <w:bCs/>
                <w:sz w:val="24"/>
                <w:u w:val="single"/>
                <w:lang w:val="fr-CH" w:eastAsia="fr-FR"/>
              </w:rPr>
              <w:t>id</w:t>
            </w:r>
          </w:p>
        </w:tc>
        <w:tc>
          <w:tcPr>
            <w:tcW w:w="2693" w:type="dxa"/>
          </w:tcPr>
          <w:p w14:paraId="0EF9F042" w14:textId="776E9C15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Bigint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(20)</w:t>
            </w:r>
          </w:p>
        </w:tc>
        <w:tc>
          <w:tcPr>
            <w:tcW w:w="1559" w:type="dxa"/>
          </w:tcPr>
          <w:p w14:paraId="243909AE" w14:textId="31AA1CB8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Không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null</w:t>
            </w:r>
            <w:proofErr w:type="spellEnd"/>
          </w:p>
        </w:tc>
        <w:tc>
          <w:tcPr>
            <w:tcW w:w="1559" w:type="dxa"/>
          </w:tcPr>
          <w:p w14:paraId="3B350C23" w14:textId="28C76974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Tự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tăng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giá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trị</w:t>
            </w:r>
            <w:proofErr w:type="spellEnd"/>
          </w:p>
        </w:tc>
      </w:tr>
      <w:tr w:rsidR="005A7046" w:rsidRPr="00D5653B" w14:paraId="64E457C0" w14:textId="77777777" w:rsidTr="006E573F">
        <w:trPr>
          <w:jc w:val="center"/>
        </w:trPr>
        <w:tc>
          <w:tcPr>
            <w:tcW w:w="1600" w:type="dxa"/>
          </w:tcPr>
          <w:p w14:paraId="3A122568" w14:textId="25DA5D27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  <w:proofErr w:type="spellStart"/>
            <w:r w:rsidRPr="00D5653B">
              <w:rPr>
                <w:rFonts w:asciiTheme="majorHAnsi" w:hAnsiTheme="majorHAnsi" w:cstheme="majorHAnsi"/>
                <w:lang w:val="fr-CH" w:eastAsia="fr-FR"/>
              </w:rPr>
              <w:t>username</w:t>
            </w:r>
            <w:proofErr w:type="spellEnd"/>
          </w:p>
        </w:tc>
        <w:tc>
          <w:tcPr>
            <w:tcW w:w="2693" w:type="dxa"/>
          </w:tcPr>
          <w:p w14:paraId="6531D754" w14:textId="44F231D0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Varchar(255)</w:t>
            </w:r>
          </w:p>
        </w:tc>
        <w:tc>
          <w:tcPr>
            <w:tcW w:w="1559" w:type="dxa"/>
          </w:tcPr>
          <w:p w14:paraId="64590245" w14:textId="3DE1E250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Không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null</w:t>
            </w:r>
            <w:proofErr w:type="spellEnd"/>
          </w:p>
        </w:tc>
        <w:tc>
          <w:tcPr>
            <w:tcW w:w="1559" w:type="dxa"/>
          </w:tcPr>
          <w:p w14:paraId="45B8FD90" w14:textId="77777777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</w:p>
        </w:tc>
      </w:tr>
      <w:tr w:rsidR="005A7046" w:rsidRPr="00D5653B" w14:paraId="40DB1C29" w14:textId="77777777" w:rsidTr="006E573F">
        <w:trPr>
          <w:jc w:val="center"/>
        </w:trPr>
        <w:tc>
          <w:tcPr>
            <w:tcW w:w="1600" w:type="dxa"/>
          </w:tcPr>
          <w:p w14:paraId="270743CF" w14:textId="38BB8705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  <w:proofErr w:type="spellStart"/>
            <w:r w:rsidRPr="00D5653B">
              <w:rPr>
                <w:rFonts w:asciiTheme="majorHAnsi" w:hAnsiTheme="majorHAnsi" w:cstheme="majorHAnsi"/>
                <w:lang w:val="fr-CH" w:eastAsia="fr-FR"/>
              </w:rPr>
              <w:t>password</w:t>
            </w:r>
            <w:proofErr w:type="spellEnd"/>
          </w:p>
        </w:tc>
        <w:tc>
          <w:tcPr>
            <w:tcW w:w="2693" w:type="dxa"/>
          </w:tcPr>
          <w:p w14:paraId="5CC1149E" w14:textId="727E1D11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Varchar(255)</w:t>
            </w:r>
          </w:p>
        </w:tc>
        <w:tc>
          <w:tcPr>
            <w:tcW w:w="1559" w:type="dxa"/>
          </w:tcPr>
          <w:p w14:paraId="3336E17E" w14:textId="2DB6BC2A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Không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null</w:t>
            </w:r>
            <w:proofErr w:type="spellEnd"/>
          </w:p>
        </w:tc>
        <w:tc>
          <w:tcPr>
            <w:tcW w:w="1559" w:type="dxa"/>
          </w:tcPr>
          <w:p w14:paraId="5B755F6F" w14:textId="77777777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</w:p>
        </w:tc>
      </w:tr>
      <w:tr w:rsidR="005A7046" w:rsidRPr="00D5653B" w14:paraId="09BE4EDE" w14:textId="77777777" w:rsidTr="006E573F">
        <w:trPr>
          <w:jc w:val="center"/>
        </w:trPr>
        <w:tc>
          <w:tcPr>
            <w:tcW w:w="1600" w:type="dxa"/>
          </w:tcPr>
          <w:p w14:paraId="30D42DE2" w14:textId="35F6DBA8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  <w:proofErr w:type="spellStart"/>
            <w:r w:rsidRPr="00D5653B">
              <w:rPr>
                <w:rFonts w:asciiTheme="majorHAnsi" w:hAnsiTheme="majorHAnsi" w:cstheme="majorHAnsi"/>
                <w:lang w:val="fr-CH" w:eastAsia="fr-FR"/>
              </w:rPr>
              <w:t>name</w:t>
            </w:r>
            <w:proofErr w:type="spellEnd"/>
          </w:p>
        </w:tc>
        <w:tc>
          <w:tcPr>
            <w:tcW w:w="2693" w:type="dxa"/>
          </w:tcPr>
          <w:p w14:paraId="56F0FA89" w14:textId="6B4D3298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Varchar(255)</w:t>
            </w:r>
          </w:p>
        </w:tc>
        <w:tc>
          <w:tcPr>
            <w:tcW w:w="1559" w:type="dxa"/>
          </w:tcPr>
          <w:p w14:paraId="1F2E19CA" w14:textId="0D33527C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Không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null</w:t>
            </w:r>
            <w:proofErr w:type="spellEnd"/>
          </w:p>
        </w:tc>
        <w:tc>
          <w:tcPr>
            <w:tcW w:w="1559" w:type="dxa"/>
          </w:tcPr>
          <w:p w14:paraId="46A02BD4" w14:textId="77777777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</w:p>
        </w:tc>
      </w:tr>
      <w:tr w:rsidR="005A7046" w:rsidRPr="00D5653B" w14:paraId="7BD665B1" w14:textId="77777777" w:rsidTr="006E573F">
        <w:trPr>
          <w:jc w:val="center"/>
        </w:trPr>
        <w:tc>
          <w:tcPr>
            <w:tcW w:w="1600" w:type="dxa"/>
          </w:tcPr>
          <w:p w14:paraId="64E44EDF" w14:textId="23783F21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  <w:proofErr w:type="spellStart"/>
            <w:r w:rsidRPr="00D5653B">
              <w:rPr>
                <w:rFonts w:asciiTheme="majorHAnsi" w:hAnsiTheme="majorHAnsi" w:cstheme="majorHAnsi"/>
                <w:lang w:val="fr-CH" w:eastAsia="fr-FR"/>
              </w:rPr>
              <w:t>birthday</w:t>
            </w:r>
            <w:proofErr w:type="spellEnd"/>
          </w:p>
        </w:tc>
        <w:tc>
          <w:tcPr>
            <w:tcW w:w="2693" w:type="dxa"/>
          </w:tcPr>
          <w:p w14:paraId="25B2B201" w14:textId="435C0FA1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Date </w:t>
            </w:r>
          </w:p>
        </w:tc>
        <w:tc>
          <w:tcPr>
            <w:tcW w:w="1559" w:type="dxa"/>
          </w:tcPr>
          <w:p w14:paraId="3106E441" w14:textId="1A00E037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Không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null</w:t>
            </w:r>
            <w:proofErr w:type="spellEnd"/>
          </w:p>
        </w:tc>
        <w:tc>
          <w:tcPr>
            <w:tcW w:w="1559" w:type="dxa"/>
          </w:tcPr>
          <w:p w14:paraId="706F6083" w14:textId="77777777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</w:p>
        </w:tc>
      </w:tr>
      <w:tr w:rsidR="005A7046" w:rsidRPr="00D5653B" w14:paraId="7E39611A" w14:textId="77777777" w:rsidTr="006E573F">
        <w:trPr>
          <w:jc w:val="center"/>
        </w:trPr>
        <w:tc>
          <w:tcPr>
            <w:tcW w:w="1600" w:type="dxa"/>
          </w:tcPr>
          <w:p w14:paraId="6B082AEA" w14:textId="16142BDC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  <w:proofErr w:type="spellStart"/>
            <w:r w:rsidRPr="00D5653B">
              <w:rPr>
                <w:rFonts w:asciiTheme="majorHAnsi" w:hAnsiTheme="majorHAnsi" w:cstheme="majorHAnsi"/>
                <w:lang w:val="fr-CH" w:eastAsia="fr-FR"/>
              </w:rPr>
              <w:t>gender</w:t>
            </w:r>
            <w:proofErr w:type="spellEnd"/>
          </w:p>
        </w:tc>
        <w:tc>
          <w:tcPr>
            <w:tcW w:w="2693" w:type="dxa"/>
          </w:tcPr>
          <w:p w14:paraId="33633757" w14:textId="72971E83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Tinyint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(1)</w:t>
            </w:r>
          </w:p>
        </w:tc>
        <w:tc>
          <w:tcPr>
            <w:tcW w:w="1559" w:type="dxa"/>
          </w:tcPr>
          <w:p w14:paraId="683AC0D0" w14:textId="4117CE81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Không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null</w:t>
            </w:r>
            <w:proofErr w:type="spellEnd"/>
          </w:p>
        </w:tc>
        <w:tc>
          <w:tcPr>
            <w:tcW w:w="1559" w:type="dxa"/>
          </w:tcPr>
          <w:p w14:paraId="3103EA1E" w14:textId="77777777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</w:p>
        </w:tc>
      </w:tr>
      <w:tr w:rsidR="005A7046" w:rsidRPr="00D5653B" w14:paraId="41286967" w14:textId="77777777" w:rsidTr="006E573F">
        <w:trPr>
          <w:jc w:val="center"/>
        </w:trPr>
        <w:tc>
          <w:tcPr>
            <w:tcW w:w="1600" w:type="dxa"/>
          </w:tcPr>
          <w:p w14:paraId="7A4F2B56" w14:textId="71A33B42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  <w:r w:rsidRPr="00D5653B">
              <w:rPr>
                <w:rFonts w:asciiTheme="majorHAnsi" w:hAnsiTheme="majorHAnsi" w:cstheme="majorHAnsi"/>
                <w:lang w:val="fr-CH" w:eastAsia="fr-FR"/>
              </w:rPr>
              <w:t>email</w:t>
            </w:r>
          </w:p>
        </w:tc>
        <w:tc>
          <w:tcPr>
            <w:tcW w:w="2693" w:type="dxa"/>
          </w:tcPr>
          <w:p w14:paraId="4A3E7D0D" w14:textId="7E184938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Varchar(255)</w:t>
            </w:r>
          </w:p>
        </w:tc>
        <w:tc>
          <w:tcPr>
            <w:tcW w:w="1559" w:type="dxa"/>
          </w:tcPr>
          <w:p w14:paraId="507A3A20" w14:textId="1BBFC29F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Không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null</w:t>
            </w:r>
            <w:proofErr w:type="spellEnd"/>
          </w:p>
        </w:tc>
        <w:tc>
          <w:tcPr>
            <w:tcW w:w="1559" w:type="dxa"/>
          </w:tcPr>
          <w:p w14:paraId="7C14B31D" w14:textId="77777777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</w:p>
        </w:tc>
      </w:tr>
      <w:tr w:rsidR="005A7046" w:rsidRPr="00D5653B" w14:paraId="237A2F85" w14:textId="77777777" w:rsidTr="006E573F">
        <w:trPr>
          <w:jc w:val="center"/>
        </w:trPr>
        <w:tc>
          <w:tcPr>
            <w:tcW w:w="1600" w:type="dxa"/>
          </w:tcPr>
          <w:p w14:paraId="466076A6" w14:textId="55CED71C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  <w:r w:rsidRPr="00D5653B">
              <w:rPr>
                <w:rFonts w:asciiTheme="majorHAnsi" w:hAnsiTheme="majorHAnsi" w:cstheme="majorHAnsi"/>
                <w:lang w:val="fr-CH" w:eastAsia="fr-FR"/>
              </w:rPr>
              <w:t>phone</w:t>
            </w:r>
          </w:p>
        </w:tc>
        <w:tc>
          <w:tcPr>
            <w:tcW w:w="2693" w:type="dxa"/>
          </w:tcPr>
          <w:p w14:paraId="7DB49D29" w14:textId="79669C66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Bigint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(11)</w:t>
            </w:r>
          </w:p>
        </w:tc>
        <w:tc>
          <w:tcPr>
            <w:tcW w:w="1559" w:type="dxa"/>
          </w:tcPr>
          <w:p w14:paraId="75FC09AC" w14:textId="7E2B4773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Không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null</w:t>
            </w:r>
            <w:proofErr w:type="spellEnd"/>
          </w:p>
        </w:tc>
        <w:tc>
          <w:tcPr>
            <w:tcW w:w="1559" w:type="dxa"/>
          </w:tcPr>
          <w:p w14:paraId="610BF9C7" w14:textId="77777777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</w:p>
        </w:tc>
      </w:tr>
      <w:tr w:rsidR="005A7046" w:rsidRPr="00D5653B" w14:paraId="62DE4536" w14:textId="77777777" w:rsidTr="006E573F">
        <w:trPr>
          <w:jc w:val="center"/>
        </w:trPr>
        <w:tc>
          <w:tcPr>
            <w:tcW w:w="1600" w:type="dxa"/>
          </w:tcPr>
          <w:p w14:paraId="12C1D918" w14:textId="023307A7" w:rsidR="005A7046" w:rsidRPr="00D5653B" w:rsidRDefault="005A7046" w:rsidP="009D475F">
            <w:pPr>
              <w:tabs>
                <w:tab w:val="left" w:pos="720"/>
                <w:tab w:val="center" w:pos="898"/>
              </w:tabs>
              <w:spacing w:line="240" w:lineRule="auto"/>
              <w:ind w:left="0"/>
              <w:jc w:val="both"/>
              <w:rPr>
                <w:rFonts w:asciiTheme="majorHAnsi" w:hAnsiTheme="majorHAnsi" w:cstheme="majorHAnsi"/>
                <w:lang w:val="fr-CH" w:eastAsia="fr-FR"/>
              </w:rPr>
            </w:pPr>
            <w:r w:rsidRPr="00D5653B">
              <w:rPr>
                <w:rFonts w:asciiTheme="majorHAnsi" w:hAnsiTheme="majorHAnsi" w:cstheme="majorHAnsi"/>
                <w:lang w:val="fr-CH" w:eastAsia="fr-FR"/>
              </w:rPr>
              <w:t>type</w:t>
            </w:r>
            <w:r w:rsidRPr="00D5653B">
              <w:rPr>
                <w:rFonts w:asciiTheme="majorHAnsi" w:hAnsiTheme="majorHAnsi" w:cstheme="majorHAnsi"/>
                <w:lang w:val="fr-CH" w:eastAsia="fr-FR"/>
              </w:rPr>
              <w:tab/>
            </w:r>
          </w:p>
        </w:tc>
        <w:tc>
          <w:tcPr>
            <w:tcW w:w="2693" w:type="dxa"/>
          </w:tcPr>
          <w:p w14:paraId="31B21BA7" w14:textId="0FABD579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Enum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(‘SHOP’,’STAFF’, ‘CUSTOMER’, ‘BANNED’)</w:t>
            </w:r>
          </w:p>
        </w:tc>
        <w:tc>
          <w:tcPr>
            <w:tcW w:w="1559" w:type="dxa"/>
          </w:tcPr>
          <w:p w14:paraId="3B25EB39" w14:textId="6BA97BB5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Không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null</w:t>
            </w:r>
            <w:proofErr w:type="spellEnd"/>
          </w:p>
        </w:tc>
        <w:tc>
          <w:tcPr>
            <w:tcW w:w="1559" w:type="dxa"/>
          </w:tcPr>
          <w:p w14:paraId="38BDC293" w14:textId="77777777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</w:p>
        </w:tc>
      </w:tr>
      <w:tr w:rsidR="005A7046" w:rsidRPr="00D5653B" w14:paraId="2F9C7FED" w14:textId="77777777" w:rsidTr="006E573F">
        <w:trPr>
          <w:jc w:val="center"/>
        </w:trPr>
        <w:tc>
          <w:tcPr>
            <w:tcW w:w="1600" w:type="dxa"/>
          </w:tcPr>
          <w:p w14:paraId="425F71A3" w14:textId="6CE0423C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hAnsiTheme="majorHAnsi" w:cstheme="majorHAnsi"/>
                <w:lang w:val="fr-CH" w:eastAsia="fr-FR"/>
              </w:rPr>
            </w:pPr>
            <w:r w:rsidRPr="00D5653B">
              <w:rPr>
                <w:rFonts w:asciiTheme="majorHAnsi" w:hAnsiTheme="majorHAnsi" w:cstheme="majorHAnsi"/>
                <w:lang w:val="fr-CH" w:eastAsia="fr-FR"/>
              </w:rPr>
              <w:t>avatar</w:t>
            </w:r>
          </w:p>
        </w:tc>
        <w:tc>
          <w:tcPr>
            <w:tcW w:w="2693" w:type="dxa"/>
          </w:tcPr>
          <w:p w14:paraId="62975507" w14:textId="2AD70EE2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Varchar(255)</w:t>
            </w:r>
          </w:p>
        </w:tc>
        <w:tc>
          <w:tcPr>
            <w:tcW w:w="1559" w:type="dxa"/>
          </w:tcPr>
          <w:p w14:paraId="0DB94273" w14:textId="58BB5022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Không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null</w:t>
            </w:r>
            <w:proofErr w:type="spellEnd"/>
          </w:p>
        </w:tc>
        <w:tc>
          <w:tcPr>
            <w:tcW w:w="1559" w:type="dxa"/>
          </w:tcPr>
          <w:p w14:paraId="1736E283" w14:textId="77777777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</w:p>
        </w:tc>
      </w:tr>
      <w:tr w:rsidR="005A7046" w:rsidRPr="00D5653B" w14:paraId="3AF08071" w14:textId="77777777" w:rsidTr="006E573F">
        <w:trPr>
          <w:jc w:val="center"/>
        </w:trPr>
        <w:tc>
          <w:tcPr>
            <w:tcW w:w="1600" w:type="dxa"/>
          </w:tcPr>
          <w:p w14:paraId="47F7C80D" w14:textId="37144E34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hAnsiTheme="majorHAnsi" w:cstheme="majorHAnsi"/>
                <w:lang w:val="fr-CH" w:eastAsia="fr-FR"/>
              </w:rPr>
            </w:pPr>
            <w:proofErr w:type="spellStart"/>
            <w:r w:rsidRPr="00D5653B">
              <w:rPr>
                <w:rFonts w:asciiTheme="majorHAnsi" w:hAnsiTheme="majorHAnsi" w:cstheme="majorHAnsi"/>
                <w:lang w:val="fr-CH" w:eastAsia="fr-FR"/>
              </w:rPr>
              <w:t>create_time</w:t>
            </w:r>
            <w:proofErr w:type="spellEnd"/>
          </w:p>
        </w:tc>
        <w:tc>
          <w:tcPr>
            <w:tcW w:w="2693" w:type="dxa"/>
          </w:tcPr>
          <w:p w14:paraId="07C270BE" w14:textId="56D115D9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datetime</w:t>
            </w:r>
            <w:proofErr w:type="spellEnd"/>
          </w:p>
        </w:tc>
        <w:tc>
          <w:tcPr>
            <w:tcW w:w="1559" w:type="dxa"/>
          </w:tcPr>
          <w:p w14:paraId="4CF94983" w14:textId="01CB2A82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Không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null</w:t>
            </w:r>
            <w:proofErr w:type="spellEnd"/>
          </w:p>
        </w:tc>
        <w:tc>
          <w:tcPr>
            <w:tcW w:w="1559" w:type="dxa"/>
          </w:tcPr>
          <w:p w14:paraId="12860813" w14:textId="396D5A81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Tự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tạo</w:t>
            </w:r>
            <w:proofErr w:type="spellEnd"/>
          </w:p>
        </w:tc>
      </w:tr>
      <w:tr w:rsidR="005A7046" w:rsidRPr="00D5653B" w14:paraId="7E493FE4" w14:textId="77777777" w:rsidTr="006E573F">
        <w:trPr>
          <w:jc w:val="center"/>
        </w:trPr>
        <w:tc>
          <w:tcPr>
            <w:tcW w:w="1600" w:type="dxa"/>
          </w:tcPr>
          <w:p w14:paraId="6974C3AA" w14:textId="1B5ADC8A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hAnsiTheme="majorHAnsi" w:cstheme="majorHAnsi"/>
                <w:lang w:val="fr-CH" w:eastAsia="fr-FR"/>
              </w:rPr>
            </w:pPr>
            <w:proofErr w:type="spellStart"/>
            <w:r w:rsidRPr="00D5653B">
              <w:rPr>
                <w:rFonts w:asciiTheme="majorHAnsi" w:hAnsiTheme="majorHAnsi" w:cstheme="majorHAnsi"/>
                <w:lang w:val="fr-CH" w:eastAsia="fr-FR"/>
              </w:rPr>
              <w:t>update_time</w:t>
            </w:r>
            <w:proofErr w:type="spellEnd"/>
          </w:p>
        </w:tc>
        <w:tc>
          <w:tcPr>
            <w:tcW w:w="2693" w:type="dxa"/>
          </w:tcPr>
          <w:p w14:paraId="3F833B4E" w14:textId="36BB5F84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datetime</w:t>
            </w:r>
            <w:proofErr w:type="spellEnd"/>
          </w:p>
        </w:tc>
        <w:tc>
          <w:tcPr>
            <w:tcW w:w="1559" w:type="dxa"/>
          </w:tcPr>
          <w:p w14:paraId="5EC1319E" w14:textId="7C36D235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Không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null</w:t>
            </w:r>
            <w:proofErr w:type="spellEnd"/>
          </w:p>
        </w:tc>
        <w:tc>
          <w:tcPr>
            <w:tcW w:w="1559" w:type="dxa"/>
          </w:tcPr>
          <w:p w14:paraId="349975CE" w14:textId="0F25A5E5" w:rsidR="005A7046" w:rsidRPr="00D5653B" w:rsidRDefault="005A7046" w:rsidP="00AF25A6">
            <w:pPr>
              <w:keepNext/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Tự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tạo</w:t>
            </w:r>
            <w:proofErr w:type="spellEnd"/>
          </w:p>
        </w:tc>
      </w:tr>
    </w:tbl>
    <w:p w14:paraId="7C56A2A7" w14:textId="79D63C1F" w:rsidR="00AF25A6" w:rsidRDefault="00AF25A6" w:rsidP="00AF25A6">
      <w:pPr>
        <w:pStyle w:val="Caption"/>
        <w:ind w:left="0"/>
        <w:jc w:val="center"/>
      </w:pPr>
      <w:bookmarkStart w:id="342" w:name="_Toc86620517"/>
      <w:bookmarkStart w:id="343" w:name="_Toc106816519"/>
      <w:proofErr w:type="spellStart"/>
      <w:r>
        <w:t>Bảng</w:t>
      </w:r>
      <w:proofErr w:type="spellEnd"/>
      <w:r>
        <w:t xml:space="preserve"> </w:t>
      </w:r>
      <w:r w:rsidR="006179BC">
        <w:fldChar w:fldCharType="begin"/>
      </w:r>
      <w:r w:rsidR="006179BC">
        <w:instrText xml:space="preserve"> STYLEREF 1 \s </w:instrText>
      </w:r>
      <w:r w:rsidR="006179BC">
        <w:fldChar w:fldCharType="separate"/>
      </w:r>
      <w:r w:rsidR="006179BC">
        <w:rPr>
          <w:noProof/>
        </w:rPr>
        <w:t>3</w:t>
      </w:r>
      <w:r w:rsidR="006179BC">
        <w:fldChar w:fldCharType="end"/>
      </w:r>
      <w:r w:rsidR="006179BC">
        <w:t>.</w:t>
      </w:r>
      <w:r w:rsidR="006179BC">
        <w:fldChar w:fldCharType="begin"/>
      </w:r>
      <w:r w:rsidR="006179BC">
        <w:instrText xml:space="preserve"> SEQ Bảng \* ARABIC \s 1 </w:instrText>
      </w:r>
      <w:r w:rsidR="006179BC">
        <w:fldChar w:fldCharType="separate"/>
      </w:r>
      <w:r w:rsidR="006179BC">
        <w:rPr>
          <w:noProof/>
        </w:rPr>
        <w:t>28</w:t>
      </w:r>
      <w:r w:rsidR="006179BC">
        <w:fldChar w:fldCharType="end"/>
      </w:r>
      <w:r w:rsidRPr="00B00FFA">
        <w:t xml:space="preserve"> </w:t>
      </w:r>
      <w:proofErr w:type="spellStart"/>
      <w:r w:rsidRPr="00B00FFA">
        <w:t>Bảng</w:t>
      </w:r>
      <w:proofErr w:type="spellEnd"/>
      <w:r w:rsidRPr="00B00FFA">
        <w:t xml:space="preserve"> mô </w:t>
      </w:r>
      <w:proofErr w:type="spellStart"/>
      <w:r w:rsidRPr="00B00FFA">
        <w:t>tả</w:t>
      </w:r>
      <w:proofErr w:type="spellEnd"/>
      <w:r w:rsidRPr="00B00FFA">
        <w:t xml:space="preserve"> </w:t>
      </w:r>
      <w:proofErr w:type="spellStart"/>
      <w:r>
        <w:rPr>
          <w:lang w:val="en-US"/>
        </w:rPr>
        <w:t>dữ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liệu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Bảng</w:t>
      </w:r>
      <w:proofErr w:type="spellEnd"/>
      <w:r>
        <w:rPr>
          <w:lang w:val="en-US"/>
        </w:rPr>
        <w:t xml:space="preserve"> User</w:t>
      </w:r>
      <w:bookmarkEnd w:id="343"/>
    </w:p>
    <w:p w14:paraId="5E794BF4" w14:textId="0913ED49" w:rsidR="007C233E" w:rsidRPr="00D5653B" w:rsidRDefault="007C233E" w:rsidP="0030117C">
      <w:pPr>
        <w:pStyle w:val="Heading4"/>
        <w:rPr>
          <w:rFonts w:cstheme="majorHAnsi"/>
          <w:lang w:val="fr-CH" w:eastAsia="fr-FR"/>
        </w:rPr>
      </w:pPr>
      <w:proofErr w:type="spellStart"/>
      <w:r w:rsidRPr="00D5653B">
        <w:rPr>
          <w:rFonts w:cstheme="majorHAnsi"/>
          <w:lang w:val="fr-CH" w:eastAsia="fr-FR"/>
        </w:rPr>
        <w:lastRenderedPageBreak/>
        <w:t>Bảng</w:t>
      </w:r>
      <w:proofErr w:type="spellEnd"/>
      <w:r w:rsidRPr="00D5653B">
        <w:rPr>
          <w:rFonts w:cstheme="majorHAnsi"/>
          <w:lang w:val="fr-CH" w:eastAsia="fr-FR"/>
        </w:rPr>
        <w:t xml:space="preserve"> </w:t>
      </w:r>
      <w:bookmarkEnd w:id="342"/>
      <w:proofErr w:type="spellStart"/>
      <w:r w:rsidR="00E92BDB" w:rsidRPr="00D5653B">
        <w:rPr>
          <w:rFonts w:cstheme="majorHAnsi"/>
          <w:lang w:val="fr-CH" w:eastAsia="fr-FR"/>
        </w:rPr>
        <w:t>Order</w:t>
      </w:r>
      <w:proofErr w:type="spellEnd"/>
    </w:p>
    <w:p w14:paraId="3A522B30" w14:textId="1D6935DD" w:rsidR="00E92BDB" w:rsidRPr="00D5653B" w:rsidRDefault="00E92BDB" w:rsidP="00B75AE9">
      <w:pPr>
        <w:widowControl/>
        <w:autoSpaceDE/>
        <w:autoSpaceDN/>
        <w:spacing w:line="240" w:lineRule="auto"/>
        <w:ind w:right="840" w:firstLine="270"/>
        <w:contextualSpacing/>
        <w:jc w:val="both"/>
        <w:rPr>
          <w:rFonts w:asciiTheme="majorHAnsi" w:hAnsiTheme="majorHAnsi" w:cstheme="majorHAnsi"/>
          <w:lang w:val="fr-CH" w:eastAsia="fr-FR"/>
        </w:rPr>
      </w:pPr>
      <w:proofErr w:type="spellStart"/>
      <w:r w:rsidRPr="00D5653B">
        <w:rPr>
          <w:rFonts w:asciiTheme="majorHAnsi" w:hAnsiTheme="majorHAnsi" w:cstheme="majorHAnsi"/>
          <w:b/>
          <w:bCs/>
          <w:lang w:val="fr-CH" w:eastAsia="fr-FR"/>
        </w:rPr>
        <w:t>Order</w:t>
      </w:r>
      <w:proofErr w:type="spellEnd"/>
      <w:r w:rsidR="00422C51">
        <w:rPr>
          <w:rFonts w:asciiTheme="majorHAnsi" w:hAnsiTheme="majorHAnsi" w:cstheme="majorHAnsi"/>
          <w:b/>
          <w:bCs/>
          <w:lang w:val="fr-CH" w:eastAsia="fr-FR"/>
        </w:rPr>
        <w:t xml:space="preserve"> </w:t>
      </w:r>
      <w:r w:rsidRPr="00D5653B">
        <w:rPr>
          <w:rFonts w:asciiTheme="majorHAnsi" w:hAnsiTheme="majorHAnsi" w:cstheme="majorHAnsi"/>
          <w:lang w:val="fr-CH" w:eastAsia="fr-FR"/>
        </w:rPr>
        <w:t>(</w:t>
      </w:r>
      <w:r w:rsidRPr="00D5653B">
        <w:rPr>
          <w:rFonts w:asciiTheme="majorHAnsi" w:hAnsiTheme="majorHAnsi" w:cstheme="majorHAnsi"/>
          <w:u w:val="single"/>
          <w:lang w:val="fr-CH" w:eastAsia="fr-FR"/>
        </w:rPr>
        <w:t>id</w:t>
      </w:r>
      <w:r w:rsidRPr="00D5653B">
        <w:rPr>
          <w:rFonts w:asciiTheme="majorHAnsi" w:hAnsiTheme="majorHAnsi" w:cstheme="majorHAnsi"/>
          <w:lang w:val="fr-CH" w:eastAsia="fr-FR"/>
        </w:rPr>
        <w:t xml:space="preserve">, </w:t>
      </w:r>
      <w:proofErr w:type="spellStart"/>
      <w:r w:rsidRPr="00D5653B">
        <w:rPr>
          <w:rFonts w:asciiTheme="majorHAnsi" w:hAnsiTheme="majorHAnsi" w:cstheme="majorHAnsi"/>
          <w:lang w:val="fr-CH" w:eastAsia="fr-FR"/>
        </w:rPr>
        <w:t>user_id</w:t>
      </w:r>
      <w:proofErr w:type="spellEnd"/>
      <w:r w:rsidRPr="00D5653B">
        <w:rPr>
          <w:rFonts w:asciiTheme="majorHAnsi" w:hAnsiTheme="majorHAnsi" w:cstheme="majorHAnsi"/>
          <w:lang w:val="fr-CH" w:eastAsia="fr-FR"/>
        </w:rPr>
        <w:t xml:space="preserve">, </w:t>
      </w:r>
      <w:proofErr w:type="spellStart"/>
      <w:r w:rsidRPr="00D5653B">
        <w:rPr>
          <w:rFonts w:asciiTheme="majorHAnsi" w:hAnsiTheme="majorHAnsi" w:cstheme="majorHAnsi"/>
          <w:lang w:val="fr-CH" w:eastAsia="fr-FR"/>
        </w:rPr>
        <w:t>address_id</w:t>
      </w:r>
      <w:proofErr w:type="spellEnd"/>
      <w:r w:rsidRPr="00D5653B">
        <w:rPr>
          <w:rFonts w:asciiTheme="majorHAnsi" w:hAnsiTheme="majorHAnsi" w:cstheme="majorHAnsi"/>
          <w:lang w:val="fr-CH" w:eastAsia="fr-FR"/>
        </w:rPr>
        <w:t xml:space="preserve">, </w:t>
      </w:r>
      <w:proofErr w:type="spellStart"/>
      <w:r w:rsidRPr="00D5653B">
        <w:rPr>
          <w:rFonts w:asciiTheme="majorHAnsi" w:hAnsiTheme="majorHAnsi" w:cstheme="majorHAnsi"/>
          <w:lang w:val="fr-CH" w:eastAsia="fr-FR"/>
        </w:rPr>
        <w:t>name</w:t>
      </w:r>
      <w:proofErr w:type="spellEnd"/>
      <w:r w:rsidRPr="00D5653B">
        <w:rPr>
          <w:rFonts w:asciiTheme="majorHAnsi" w:hAnsiTheme="majorHAnsi" w:cstheme="majorHAnsi"/>
          <w:lang w:val="fr-CH" w:eastAsia="fr-FR"/>
        </w:rPr>
        <w:t xml:space="preserve">, </w:t>
      </w:r>
      <w:proofErr w:type="spellStart"/>
      <w:r w:rsidRPr="00D5653B">
        <w:rPr>
          <w:rFonts w:asciiTheme="majorHAnsi" w:hAnsiTheme="majorHAnsi" w:cstheme="majorHAnsi"/>
          <w:lang w:val="fr-CH" w:eastAsia="fr-FR"/>
        </w:rPr>
        <w:t>gender</w:t>
      </w:r>
      <w:proofErr w:type="spellEnd"/>
      <w:r w:rsidRPr="00D5653B">
        <w:rPr>
          <w:rFonts w:asciiTheme="majorHAnsi" w:hAnsiTheme="majorHAnsi" w:cstheme="majorHAnsi"/>
          <w:lang w:val="fr-CH" w:eastAsia="fr-FR"/>
        </w:rPr>
        <w:t xml:space="preserve">, phone, province, district, </w:t>
      </w:r>
      <w:proofErr w:type="spellStart"/>
      <w:r w:rsidRPr="00D5653B">
        <w:rPr>
          <w:rFonts w:asciiTheme="majorHAnsi" w:hAnsiTheme="majorHAnsi" w:cstheme="majorHAnsi"/>
          <w:lang w:val="fr-CH" w:eastAsia="fr-FR"/>
        </w:rPr>
        <w:t>ward</w:t>
      </w:r>
      <w:proofErr w:type="spellEnd"/>
      <w:r w:rsidRPr="00D5653B">
        <w:rPr>
          <w:rFonts w:asciiTheme="majorHAnsi" w:hAnsiTheme="majorHAnsi" w:cstheme="majorHAnsi"/>
          <w:lang w:val="fr-CH" w:eastAsia="fr-FR"/>
        </w:rPr>
        <w:t xml:space="preserve">, </w:t>
      </w:r>
      <w:proofErr w:type="spellStart"/>
      <w:r w:rsidRPr="00D5653B">
        <w:rPr>
          <w:rFonts w:asciiTheme="majorHAnsi" w:hAnsiTheme="majorHAnsi" w:cstheme="majorHAnsi"/>
          <w:lang w:val="fr-CH" w:eastAsia="fr-FR"/>
        </w:rPr>
        <w:t>quantity</w:t>
      </w:r>
      <w:proofErr w:type="spellEnd"/>
      <w:r w:rsidRPr="00D5653B">
        <w:rPr>
          <w:rFonts w:asciiTheme="majorHAnsi" w:hAnsiTheme="majorHAnsi" w:cstheme="majorHAnsi"/>
          <w:lang w:val="fr-CH" w:eastAsia="fr-FR"/>
        </w:rPr>
        <w:t xml:space="preserve">, </w:t>
      </w:r>
      <w:proofErr w:type="spellStart"/>
      <w:r w:rsidRPr="00D5653B">
        <w:rPr>
          <w:rFonts w:asciiTheme="majorHAnsi" w:hAnsiTheme="majorHAnsi" w:cstheme="majorHAnsi"/>
          <w:lang w:val="fr-CH" w:eastAsia="fr-FR"/>
        </w:rPr>
        <w:t>total_cost</w:t>
      </w:r>
      <w:proofErr w:type="spellEnd"/>
      <w:r w:rsidRPr="00D5653B">
        <w:rPr>
          <w:rFonts w:asciiTheme="majorHAnsi" w:hAnsiTheme="majorHAnsi" w:cstheme="majorHAnsi"/>
          <w:lang w:val="fr-CH" w:eastAsia="fr-FR"/>
        </w:rPr>
        <w:t xml:space="preserve">) 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608"/>
        <w:gridCol w:w="2685"/>
        <w:gridCol w:w="1559"/>
        <w:gridCol w:w="1585"/>
      </w:tblGrid>
      <w:tr w:rsidR="005A7046" w:rsidRPr="00D5653B" w14:paraId="419DD984" w14:textId="77777777" w:rsidTr="006E573F">
        <w:trPr>
          <w:jc w:val="center"/>
        </w:trPr>
        <w:tc>
          <w:tcPr>
            <w:tcW w:w="1608" w:type="dxa"/>
          </w:tcPr>
          <w:p w14:paraId="39330FB8" w14:textId="77777777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Tên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thuộc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tính</w:t>
            </w:r>
            <w:proofErr w:type="spellEnd"/>
          </w:p>
        </w:tc>
        <w:tc>
          <w:tcPr>
            <w:tcW w:w="2685" w:type="dxa"/>
          </w:tcPr>
          <w:p w14:paraId="76EEE214" w14:textId="77777777" w:rsidR="005A7046" w:rsidRPr="00D5653B" w:rsidRDefault="005A7046" w:rsidP="005A7046">
            <w:pPr>
              <w:spacing w:line="240" w:lineRule="auto"/>
              <w:ind w:left="0"/>
              <w:jc w:val="center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Kiểu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dữ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liệu</w:t>
            </w:r>
            <w:proofErr w:type="spellEnd"/>
          </w:p>
        </w:tc>
        <w:tc>
          <w:tcPr>
            <w:tcW w:w="1559" w:type="dxa"/>
          </w:tcPr>
          <w:p w14:paraId="2D571527" w14:textId="77777777" w:rsidR="005A7046" w:rsidRPr="00D5653B" w:rsidRDefault="005A7046" w:rsidP="005A7046">
            <w:pPr>
              <w:spacing w:line="240" w:lineRule="auto"/>
              <w:ind w:left="0"/>
              <w:jc w:val="center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Ràng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buộc</w:t>
            </w:r>
            <w:proofErr w:type="spellEnd"/>
          </w:p>
        </w:tc>
        <w:tc>
          <w:tcPr>
            <w:tcW w:w="1585" w:type="dxa"/>
          </w:tcPr>
          <w:p w14:paraId="00D334D1" w14:textId="00497881" w:rsidR="005A7046" w:rsidRPr="00D5653B" w:rsidRDefault="005A7046" w:rsidP="005A7046">
            <w:pPr>
              <w:spacing w:line="240" w:lineRule="auto"/>
              <w:ind w:left="0"/>
              <w:jc w:val="center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  <w:proofErr w:type="spellStart"/>
            <w:r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Ghi</w:t>
            </w:r>
            <w:proofErr w:type="spellEnd"/>
            <w:r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chú</w:t>
            </w:r>
            <w:proofErr w:type="spellEnd"/>
          </w:p>
        </w:tc>
      </w:tr>
      <w:tr w:rsidR="005A7046" w:rsidRPr="00D5653B" w14:paraId="41571A04" w14:textId="77777777" w:rsidTr="006E573F">
        <w:trPr>
          <w:jc w:val="center"/>
        </w:trPr>
        <w:tc>
          <w:tcPr>
            <w:tcW w:w="1608" w:type="dxa"/>
          </w:tcPr>
          <w:p w14:paraId="5FAE8182" w14:textId="01FA4E0C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  <w:r w:rsidRPr="000C1EB9">
              <w:rPr>
                <w:rFonts w:asciiTheme="majorHAnsi" w:eastAsia="Symbol" w:hAnsiTheme="majorHAnsi" w:cstheme="majorHAnsi"/>
                <w:b/>
                <w:bCs/>
                <w:sz w:val="24"/>
                <w:u w:val="single"/>
                <w:lang w:val="fr-CH" w:eastAsia="fr-FR"/>
              </w:rPr>
              <w:t>id</w:t>
            </w:r>
          </w:p>
        </w:tc>
        <w:tc>
          <w:tcPr>
            <w:tcW w:w="2685" w:type="dxa"/>
          </w:tcPr>
          <w:p w14:paraId="44AB3463" w14:textId="77777777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Bigint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(20)</w:t>
            </w:r>
          </w:p>
        </w:tc>
        <w:tc>
          <w:tcPr>
            <w:tcW w:w="1559" w:type="dxa"/>
          </w:tcPr>
          <w:p w14:paraId="2E6B3BD5" w14:textId="30DC67E9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Không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null</w:t>
            </w:r>
            <w:proofErr w:type="spellEnd"/>
          </w:p>
        </w:tc>
        <w:tc>
          <w:tcPr>
            <w:tcW w:w="1585" w:type="dxa"/>
          </w:tcPr>
          <w:p w14:paraId="62E33437" w14:textId="2AA05A24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Tự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tăng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giá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trị</w:t>
            </w:r>
            <w:proofErr w:type="spellEnd"/>
          </w:p>
        </w:tc>
      </w:tr>
      <w:tr w:rsidR="005A7046" w:rsidRPr="00D5653B" w14:paraId="15F7280B" w14:textId="77777777" w:rsidTr="006E573F">
        <w:trPr>
          <w:jc w:val="center"/>
        </w:trPr>
        <w:tc>
          <w:tcPr>
            <w:tcW w:w="1608" w:type="dxa"/>
          </w:tcPr>
          <w:p w14:paraId="458DE4D8" w14:textId="435130FD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  <w:proofErr w:type="spellStart"/>
            <w:r w:rsidRPr="00D5653B">
              <w:rPr>
                <w:rFonts w:asciiTheme="majorHAnsi" w:hAnsiTheme="majorHAnsi" w:cstheme="majorHAnsi"/>
                <w:lang w:val="fr-CH" w:eastAsia="fr-FR"/>
              </w:rPr>
              <w:t>user_id</w:t>
            </w:r>
            <w:proofErr w:type="spellEnd"/>
          </w:p>
        </w:tc>
        <w:tc>
          <w:tcPr>
            <w:tcW w:w="2685" w:type="dxa"/>
          </w:tcPr>
          <w:p w14:paraId="6F9100B1" w14:textId="3D5951E5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Bigint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(20)</w:t>
            </w:r>
          </w:p>
        </w:tc>
        <w:tc>
          <w:tcPr>
            <w:tcW w:w="1559" w:type="dxa"/>
          </w:tcPr>
          <w:p w14:paraId="7A1C6CEC" w14:textId="5B7A3845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</w:p>
        </w:tc>
        <w:tc>
          <w:tcPr>
            <w:tcW w:w="1585" w:type="dxa"/>
          </w:tcPr>
          <w:p w14:paraId="2F8B8196" w14:textId="09BAAECC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  <w:proofErr w:type="spellStart"/>
            <w:r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Khóa</w:t>
            </w:r>
            <w:proofErr w:type="spellEnd"/>
            <w:r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ngoại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tham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chiếu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đến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trường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id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bảng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User</w:t>
            </w:r>
          </w:p>
        </w:tc>
      </w:tr>
      <w:tr w:rsidR="005A7046" w:rsidRPr="00D5653B" w14:paraId="682AB643" w14:textId="77777777" w:rsidTr="006E573F">
        <w:trPr>
          <w:jc w:val="center"/>
        </w:trPr>
        <w:tc>
          <w:tcPr>
            <w:tcW w:w="1608" w:type="dxa"/>
          </w:tcPr>
          <w:p w14:paraId="45C7EB96" w14:textId="76F222AF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  <w:proofErr w:type="spellStart"/>
            <w:r w:rsidRPr="00D5653B">
              <w:rPr>
                <w:rFonts w:asciiTheme="majorHAnsi" w:hAnsiTheme="majorHAnsi" w:cstheme="majorHAnsi"/>
                <w:lang w:val="fr-CH" w:eastAsia="fr-FR"/>
              </w:rPr>
              <w:t>address_id</w:t>
            </w:r>
            <w:proofErr w:type="spellEnd"/>
          </w:p>
        </w:tc>
        <w:tc>
          <w:tcPr>
            <w:tcW w:w="2685" w:type="dxa"/>
          </w:tcPr>
          <w:p w14:paraId="21A5BF2C" w14:textId="5B1A9E9B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Bigint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(20)</w:t>
            </w:r>
          </w:p>
        </w:tc>
        <w:tc>
          <w:tcPr>
            <w:tcW w:w="1559" w:type="dxa"/>
          </w:tcPr>
          <w:p w14:paraId="1B347657" w14:textId="4DEEFD32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</w:p>
        </w:tc>
        <w:tc>
          <w:tcPr>
            <w:tcW w:w="1585" w:type="dxa"/>
          </w:tcPr>
          <w:p w14:paraId="46ACA45F" w14:textId="729FE1B0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Khóa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ngoại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tham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chiếu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đến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trường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id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bảng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Address</w:t>
            </w:r>
            <w:proofErr w:type="spellEnd"/>
          </w:p>
        </w:tc>
      </w:tr>
      <w:tr w:rsidR="005A7046" w:rsidRPr="00D5653B" w14:paraId="1B528D7D" w14:textId="77777777" w:rsidTr="006E573F">
        <w:trPr>
          <w:jc w:val="center"/>
        </w:trPr>
        <w:tc>
          <w:tcPr>
            <w:tcW w:w="1608" w:type="dxa"/>
          </w:tcPr>
          <w:p w14:paraId="499F1BCE" w14:textId="77777777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  <w:proofErr w:type="spellStart"/>
            <w:r w:rsidRPr="00D5653B">
              <w:rPr>
                <w:rFonts w:asciiTheme="majorHAnsi" w:hAnsiTheme="majorHAnsi" w:cstheme="majorHAnsi"/>
                <w:lang w:val="fr-CH" w:eastAsia="fr-FR"/>
              </w:rPr>
              <w:t>name</w:t>
            </w:r>
            <w:proofErr w:type="spellEnd"/>
          </w:p>
        </w:tc>
        <w:tc>
          <w:tcPr>
            <w:tcW w:w="2685" w:type="dxa"/>
          </w:tcPr>
          <w:p w14:paraId="77FA8426" w14:textId="77777777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Varchar(255)</w:t>
            </w:r>
          </w:p>
        </w:tc>
        <w:tc>
          <w:tcPr>
            <w:tcW w:w="1559" w:type="dxa"/>
          </w:tcPr>
          <w:p w14:paraId="5BD95BEB" w14:textId="77777777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Không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null</w:t>
            </w:r>
            <w:proofErr w:type="spellEnd"/>
          </w:p>
        </w:tc>
        <w:tc>
          <w:tcPr>
            <w:tcW w:w="1585" w:type="dxa"/>
          </w:tcPr>
          <w:p w14:paraId="3CA83052" w14:textId="77777777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</w:p>
        </w:tc>
      </w:tr>
      <w:tr w:rsidR="005A7046" w:rsidRPr="00D5653B" w14:paraId="6B5D29A1" w14:textId="77777777" w:rsidTr="006E573F">
        <w:trPr>
          <w:jc w:val="center"/>
        </w:trPr>
        <w:tc>
          <w:tcPr>
            <w:tcW w:w="1608" w:type="dxa"/>
          </w:tcPr>
          <w:p w14:paraId="21BF94EC" w14:textId="77777777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  <w:proofErr w:type="spellStart"/>
            <w:r w:rsidRPr="00D5653B">
              <w:rPr>
                <w:rFonts w:asciiTheme="majorHAnsi" w:hAnsiTheme="majorHAnsi" w:cstheme="majorHAnsi"/>
                <w:lang w:val="fr-CH" w:eastAsia="fr-FR"/>
              </w:rPr>
              <w:t>gender</w:t>
            </w:r>
            <w:proofErr w:type="spellEnd"/>
          </w:p>
        </w:tc>
        <w:tc>
          <w:tcPr>
            <w:tcW w:w="2685" w:type="dxa"/>
          </w:tcPr>
          <w:p w14:paraId="4DC0D942" w14:textId="7C8D9B72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Enum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(‘MALE’,</w:t>
            </w:r>
            <w:r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’FEMALE’)</w:t>
            </w:r>
          </w:p>
        </w:tc>
        <w:tc>
          <w:tcPr>
            <w:tcW w:w="1559" w:type="dxa"/>
          </w:tcPr>
          <w:p w14:paraId="2582647B" w14:textId="4D6A4B66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Không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null</w:t>
            </w:r>
            <w:proofErr w:type="spellEnd"/>
          </w:p>
        </w:tc>
        <w:tc>
          <w:tcPr>
            <w:tcW w:w="1585" w:type="dxa"/>
          </w:tcPr>
          <w:p w14:paraId="16558F0A" w14:textId="77777777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</w:p>
        </w:tc>
      </w:tr>
      <w:tr w:rsidR="005A7046" w:rsidRPr="00D5653B" w14:paraId="1C3CE088" w14:textId="77777777" w:rsidTr="006E573F">
        <w:trPr>
          <w:jc w:val="center"/>
        </w:trPr>
        <w:tc>
          <w:tcPr>
            <w:tcW w:w="1608" w:type="dxa"/>
          </w:tcPr>
          <w:p w14:paraId="083ECB5E" w14:textId="77777777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  <w:r w:rsidRPr="00D5653B">
              <w:rPr>
                <w:rFonts w:asciiTheme="majorHAnsi" w:hAnsiTheme="majorHAnsi" w:cstheme="majorHAnsi"/>
                <w:lang w:val="fr-CH" w:eastAsia="fr-FR"/>
              </w:rPr>
              <w:t>phone</w:t>
            </w:r>
          </w:p>
        </w:tc>
        <w:tc>
          <w:tcPr>
            <w:tcW w:w="2685" w:type="dxa"/>
          </w:tcPr>
          <w:p w14:paraId="6C0C8F97" w14:textId="1A06F319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Varchar(255)</w:t>
            </w:r>
          </w:p>
        </w:tc>
        <w:tc>
          <w:tcPr>
            <w:tcW w:w="1559" w:type="dxa"/>
          </w:tcPr>
          <w:p w14:paraId="0B7E6A69" w14:textId="5BB1388C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Không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null</w:t>
            </w:r>
            <w:proofErr w:type="spellEnd"/>
          </w:p>
        </w:tc>
        <w:tc>
          <w:tcPr>
            <w:tcW w:w="1585" w:type="dxa"/>
          </w:tcPr>
          <w:p w14:paraId="0BC4E975" w14:textId="77777777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</w:p>
        </w:tc>
      </w:tr>
      <w:tr w:rsidR="005A7046" w:rsidRPr="00D5653B" w14:paraId="687B6FD4" w14:textId="77777777" w:rsidTr="006E573F">
        <w:trPr>
          <w:jc w:val="center"/>
        </w:trPr>
        <w:tc>
          <w:tcPr>
            <w:tcW w:w="1608" w:type="dxa"/>
          </w:tcPr>
          <w:p w14:paraId="667E8FA1" w14:textId="4FCF4130" w:rsidR="005A7046" w:rsidRPr="00D5653B" w:rsidRDefault="005A7046" w:rsidP="009D475F">
            <w:pPr>
              <w:tabs>
                <w:tab w:val="left" w:pos="720"/>
                <w:tab w:val="center" w:pos="898"/>
              </w:tabs>
              <w:spacing w:line="240" w:lineRule="auto"/>
              <w:ind w:left="0"/>
              <w:jc w:val="both"/>
              <w:rPr>
                <w:rFonts w:asciiTheme="majorHAnsi" w:hAnsiTheme="majorHAnsi" w:cstheme="majorHAnsi"/>
                <w:lang w:val="fr-CH" w:eastAsia="fr-FR"/>
              </w:rPr>
            </w:pPr>
            <w:r w:rsidRPr="00D5653B">
              <w:rPr>
                <w:rFonts w:asciiTheme="majorHAnsi" w:hAnsiTheme="majorHAnsi" w:cstheme="majorHAnsi"/>
                <w:lang w:val="fr-CH" w:eastAsia="fr-FR"/>
              </w:rPr>
              <w:t>province</w:t>
            </w:r>
          </w:p>
        </w:tc>
        <w:tc>
          <w:tcPr>
            <w:tcW w:w="2685" w:type="dxa"/>
          </w:tcPr>
          <w:p w14:paraId="2059059B" w14:textId="1BA8E075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Varchar(255)</w:t>
            </w:r>
          </w:p>
        </w:tc>
        <w:tc>
          <w:tcPr>
            <w:tcW w:w="1559" w:type="dxa"/>
          </w:tcPr>
          <w:p w14:paraId="29A7EC67" w14:textId="1A4F61B8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Không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null</w:t>
            </w:r>
            <w:proofErr w:type="spellEnd"/>
          </w:p>
        </w:tc>
        <w:tc>
          <w:tcPr>
            <w:tcW w:w="1585" w:type="dxa"/>
          </w:tcPr>
          <w:p w14:paraId="2A24FFF0" w14:textId="4A58E829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</w:p>
        </w:tc>
      </w:tr>
      <w:tr w:rsidR="005A7046" w:rsidRPr="00D5653B" w14:paraId="1D400448" w14:textId="77777777" w:rsidTr="006E573F">
        <w:trPr>
          <w:jc w:val="center"/>
        </w:trPr>
        <w:tc>
          <w:tcPr>
            <w:tcW w:w="1608" w:type="dxa"/>
          </w:tcPr>
          <w:p w14:paraId="627E0975" w14:textId="66F46F26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hAnsiTheme="majorHAnsi" w:cstheme="majorHAnsi"/>
                <w:lang w:val="fr-CH" w:eastAsia="fr-FR"/>
              </w:rPr>
            </w:pPr>
            <w:r w:rsidRPr="00D5653B">
              <w:rPr>
                <w:rFonts w:asciiTheme="majorHAnsi" w:hAnsiTheme="majorHAnsi" w:cstheme="majorHAnsi"/>
                <w:lang w:val="fr-CH" w:eastAsia="fr-FR"/>
              </w:rPr>
              <w:t>district</w:t>
            </w:r>
          </w:p>
        </w:tc>
        <w:tc>
          <w:tcPr>
            <w:tcW w:w="2685" w:type="dxa"/>
          </w:tcPr>
          <w:p w14:paraId="183DA77F" w14:textId="77777777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Varchar(255)</w:t>
            </w:r>
          </w:p>
        </w:tc>
        <w:tc>
          <w:tcPr>
            <w:tcW w:w="1559" w:type="dxa"/>
          </w:tcPr>
          <w:p w14:paraId="51FDBCC0" w14:textId="17E03201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Không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null</w:t>
            </w:r>
            <w:proofErr w:type="spellEnd"/>
          </w:p>
        </w:tc>
        <w:tc>
          <w:tcPr>
            <w:tcW w:w="1585" w:type="dxa"/>
          </w:tcPr>
          <w:p w14:paraId="0E3EE0BA" w14:textId="52A033EA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</w:p>
        </w:tc>
      </w:tr>
      <w:tr w:rsidR="005A7046" w:rsidRPr="00D5653B" w14:paraId="666C27F1" w14:textId="77777777" w:rsidTr="006E573F">
        <w:trPr>
          <w:jc w:val="center"/>
        </w:trPr>
        <w:tc>
          <w:tcPr>
            <w:tcW w:w="1608" w:type="dxa"/>
          </w:tcPr>
          <w:p w14:paraId="3BF10749" w14:textId="01337005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hAnsiTheme="majorHAnsi" w:cstheme="majorHAnsi"/>
                <w:lang w:val="fr-CH" w:eastAsia="fr-FR"/>
              </w:rPr>
            </w:pPr>
            <w:proofErr w:type="spellStart"/>
            <w:r w:rsidRPr="00D5653B">
              <w:rPr>
                <w:rFonts w:asciiTheme="majorHAnsi" w:hAnsiTheme="majorHAnsi" w:cstheme="majorHAnsi"/>
                <w:lang w:val="fr-CH" w:eastAsia="fr-FR"/>
              </w:rPr>
              <w:t>ward</w:t>
            </w:r>
            <w:proofErr w:type="spellEnd"/>
          </w:p>
        </w:tc>
        <w:tc>
          <w:tcPr>
            <w:tcW w:w="2685" w:type="dxa"/>
          </w:tcPr>
          <w:p w14:paraId="28B16026" w14:textId="237D2EB3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Varchar(255)</w:t>
            </w:r>
          </w:p>
        </w:tc>
        <w:tc>
          <w:tcPr>
            <w:tcW w:w="1559" w:type="dxa"/>
          </w:tcPr>
          <w:p w14:paraId="38550E5D" w14:textId="69275EF7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Không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null</w:t>
            </w:r>
            <w:proofErr w:type="spellEnd"/>
          </w:p>
        </w:tc>
        <w:tc>
          <w:tcPr>
            <w:tcW w:w="1585" w:type="dxa"/>
          </w:tcPr>
          <w:p w14:paraId="3214E399" w14:textId="7A567E2E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</w:p>
        </w:tc>
      </w:tr>
      <w:tr w:rsidR="005A7046" w:rsidRPr="00D5653B" w14:paraId="60E7B274" w14:textId="77777777" w:rsidTr="006E573F">
        <w:trPr>
          <w:jc w:val="center"/>
        </w:trPr>
        <w:tc>
          <w:tcPr>
            <w:tcW w:w="1608" w:type="dxa"/>
          </w:tcPr>
          <w:p w14:paraId="5E452DB4" w14:textId="4C2CD2CC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hAnsiTheme="majorHAnsi" w:cstheme="majorHAnsi"/>
                <w:lang w:val="fr-CH" w:eastAsia="fr-FR"/>
              </w:rPr>
            </w:pPr>
            <w:proofErr w:type="spellStart"/>
            <w:r w:rsidRPr="00D5653B">
              <w:rPr>
                <w:rFonts w:asciiTheme="majorHAnsi" w:hAnsiTheme="majorHAnsi" w:cstheme="majorHAnsi"/>
                <w:lang w:val="fr-CH" w:eastAsia="fr-FR"/>
              </w:rPr>
              <w:t>quantity</w:t>
            </w:r>
            <w:proofErr w:type="spellEnd"/>
          </w:p>
        </w:tc>
        <w:tc>
          <w:tcPr>
            <w:tcW w:w="2685" w:type="dxa"/>
          </w:tcPr>
          <w:p w14:paraId="1EF73479" w14:textId="4B2AD142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int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(11)</w:t>
            </w:r>
          </w:p>
        </w:tc>
        <w:tc>
          <w:tcPr>
            <w:tcW w:w="1559" w:type="dxa"/>
          </w:tcPr>
          <w:p w14:paraId="2AD4562C" w14:textId="77777777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Không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null</w:t>
            </w:r>
            <w:proofErr w:type="spellEnd"/>
          </w:p>
        </w:tc>
        <w:tc>
          <w:tcPr>
            <w:tcW w:w="1585" w:type="dxa"/>
          </w:tcPr>
          <w:p w14:paraId="2EFAA70F" w14:textId="616604C8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Tự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tạo</w:t>
            </w:r>
            <w:proofErr w:type="spellEnd"/>
          </w:p>
        </w:tc>
      </w:tr>
      <w:tr w:rsidR="005A7046" w:rsidRPr="00D5653B" w14:paraId="5B96E29B" w14:textId="77777777" w:rsidTr="006E573F">
        <w:trPr>
          <w:jc w:val="center"/>
        </w:trPr>
        <w:tc>
          <w:tcPr>
            <w:tcW w:w="1608" w:type="dxa"/>
          </w:tcPr>
          <w:p w14:paraId="3D1A9D83" w14:textId="10ECF7DD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hAnsiTheme="majorHAnsi" w:cstheme="majorHAnsi"/>
                <w:lang w:val="fr-CH" w:eastAsia="fr-FR"/>
              </w:rPr>
            </w:pPr>
            <w:proofErr w:type="spellStart"/>
            <w:r w:rsidRPr="00D5653B">
              <w:rPr>
                <w:rFonts w:asciiTheme="majorHAnsi" w:hAnsiTheme="majorHAnsi" w:cstheme="majorHAnsi"/>
                <w:lang w:val="fr-CH" w:eastAsia="fr-FR"/>
              </w:rPr>
              <w:t>total_cost</w:t>
            </w:r>
            <w:proofErr w:type="spellEnd"/>
          </w:p>
        </w:tc>
        <w:tc>
          <w:tcPr>
            <w:tcW w:w="2685" w:type="dxa"/>
          </w:tcPr>
          <w:p w14:paraId="411976A4" w14:textId="1E263DF3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Bigint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(20)</w:t>
            </w:r>
          </w:p>
        </w:tc>
        <w:tc>
          <w:tcPr>
            <w:tcW w:w="1559" w:type="dxa"/>
          </w:tcPr>
          <w:p w14:paraId="7B18A15B" w14:textId="4BD24052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Không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null</w:t>
            </w:r>
            <w:proofErr w:type="spellEnd"/>
          </w:p>
        </w:tc>
        <w:tc>
          <w:tcPr>
            <w:tcW w:w="1585" w:type="dxa"/>
          </w:tcPr>
          <w:p w14:paraId="7AF31C70" w14:textId="06B8A2E0" w:rsidR="005A7046" w:rsidRPr="00D5653B" w:rsidRDefault="005A7046" w:rsidP="00AF25A6">
            <w:pPr>
              <w:keepNext/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Tự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tạo</w:t>
            </w:r>
            <w:proofErr w:type="spellEnd"/>
          </w:p>
        </w:tc>
      </w:tr>
    </w:tbl>
    <w:p w14:paraId="794A9CE6" w14:textId="61464740" w:rsidR="00AF25A6" w:rsidRDefault="00AF25A6" w:rsidP="00AF25A6">
      <w:pPr>
        <w:pStyle w:val="Caption"/>
        <w:ind w:left="0"/>
        <w:jc w:val="center"/>
      </w:pPr>
      <w:bookmarkStart w:id="344" w:name="_Toc106816520"/>
      <w:proofErr w:type="spellStart"/>
      <w:r>
        <w:t>Bảng</w:t>
      </w:r>
      <w:proofErr w:type="spellEnd"/>
      <w:r>
        <w:t xml:space="preserve"> </w:t>
      </w:r>
      <w:r w:rsidR="006179BC">
        <w:fldChar w:fldCharType="begin"/>
      </w:r>
      <w:r w:rsidR="006179BC">
        <w:instrText xml:space="preserve"> STYLEREF 1 \s </w:instrText>
      </w:r>
      <w:r w:rsidR="006179BC">
        <w:fldChar w:fldCharType="separate"/>
      </w:r>
      <w:r w:rsidR="006179BC">
        <w:rPr>
          <w:noProof/>
        </w:rPr>
        <w:t>3</w:t>
      </w:r>
      <w:r w:rsidR="006179BC">
        <w:fldChar w:fldCharType="end"/>
      </w:r>
      <w:r w:rsidR="006179BC">
        <w:t>.</w:t>
      </w:r>
      <w:r w:rsidR="006179BC">
        <w:fldChar w:fldCharType="begin"/>
      </w:r>
      <w:r w:rsidR="006179BC">
        <w:instrText xml:space="preserve"> SEQ Bảng \* ARABIC \s 1 </w:instrText>
      </w:r>
      <w:r w:rsidR="006179BC">
        <w:fldChar w:fldCharType="separate"/>
      </w:r>
      <w:r w:rsidR="006179BC">
        <w:rPr>
          <w:noProof/>
        </w:rPr>
        <w:t>29</w:t>
      </w:r>
      <w:r w:rsidR="006179BC">
        <w:fldChar w:fldCharType="end"/>
      </w:r>
      <w:r w:rsidRPr="00B00FFA">
        <w:t xml:space="preserve"> </w:t>
      </w:r>
      <w:proofErr w:type="spellStart"/>
      <w:r w:rsidRPr="00B00FFA">
        <w:t>Bảng</w:t>
      </w:r>
      <w:proofErr w:type="spellEnd"/>
      <w:r w:rsidRPr="00B00FFA">
        <w:t xml:space="preserve"> mô </w:t>
      </w:r>
      <w:proofErr w:type="spellStart"/>
      <w:r w:rsidRPr="00B00FFA">
        <w:t>tả</w:t>
      </w:r>
      <w:proofErr w:type="spellEnd"/>
      <w:r w:rsidRPr="00B00FFA">
        <w:t xml:space="preserve"> </w:t>
      </w:r>
      <w:proofErr w:type="spellStart"/>
      <w:r>
        <w:rPr>
          <w:lang w:val="en-US"/>
        </w:rPr>
        <w:t>dữ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liệu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Bảng</w:t>
      </w:r>
      <w:proofErr w:type="spellEnd"/>
      <w:r>
        <w:rPr>
          <w:lang w:val="en-US"/>
        </w:rPr>
        <w:t xml:space="preserve"> Order</w:t>
      </w:r>
      <w:bookmarkEnd w:id="344"/>
    </w:p>
    <w:p w14:paraId="19EFA3E2" w14:textId="1A002245" w:rsidR="00E123B7" w:rsidRPr="00D5653B" w:rsidRDefault="00E123B7" w:rsidP="0030117C">
      <w:pPr>
        <w:pStyle w:val="Heading4"/>
        <w:rPr>
          <w:rFonts w:cstheme="majorHAnsi"/>
          <w:lang w:val="fr-CH" w:eastAsia="fr-FR"/>
        </w:rPr>
      </w:pPr>
      <w:proofErr w:type="spellStart"/>
      <w:r w:rsidRPr="00D5653B">
        <w:rPr>
          <w:rFonts w:cstheme="majorHAnsi"/>
          <w:lang w:val="fr-CH" w:eastAsia="fr-FR"/>
        </w:rPr>
        <w:t>Bảng</w:t>
      </w:r>
      <w:proofErr w:type="spellEnd"/>
      <w:r w:rsidRPr="00D5653B">
        <w:rPr>
          <w:rFonts w:cstheme="majorHAnsi"/>
          <w:lang w:val="fr-CH" w:eastAsia="fr-FR"/>
        </w:rPr>
        <w:t xml:space="preserve"> Unit</w:t>
      </w:r>
    </w:p>
    <w:p w14:paraId="3B13EA6D" w14:textId="68442784" w:rsidR="00E123B7" w:rsidRPr="00D5653B" w:rsidRDefault="00E123B7" w:rsidP="00B75AE9">
      <w:pPr>
        <w:widowControl/>
        <w:autoSpaceDE/>
        <w:autoSpaceDN/>
        <w:spacing w:line="240" w:lineRule="auto"/>
        <w:ind w:firstLine="360"/>
        <w:contextualSpacing/>
        <w:jc w:val="both"/>
        <w:rPr>
          <w:rFonts w:asciiTheme="majorHAnsi" w:hAnsiTheme="majorHAnsi" w:cstheme="majorHAnsi"/>
          <w:lang w:val="fr-CH" w:eastAsia="fr-FR"/>
        </w:rPr>
      </w:pPr>
      <w:r w:rsidRPr="00D5653B">
        <w:rPr>
          <w:rFonts w:asciiTheme="majorHAnsi" w:hAnsiTheme="majorHAnsi" w:cstheme="majorHAnsi"/>
          <w:b/>
          <w:bCs/>
          <w:lang w:val="fr-CH" w:eastAsia="fr-FR"/>
        </w:rPr>
        <w:t>Unit</w:t>
      </w:r>
      <w:r w:rsidR="00422C51">
        <w:rPr>
          <w:rFonts w:asciiTheme="majorHAnsi" w:hAnsiTheme="majorHAnsi" w:cstheme="majorHAnsi"/>
          <w:b/>
          <w:bCs/>
          <w:lang w:val="fr-CH" w:eastAsia="fr-FR"/>
        </w:rPr>
        <w:t xml:space="preserve"> </w:t>
      </w:r>
      <w:r w:rsidRPr="00D5653B">
        <w:rPr>
          <w:rFonts w:asciiTheme="majorHAnsi" w:hAnsiTheme="majorHAnsi" w:cstheme="majorHAnsi"/>
          <w:lang w:val="fr-CH" w:eastAsia="fr-FR"/>
        </w:rPr>
        <w:t>(</w:t>
      </w:r>
      <w:r w:rsidRPr="00D5653B">
        <w:rPr>
          <w:rFonts w:asciiTheme="majorHAnsi" w:hAnsiTheme="majorHAnsi" w:cstheme="majorHAnsi"/>
          <w:u w:val="single"/>
          <w:lang w:val="fr-CH" w:eastAsia="fr-FR"/>
        </w:rPr>
        <w:t>id</w:t>
      </w:r>
      <w:r w:rsidRPr="00316892">
        <w:rPr>
          <w:rFonts w:asciiTheme="majorHAnsi" w:hAnsiTheme="majorHAnsi" w:cstheme="majorHAnsi"/>
          <w:lang w:val="fr-CH" w:eastAsia="fr-FR"/>
        </w:rPr>
        <w:t xml:space="preserve">, </w:t>
      </w:r>
      <w:proofErr w:type="spellStart"/>
      <w:r w:rsidRPr="00D5653B">
        <w:rPr>
          <w:rFonts w:asciiTheme="majorHAnsi" w:hAnsiTheme="majorHAnsi" w:cstheme="majorHAnsi"/>
          <w:lang w:val="fr-CH" w:eastAsia="fr-FR"/>
        </w:rPr>
        <w:t>name</w:t>
      </w:r>
      <w:proofErr w:type="spellEnd"/>
      <w:r w:rsidRPr="00D5653B">
        <w:rPr>
          <w:rFonts w:asciiTheme="majorHAnsi" w:hAnsiTheme="majorHAnsi" w:cstheme="majorHAnsi"/>
          <w:lang w:val="fr-CH" w:eastAsia="fr-FR"/>
        </w:rPr>
        <w:t xml:space="preserve">, </w:t>
      </w:r>
      <w:proofErr w:type="spellStart"/>
      <w:r w:rsidRPr="00D5653B">
        <w:rPr>
          <w:rFonts w:asciiTheme="majorHAnsi" w:hAnsiTheme="majorHAnsi" w:cstheme="majorHAnsi"/>
          <w:lang w:val="fr-CH" w:eastAsia="fr-FR"/>
        </w:rPr>
        <w:t>create_time</w:t>
      </w:r>
      <w:proofErr w:type="spellEnd"/>
      <w:r w:rsidRPr="00D5653B">
        <w:rPr>
          <w:rFonts w:asciiTheme="majorHAnsi" w:hAnsiTheme="majorHAnsi" w:cstheme="majorHAnsi"/>
          <w:lang w:val="fr-CH" w:eastAsia="fr-FR"/>
        </w:rPr>
        <w:t xml:space="preserve">, </w:t>
      </w:r>
      <w:proofErr w:type="spellStart"/>
      <w:r w:rsidRPr="00D5653B">
        <w:rPr>
          <w:rFonts w:asciiTheme="majorHAnsi" w:hAnsiTheme="majorHAnsi" w:cstheme="majorHAnsi"/>
          <w:lang w:val="fr-CH" w:eastAsia="fr-FR"/>
        </w:rPr>
        <w:t>update_time</w:t>
      </w:r>
      <w:proofErr w:type="spellEnd"/>
      <w:r w:rsidRPr="00D5653B">
        <w:rPr>
          <w:rFonts w:asciiTheme="majorHAnsi" w:hAnsiTheme="majorHAnsi" w:cstheme="majorHAnsi"/>
          <w:lang w:val="fr-CH" w:eastAsia="fr-FR"/>
        </w:rPr>
        <w:t>)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644"/>
        <w:gridCol w:w="2649"/>
        <w:gridCol w:w="1559"/>
        <w:gridCol w:w="1559"/>
      </w:tblGrid>
      <w:tr w:rsidR="005A7046" w:rsidRPr="00D5653B" w14:paraId="6C9FDE71" w14:textId="77777777" w:rsidTr="006E573F">
        <w:trPr>
          <w:jc w:val="center"/>
        </w:trPr>
        <w:tc>
          <w:tcPr>
            <w:tcW w:w="1644" w:type="dxa"/>
          </w:tcPr>
          <w:p w14:paraId="7E852E54" w14:textId="77777777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Tên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thuộc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tính</w:t>
            </w:r>
            <w:proofErr w:type="spellEnd"/>
          </w:p>
        </w:tc>
        <w:tc>
          <w:tcPr>
            <w:tcW w:w="2649" w:type="dxa"/>
          </w:tcPr>
          <w:p w14:paraId="564F3916" w14:textId="77777777" w:rsidR="005A7046" w:rsidRPr="00D5653B" w:rsidRDefault="005A7046" w:rsidP="005A7046">
            <w:pPr>
              <w:spacing w:line="240" w:lineRule="auto"/>
              <w:ind w:left="0"/>
              <w:jc w:val="center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Kiểu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dữ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liệu</w:t>
            </w:r>
            <w:proofErr w:type="spellEnd"/>
          </w:p>
        </w:tc>
        <w:tc>
          <w:tcPr>
            <w:tcW w:w="1559" w:type="dxa"/>
          </w:tcPr>
          <w:p w14:paraId="1EF621DD" w14:textId="77777777" w:rsidR="005A7046" w:rsidRPr="00D5653B" w:rsidRDefault="005A7046" w:rsidP="005A7046">
            <w:pPr>
              <w:spacing w:line="240" w:lineRule="auto"/>
              <w:ind w:left="0"/>
              <w:jc w:val="center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Ràng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buộc</w:t>
            </w:r>
            <w:proofErr w:type="spellEnd"/>
          </w:p>
        </w:tc>
        <w:tc>
          <w:tcPr>
            <w:tcW w:w="1559" w:type="dxa"/>
          </w:tcPr>
          <w:p w14:paraId="637DCFF5" w14:textId="29AB1566" w:rsidR="005A7046" w:rsidRPr="00D5653B" w:rsidRDefault="005A7046" w:rsidP="005A7046">
            <w:pPr>
              <w:spacing w:line="240" w:lineRule="auto"/>
              <w:ind w:left="0"/>
              <w:jc w:val="center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  <w:proofErr w:type="spellStart"/>
            <w:r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Ghi</w:t>
            </w:r>
            <w:proofErr w:type="spellEnd"/>
            <w:r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chú</w:t>
            </w:r>
            <w:proofErr w:type="spellEnd"/>
          </w:p>
        </w:tc>
      </w:tr>
      <w:tr w:rsidR="005A7046" w:rsidRPr="00D5653B" w14:paraId="2A2BF68B" w14:textId="77777777" w:rsidTr="006E573F">
        <w:trPr>
          <w:jc w:val="center"/>
        </w:trPr>
        <w:tc>
          <w:tcPr>
            <w:tcW w:w="1644" w:type="dxa"/>
          </w:tcPr>
          <w:p w14:paraId="4C25793B" w14:textId="05144797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  <w:r w:rsidRPr="000C1EB9">
              <w:rPr>
                <w:rFonts w:asciiTheme="majorHAnsi" w:eastAsia="Symbol" w:hAnsiTheme="majorHAnsi" w:cstheme="majorHAnsi"/>
                <w:b/>
                <w:bCs/>
                <w:sz w:val="24"/>
                <w:u w:val="single"/>
                <w:lang w:val="fr-CH" w:eastAsia="fr-FR"/>
              </w:rPr>
              <w:t>id</w:t>
            </w:r>
          </w:p>
        </w:tc>
        <w:tc>
          <w:tcPr>
            <w:tcW w:w="2649" w:type="dxa"/>
          </w:tcPr>
          <w:p w14:paraId="54A8A0BA" w14:textId="77777777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Bigint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(20)</w:t>
            </w:r>
          </w:p>
        </w:tc>
        <w:tc>
          <w:tcPr>
            <w:tcW w:w="1559" w:type="dxa"/>
          </w:tcPr>
          <w:p w14:paraId="5CE02BED" w14:textId="4F7992BB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Không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null</w:t>
            </w:r>
            <w:proofErr w:type="spellEnd"/>
          </w:p>
        </w:tc>
        <w:tc>
          <w:tcPr>
            <w:tcW w:w="1559" w:type="dxa"/>
          </w:tcPr>
          <w:p w14:paraId="1F01FBF7" w14:textId="5A062B23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Tự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tăng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giá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trị</w:t>
            </w:r>
            <w:proofErr w:type="spellEnd"/>
          </w:p>
        </w:tc>
      </w:tr>
      <w:tr w:rsidR="005A7046" w:rsidRPr="00D5653B" w14:paraId="1DAE450A" w14:textId="77777777" w:rsidTr="006E573F">
        <w:trPr>
          <w:jc w:val="center"/>
        </w:trPr>
        <w:tc>
          <w:tcPr>
            <w:tcW w:w="1644" w:type="dxa"/>
          </w:tcPr>
          <w:p w14:paraId="739DF4BB" w14:textId="4AA54B5F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  <w:proofErr w:type="spellStart"/>
            <w:r w:rsidRPr="00D5653B">
              <w:rPr>
                <w:rFonts w:asciiTheme="majorHAnsi" w:hAnsiTheme="majorHAnsi" w:cstheme="majorHAnsi"/>
                <w:lang w:val="fr-CH" w:eastAsia="fr-FR"/>
              </w:rPr>
              <w:t>name</w:t>
            </w:r>
            <w:proofErr w:type="spellEnd"/>
          </w:p>
        </w:tc>
        <w:tc>
          <w:tcPr>
            <w:tcW w:w="2649" w:type="dxa"/>
          </w:tcPr>
          <w:p w14:paraId="0DC299A8" w14:textId="106805E0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Varchar(255)</w:t>
            </w:r>
          </w:p>
        </w:tc>
        <w:tc>
          <w:tcPr>
            <w:tcW w:w="1559" w:type="dxa"/>
          </w:tcPr>
          <w:p w14:paraId="35E4D948" w14:textId="0677D0FA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Không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null</w:t>
            </w:r>
            <w:proofErr w:type="spellEnd"/>
          </w:p>
        </w:tc>
        <w:tc>
          <w:tcPr>
            <w:tcW w:w="1559" w:type="dxa"/>
          </w:tcPr>
          <w:p w14:paraId="277063B8" w14:textId="77777777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</w:p>
        </w:tc>
      </w:tr>
      <w:tr w:rsidR="005A7046" w:rsidRPr="00D5653B" w14:paraId="4AE35F0E" w14:textId="77777777" w:rsidTr="006E573F">
        <w:trPr>
          <w:jc w:val="center"/>
        </w:trPr>
        <w:tc>
          <w:tcPr>
            <w:tcW w:w="1644" w:type="dxa"/>
          </w:tcPr>
          <w:p w14:paraId="419B5724" w14:textId="76844099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  <w:proofErr w:type="spellStart"/>
            <w:r w:rsidRPr="00D5653B">
              <w:rPr>
                <w:rFonts w:asciiTheme="majorHAnsi" w:hAnsiTheme="majorHAnsi" w:cstheme="majorHAnsi"/>
                <w:lang w:val="fr-CH" w:eastAsia="fr-FR"/>
              </w:rPr>
              <w:t>create_time</w:t>
            </w:r>
            <w:proofErr w:type="spellEnd"/>
          </w:p>
        </w:tc>
        <w:tc>
          <w:tcPr>
            <w:tcW w:w="2649" w:type="dxa"/>
          </w:tcPr>
          <w:p w14:paraId="7F6AD6FE" w14:textId="3F400924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datetime</w:t>
            </w:r>
            <w:proofErr w:type="spellEnd"/>
          </w:p>
        </w:tc>
        <w:tc>
          <w:tcPr>
            <w:tcW w:w="1559" w:type="dxa"/>
          </w:tcPr>
          <w:p w14:paraId="243703BA" w14:textId="258F7811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Không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null</w:t>
            </w:r>
            <w:proofErr w:type="spellEnd"/>
          </w:p>
        </w:tc>
        <w:tc>
          <w:tcPr>
            <w:tcW w:w="1559" w:type="dxa"/>
          </w:tcPr>
          <w:p w14:paraId="6D96BD26" w14:textId="0BFDE3A5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Tự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tạo</w:t>
            </w:r>
            <w:proofErr w:type="spellEnd"/>
          </w:p>
        </w:tc>
      </w:tr>
      <w:tr w:rsidR="005A7046" w:rsidRPr="00D5653B" w14:paraId="54C956B0" w14:textId="77777777" w:rsidTr="006E573F">
        <w:trPr>
          <w:jc w:val="center"/>
        </w:trPr>
        <w:tc>
          <w:tcPr>
            <w:tcW w:w="1644" w:type="dxa"/>
          </w:tcPr>
          <w:p w14:paraId="0FC2667E" w14:textId="3CF45880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  <w:proofErr w:type="spellStart"/>
            <w:r w:rsidRPr="00D5653B">
              <w:rPr>
                <w:rFonts w:asciiTheme="majorHAnsi" w:hAnsiTheme="majorHAnsi" w:cstheme="majorHAnsi"/>
                <w:lang w:val="fr-CH" w:eastAsia="fr-FR"/>
              </w:rPr>
              <w:t>update_time</w:t>
            </w:r>
            <w:proofErr w:type="spellEnd"/>
          </w:p>
        </w:tc>
        <w:tc>
          <w:tcPr>
            <w:tcW w:w="2649" w:type="dxa"/>
          </w:tcPr>
          <w:p w14:paraId="2FE2B169" w14:textId="5AF5E500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datetime</w:t>
            </w:r>
            <w:proofErr w:type="spellEnd"/>
          </w:p>
        </w:tc>
        <w:tc>
          <w:tcPr>
            <w:tcW w:w="1559" w:type="dxa"/>
          </w:tcPr>
          <w:p w14:paraId="38092776" w14:textId="218FE045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Không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null</w:t>
            </w:r>
            <w:proofErr w:type="spellEnd"/>
          </w:p>
        </w:tc>
        <w:tc>
          <w:tcPr>
            <w:tcW w:w="1559" w:type="dxa"/>
          </w:tcPr>
          <w:p w14:paraId="523BA22C" w14:textId="279B7ACE" w:rsidR="005A7046" w:rsidRPr="00D5653B" w:rsidRDefault="005A7046" w:rsidP="00052858">
            <w:pPr>
              <w:keepNext/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Tự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tạo</w:t>
            </w:r>
            <w:proofErr w:type="spellEnd"/>
          </w:p>
        </w:tc>
      </w:tr>
    </w:tbl>
    <w:p w14:paraId="3F819E8E" w14:textId="00BB3CAC" w:rsidR="00052858" w:rsidRDefault="00052858" w:rsidP="00052858">
      <w:pPr>
        <w:pStyle w:val="Caption"/>
        <w:ind w:left="0"/>
        <w:jc w:val="center"/>
      </w:pPr>
      <w:proofErr w:type="spellStart"/>
      <w:r>
        <w:t>Bảng</w:t>
      </w:r>
      <w:proofErr w:type="spellEnd"/>
      <w:r>
        <w:t xml:space="preserve"> </w:t>
      </w:r>
      <w:r w:rsidR="006179BC">
        <w:fldChar w:fldCharType="begin"/>
      </w:r>
      <w:r w:rsidR="006179BC">
        <w:instrText xml:space="preserve"> STYLEREF 1 \s </w:instrText>
      </w:r>
      <w:r w:rsidR="006179BC">
        <w:fldChar w:fldCharType="separate"/>
      </w:r>
      <w:r w:rsidR="006179BC">
        <w:rPr>
          <w:noProof/>
        </w:rPr>
        <w:t>3</w:t>
      </w:r>
      <w:r w:rsidR="006179BC">
        <w:fldChar w:fldCharType="end"/>
      </w:r>
      <w:r w:rsidR="006179BC">
        <w:t>.</w:t>
      </w:r>
      <w:r w:rsidR="006179BC">
        <w:fldChar w:fldCharType="begin"/>
      </w:r>
      <w:r w:rsidR="006179BC">
        <w:instrText xml:space="preserve"> SEQ Bảng \* ARABIC \s 1 </w:instrText>
      </w:r>
      <w:r w:rsidR="006179BC">
        <w:fldChar w:fldCharType="separate"/>
      </w:r>
      <w:r w:rsidR="006179BC">
        <w:rPr>
          <w:noProof/>
        </w:rPr>
        <w:t>30</w:t>
      </w:r>
      <w:r w:rsidR="006179BC">
        <w:fldChar w:fldCharType="end"/>
      </w:r>
      <w:r w:rsidRPr="00402D83">
        <w:t xml:space="preserve"> </w:t>
      </w:r>
      <w:proofErr w:type="spellStart"/>
      <w:r w:rsidRPr="00402D83">
        <w:t>Bảng</w:t>
      </w:r>
      <w:proofErr w:type="spellEnd"/>
      <w:r w:rsidRPr="00402D83">
        <w:t xml:space="preserve"> mô </w:t>
      </w:r>
      <w:proofErr w:type="spellStart"/>
      <w:r w:rsidRPr="00402D83">
        <w:t>tả</w:t>
      </w:r>
      <w:proofErr w:type="spellEnd"/>
      <w:r w:rsidRPr="00402D83">
        <w:t xml:space="preserve"> </w:t>
      </w:r>
      <w:proofErr w:type="spellStart"/>
      <w:r w:rsidRPr="00402D83">
        <w:t>dữ</w:t>
      </w:r>
      <w:proofErr w:type="spellEnd"/>
      <w:r w:rsidRPr="00402D83">
        <w:t xml:space="preserve"> </w:t>
      </w:r>
      <w:proofErr w:type="spellStart"/>
      <w:r w:rsidRPr="00402D83">
        <w:t>liệu</w:t>
      </w:r>
      <w:proofErr w:type="spellEnd"/>
      <w:r w:rsidRPr="00402D83">
        <w:t xml:space="preserve"> </w:t>
      </w:r>
      <w:proofErr w:type="spellStart"/>
      <w:r w:rsidRPr="00402D83">
        <w:t>Bảng</w:t>
      </w:r>
      <w:proofErr w:type="spellEnd"/>
      <w:r w:rsidRPr="00402D83">
        <w:t xml:space="preserve"> </w:t>
      </w:r>
      <w:r>
        <w:rPr>
          <w:lang w:val="en-US"/>
        </w:rPr>
        <w:t>Unit</w:t>
      </w:r>
    </w:p>
    <w:p w14:paraId="5B7097F4" w14:textId="2798593A" w:rsidR="00E123B7" w:rsidRPr="00D5653B" w:rsidRDefault="00E123B7" w:rsidP="0030117C">
      <w:pPr>
        <w:pStyle w:val="Heading4"/>
        <w:rPr>
          <w:rFonts w:cstheme="majorHAnsi"/>
          <w:lang w:val="fr-CH" w:eastAsia="fr-FR"/>
        </w:rPr>
      </w:pPr>
      <w:proofErr w:type="spellStart"/>
      <w:r w:rsidRPr="00D5653B">
        <w:rPr>
          <w:rFonts w:cstheme="majorHAnsi"/>
          <w:lang w:val="fr-CH" w:eastAsia="fr-FR"/>
        </w:rPr>
        <w:t>Bảng</w:t>
      </w:r>
      <w:proofErr w:type="spellEnd"/>
      <w:r w:rsidRPr="00D5653B">
        <w:rPr>
          <w:rFonts w:cstheme="majorHAnsi"/>
          <w:lang w:val="fr-CH" w:eastAsia="fr-FR"/>
        </w:rPr>
        <w:t xml:space="preserve"> </w:t>
      </w:r>
      <w:r w:rsidR="0063206D" w:rsidRPr="00D5653B">
        <w:rPr>
          <w:rFonts w:cstheme="majorHAnsi"/>
          <w:lang w:val="fr-CH" w:eastAsia="fr-FR"/>
        </w:rPr>
        <w:t>Product</w:t>
      </w:r>
    </w:p>
    <w:p w14:paraId="0510F732" w14:textId="19ACE7B2" w:rsidR="0063206D" w:rsidRPr="00D5653B" w:rsidRDefault="0063206D" w:rsidP="00B75AE9">
      <w:pPr>
        <w:widowControl/>
        <w:autoSpaceDE/>
        <w:autoSpaceDN/>
        <w:spacing w:line="240" w:lineRule="auto"/>
        <w:ind w:firstLine="270"/>
        <w:contextualSpacing/>
        <w:jc w:val="both"/>
        <w:rPr>
          <w:rFonts w:asciiTheme="majorHAnsi" w:hAnsiTheme="majorHAnsi" w:cstheme="majorHAnsi"/>
          <w:lang w:val="fr-CH" w:eastAsia="fr-FR"/>
        </w:rPr>
      </w:pPr>
      <w:r w:rsidRPr="00D5653B">
        <w:rPr>
          <w:rFonts w:asciiTheme="majorHAnsi" w:hAnsiTheme="majorHAnsi" w:cstheme="majorHAnsi"/>
          <w:b/>
          <w:bCs/>
          <w:lang w:val="fr-CH" w:eastAsia="fr-FR"/>
        </w:rPr>
        <w:t>Product</w:t>
      </w:r>
      <w:r w:rsidR="00422C51">
        <w:rPr>
          <w:rFonts w:asciiTheme="majorHAnsi" w:hAnsiTheme="majorHAnsi" w:cstheme="majorHAnsi"/>
          <w:b/>
          <w:bCs/>
          <w:lang w:val="fr-CH" w:eastAsia="fr-FR"/>
        </w:rPr>
        <w:t xml:space="preserve"> </w:t>
      </w:r>
      <w:r w:rsidRPr="00D5653B">
        <w:rPr>
          <w:rFonts w:asciiTheme="majorHAnsi" w:hAnsiTheme="majorHAnsi" w:cstheme="majorHAnsi"/>
          <w:lang w:val="fr-CH" w:eastAsia="fr-FR"/>
        </w:rPr>
        <w:t>(</w:t>
      </w:r>
      <w:r w:rsidRPr="00D5653B">
        <w:rPr>
          <w:rFonts w:asciiTheme="majorHAnsi" w:hAnsiTheme="majorHAnsi" w:cstheme="majorHAnsi"/>
          <w:u w:val="single"/>
          <w:lang w:val="fr-CH" w:eastAsia="fr-FR"/>
        </w:rPr>
        <w:t>id,</w:t>
      </w:r>
      <w:r w:rsidRPr="00D5653B">
        <w:rPr>
          <w:rFonts w:asciiTheme="majorHAnsi" w:hAnsiTheme="majorHAnsi" w:cstheme="majorHAnsi"/>
          <w:lang w:val="fr-CH" w:eastAsia="fr-FR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fr-CH" w:eastAsia="fr-FR"/>
        </w:rPr>
        <w:t>catogery_id</w:t>
      </w:r>
      <w:proofErr w:type="spellEnd"/>
      <w:r w:rsidRPr="00D5653B">
        <w:rPr>
          <w:rFonts w:asciiTheme="majorHAnsi" w:hAnsiTheme="majorHAnsi" w:cstheme="majorHAnsi"/>
          <w:lang w:val="fr-CH" w:eastAsia="fr-FR"/>
        </w:rPr>
        <w:t xml:space="preserve">, </w:t>
      </w:r>
      <w:proofErr w:type="spellStart"/>
      <w:r w:rsidRPr="00D5653B">
        <w:rPr>
          <w:rFonts w:asciiTheme="majorHAnsi" w:hAnsiTheme="majorHAnsi" w:cstheme="majorHAnsi"/>
          <w:lang w:val="fr-CH" w:eastAsia="fr-FR"/>
        </w:rPr>
        <w:t>user_id</w:t>
      </w:r>
      <w:proofErr w:type="spellEnd"/>
      <w:r w:rsidR="00CC6173" w:rsidRPr="00D5653B">
        <w:rPr>
          <w:rFonts w:asciiTheme="majorHAnsi" w:hAnsiTheme="majorHAnsi" w:cstheme="majorHAnsi"/>
          <w:lang w:val="fr-CH" w:eastAsia="fr-FR"/>
        </w:rPr>
        <w:t>,</w:t>
      </w:r>
      <w:r w:rsidRPr="00D5653B">
        <w:rPr>
          <w:rFonts w:asciiTheme="majorHAnsi" w:hAnsiTheme="majorHAnsi" w:cstheme="majorHAnsi"/>
          <w:lang w:val="fr-CH" w:eastAsia="fr-FR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fr-CH" w:eastAsia="fr-FR"/>
        </w:rPr>
        <w:t>name</w:t>
      </w:r>
      <w:proofErr w:type="spellEnd"/>
      <w:r w:rsidRPr="00D5653B">
        <w:rPr>
          <w:rFonts w:asciiTheme="majorHAnsi" w:hAnsiTheme="majorHAnsi" w:cstheme="majorHAnsi"/>
          <w:lang w:val="fr-CH" w:eastAsia="fr-FR"/>
        </w:rPr>
        <w:t xml:space="preserve">, descriptions, </w:t>
      </w:r>
      <w:proofErr w:type="spellStart"/>
      <w:r w:rsidRPr="00D5653B">
        <w:rPr>
          <w:rFonts w:asciiTheme="majorHAnsi" w:hAnsiTheme="majorHAnsi" w:cstheme="majorHAnsi"/>
          <w:lang w:val="fr-CH" w:eastAsia="fr-FR"/>
        </w:rPr>
        <w:t>price</w:t>
      </w:r>
      <w:proofErr w:type="spellEnd"/>
      <w:r w:rsidRPr="00D5653B">
        <w:rPr>
          <w:rFonts w:asciiTheme="majorHAnsi" w:hAnsiTheme="majorHAnsi" w:cstheme="majorHAnsi"/>
          <w:lang w:val="fr-CH" w:eastAsia="fr-FR"/>
        </w:rPr>
        <w:t xml:space="preserve">, </w:t>
      </w:r>
      <w:proofErr w:type="spellStart"/>
      <w:r w:rsidRPr="00D5653B">
        <w:rPr>
          <w:rFonts w:asciiTheme="majorHAnsi" w:hAnsiTheme="majorHAnsi" w:cstheme="majorHAnsi"/>
          <w:lang w:val="fr-CH" w:eastAsia="fr-FR"/>
        </w:rPr>
        <w:t>quantity</w:t>
      </w:r>
      <w:proofErr w:type="spellEnd"/>
      <w:r w:rsidRPr="00D5653B">
        <w:rPr>
          <w:rFonts w:asciiTheme="majorHAnsi" w:hAnsiTheme="majorHAnsi" w:cstheme="majorHAnsi"/>
          <w:lang w:val="fr-CH" w:eastAsia="fr-FR"/>
        </w:rPr>
        <w:t xml:space="preserve">, </w:t>
      </w:r>
      <w:proofErr w:type="spellStart"/>
      <w:r w:rsidRPr="00D5653B">
        <w:rPr>
          <w:rFonts w:asciiTheme="majorHAnsi" w:hAnsiTheme="majorHAnsi" w:cstheme="majorHAnsi"/>
          <w:lang w:val="fr-CH" w:eastAsia="fr-FR"/>
        </w:rPr>
        <w:t>unit_id</w:t>
      </w:r>
      <w:proofErr w:type="spellEnd"/>
      <w:r w:rsidRPr="00D5653B">
        <w:rPr>
          <w:rFonts w:asciiTheme="majorHAnsi" w:hAnsiTheme="majorHAnsi" w:cstheme="majorHAnsi"/>
          <w:lang w:val="fr-CH" w:eastAsia="fr-FR"/>
        </w:rPr>
        <w:t xml:space="preserve">, discount, active, </w:t>
      </w:r>
      <w:proofErr w:type="spellStart"/>
      <w:r w:rsidRPr="00D5653B">
        <w:rPr>
          <w:rFonts w:asciiTheme="majorHAnsi" w:hAnsiTheme="majorHAnsi" w:cstheme="majorHAnsi"/>
          <w:lang w:val="fr-CH" w:eastAsia="fr-FR"/>
        </w:rPr>
        <w:t>create_time</w:t>
      </w:r>
      <w:proofErr w:type="spellEnd"/>
      <w:r w:rsidRPr="00D5653B">
        <w:rPr>
          <w:rFonts w:asciiTheme="majorHAnsi" w:hAnsiTheme="majorHAnsi" w:cstheme="majorHAnsi"/>
          <w:lang w:val="fr-CH" w:eastAsia="fr-FR"/>
        </w:rPr>
        <w:t xml:space="preserve">, </w:t>
      </w:r>
      <w:proofErr w:type="spellStart"/>
      <w:r w:rsidRPr="00D5653B">
        <w:rPr>
          <w:rFonts w:asciiTheme="majorHAnsi" w:hAnsiTheme="majorHAnsi" w:cstheme="majorHAnsi"/>
          <w:lang w:val="fr-CH" w:eastAsia="fr-FR"/>
        </w:rPr>
        <w:t>update_time</w:t>
      </w:r>
      <w:proofErr w:type="spellEnd"/>
      <w:r w:rsidRPr="00D5653B">
        <w:rPr>
          <w:rFonts w:asciiTheme="majorHAnsi" w:hAnsiTheme="majorHAnsi" w:cstheme="majorHAnsi"/>
          <w:lang w:val="fr-CH" w:eastAsia="fr-FR"/>
        </w:rPr>
        <w:t>)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644"/>
        <w:gridCol w:w="2649"/>
        <w:gridCol w:w="1559"/>
        <w:gridCol w:w="1559"/>
      </w:tblGrid>
      <w:tr w:rsidR="005A7046" w:rsidRPr="00D5653B" w14:paraId="2D8BA6F5" w14:textId="77777777" w:rsidTr="006E573F">
        <w:trPr>
          <w:jc w:val="center"/>
        </w:trPr>
        <w:tc>
          <w:tcPr>
            <w:tcW w:w="1644" w:type="dxa"/>
          </w:tcPr>
          <w:p w14:paraId="7287F13E" w14:textId="77777777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Tên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thuộc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tính</w:t>
            </w:r>
            <w:proofErr w:type="spellEnd"/>
          </w:p>
        </w:tc>
        <w:tc>
          <w:tcPr>
            <w:tcW w:w="2649" w:type="dxa"/>
          </w:tcPr>
          <w:p w14:paraId="643EC272" w14:textId="77777777" w:rsidR="005A7046" w:rsidRPr="00D5653B" w:rsidRDefault="005A7046" w:rsidP="005A7046">
            <w:pPr>
              <w:spacing w:line="240" w:lineRule="auto"/>
              <w:ind w:left="0"/>
              <w:jc w:val="center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Kiểu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dữ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liệu</w:t>
            </w:r>
            <w:proofErr w:type="spellEnd"/>
          </w:p>
        </w:tc>
        <w:tc>
          <w:tcPr>
            <w:tcW w:w="1559" w:type="dxa"/>
          </w:tcPr>
          <w:p w14:paraId="301BA6D6" w14:textId="77777777" w:rsidR="005A7046" w:rsidRPr="00D5653B" w:rsidRDefault="005A7046" w:rsidP="005A7046">
            <w:pPr>
              <w:spacing w:line="240" w:lineRule="auto"/>
              <w:ind w:left="0"/>
              <w:jc w:val="center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Ràng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buộc</w:t>
            </w:r>
            <w:proofErr w:type="spellEnd"/>
          </w:p>
        </w:tc>
        <w:tc>
          <w:tcPr>
            <w:tcW w:w="1559" w:type="dxa"/>
          </w:tcPr>
          <w:p w14:paraId="2FDC328A" w14:textId="4FC136F6" w:rsidR="005A7046" w:rsidRPr="00D5653B" w:rsidRDefault="005A7046" w:rsidP="005A7046">
            <w:pPr>
              <w:spacing w:line="240" w:lineRule="auto"/>
              <w:ind w:left="0"/>
              <w:jc w:val="center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  <w:proofErr w:type="spellStart"/>
            <w:r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Ghi</w:t>
            </w:r>
            <w:proofErr w:type="spellEnd"/>
            <w:r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chú</w:t>
            </w:r>
            <w:proofErr w:type="spellEnd"/>
          </w:p>
        </w:tc>
      </w:tr>
      <w:tr w:rsidR="005A7046" w:rsidRPr="00D5653B" w14:paraId="548462DB" w14:textId="77777777" w:rsidTr="006E573F">
        <w:trPr>
          <w:jc w:val="center"/>
        </w:trPr>
        <w:tc>
          <w:tcPr>
            <w:tcW w:w="1644" w:type="dxa"/>
          </w:tcPr>
          <w:p w14:paraId="6190E223" w14:textId="7CABF021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  <w:r w:rsidRPr="000C1EB9">
              <w:rPr>
                <w:rFonts w:asciiTheme="majorHAnsi" w:eastAsia="Symbol" w:hAnsiTheme="majorHAnsi" w:cstheme="majorHAnsi"/>
                <w:b/>
                <w:bCs/>
                <w:sz w:val="24"/>
                <w:u w:val="single"/>
                <w:lang w:val="fr-CH" w:eastAsia="fr-FR"/>
              </w:rPr>
              <w:t>id</w:t>
            </w:r>
          </w:p>
        </w:tc>
        <w:tc>
          <w:tcPr>
            <w:tcW w:w="2649" w:type="dxa"/>
          </w:tcPr>
          <w:p w14:paraId="0E405074" w14:textId="77777777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Bigint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(20)</w:t>
            </w:r>
          </w:p>
        </w:tc>
        <w:tc>
          <w:tcPr>
            <w:tcW w:w="1559" w:type="dxa"/>
          </w:tcPr>
          <w:p w14:paraId="49401EBE" w14:textId="77777777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Không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null</w:t>
            </w:r>
            <w:proofErr w:type="spellEnd"/>
          </w:p>
        </w:tc>
        <w:tc>
          <w:tcPr>
            <w:tcW w:w="1559" w:type="dxa"/>
          </w:tcPr>
          <w:p w14:paraId="3BE82947" w14:textId="5690F9F5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Tự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tăng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giá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trị</w:t>
            </w:r>
            <w:proofErr w:type="spellEnd"/>
          </w:p>
        </w:tc>
      </w:tr>
      <w:tr w:rsidR="005A7046" w:rsidRPr="00D5653B" w14:paraId="3292F46C" w14:textId="77777777" w:rsidTr="006E573F">
        <w:trPr>
          <w:jc w:val="center"/>
        </w:trPr>
        <w:tc>
          <w:tcPr>
            <w:tcW w:w="1644" w:type="dxa"/>
          </w:tcPr>
          <w:p w14:paraId="75D15222" w14:textId="55544964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  <w:proofErr w:type="spellStart"/>
            <w:r w:rsidRPr="00D5653B">
              <w:rPr>
                <w:rFonts w:asciiTheme="majorHAnsi" w:hAnsiTheme="majorHAnsi" w:cstheme="majorHAnsi"/>
                <w:lang w:val="fr-CH" w:eastAsia="fr-FR"/>
              </w:rPr>
              <w:t>catogery_id</w:t>
            </w:r>
            <w:proofErr w:type="spellEnd"/>
          </w:p>
        </w:tc>
        <w:tc>
          <w:tcPr>
            <w:tcW w:w="2649" w:type="dxa"/>
          </w:tcPr>
          <w:p w14:paraId="7A48D5BD" w14:textId="16639BB0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Bigint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(20)</w:t>
            </w:r>
          </w:p>
        </w:tc>
        <w:tc>
          <w:tcPr>
            <w:tcW w:w="1559" w:type="dxa"/>
          </w:tcPr>
          <w:p w14:paraId="4D3A8923" w14:textId="77777777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Không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null</w:t>
            </w:r>
            <w:proofErr w:type="spellEnd"/>
          </w:p>
        </w:tc>
        <w:tc>
          <w:tcPr>
            <w:tcW w:w="1559" w:type="dxa"/>
          </w:tcPr>
          <w:p w14:paraId="59ABE592" w14:textId="4B59C58E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Khóa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ngoại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tham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chiếu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đến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trường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id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bảng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Category</w:t>
            </w:r>
            <w:proofErr w:type="spellEnd"/>
          </w:p>
        </w:tc>
      </w:tr>
      <w:tr w:rsidR="005A7046" w:rsidRPr="00D5653B" w14:paraId="24AEAF04" w14:textId="77777777" w:rsidTr="006E573F">
        <w:trPr>
          <w:jc w:val="center"/>
        </w:trPr>
        <w:tc>
          <w:tcPr>
            <w:tcW w:w="1644" w:type="dxa"/>
          </w:tcPr>
          <w:p w14:paraId="4AB799AB" w14:textId="5E2000AC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  <w:proofErr w:type="spellStart"/>
            <w:r w:rsidRPr="00D5653B">
              <w:rPr>
                <w:rFonts w:asciiTheme="majorHAnsi" w:hAnsiTheme="majorHAnsi" w:cstheme="majorHAnsi"/>
                <w:lang w:val="fr-CH" w:eastAsia="fr-FR"/>
              </w:rPr>
              <w:t>user_id</w:t>
            </w:r>
            <w:proofErr w:type="spellEnd"/>
          </w:p>
        </w:tc>
        <w:tc>
          <w:tcPr>
            <w:tcW w:w="2649" w:type="dxa"/>
          </w:tcPr>
          <w:p w14:paraId="008F0513" w14:textId="1DCB247D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Bigint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(20)</w:t>
            </w:r>
          </w:p>
        </w:tc>
        <w:tc>
          <w:tcPr>
            <w:tcW w:w="1559" w:type="dxa"/>
          </w:tcPr>
          <w:p w14:paraId="7F6E5074" w14:textId="2FAB182C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</w:p>
        </w:tc>
        <w:tc>
          <w:tcPr>
            <w:tcW w:w="1559" w:type="dxa"/>
          </w:tcPr>
          <w:p w14:paraId="46116724" w14:textId="7EEDB276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Khóa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ngoại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tham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chiếu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đến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trường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id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bảng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User</w:t>
            </w:r>
          </w:p>
        </w:tc>
      </w:tr>
      <w:tr w:rsidR="005A7046" w:rsidRPr="00D5653B" w14:paraId="678D7A91" w14:textId="77777777" w:rsidTr="006E573F">
        <w:trPr>
          <w:jc w:val="center"/>
        </w:trPr>
        <w:tc>
          <w:tcPr>
            <w:tcW w:w="1644" w:type="dxa"/>
          </w:tcPr>
          <w:p w14:paraId="5C7CE53F" w14:textId="1DD69A69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  <w:proofErr w:type="spellStart"/>
            <w:r w:rsidRPr="00D5653B">
              <w:rPr>
                <w:rFonts w:asciiTheme="majorHAnsi" w:hAnsiTheme="majorHAnsi" w:cstheme="majorHAnsi"/>
                <w:lang w:val="fr-CH" w:eastAsia="fr-FR"/>
              </w:rPr>
              <w:lastRenderedPageBreak/>
              <w:t>name</w:t>
            </w:r>
            <w:proofErr w:type="spellEnd"/>
          </w:p>
        </w:tc>
        <w:tc>
          <w:tcPr>
            <w:tcW w:w="2649" w:type="dxa"/>
          </w:tcPr>
          <w:p w14:paraId="3E7395F3" w14:textId="77777777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Varchar(255)</w:t>
            </w:r>
          </w:p>
        </w:tc>
        <w:tc>
          <w:tcPr>
            <w:tcW w:w="1559" w:type="dxa"/>
          </w:tcPr>
          <w:p w14:paraId="56E3C9A5" w14:textId="77777777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Không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null</w:t>
            </w:r>
            <w:proofErr w:type="spellEnd"/>
          </w:p>
        </w:tc>
        <w:tc>
          <w:tcPr>
            <w:tcW w:w="1559" w:type="dxa"/>
          </w:tcPr>
          <w:p w14:paraId="7BBB9D46" w14:textId="6043A325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</w:p>
        </w:tc>
      </w:tr>
      <w:tr w:rsidR="005A7046" w:rsidRPr="00D5653B" w14:paraId="78F27B02" w14:textId="77777777" w:rsidTr="006E573F">
        <w:trPr>
          <w:jc w:val="center"/>
        </w:trPr>
        <w:tc>
          <w:tcPr>
            <w:tcW w:w="1644" w:type="dxa"/>
          </w:tcPr>
          <w:p w14:paraId="39A3FB7F" w14:textId="22602D0B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  <w:r w:rsidRPr="00D5653B">
              <w:rPr>
                <w:rFonts w:asciiTheme="majorHAnsi" w:hAnsiTheme="majorHAnsi" w:cstheme="majorHAnsi"/>
                <w:lang w:val="fr-CH" w:eastAsia="fr-FR"/>
              </w:rPr>
              <w:t>descriptions</w:t>
            </w:r>
          </w:p>
        </w:tc>
        <w:tc>
          <w:tcPr>
            <w:tcW w:w="2649" w:type="dxa"/>
          </w:tcPr>
          <w:p w14:paraId="62F40369" w14:textId="5CD61801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Varchar(255)</w:t>
            </w:r>
          </w:p>
        </w:tc>
        <w:tc>
          <w:tcPr>
            <w:tcW w:w="1559" w:type="dxa"/>
          </w:tcPr>
          <w:p w14:paraId="4CBB94F4" w14:textId="570732DF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Không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null</w:t>
            </w:r>
            <w:proofErr w:type="spellEnd"/>
          </w:p>
        </w:tc>
        <w:tc>
          <w:tcPr>
            <w:tcW w:w="1559" w:type="dxa"/>
          </w:tcPr>
          <w:p w14:paraId="534E2BC8" w14:textId="456A843F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</w:p>
        </w:tc>
      </w:tr>
      <w:tr w:rsidR="005A7046" w:rsidRPr="00D5653B" w14:paraId="389E78C9" w14:textId="77777777" w:rsidTr="006E573F">
        <w:trPr>
          <w:jc w:val="center"/>
        </w:trPr>
        <w:tc>
          <w:tcPr>
            <w:tcW w:w="1644" w:type="dxa"/>
          </w:tcPr>
          <w:p w14:paraId="0965F663" w14:textId="0DC7567F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  <w:proofErr w:type="spellStart"/>
            <w:r w:rsidRPr="00D5653B">
              <w:rPr>
                <w:rFonts w:asciiTheme="majorHAnsi" w:hAnsiTheme="majorHAnsi" w:cstheme="majorHAnsi"/>
                <w:lang w:val="fr-CH" w:eastAsia="fr-FR"/>
              </w:rPr>
              <w:t>price</w:t>
            </w:r>
            <w:proofErr w:type="spellEnd"/>
          </w:p>
        </w:tc>
        <w:tc>
          <w:tcPr>
            <w:tcW w:w="2649" w:type="dxa"/>
          </w:tcPr>
          <w:p w14:paraId="27A9F4C8" w14:textId="3A707338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Bigint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(11)</w:t>
            </w:r>
          </w:p>
        </w:tc>
        <w:tc>
          <w:tcPr>
            <w:tcW w:w="1559" w:type="dxa"/>
          </w:tcPr>
          <w:p w14:paraId="795E5222" w14:textId="4CE66462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Không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null</w:t>
            </w:r>
            <w:proofErr w:type="spellEnd"/>
          </w:p>
        </w:tc>
        <w:tc>
          <w:tcPr>
            <w:tcW w:w="1559" w:type="dxa"/>
          </w:tcPr>
          <w:p w14:paraId="3281CCE7" w14:textId="1E686583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</w:p>
        </w:tc>
      </w:tr>
      <w:tr w:rsidR="005A7046" w:rsidRPr="00D5653B" w14:paraId="51F8DE96" w14:textId="77777777" w:rsidTr="006E573F">
        <w:trPr>
          <w:jc w:val="center"/>
        </w:trPr>
        <w:tc>
          <w:tcPr>
            <w:tcW w:w="1644" w:type="dxa"/>
          </w:tcPr>
          <w:p w14:paraId="328C79B5" w14:textId="117F995F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  <w:proofErr w:type="spellStart"/>
            <w:r w:rsidRPr="00D5653B">
              <w:rPr>
                <w:rFonts w:asciiTheme="majorHAnsi" w:hAnsiTheme="majorHAnsi" w:cstheme="majorHAnsi"/>
                <w:lang w:val="fr-CH" w:eastAsia="fr-FR"/>
              </w:rPr>
              <w:t>quantity</w:t>
            </w:r>
            <w:proofErr w:type="spellEnd"/>
          </w:p>
        </w:tc>
        <w:tc>
          <w:tcPr>
            <w:tcW w:w="2649" w:type="dxa"/>
          </w:tcPr>
          <w:p w14:paraId="5225E18E" w14:textId="59801274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int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(11)</w:t>
            </w:r>
          </w:p>
        </w:tc>
        <w:tc>
          <w:tcPr>
            <w:tcW w:w="1559" w:type="dxa"/>
          </w:tcPr>
          <w:p w14:paraId="5E4F213E" w14:textId="1EEDCC92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Không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null</w:t>
            </w:r>
            <w:proofErr w:type="spellEnd"/>
          </w:p>
        </w:tc>
        <w:tc>
          <w:tcPr>
            <w:tcW w:w="1559" w:type="dxa"/>
          </w:tcPr>
          <w:p w14:paraId="1CBB214A" w14:textId="260B1D72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</w:p>
        </w:tc>
      </w:tr>
      <w:tr w:rsidR="005A7046" w:rsidRPr="00D5653B" w14:paraId="1995A3C4" w14:textId="77777777" w:rsidTr="006E573F">
        <w:trPr>
          <w:jc w:val="center"/>
        </w:trPr>
        <w:tc>
          <w:tcPr>
            <w:tcW w:w="1644" w:type="dxa"/>
          </w:tcPr>
          <w:p w14:paraId="537FFE00" w14:textId="59E0E9BE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  <w:proofErr w:type="spellStart"/>
            <w:r w:rsidRPr="00D5653B">
              <w:rPr>
                <w:rFonts w:asciiTheme="majorHAnsi" w:hAnsiTheme="majorHAnsi" w:cstheme="majorHAnsi"/>
                <w:lang w:val="fr-CH" w:eastAsia="fr-FR"/>
              </w:rPr>
              <w:t>unit_id</w:t>
            </w:r>
            <w:proofErr w:type="spellEnd"/>
          </w:p>
        </w:tc>
        <w:tc>
          <w:tcPr>
            <w:tcW w:w="2649" w:type="dxa"/>
          </w:tcPr>
          <w:p w14:paraId="70403A36" w14:textId="776BA9D6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Bigint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(20)</w:t>
            </w:r>
          </w:p>
        </w:tc>
        <w:tc>
          <w:tcPr>
            <w:tcW w:w="1559" w:type="dxa"/>
          </w:tcPr>
          <w:p w14:paraId="64E9E158" w14:textId="26FEF259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Không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null</w:t>
            </w:r>
            <w:proofErr w:type="spellEnd"/>
          </w:p>
        </w:tc>
        <w:tc>
          <w:tcPr>
            <w:tcW w:w="1559" w:type="dxa"/>
          </w:tcPr>
          <w:p w14:paraId="7B76D9FC" w14:textId="440E6550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Khóa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ngoại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tham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chiếu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đến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trường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id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bảng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Unit</w:t>
            </w:r>
          </w:p>
        </w:tc>
      </w:tr>
      <w:tr w:rsidR="005A7046" w:rsidRPr="00D5653B" w14:paraId="5101CF84" w14:textId="77777777" w:rsidTr="006E573F">
        <w:trPr>
          <w:jc w:val="center"/>
        </w:trPr>
        <w:tc>
          <w:tcPr>
            <w:tcW w:w="1644" w:type="dxa"/>
          </w:tcPr>
          <w:p w14:paraId="1CB85C90" w14:textId="58633F68" w:rsidR="005A7046" w:rsidRPr="00D5653B" w:rsidRDefault="005A7046" w:rsidP="009D475F">
            <w:pPr>
              <w:tabs>
                <w:tab w:val="left" w:pos="720"/>
                <w:tab w:val="center" w:pos="898"/>
              </w:tabs>
              <w:spacing w:line="240" w:lineRule="auto"/>
              <w:ind w:left="0"/>
              <w:jc w:val="both"/>
              <w:rPr>
                <w:rFonts w:asciiTheme="majorHAnsi" w:hAnsiTheme="majorHAnsi" w:cstheme="majorHAnsi"/>
                <w:lang w:val="fr-CH" w:eastAsia="fr-FR"/>
              </w:rPr>
            </w:pPr>
            <w:r w:rsidRPr="00D5653B">
              <w:rPr>
                <w:rFonts w:asciiTheme="majorHAnsi" w:hAnsiTheme="majorHAnsi" w:cstheme="majorHAnsi"/>
                <w:lang w:val="fr-CH" w:eastAsia="fr-FR"/>
              </w:rPr>
              <w:t>discount</w:t>
            </w:r>
            <w:r w:rsidRPr="00D5653B">
              <w:rPr>
                <w:rFonts w:asciiTheme="majorHAnsi" w:hAnsiTheme="majorHAnsi" w:cstheme="majorHAnsi"/>
                <w:lang w:val="fr-CH" w:eastAsia="fr-FR"/>
              </w:rPr>
              <w:tab/>
            </w:r>
          </w:p>
        </w:tc>
        <w:tc>
          <w:tcPr>
            <w:tcW w:w="2649" w:type="dxa"/>
          </w:tcPr>
          <w:p w14:paraId="67C3C94A" w14:textId="25831F73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int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(5)</w:t>
            </w:r>
          </w:p>
        </w:tc>
        <w:tc>
          <w:tcPr>
            <w:tcW w:w="1559" w:type="dxa"/>
          </w:tcPr>
          <w:p w14:paraId="00DF8F1A" w14:textId="465B515F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</w:p>
        </w:tc>
        <w:tc>
          <w:tcPr>
            <w:tcW w:w="1559" w:type="dxa"/>
          </w:tcPr>
          <w:p w14:paraId="1B8178BE" w14:textId="1976EB1C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</w:p>
        </w:tc>
      </w:tr>
      <w:tr w:rsidR="005A7046" w:rsidRPr="00D5653B" w14:paraId="34B31946" w14:textId="77777777" w:rsidTr="006E573F">
        <w:trPr>
          <w:jc w:val="center"/>
        </w:trPr>
        <w:tc>
          <w:tcPr>
            <w:tcW w:w="1644" w:type="dxa"/>
          </w:tcPr>
          <w:p w14:paraId="4D82CCA9" w14:textId="6F9FC3D8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hAnsiTheme="majorHAnsi" w:cstheme="majorHAnsi"/>
                <w:lang w:val="fr-CH" w:eastAsia="fr-FR"/>
              </w:rPr>
            </w:pPr>
            <w:r w:rsidRPr="00D5653B">
              <w:rPr>
                <w:rFonts w:asciiTheme="majorHAnsi" w:hAnsiTheme="majorHAnsi" w:cstheme="majorHAnsi"/>
                <w:lang w:val="fr-CH" w:eastAsia="fr-FR"/>
              </w:rPr>
              <w:t>active</w:t>
            </w:r>
          </w:p>
        </w:tc>
        <w:tc>
          <w:tcPr>
            <w:tcW w:w="2649" w:type="dxa"/>
          </w:tcPr>
          <w:p w14:paraId="2DF25F7D" w14:textId="46E072FC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tinyint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(5)</w:t>
            </w:r>
          </w:p>
        </w:tc>
        <w:tc>
          <w:tcPr>
            <w:tcW w:w="1559" w:type="dxa"/>
          </w:tcPr>
          <w:p w14:paraId="08963284" w14:textId="298AC546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Không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null</w:t>
            </w:r>
            <w:proofErr w:type="spellEnd"/>
          </w:p>
        </w:tc>
        <w:tc>
          <w:tcPr>
            <w:tcW w:w="1559" w:type="dxa"/>
          </w:tcPr>
          <w:p w14:paraId="051C95FF" w14:textId="02266133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</w:p>
        </w:tc>
      </w:tr>
      <w:tr w:rsidR="005A7046" w:rsidRPr="00D5653B" w14:paraId="0AB98B46" w14:textId="77777777" w:rsidTr="006E573F">
        <w:trPr>
          <w:jc w:val="center"/>
        </w:trPr>
        <w:tc>
          <w:tcPr>
            <w:tcW w:w="1644" w:type="dxa"/>
          </w:tcPr>
          <w:p w14:paraId="55DD70C3" w14:textId="00A13EAA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hAnsiTheme="majorHAnsi" w:cstheme="majorHAnsi"/>
                <w:lang w:val="fr-CH" w:eastAsia="fr-FR"/>
              </w:rPr>
            </w:pPr>
            <w:proofErr w:type="spellStart"/>
            <w:r w:rsidRPr="00D5653B">
              <w:rPr>
                <w:rFonts w:asciiTheme="majorHAnsi" w:hAnsiTheme="majorHAnsi" w:cstheme="majorHAnsi"/>
                <w:lang w:val="fr-CH" w:eastAsia="fr-FR"/>
              </w:rPr>
              <w:t>create_time</w:t>
            </w:r>
            <w:proofErr w:type="spellEnd"/>
          </w:p>
        </w:tc>
        <w:tc>
          <w:tcPr>
            <w:tcW w:w="2649" w:type="dxa"/>
          </w:tcPr>
          <w:p w14:paraId="2B3BDCFB" w14:textId="77777777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datetime</w:t>
            </w:r>
            <w:proofErr w:type="spellEnd"/>
          </w:p>
        </w:tc>
        <w:tc>
          <w:tcPr>
            <w:tcW w:w="1559" w:type="dxa"/>
          </w:tcPr>
          <w:p w14:paraId="3ED80D1D" w14:textId="77777777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Không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null</w:t>
            </w:r>
            <w:proofErr w:type="spellEnd"/>
          </w:p>
        </w:tc>
        <w:tc>
          <w:tcPr>
            <w:tcW w:w="1559" w:type="dxa"/>
          </w:tcPr>
          <w:p w14:paraId="017BF02C" w14:textId="7EBF0149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Tự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tạo</w:t>
            </w:r>
            <w:proofErr w:type="spellEnd"/>
          </w:p>
        </w:tc>
      </w:tr>
      <w:tr w:rsidR="005A7046" w:rsidRPr="00D5653B" w14:paraId="05D59686" w14:textId="77777777" w:rsidTr="006E573F">
        <w:trPr>
          <w:jc w:val="center"/>
        </w:trPr>
        <w:tc>
          <w:tcPr>
            <w:tcW w:w="1644" w:type="dxa"/>
          </w:tcPr>
          <w:p w14:paraId="0B20B442" w14:textId="078E722E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hAnsiTheme="majorHAnsi" w:cstheme="majorHAnsi"/>
                <w:lang w:val="fr-CH" w:eastAsia="fr-FR"/>
              </w:rPr>
            </w:pPr>
            <w:proofErr w:type="spellStart"/>
            <w:r w:rsidRPr="00D5653B">
              <w:rPr>
                <w:rFonts w:asciiTheme="majorHAnsi" w:hAnsiTheme="majorHAnsi" w:cstheme="majorHAnsi"/>
                <w:lang w:val="fr-CH" w:eastAsia="fr-FR"/>
              </w:rPr>
              <w:t>update_time</w:t>
            </w:r>
            <w:proofErr w:type="spellEnd"/>
          </w:p>
        </w:tc>
        <w:tc>
          <w:tcPr>
            <w:tcW w:w="2649" w:type="dxa"/>
          </w:tcPr>
          <w:p w14:paraId="00AFECF5" w14:textId="77777777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datetime</w:t>
            </w:r>
            <w:proofErr w:type="spellEnd"/>
          </w:p>
        </w:tc>
        <w:tc>
          <w:tcPr>
            <w:tcW w:w="1559" w:type="dxa"/>
          </w:tcPr>
          <w:p w14:paraId="51F8951C" w14:textId="77777777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Không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null</w:t>
            </w:r>
            <w:proofErr w:type="spellEnd"/>
          </w:p>
        </w:tc>
        <w:tc>
          <w:tcPr>
            <w:tcW w:w="1559" w:type="dxa"/>
          </w:tcPr>
          <w:p w14:paraId="487D3135" w14:textId="510352DB" w:rsidR="005A7046" w:rsidRPr="00D5653B" w:rsidRDefault="005A7046" w:rsidP="00052858">
            <w:pPr>
              <w:keepNext/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Tự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tạo</w:t>
            </w:r>
            <w:proofErr w:type="spellEnd"/>
          </w:p>
        </w:tc>
      </w:tr>
    </w:tbl>
    <w:p w14:paraId="2369DDC2" w14:textId="0DD3AA9B" w:rsidR="00E123B7" w:rsidRPr="00D5653B" w:rsidRDefault="00052858" w:rsidP="00A16844">
      <w:pPr>
        <w:pStyle w:val="Caption"/>
        <w:ind w:left="0"/>
        <w:jc w:val="center"/>
        <w:rPr>
          <w:rFonts w:asciiTheme="majorHAnsi" w:hAnsiTheme="majorHAnsi" w:cstheme="majorHAnsi"/>
          <w:lang w:val="fr-CH" w:eastAsia="fr-FR"/>
        </w:rPr>
      </w:pPr>
      <w:proofErr w:type="spellStart"/>
      <w:r>
        <w:t>Bảng</w:t>
      </w:r>
      <w:proofErr w:type="spellEnd"/>
      <w:r>
        <w:t xml:space="preserve"> </w:t>
      </w:r>
      <w:r w:rsidR="006179BC">
        <w:fldChar w:fldCharType="begin"/>
      </w:r>
      <w:r w:rsidR="006179BC">
        <w:instrText xml:space="preserve"> STYLEREF 1 \s </w:instrText>
      </w:r>
      <w:r w:rsidR="006179BC">
        <w:fldChar w:fldCharType="separate"/>
      </w:r>
      <w:r w:rsidR="006179BC">
        <w:rPr>
          <w:noProof/>
        </w:rPr>
        <w:t>3</w:t>
      </w:r>
      <w:r w:rsidR="006179BC">
        <w:fldChar w:fldCharType="end"/>
      </w:r>
      <w:r w:rsidR="006179BC">
        <w:t>.</w:t>
      </w:r>
      <w:r w:rsidR="006179BC">
        <w:fldChar w:fldCharType="begin"/>
      </w:r>
      <w:r w:rsidR="006179BC">
        <w:instrText xml:space="preserve"> SEQ Bảng \* ARABIC \s 1 </w:instrText>
      </w:r>
      <w:r w:rsidR="006179BC">
        <w:fldChar w:fldCharType="separate"/>
      </w:r>
      <w:r w:rsidR="006179BC">
        <w:rPr>
          <w:noProof/>
        </w:rPr>
        <w:t>31</w:t>
      </w:r>
      <w:r w:rsidR="006179BC">
        <w:fldChar w:fldCharType="end"/>
      </w:r>
      <w:r w:rsidRPr="00DB0AD2">
        <w:t xml:space="preserve"> </w:t>
      </w:r>
      <w:proofErr w:type="spellStart"/>
      <w:r w:rsidRPr="00DB0AD2">
        <w:t>Bảng</w:t>
      </w:r>
      <w:proofErr w:type="spellEnd"/>
      <w:r w:rsidRPr="00DB0AD2">
        <w:t xml:space="preserve"> mô </w:t>
      </w:r>
      <w:proofErr w:type="spellStart"/>
      <w:r w:rsidRPr="00DB0AD2">
        <w:t>tả</w:t>
      </w:r>
      <w:proofErr w:type="spellEnd"/>
      <w:r w:rsidRPr="00DB0AD2">
        <w:t xml:space="preserve"> </w:t>
      </w:r>
      <w:proofErr w:type="spellStart"/>
      <w:r w:rsidRPr="00DB0AD2">
        <w:t>dữ</w:t>
      </w:r>
      <w:proofErr w:type="spellEnd"/>
      <w:r w:rsidRPr="00DB0AD2">
        <w:t xml:space="preserve"> </w:t>
      </w:r>
      <w:proofErr w:type="spellStart"/>
      <w:r w:rsidRPr="00DB0AD2">
        <w:t>liệu</w:t>
      </w:r>
      <w:proofErr w:type="spellEnd"/>
      <w:r w:rsidRPr="00DB0AD2">
        <w:t xml:space="preserve"> </w:t>
      </w:r>
      <w:proofErr w:type="spellStart"/>
      <w:r w:rsidRPr="00DB0AD2">
        <w:t>Bảng</w:t>
      </w:r>
      <w:proofErr w:type="spellEnd"/>
      <w:r w:rsidRPr="00DB0AD2">
        <w:t xml:space="preserve"> </w:t>
      </w:r>
      <w:r>
        <w:rPr>
          <w:lang w:val="en-US"/>
        </w:rPr>
        <w:t>Product</w:t>
      </w:r>
    </w:p>
    <w:p w14:paraId="371621A1" w14:textId="0F36A42D" w:rsidR="00E123B7" w:rsidRPr="00D5653B" w:rsidRDefault="00E123B7" w:rsidP="0030117C">
      <w:pPr>
        <w:pStyle w:val="Heading4"/>
        <w:rPr>
          <w:rFonts w:cstheme="majorHAnsi"/>
          <w:lang w:val="fr-CH" w:eastAsia="fr-FR"/>
        </w:rPr>
      </w:pPr>
      <w:proofErr w:type="spellStart"/>
      <w:r w:rsidRPr="00D5653B">
        <w:rPr>
          <w:rFonts w:cstheme="majorHAnsi"/>
          <w:lang w:val="fr-CH" w:eastAsia="fr-FR"/>
        </w:rPr>
        <w:t>Bảng</w:t>
      </w:r>
      <w:proofErr w:type="spellEnd"/>
      <w:r w:rsidRPr="00D5653B">
        <w:rPr>
          <w:rFonts w:cstheme="majorHAnsi"/>
          <w:lang w:val="fr-CH" w:eastAsia="fr-FR"/>
        </w:rPr>
        <w:t xml:space="preserve"> </w:t>
      </w:r>
      <w:proofErr w:type="spellStart"/>
      <w:r w:rsidR="0063206D" w:rsidRPr="00D5653B">
        <w:rPr>
          <w:rFonts w:cstheme="majorHAnsi"/>
          <w:lang w:val="fr-CH" w:eastAsia="fr-FR"/>
        </w:rPr>
        <w:t>BannerDetail</w:t>
      </w:r>
      <w:proofErr w:type="spellEnd"/>
    </w:p>
    <w:p w14:paraId="46FE1F3A" w14:textId="19414AFE" w:rsidR="0063206D" w:rsidRPr="00D5653B" w:rsidRDefault="0063206D" w:rsidP="00B75AE9">
      <w:pPr>
        <w:widowControl/>
        <w:autoSpaceDE/>
        <w:autoSpaceDN/>
        <w:spacing w:line="240" w:lineRule="auto"/>
        <w:ind w:firstLine="270"/>
        <w:contextualSpacing/>
        <w:jc w:val="both"/>
        <w:rPr>
          <w:rFonts w:asciiTheme="majorHAnsi" w:hAnsiTheme="majorHAnsi" w:cstheme="majorHAnsi"/>
          <w:lang w:val="fr-CH" w:eastAsia="fr-FR"/>
        </w:rPr>
      </w:pPr>
      <w:proofErr w:type="spellStart"/>
      <w:r w:rsidRPr="00D5653B">
        <w:rPr>
          <w:rFonts w:asciiTheme="majorHAnsi" w:hAnsiTheme="majorHAnsi" w:cstheme="majorHAnsi"/>
          <w:b/>
          <w:bCs/>
          <w:lang w:val="fr-CH" w:eastAsia="fr-FR"/>
        </w:rPr>
        <w:t>BannerDetail</w:t>
      </w:r>
      <w:proofErr w:type="spellEnd"/>
      <w:r w:rsidR="00422C51">
        <w:rPr>
          <w:rFonts w:asciiTheme="majorHAnsi" w:hAnsiTheme="majorHAnsi" w:cstheme="majorHAnsi"/>
          <w:b/>
          <w:bCs/>
          <w:lang w:val="fr-CH" w:eastAsia="fr-FR"/>
        </w:rPr>
        <w:t xml:space="preserve"> </w:t>
      </w:r>
      <w:r w:rsidRPr="00D5653B">
        <w:rPr>
          <w:rFonts w:asciiTheme="majorHAnsi" w:hAnsiTheme="majorHAnsi" w:cstheme="majorHAnsi"/>
          <w:lang w:val="fr-CH" w:eastAsia="fr-FR"/>
        </w:rPr>
        <w:t>(</w:t>
      </w:r>
      <w:proofErr w:type="spellStart"/>
      <w:r w:rsidRPr="00D5653B">
        <w:rPr>
          <w:rFonts w:asciiTheme="majorHAnsi" w:hAnsiTheme="majorHAnsi" w:cstheme="majorHAnsi"/>
          <w:u w:val="single"/>
          <w:lang w:val="fr-CH" w:eastAsia="fr-FR"/>
        </w:rPr>
        <w:t>banner_id</w:t>
      </w:r>
      <w:proofErr w:type="spellEnd"/>
      <w:r w:rsidRPr="00D5653B">
        <w:rPr>
          <w:rFonts w:asciiTheme="majorHAnsi" w:hAnsiTheme="majorHAnsi" w:cstheme="majorHAnsi"/>
          <w:lang w:val="fr-CH" w:eastAsia="fr-FR"/>
        </w:rPr>
        <w:t xml:space="preserve">, </w:t>
      </w:r>
      <w:proofErr w:type="spellStart"/>
      <w:r w:rsidRPr="00D5653B">
        <w:rPr>
          <w:rFonts w:asciiTheme="majorHAnsi" w:hAnsiTheme="majorHAnsi" w:cstheme="majorHAnsi"/>
          <w:u w:val="single"/>
          <w:lang w:val="fr-CH" w:eastAsia="fr-FR"/>
        </w:rPr>
        <w:t>product_id</w:t>
      </w:r>
      <w:proofErr w:type="spellEnd"/>
      <w:r w:rsidRPr="00D5653B">
        <w:rPr>
          <w:rFonts w:asciiTheme="majorHAnsi" w:hAnsiTheme="majorHAnsi" w:cstheme="majorHAnsi"/>
          <w:lang w:val="fr-CH" w:eastAsia="fr-FR"/>
        </w:rPr>
        <w:t xml:space="preserve">, </w:t>
      </w:r>
      <w:proofErr w:type="spellStart"/>
      <w:r w:rsidRPr="00D5653B">
        <w:rPr>
          <w:rFonts w:asciiTheme="majorHAnsi" w:hAnsiTheme="majorHAnsi" w:cstheme="majorHAnsi"/>
          <w:lang w:val="fr-CH" w:eastAsia="fr-FR"/>
        </w:rPr>
        <w:t>create_time</w:t>
      </w:r>
      <w:proofErr w:type="spellEnd"/>
      <w:r w:rsidRPr="00D5653B">
        <w:rPr>
          <w:rFonts w:asciiTheme="majorHAnsi" w:hAnsiTheme="majorHAnsi" w:cstheme="majorHAnsi"/>
          <w:lang w:val="fr-CH" w:eastAsia="fr-FR"/>
        </w:rPr>
        <w:t xml:space="preserve">, </w:t>
      </w:r>
      <w:proofErr w:type="spellStart"/>
      <w:r w:rsidRPr="00D5653B">
        <w:rPr>
          <w:rFonts w:asciiTheme="majorHAnsi" w:hAnsiTheme="majorHAnsi" w:cstheme="majorHAnsi"/>
          <w:lang w:val="fr-CH" w:eastAsia="fr-FR"/>
        </w:rPr>
        <w:t>update_time</w:t>
      </w:r>
      <w:proofErr w:type="spellEnd"/>
      <w:r w:rsidRPr="00D5653B">
        <w:rPr>
          <w:rFonts w:asciiTheme="majorHAnsi" w:hAnsiTheme="majorHAnsi" w:cstheme="majorHAnsi"/>
          <w:lang w:val="fr-CH" w:eastAsia="fr-FR"/>
        </w:rPr>
        <w:t>)</w:t>
      </w:r>
    </w:p>
    <w:tbl>
      <w:tblPr>
        <w:tblStyle w:val="LiBang1"/>
        <w:tblW w:w="0" w:type="auto"/>
        <w:jc w:val="center"/>
        <w:tblLook w:val="04A0" w:firstRow="1" w:lastRow="0" w:firstColumn="1" w:lastColumn="0" w:noHBand="0" w:noVBand="1"/>
      </w:tblPr>
      <w:tblGrid>
        <w:gridCol w:w="1613"/>
        <w:gridCol w:w="2680"/>
        <w:gridCol w:w="1559"/>
        <w:gridCol w:w="1602"/>
      </w:tblGrid>
      <w:tr w:rsidR="005A7046" w:rsidRPr="00D5653B" w14:paraId="23BD4B30" w14:textId="77777777" w:rsidTr="006E573F">
        <w:trPr>
          <w:jc w:val="center"/>
        </w:trPr>
        <w:tc>
          <w:tcPr>
            <w:tcW w:w="1613" w:type="dxa"/>
          </w:tcPr>
          <w:p w14:paraId="2F356C1B" w14:textId="77777777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Tên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thuộc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tính</w:t>
            </w:r>
            <w:proofErr w:type="spellEnd"/>
          </w:p>
        </w:tc>
        <w:tc>
          <w:tcPr>
            <w:tcW w:w="2680" w:type="dxa"/>
          </w:tcPr>
          <w:p w14:paraId="2F810F5E" w14:textId="77777777" w:rsidR="005A7046" w:rsidRPr="00D5653B" w:rsidRDefault="005A7046" w:rsidP="005A7046">
            <w:pPr>
              <w:spacing w:line="240" w:lineRule="auto"/>
              <w:ind w:left="0"/>
              <w:jc w:val="center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Kiểu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dữ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liệu</w:t>
            </w:r>
            <w:proofErr w:type="spellEnd"/>
          </w:p>
        </w:tc>
        <w:tc>
          <w:tcPr>
            <w:tcW w:w="1559" w:type="dxa"/>
          </w:tcPr>
          <w:p w14:paraId="35CC98E4" w14:textId="77777777" w:rsidR="005A7046" w:rsidRPr="00D5653B" w:rsidRDefault="005A7046" w:rsidP="005A7046">
            <w:pPr>
              <w:spacing w:line="240" w:lineRule="auto"/>
              <w:ind w:left="0"/>
              <w:jc w:val="center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Ràng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buộc</w:t>
            </w:r>
            <w:proofErr w:type="spellEnd"/>
          </w:p>
        </w:tc>
        <w:tc>
          <w:tcPr>
            <w:tcW w:w="1602" w:type="dxa"/>
          </w:tcPr>
          <w:p w14:paraId="0512225F" w14:textId="6BC87973" w:rsidR="005A7046" w:rsidRPr="00D5653B" w:rsidRDefault="005A7046" w:rsidP="005A7046">
            <w:pPr>
              <w:spacing w:line="240" w:lineRule="auto"/>
              <w:ind w:left="0"/>
              <w:jc w:val="center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  <w:proofErr w:type="spellStart"/>
            <w:r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Ghi</w:t>
            </w:r>
            <w:proofErr w:type="spellEnd"/>
            <w:r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chú</w:t>
            </w:r>
            <w:proofErr w:type="spellEnd"/>
          </w:p>
        </w:tc>
      </w:tr>
      <w:tr w:rsidR="005A7046" w:rsidRPr="00D5653B" w14:paraId="332CB44C" w14:textId="77777777" w:rsidTr="006E573F">
        <w:trPr>
          <w:jc w:val="center"/>
        </w:trPr>
        <w:tc>
          <w:tcPr>
            <w:tcW w:w="1613" w:type="dxa"/>
          </w:tcPr>
          <w:p w14:paraId="2FFA3E84" w14:textId="11B103F8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  <w:proofErr w:type="spellStart"/>
            <w:r w:rsidRPr="00D5653B">
              <w:rPr>
                <w:rFonts w:asciiTheme="majorHAnsi" w:hAnsiTheme="majorHAnsi" w:cstheme="majorHAnsi"/>
                <w:lang w:val="fr-CH" w:eastAsia="fr-FR"/>
              </w:rPr>
              <w:t>banner_id</w:t>
            </w:r>
            <w:proofErr w:type="spellEnd"/>
          </w:p>
        </w:tc>
        <w:tc>
          <w:tcPr>
            <w:tcW w:w="2680" w:type="dxa"/>
          </w:tcPr>
          <w:p w14:paraId="2E3D0BC5" w14:textId="77777777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Bigint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(20)</w:t>
            </w:r>
          </w:p>
        </w:tc>
        <w:tc>
          <w:tcPr>
            <w:tcW w:w="1559" w:type="dxa"/>
          </w:tcPr>
          <w:p w14:paraId="56CFF727" w14:textId="77777777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Không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null</w:t>
            </w:r>
            <w:proofErr w:type="spellEnd"/>
          </w:p>
        </w:tc>
        <w:tc>
          <w:tcPr>
            <w:tcW w:w="1602" w:type="dxa"/>
          </w:tcPr>
          <w:p w14:paraId="03496ECF" w14:textId="11DC1C0B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Khóa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ngoại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tham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chiếu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đến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trường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id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bảng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Banner</w:t>
            </w:r>
          </w:p>
        </w:tc>
      </w:tr>
      <w:tr w:rsidR="005A7046" w:rsidRPr="00D5653B" w14:paraId="16F43902" w14:textId="77777777" w:rsidTr="006E573F">
        <w:trPr>
          <w:jc w:val="center"/>
        </w:trPr>
        <w:tc>
          <w:tcPr>
            <w:tcW w:w="1613" w:type="dxa"/>
          </w:tcPr>
          <w:p w14:paraId="550D8AD2" w14:textId="0520AAF1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  <w:proofErr w:type="spellStart"/>
            <w:r w:rsidRPr="00D5653B">
              <w:rPr>
                <w:rFonts w:asciiTheme="majorHAnsi" w:hAnsiTheme="majorHAnsi" w:cstheme="majorHAnsi"/>
                <w:lang w:val="fr-CH" w:eastAsia="fr-FR"/>
              </w:rPr>
              <w:t>product_id</w:t>
            </w:r>
            <w:proofErr w:type="spellEnd"/>
          </w:p>
        </w:tc>
        <w:tc>
          <w:tcPr>
            <w:tcW w:w="2680" w:type="dxa"/>
          </w:tcPr>
          <w:p w14:paraId="03938883" w14:textId="77777777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Varchar(255)</w:t>
            </w:r>
          </w:p>
        </w:tc>
        <w:tc>
          <w:tcPr>
            <w:tcW w:w="1559" w:type="dxa"/>
          </w:tcPr>
          <w:p w14:paraId="75C69A0B" w14:textId="77777777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Không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null</w:t>
            </w:r>
            <w:proofErr w:type="spellEnd"/>
          </w:p>
        </w:tc>
        <w:tc>
          <w:tcPr>
            <w:tcW w:w="1602" w:type="dxa"/>
          </w:tcPr>
          <w:p w14:paraId="5F107F65" w14:textId="0FD155BE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Khóa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ngoại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tham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chiếu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đến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trường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id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bảng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Product</w:t>
            </w:r>
          </w:p>
        </w:tc>
      </w:tr>
      <w:tr w:rsidR="005A7046" w:rsidRPr="00D5653B" w14:paraId="7C7FD10A" w14:textId="77777777" w:rsidTr="006E573F">
        <w:trPr>
          <w:jc w:val="center"/>
        </w:trPr>
        <w:tc>
          <w:tcPr>
            <w:tcW w:w="1613" w:type="dxa"/>
          </w:tcPr>
          <w:p w14:paraId="323BCA1C" w14:textId="77777777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  <w:proofErr w:type="spellStart"/>
            <w:r w:rsidRPr="00D5653B">
              <w:rPr>
                <w:rFonts w:asciiTheme="majorHAnsi" w:hAnsiTheme="majorHAnsi" w:cstheme="majorHAnsi"/>
                <w:lang w:val="fr-CH" w:eastAsia="fr-FR"/>
              </w:rPr>
              <w:t>create_time</w:t>
            </w:r>
            <w:proofErr w:type="spellEnd"/>
          </w:p>
        </w:tc>
        <w:tc>
          <w:tcPr>
            <w:tcW w:w="2680" w:type="dxa"/>
          </w:tcPr>
          <w:p w14:paraId="3AC5597B" w14:textId="77777777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datetime</w:t>
            </w:r>
            <w:proofErr w:type="spellEnd"/>
          </w:p>
        </w:tc>
        <w:tc>
          <w:tcPr>
            <w:tcW w:w="1559" w:type="dxa"/>
          </w:tcPr>
          <w:p w14:paraId="58EFCE30" w14:textId="77777777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Không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null</w:t>
            </w:r>
            <w:proofErr w:type="spellEnd"/>
          </w:p>
        </w:tc>
        <w:tc>
          <w:tcPr>
            <w:tcW w:w="1602" w:type="dxa"/>
          </w:tcPr>
          <w:p w14:paraId="02C5E21B" w14:textId="77777777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Tự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tạo</w:t>
            </w:r>
            <w:proofErr w:type="spellEnd"/>
          </w:p>
        </w:tc>
      </w:tr>
      <w:tr w:rsidR="005A7046" w:rsidRPr="00D5653B" w14:paraId="5A601D09" w14:textId="77777777" w:rsidTr="006E573F">
        <w:trPr>
          <w:jc w:val="center"/>
        </w:trPr>
        <w:tc>
          <w:tcPr>
            <w:tcW w:w="1613" w:type="dxa"/>
          </w:tcPr>
          <w:p w14:paraId="4E83656B" w14:textId="77777777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  <w:proofErr w:type="spellStart"/>
            <w:r w:rsidRPr="00D5653B">
              <w:rPr>
                <w:rFonts w:asciiTheme="majorHAnsi" w:hAnsiTheme="majorHAnsi" w:cstheme="majorHAnsi"/>
                <w:lang w:val="fr-CH" w:eastAsia="fr-FR"/>
              </w:rPr>
              <w:t>update_time</w:t>
            </w:r>
            <w:proofErr w:type="spellEnd"/>
          </w:p>
        </w:tc>
        <w:tc>
          <w:tcPr>
            <w:tcW w:w="2680" w:type="dxa"/>
          </w:tcPr>
          <w:p w14:paraId="21D6A34C" w14:textId="77777777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datetime</w:t>
            </w:r>
            <w:proofErr w:type="spellEnd"/>
          </w:p>
        </w:tc>
        <w:tc>
          <w:tcPr>
            <w:tcW w:w="1559" w:type="dxa"/>
          </w:tcPr>
          <w:p w14:paraId="2E5BEE08" w14:textId="77777777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Không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null</w:t>
            </w:r>
            <w:proofErr w:type="spellEnd"/>
          </w:p>
        </w:tc>
        <w:tc>
          <w:tcPr>
            <w:tcW w:w="1602" w:type="dxa"/>
          </w:tcPr>
          <w:p w14:paraId="17C77855" w14:textId="77777777" w:rsidR="005A7046" w:rsidRPr="00D5653B" w:rsidRDefault="005A7046" w:rsidP="00052858">
            <w:pPr>
              <w:keepNext/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Tự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tạo</w:t>
            </w:r>
            <w:proofErr w:type="spellEnd"/>
          </w:p>
        </w:tc>
      </w:tr>
    </w:tbl>
    <w:p w14:paraId="51F43A05" w14:textId="30CDA499" w:rsidR="00E123B7" w:rsidRPr="00D5653B" w:rsidRDefault="00052858" w:rsidP="00A16844">
      <w:pPr>
        <w:pStyle w:val="Caption"/>
        <w:ind w:left="0"/>
        <w:jc w:val="center"/>
        <w:rPr>
          <w:rFonts w:asciiTheme="majorHAnsi" w:hAnsiTheme="majorHAnsi" w:cstheme="majorHAnsi"/>
          <w:lang w:val="fr-CH" w:eastAsia="fr-FR"/>
        </w:rPr>
      </w:pPr>
      <w:proofErr w:type="spellStart"/>
      <w:r>
        <w:t>Bảng</w:t>
      </w:r>
      <w:proofErr w:type="spellEnd"/>
      <w:r>
        <w:t xml:space="preserve"> </w:t>
      </w:r>
      <w:r w:rsidR="006179BC">
        <w:fldChar w:fldCharType="begin"/>
      </w:r>
      <w:r w:rsidR="006179BC">
        <w:instrText xml:space="preserve"> STYLEREF 1 \s </w:instrText>
      </w:r>
      <w:r w:rsidR="006179BC">
        <w:fldChar w:fldCharType="separate"/>
      </w:r>
      <w:r w:rsidR="006179BC">
        <w:rPr>
          <w:noProof/>
        </w:rPr>
        <w:t>3</w:t>
      </w:r>
      <w:r w:rsidR="006179BC">
        <w:fldChar w:fldCharType="end"/>
      </w:r>
      <w:r w:rsidR="006179BC">
        <w:t>.</w:t>
      </w:r>
      <w:r w:rsidR="006179BC">
        <w:fldChar w:fldCharType="begin"/>
      </w:r>
      <w:r w:rsidR="006179BC">
        <w:instrText xml:space="preserve"> SEQ Bảng \* ARABIC \s 1 </w:instrText>
      </w:r>
      <w:r w:rsidR="006179BC">
        <w:fldChar w:fldCharType="separate"/>
      </w:r>
      <w:r w:rsidR="006179BC">
        <w:rPr>
          <w:noProof/>
        </w:rPr>
        <w:t>32</w:t>
      </w:r>
      <w:r w:rsidR="006179BC">
        <w:fldChar w:fldCharType="end"/>
      </w:r>
      <w:r w:rsidRPr="00914C79">
        <w:t xml:space="preserve"> </w:t>
      </w:r>
      <w:proofErr w:type="spellStart"/>
      <w:r w:rsidRPr="00914C79">
        <w:t>Bảng</w:t>
      </w:r>
      <w:proofErr w:type="spellEnd"/>
      <w:r w:rsidRPr="00914C79">
        <w:t xml:space="preserve"> mô </w:t>
      </w:r>
      <w:proofErr w:type="spellStart"/>
      <w:r w:rsidRPr="00914C79">
        <w:t>tả</w:t>
      </w:r>
      <w:proofErr w:type="spellEnd"/>
      <w:r w:rsidRPr="00914C79">
        <w:t xml:space="preserve"> </w:t>
      </w:r>
      <w:proofErr w:type="spellStart"/>
      <w:r w:rsidRPr="00914C79">
        <w:t>dữ</w:t>
      </w:r>
      <w:proofErr w:type="spellEnd"/>
      <w:r w:rsidRPr="00914C79">
        <w:t xml:space="preserve"> </w:t>
      </w:r>
      <w:proofErr w:type="spellStart"/>
      <w:r w:rsidRPr="00914C79">
        <w:t>liệu</w:t>
      </w:r>
      <w:proofErr w:type="spellEnd"/>
      <w:r w:rsidRPr="00914C79">
        <w:t xml:space="preserve"> </w:t>
      </w:r>
      <w:proofErr w:type="spellStart"/>
      <w:r w:rsidRPr="00914C79">
        <w:t>Bảng</w:t>
      </w:r>
      <w:proofErr w:type="spellEnd"/>
      <w:r w:rsidRPr="00914C79">
        <w:t xml:space="preserve"> </w:t>
      </w:r>
      <w:proofErr w:type="spellStart"/>
      <w:r>
        <w:rPr>
          <w:lang w:val="en-US"/>
        </w:rPr>
        <w:t>BannerDetail</w:t>
      </w:r>
      <w:proofErr w:type="spellEnd"/>
    </w:p>
    <w:p w14:paraId="05C37D2D" w14:textId="289AFE7B" w:rsidR="00E123B7" w:rsidRPr="00D5653B" w:rsidRDefault="00E123B7" w:rsidP="0030117C">
      <w:pPr>
        <w:pStyle w:val="Heading4"/>
        <w:rPr>
          <w:rFonts w:cstheme="majorHAnsi"/>
          <w:lang w:val="fr-CH" w:eastAsia="fr-FR"/>
        </w:rPr>
      </w:pPr>
      <w:proofErr w:type="spellStart"/>
      <w:r w:rsidRPr="00D5653B">
        <w:rPr>
          <w:rFonts w:cstheme="majorHAnsi"/>
          <w:lang w:val="fr-CH" w:eastAsia="fr-FR"/>
        </w:rPr>
        <w:t>Bảng</w:t>
      </w:r>
      <w:proofErr w:type="spellEnd"/>
      <w:r w:rsidRPr="00D5653B">
        <w:rPr>
          <w:rFonts w:cstheme="majorHAnsi"/>
          <w:lang w:val="fr-CH" w:eastAsia="fr-FR"/>
        </w:rPr>
        <w:t xml:space="preserve"> </w:t>
      </w:r>
      <w:r w:rsidR="0063206D" w:rsidRPr="00D5653B">
        <w:rPr>
          <w:rFonts w:cstheme="majorHAnsi"/>
          <w:lang w:val="fr-CH" w:eastAsia="fr-FR"/>
        </w:rPr>
        <w:t>Banner</w:t>
      </w:r>
    </w:p>
    <w:p w14:paraId="23BC53FC" w14:textId="2C8D968B" w:rsidR="0063206D" w:rsidRPr="00D5653B" w:rsidRDefault="0063206D" w:rsidP="00422C51">
      <w:pPr>
        <w:widowControl/>
        <w:autoSpaceDE/>
        <w:autoSpaceDN/>
        <w:spacing w:line="240" w:lineRule="auto"/>
        <w:ind w:right="1740" w:firstLine="360"/>
        <w:contextualSpacing/>
        <w:jc w:val="both"/>
        <w:rPr>
          <w:rFonts w:asciiTheme="majorHAnsi" w:hAnsiTheme="majorHAnsi" w:cstheme="majorHAnsi"/>
          <w:lang w:val="fr-CH" w:eastAsia="fr-FR"/>
        </w:rPr>
      </w:pPr>
      <w:r w:rsidRPr="00D5653B">
        <w:rPr>
          <w:rFonts w:asciiTheme="majorHAnsi" w:hAnsiTheme="majorHAnsi" w:cstheme="majorHAnsi"/>
          <w:b/>
          <w:bCs/>
          <w:lang w:val="fr-CH" w:eastAsia="fr-FR"/>
        </w:rPr>
        <w:t>Banner</w:t>
      </w:r>
      <w:r w:rsidR="00422C51">
        <w:rPr>
          <w:rFonts w:asciiTheme="majorHAnsi" w:hAnsiTheme="majorHAnsi" w:cstheme="majorHAnsi"/>
          <w:b/>
          <w:bCs/>
          <w:lang w:val="fr-CH" w:eastAsia="fr-FR"/>
        </w:rPr>
        <w:t xml:space="preserve"> </w:t>
      </w:r>
      <w:r w:rsidRPr="00D5653B">
        <w:rPr>
          <w:rFonts w:asciiTheme="majorHAnsi" w:hAnsiTheme="majorHAnsi" w:cstheme="majorHAnsi"/>
          <w:lang w:val="fr-CH" w:eastAsia="fr-FR"/>
        </w:rPr>
        <w:t>(</w:t>
      </w:r>
      <w:r w:rsidRPr="00D5653B">
        <w:rPr>
          <w:rFonts w:asciiTheme="majorHAnsi" w:hAnsiTheme="majorHAnsi" w:cstheme="majorHAnsi"/>
          <w:u w:val="single"/>
          <w:lang w:val="fr-CH" w:eastAsia="fr-FR"/>
        </w:rPr>
        <w:t>id</w:t>
      </w:r>
      <w:r w:rsidRPr="00D5653B">
        <w:rPr>
          <w:rFonts w:asciiTheme="majorHAnsi" w:hAnsiTheme="majorHAnsi" w:cstheme="majorHAnsi"/>
          <w:lang w:val="fr-CH" w:eastAsia="fr-FR"/>
        </w:rPr>
        <w:t xml:space="preserve">, </w:t>
      </w:r>
      <w:proofErr w:type="spellStart"/>
      <w:r w:rsidRPr="00D5653B">
        <w:rPr>
          <w:rFonts w:asciiTheme="majorHAnsi" w:hAnsiTheme="majorHAnsi" w:cstheme="majorHAnsi"/>
          <w:lang w:val="fr-CH" w:eastAsia="fr-FR"/>
        </w:rPr>
        <w:t>title</w:t>
      </w:r>
      <w:proofErr w:type="spellEnd"/>
      <w:r w:rsidRPr="00D5653B">
        <w:rPr>
          <w:rFonts w:asciiTheme="majorHAnsi" w:hAnsiTheme="majorHAnsi" w:cstheme="majorHAnsi"/>
          <w:lang w:val="fr-CH" w:eastAsia="fr-FR"/>
        </w:rPr>
        <w:t xml:space="preserve">, discount, image, </w:t>
      </w:r>
      <w:proofErr w:type="spellStart"/>
      <w:r w:rsidRPr="00D5653B">
        <w:rPr>
          <w:rFonts w:asciiTheme="majorHAnsi" w:hAnsiTheme="majorHAnsi" w:cstheme="majorHAnsi"/>
          <w:lang w:val="fr-CH" w:eastAsia="fr-FR"/>
        </w:rPr>
        <w:t>endTime</w:t>
      </w:r>
      <w:proofErr w:type="spellEnd"/>
      <w:r w:rsidRPr="00D5653B">
        <w:rPr>
          <w:rFonts w:asciiTheme="majorHAnsi" w:hAnsiTheme="majorHAnsi" w:cstheme="majorHAnsi"/>
          <w:lang w:val="fr-CH" w:eastAsia="fr-FR"/>
        </w:rPr>
        <w:t xml:space="preserve">, </w:t>
      </w:r>
      <w:proofErr w:type="spellStart"/>
      <w:r w:rsidRPr="00D5653B">
        <w:rPr>
          <w:rFonts w:asciiTheme="majorHAnsi" w:hAnsiTheme="majorHAnsi" w:cstheme="majorHAnsi"/>
          <w:lang w:val="fr-CH" w:eastAsia="fr-FR"/>
        </w:rPr>
        <w:t>create_time</w:t>
      </w:r>
      <w:proofErr w:type="spellEnd"/>
      <w:r w:rsidRPr="00D5653B">
        <w:rPr>
          <w:rFonts w:asciiTheme="majorHAnsi" w:hAnsiTheme="majorHAnsi" w:cstheme="majorHAnsi"/>
          <w:lang w:val="fr-CH" w:eastAsia="fr-FR"/>
        </w:rPr>
        <w:t xml:space="preserve">, </w:t>
      </w:r>
      <w:proofErr w:type="spellStart"/>
      <w:r w:rsidRPr="00D5653B">
        <w:rPr>
          <w:rFonts w:asciiTheme="majorHAnsi" w:hAnsiTheme="majorHAnsi" w:cstheme="majorHAnsi"/>
          <w:lang w:val="fr-CH" w:eastAsia="fr-FR"/>
        </w:rPr>
        <w:t>update_time</w:t>
      </w:r>
      <w:proofErr w:type="spellEnd"/>
      <w:r w:rsidRPr="00D5653B">
        <w:rPr>
          <w:rFonts w:asciiTheme="majorHAnsi" w:hAnsiTheme="majorHAnsi" w:cstheme="majorHAnsi"/>
          <w:lang w:val="fr-CH" w:eastAsia="fr-FR"/>
        </w:rPr>
        <w:t>)</w:t>
      </w:r>
    </w:p>
    <w:tbl>
      <w:tblPr>
        <w:tblStyle w:val="LiBang1"/>
        <w:tblW w:w="0" w:type="auto"/>
        <w:jc w:val="center"/>
        <w:tblLook w:val="04A0" w:firstRow="1" w:lastRow="0" w:firstColumn="1" w:lastColumn="0" w:noHBand="0" w:noVBand="1"/>
      </w:tblPr>
      <w:tblGrid>
        <w:gridCol w:w="1614"/>
        <w:gridCol w:w="2679"/>
        <w:gridCol w:w="1559"/>
        <w:gridCol w:w="1701"/>
      </w:tblGrid>
      <w:tr w:rsidR="005A7046" w:rsidRPr="00D5653B" w14:paraId="6878DDF8" w14:textId="77777777" w:rsidTr="006E573F">
        <w:trPr>
          <w:jc w:val="center"/>
        </w:trPr>
        <w:tc>
          <w:tcPr>
            <w:tcW w:w="1614" w:type="dxa"/>
          </w:tcPr>
          <w:p w14:paraId="2D0209F6" w14:textId="77777777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Tên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thuộc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tính</w:t>
            </w:r>
            <w:proofErr w:type="spellEnd"/>
          </w:p>
        </w:tc>
        <w:tc>
          <w:tcPr>
            <w:tcW w:w="2679" w:type="dxa"/>
          </w:tcPr>
          <w:p w14:paraId="4244F5EA" w14:textId="77777777" w:rsidR="005A7046" w:rsidRPr="00D5653B" w:rsidRDefault="005A7046" w:rsidP="005A7046">
            <w:pPr>
              <w:spacing w:line="240" w:lineRule="auto"/>
              <w:ind w:left="0"/>
              <w:jc w:val="center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Kiểu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dữ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liệu</w:t>
            </w:r>
            <w:proofErr w:type="spellEnd"/>
          </w:p>
        </w:tc>
        <w:tc>
          <w:tcPr>
            <w:tcW w:w="1559" w:type="dxa"/>
          </w:tcPr>
          <w:p w14:paraId="51A1F4AC" w14:textId="77777777" w:rsidR="005A7046" w:rsidRPr="00D5653B" w:rsidRDefault="005A7046" w:rsidP="005A7046">
            <w:pPr>
              <w:spacing w:line="240" w:lineRule="auto"/>
              <w:ind w:left="0"/>
              <w:jc w:val="center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Ràng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buộc</w:t>
            </w:r>
            <w:proofErr w:type="spellEnd"/>
          </w:p>
        </w:tc>
        <w:tc>
          <w:tcPr>
            <w:tcW w:w="1701" w:type="dxa"/>
          </w:tcPr>
          <w:p w14:paraId="4D343F9A" w14:textId="5692AE35" w:rsidR="005A7046" w:rsidRPr="00D5653B" w:rsidRDefault="005A7046" w:rsidP="005A7046">
            <w:pPr>
              <w:spacing w:line="240" w:lineRule="auto"/>
              <w:ind w:left="0"/>
              <w:jc w:val="center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  <w:proofErr w:type="spellStart"/>
            <w:r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Ghi</w:t>
            </w:r>
            <w:proofErr w:type="spellEnd"/>
            <w:r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chú</w:t>
            </w:r>
            <w:proofErr w:type="spellEnd"/>
          </w:p>
        </w:tc>
      </w:tr>
      <w:tr w:rsidR="005A7046" w:rsidRPr="00D5653B" w14:paraId="4F402756" w14:textId="77777777" w:rsidTr="006E573F">
        <w:trPr>
          <w:jc w:val="center"/>
        </w:trPr>
        <w:tc>
          <w:tcPr>
            <w:tcW w:w="1614" w:type="dxa"/>
          </w:tcPr>
          <w:p w14:paraId="7FE869ED" w14:textId="36627CDE" w:rsidR="005A7046" w:rsidRPr="005A7046" w:rsidRDefault="005A7046" w:rsidP="009D475F">
            <w:pPr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b/>
                <w:bCs/>
                <w:sz w:val="24"/>
                <w:lang w:val="fr-CH" w:eastAsia="fr-FR"/>
              </w:rPr>
            </w:pPr>
            <w:r w:rsidRPr="000C1EB9">
              <w:rPr>
                <w:rFonts w:asciiTheme="majorHAnsi" w:eastAsia="Symbol" w:hAnsiTheme="majorHAnsi" w:cstheme="majorHAnsi"/>
                <w:b/>
                <w:bCs/>
                <w:sz w:val="24"/>
                <w:u w:val="single"/>
                <w:lang w:val="fr-CH" w:eastAsia="fr-FR"/>
              </w:rPr>
              <w:t>id</w:t>
            </w:r>
          </w:p>
        </w:tc>
        <w:tc>
          <w:tcPr>
            <w:tcW w:w="2679" w:type="dxa"/>
          </w:tcPr>
          <w:p w14:paraId="1234AC73" w14:textId="77777777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Bigint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(20)</w:t>
            </w:r>
          </w:p>
        </w:tc>
        <w:tc>
          <w:tcPr>
            <w:tcW w:w="1559" w:type="dxa"/>
          </w:tcPr>
          <w:p w14:paraId="6B2E929B" w14:textId="77777777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Không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null</w:t>
            </w:r>
            <w:proofErr w:type="spellEnd"/>
          </w:p>
        </w:tc>
        <w:tc>
          <w:tcPr>
            <w:tcW w:w="1701" w:type="dxa"/>
          </w:tcPr>
          <w:p w14:paraId="74BB4482" w14:textId="4AB305E4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Tự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tăng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giá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trị</w:t>
            </w:r>
            <w:proofErr w:type="spellEnd"/>
          </w:p>
        </w:tc>
      </w:tr>
      <w:tr w:rsidR="005A7046" w:rsidRPr="00D5653B" w14:paraId="2C4B4683" w14:textId="77777777" w:rsidTr="006E573F">
        <w:trPr>
          <w:jc w:val="center"/>
        </w:trPr>
        <w:tc>
          <w:tcPr>
            <w:tcW w:w="1614" w:type="dxa"/>
          </w:tcPr>
          <w:p w14:paraId="6B31EEAC" w14:textId="4A4D12F6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  <w:proofErr w:type="spellStart"/>
            <w:r w:rsidRPr="00D5653B">
              <w:rPr>
                <w:rFonts w:asciiTheme="majorHAnsi" w:hAnsiTheme="majorHAnsi" w:cstheme="majorHAnsi"/>
                <w:lang w:val="fr-CH" w:eastAsia="fr-FR"/>
              </w:rPr>
              <w:t>title</w:t>
            </w:r>
            <w:proofErr w:type="spellEnd"/>
          </w:p>
        </w:tc>
        <w:tc>
          <w:tcPr>
            <w:tcW w:w="2679" w:type="dxa"/>
          </w:tcPr>
          <w:p w14:paraId="759E33EB" w14:textId="77777777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Varchar(255)</w:t>
            </w:r>
          </w:p>
        </w:tc>
        <w:tc>
          <w:tcPr>
            <w:tcW w:w="1559" w:type="dxa"/>
          </w:tcPr>
          <w:p w14:paraId="53077DAB" w14:textId="11F4E63F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Không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null</w:t>
            </w:r>
            <w:proofErr w:type="spellEnd"/>
          </w:p>
        </w:tc>
        <w:tc>
          <w:tcPr>
            <w:tcW w:w="1701" w:type="dxa"/>
          </w:tcPr>
          <w:p w14:paraId="616CF6F7" w14:textId="13D53AB2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</w:p>
        </w:tc>
      </w:tr>
      <w:tr w:rsidR="005A7046" w:rsidRPr="00D5653B" w14:paraId="1C530344" w14:textId="77777777" w:rsidTr="006E573F">
        <w:trPr>
          <w:jc w:val="center"/>
        </w:trPr>
        <w:tc>
          <w:tcPr>
            <w:tcW w:w="1614" w:type="dxa"/>
          </w:tcPr>
          <w:p w14:paraId="0EA21EE7" w14:textId="04D5CE8D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hAnsiTheme="majorHAnsi" w:cstheme="majorHAnsi"/>
                <w:lang w:val="fr-CH" w:eastAsia="fr-FR"/>
              </w:rPr>
            </w:pPr>
            <w:r w:rsidRPr="00D5653B">
              <w:rPr>
                <w:rFonts w:asciiTheme="majorHAnsi" w:hAnsiTheme="majorHAnsi" w:cstheme="majorHAnsi"/>
                <w:lang w:val="fr-CH" w:eastAsia="fr-FR"/>
              </w:rPr>
              <w:t>discount</w:t>
            </w:r>
          </w:p>
        </w:tc>
        <w:tc>
          <w:tcPr>
            <w:tcW w:w="2679" w:type="dxa"/>
          </w:tcPr>
          <w:p w14:paraId="7C8845A0" w14:textId="650BEDEC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int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(11)</w:t>
            </w:r>
          </w:p>
        </w:tc>
        <w:tc>
          <w:tcPr>
            <w:tcW w:w="1559" w:type="dxa"/>
          </w:tcPr>
          <w:p w14:paraId="534B3366" w14:textId="40855E10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Không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null</w:t>
            </w:r>
            <w:proofErr w:type="spellEnd"/>
          </w:p>
        </w:tc>
        <w:tc>
          <w:tcPr>
            <w:tcW w:w="1701" w:type="dxa"/>
          </w:tcPr>
          <w:p w14:paraId="06FFBF1A" w14:textId="77777777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</w:p>
        </w:tc>
      </w:tr>
      <w:tr w:rsidR="005A7046" w:rsidRPr="00D5653B" w14:paraId="73CA4C5F" w14:textId="77777777" w:rsidTr="006E573F">
        <w:trPr>
          <w:jc w:val="center"/>
        </w:trPr>
        <w:tc>
          <w:tcPr>
            <w:tcW w:w="1614" w:type="dxa"/>
          </w:tcPr>
          <w:p w14:paraId="0B7D183F" w14:textId="594AEF9E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hAnsiTheme="majorHAnsi" w:cstheme="majorHAnsi"/>
                <w:lang w:val="fr-CH" w:eastAsia="fr-FR"/>
              </w:rPr>
            </w:pPr>
            <w:r w:rsidRPr="00D5653B">
              <w:rPr>
                <w:rFonts w:asciiTheme="majorHAnsi" w:hAnsiTheme="majorHAnsi" w:cstheme="majorHAnsi"/>
                <w:lang w:val="fr-CH" w:eastAsia="fr-FR"/>
              </w:rPr>
              <w:t>image</w:t>
            </w:r>
          </w:p>
        </w:tc>
        <w:tc>
          <w:tcPr>
            <w:tcW w:w="2679" w:type="dxa"/>
          </w:tcPr>
          <w:p w14:paraId="5917DDEF" w14:textId="71665F97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Varchar(255)</w:t>
            </w:r>
          </w:p>
        </w:tc>
        <w:tc>
          <w:tcPr>
            <w:tcW w:w="1559" w:type="dxa"/>
          </w:tcPr>
          <w:p w14:paraId="2D6AEA99" w14:textId="57767097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Không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null</w:t>
            </w:r>
            <w:proofErr w:type="spellEnd"/>
          </w:p>
        </w:tc>
        <w:tc>
          <w:tcPr>
            <w:tcW w:w="1701" w:type="dxa"/>
          </w:tcPr>
          <w:p w14:paraId="79B6C5AC" w14:textId="77777777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</w:p>
        </w:tc>
      </w:tr>
      <w:tr w:rsidR="005A7046" w:rsidRPr="00D5653B" w14:paraId="42216BFB" w14:textId="77777777" w:rsidTr="006E573F">
        <w:trPr>
          <w:jc w:val="center"/>
        </w:trPr>
        <w:tc>
          <w:tcPr>
            <w:tcW w:w="1614" w:type="dxa"/>
          </w:tcPr>
          <w:p w14:paraId="36B7EC32" w14:textId="676991F2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hAnsiTheme="majorHAnsi" w:cstheme="majorHAnsi"/>
                <w:lang w:val="fr-CH" w:eastAsia="fr-FR"/>
              </w:rPr>
            </w:pPr>
            <w:proofErr w:type="spellStart"/>
            <w:r w:rsidRPr="00D5653B">
              <w:rPr>
                <w:rFonts w:asciiTheme="majorHAnsi" w:hAnsiTheme="majorHAnsi" w:cstheme="majorHAnsi"/>
                <w:lang w:val="fr-CH" w:eastAsia="fr-FR"/>
              </w:rPr>
              <w:t>endTime</w:t>
            </w:r>
            <w:proofErr w:type="spellEnd"/>
          </w:p>
        </w:tc>
        <w:tc>
          <w:tcPr>
            <w:tcW w:w="2679" w:type="dxa"/>
          </w:tcPr>
          <w:p w14:paraId="48ED12E1" w14:textId="302A194A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  <w:r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D</w:t>
            </w:r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ate</w:t>
            </w:r>
          </w:p>
        </w:tc>
        <w:tc>
          <w:tcPr>
            <w:tcW w:w="1559" w:type="dxa"/>
          </w:tcPr>
          <w:p w14:paraId="1B5CCA4D" w14:textId="75CA3675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Không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null</w:t>
            </w:r>
            <w:proofErr w:type="spellEnd"/>
          </w:p>
        </w:tc>
        <w:tc>
          <w:tcPr>
            <w:tcW w:w="1701" w:type="dxa"/>
          </w:tcPr>
          <w:p w14:paraId="51C9B494" w14:textId="77777777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</w:p>
        </w:tc>
      </w:tr>
      <w:tr w:rsidR="005A7046" w:rsidRPr="00D5653B" w14:paraId="1C42100E" w14:textId="77777777" w:rsidTr="006E573F">
        <w:trPr>
          <w:jc w:val="center"/>
        </w:trPr>
        <w:tc>
          <w:tcPr>
            <w:tcW w:w="1614" w:type="dxa"/>
          </w:tcPr>
          <w:p w14:paraId="5EDCCED4" w14:textId="77777777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  <w:proofErr w:type="spellStart"/>
            <w:r w:rsidRPr="00D5653B">
              <w:rPr>
                <w:rFonts w:asciiTheme="majorHAnsi" w:hAnsiTheme="majorHAnsi" w:cstheme="majorHAnsi"/>
                <w:lang w:val="fr-CH" w:eastAsia="fr-FR"/>
              </w:rPr>
              <w:t>create_time</w:t>
            </w:r>
            <w:proofErr w:type="spellEnd"/>
          </w:p>
        </w:tc>
        <w:tc>
          <w:tcPr>
            <w:tcW w:w="2679" w:type="dxa"/>
          </w:tcPr>
          <w:p w14:paraId="57F7808B" w14:textId="77777777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datetime</w:t>
            </w:r>
            <w:proofErr w:type="spellEnd"/>
          </w:p>
        </w:tc>
        <w:tc>
          <w:tcPr>
            <w:tcW w:w="1559" w:type="dxa"/>
          </w:tcPr>
          <w:p w14:paraId="41B282C4" w14:textId="77777777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Không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null</w:t>
            </w:r>
            <w:proofErr w:type="spellEnd"/>
          </w:p>
        </w:tc>
        <w:tc>
          <w:tcPr>
            <w:tcW w:w="1701" w:type="dxa"/>
          </w:tcPr>
          <w:p w14:paraId="784F7B82" w14:textId="77777777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Tự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tạo</w:t>
            </w:r>
            <w:proofErr w:type="spellEnd"/>
          </w:p>
        </w:tc>
      </w:tr>
      <w:tr w:rsidR="005A7046" w:rsidRPr="00D5653B" w14:paraId="6FC69986" w14:textId="77777777" w:rsidTr="006E573F">
        <w:trPr>
          <w:jc w:val="center"/>
        </w:trPr>
        <w:tc>
          <w:tcPr>
            <w:tcW w:w="1614" w:type="dxa"/>
          </w:tcPr>
          <w:p w14:paraId="2D6EBD3B" w14:textId="77777777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  <w:proofErr w:type="spellStart"/>
            <w:r w:rsidRPr="00D5653B">
              <w:rPr>
                <w:rFonts w:asciiTheme="majorHAnsi" w:hAnsiTheme="majorHAnsi" w:cstheme="majorHAnsi"/>
                <w:lang w:val="fr-CH" w:eastAsia="fr-FR"/>
              </w:rPr>
              <w:t>update_time</w:t>
            </w:r>
            <w:proofErr w:type="spellEnd"/>
          </w:p>
        </w:tc>
        <w:tc>
          <w:tcPr>
            <w:tcW w:w="2679" w:type="dxa"/>
          </w:tcPr>
          <w:p w14:paraId="0C5E599A" w14:textId="77777777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datetime</w:t>
            </w:r>
            <w:proofErr w:type="spellEnd"/>
          </w:p>
        </w:tc>
        <w:tc>
          <w:tcPr>
            <w:tcW w:w="1559" w:type="dxa"/>
          </w:tcPr>
          <w:p w14:paraId="0C4F62D3" w14:textId="77777777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Không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null</w:t>
            </w:r>
            <w:proofErr w:type="spellEnd"/>
          </w:p>
        </w:tc>
        <w:tc>
          <w:tcPr>
            <w:tcW w:w="1701" w:type="dxa"/>
          </w:tcPr>
          <w:p w14:paraId="5C8EDD24" w14:textId="77777777" w:rsidR="005A7046" w:rsidRPr="00D5653B" w:rsidRDefault="005A7046" w:rsidP="00052858">
            <w:pPr>
              <w:keepNext/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Tự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tạo</w:t>
            </w:r>
            <w:proofErr w:type="spellEnd"/>
          </w:p>
        </w:tc>
      </w:tr>
    </w:tbl>
    <w:p w14:paraId="4C508A26" w14:textId="6CEF1C6F" w:rsidR="00E123B7" w:rsidRPr="00D5653B" w:rsidRDefault="00052858" w:rsidP="00A16844">
      <w:pPr>
        <w:pStyle w:val="Caption"/>
        <w:ind w:left="0"/>
        <w:jc w:val="center"/>
        <w:rPr>
          <w:rFonts w:asciiTheme="majorHAnsi" w:hAnsiTheme="majorHAnsi" w:cstheme="majorHAnsi"/>
          <w:lang w:val="fr-CH" w:eastAsia="fr-FR"/>
        </w:rPr>
      </w:pPr>
      <w:proofErr w:type="spellStart"/>
      <w:r>
        <w:t>Bảng</w:t>
      </w:r>
      <w:proofErr w:type="spellEnd"/>
      <w:r>
        <w:t xml:space="preserve"> </w:t>
      </w:r>
      <w:r w:rsidR="006179BC">
        <w:fldChar w:fldCharType="begin"/>
      </w:r>
      <w:r w:rsidR="006179BC">
        <w:instrText xml:space="preserve"> STYLEREF 1 \s </w:instrText>
      </w:r>
      <w:r w:rsidR="006179BC">
        <w:fldChar w:fldCharType="separate"/>
      </w:r>
      <w:r w:rsidR="006179BC">
        <w:rPr>
          <w:noProof/>
        </w:rPr>
        <w:t>3</w:t>
      </w:r>
      <w:r w:rsidR="006179BC">
        <w:fldChar w:fldCharType="end"/>
      </w:r>
      <w:r w:rsidR="006179BC">
        <w:t>.</w:t>
      </w:r>
      <w:r w:rsidR="006179BC">
        <w:fldChar w:fldCharType="begin"/>
      </w:r>
      <w:r w:rsidR="006179BC">
        <w:instrText xml:space="preserve"> SEQ Bảng \* ARABIC \s 1 </w:instrText>
      </w:r>
      <w:r w:rsidR="006179BC">
        <w:fldChar w:fldCharType="separate"/>
      </w:r>
      <w:r w:rsidR="006179BC">
        <w:rPr>
          <w:noProof/>
        </w:rPr>
        <w:t>33</w:t>
      </w:r>
      <w:r w:rsidR="006179BC">
        <w:fldChar w:fldCharType="end"/>
      </w:r>
      <w:r w:rsidRPr="0095713A">
        <w:t xml:space="preserve"> </w:t>
      </w:r>
      <w:proofErr w:type="spellStart"/>
      <w:r w:rsidRPr="0095713A">
        <w:t>Bảng</w:t>
      </w:r>
      <w:proofErr w:type="spellEnd"/>
      <w:r w:rsidRPr="0095713A">
        <w:t xml:space="preserve"> mô </w:t>
      </w:r>
      <w:proofErr w:type="spellStart"/>
      <w:r w:rsidRPr="0095713A">
        <w:t>tả</w:t>
      </w:r>
      <w:proofErr w:type="spellEnd"/>
      <w:r w:rsidRPr="0095713A">
        <w:t xml:space="preserve"> </w:t>
      </w:r>
      <w:proofErr w:type="spellStart"/>
      <w:r w:rsidRPr="0095713A">
        <w:t>dữ</w:t>
      </w:r>
      <w:proofErr w:type="spellEnd"/>
      <w:r w:rsidRPr="0095713A">
        <w:t xml:space="preserve"> </w:t>
      </w:r>
      <w:proofErr w:type="spellStart"/>
      <w:r w:rsidRPr="0095713A">
        <w:t>liệu</w:t>
      </w:r>
      <w:proofErr w:type="spellEnd"/>
      <w:r w:rsidRPr="0095713A">
        <w:t xml:space="preserve"> </w:t>
      </w:r>
      <w:proofErr w:type="spellStart"/>
      <w:r w:rsidRPr="0095713A">
        <w:t>Bảng</w:t>
      </w:r>
      <w:proofErr w:type="spellEnd"/>
      <w:r w:rsidRPr="0095713A">
        <w:t xml:space="preserve"> </w:t>
      </w:r>
      <w:r>
        <w:rPr>
          <w:lang w:val="en-US"/>
        </w:rPr>
        <w:t>Banner</w:t>
      </w:r>
    </w:p>
    <w:p w14:paraId="20C35D61" w14:textId="18B1FDBA" w:rsidR="00E123B7" w:rsidRPr="00D5653B" w:rsidRDefault="00E123B7" w:rsidP="0030117C">
      <w:pPr>
        <w:pStyle w:val="Heading4"/>
        <w:rPr>
          <w:rFonts w:cstheme="majorHAnsi"/>
          <w:lang w:val="fr-CH" w:eastAsia="fr-FR"/>
        </w:rPr>
      </w:pPr>
      <w:proofErr w:type="spellStart"/>
      <w:r w:rsidRPr="00D5653B">
        <w:rPr>
          <w:rFonts w:cstheme="majorHAnsi"/>
          <w:lang w:val="fr-CH" w:eastAsia="fr-FR"/>
        </w:rPr>
        <w:t>Bảng</w:t>
      </w:r>
      <w:proofErr w:type="spellEnd"/>
      <w:r w:rsidRPr="00D5653B">
        <w:rPr>
          <w:rFonts w:cstheme="majorHAnsi"/>
          <w:lang w:val="fr-CH" w:eastAsia="fr-FR"/>
        </w:rPr>
        <w:t xml:space="preserve"> </w:t>
      </w:r>
      <w:proofErr w:type="spellStart"/>
      <w:r w:rsidR="0063206D" w:rsidRPr="00D5653B">
        <w:rPr>
          <w:rFonts w:cstheme="majorHAnsi"/>
          <w:lang w:val="fr-CH" w:eastAsia="fr-FR"/>
        </w:rPr>
        <w:t>Wish</w:t>
      </w:r>
      <w:r w:rsidR="00216D9D">
        <w:rPr>
          <w:rFonts w:cstheme="majorHAnsi"/>
          <w:lang w:val="fr-CH" w:eastAsia="fr-FR"/>
        </w:rPr>
        <w:t>l</w:t>
      </w:r>
      <w:r w:rsidR="0063206D" w:rsidRPr="00D5653B">
        <w:rPr>
          <w:rFonts w:cstheme="majorHAnsi"/>
          <w:lang w:val="fr-CH" w:eastAsia="fr-FR"/>
        </w:rPr>
        <w:t>ist</w:t>
      </w:r>
      <w:proofErr w:type="spellEnd"/>
    </w:p>
    <w:p w14:paraId="0C27DE11" w14:textId="51D0B8A2" w:rsidR="0063206D" w:rsidRPr="00D5653B" w:rsidRDefault="0063206D" w:rsidP="00B75AE9">
      <w:pPr>
        <w:widowControl/>
        <w:autoSpaceDE/>
        <w:autoSpaceDN/>
        <w:spacing w:line="240" w:lineRule="auto"/>
        <w:ind w:firstLine="360"/>
        <w:contextualSpacing/>
        <w:jc w:val="both"/>
        <w:rPr>
          <w:rFonts w:asciiTheme="majorHAnsi" w:hAnsiTheme="majorHAnsi" w:cstheme="majorHAnsi"/>
          <w:lang w:val="fr-CH" w:eastAsia="fr-FR"/>
        </w:rPr>
      </w:pPr>
      <w:proofErr w:type="spellStart"/>
      <w:r w:rsidRPr="00D5653B">
        <w:rPr>
          <w:rFonts w:asciiTheme="majorHAnsi" w:hAnsiTheme="majorHAnsi" w:cstheme="majorHAnsi"/>
          <w:b/>
          <w:bCs/>
          <w:lang w:val="fr-CH" w:eastAsia="fr-FR"/>
        </w:rPr>
        <w:t>Wish</w:t>
      </w:r>
      <w:r w:rsidR="008629EA">
        <w:rPr>
          <w:rFonts w:asciiTheme="majorHAnsi" w:hAnsiTheme="majorHAnsi" w:cstheme="majorHAnsi"/>
          <w:b/>
          <w:bCs/>
          <w:lang w:val="fr-CH" w:eastAsia="fr-FR"/>
        </w:rPr>
        <w:t>l</w:t>
      </w:r>
      <w:r w:rsidRPr="00D5653B">
        <w:rPr>
          <w:rFonts w:asciiTheme="majorHAnsi" w:hAnsiTheme="majorHAnsi" w:cstheme="majorHAnsi"/>
          <w:b/>
          <w:bCs/>
          <w:lang w:val="fr-CH" w:eastAsia="fr-FR"/>
        </w:rPr>
        <w:t>ist</w:t>
      </w:r>
      <w:proofErr w:type="spellEnd"/>
      <w:r w:rsidRPr="00D5653B">
        <w:rPr>
          <w:rFonts w:asciiTheme="majorHAnsi" w:hAnsiTheme="majorHAnsi" w:cstheme="majorHAnsi"/>
          <w:lang w:val="fr-CH" w:eastAsia="fr-FR"/>
        </w:rPr>
        <w:t xml:space="preserve"> (</w:t>
      </w:r>
      <w:r w:rsidRPr="00D5653B">
        <w:rPr>
          <w:rFonts w:asciiTheme="majorHAnsi" w:hAnsiTheme="majorHAnsi" w:cstheme="majorHAnsi"/>
          <w:u w:val="single"/>
          <w:lang w:val="fr-CH" w:eastAsia="fr-FR"/>
        </w:rPr>
        <w:t>id</w:t>
      </w:r>
      <w:r w:rsidRPr="00D5653B">
        <w:rPr>
          <w:rFonts w:asciiTheme="majorHAnsi" w:hAnsiTheme="majorHAnsi" w:cstheme="majorHAnsi"/>
          <w:lang w:val="fr-CH" w:eastAsia="fr-FR"/>
        </w:rPr>
        <w:t xml:space="preserve">, </w:t>
      </w:r>
      <w:proofErr w:type="spellStart"/>
      <w:r w:rsidRPr="00D5653B">
        <w:rPr>
          <w:rFonts w:asciiTheme="majorHAnsi" w:hAnsiTheme="majorHAnsi" w:cstheme="majorHAnsi"/>
          <w:lang w:val="fr-CH" w:eastAsia="fr-FR"/>
        </w:rPr>
        <w:t>user_id</w:t>
      </w:r>
      <w:proofErr w:type="spellEnd"/>
      <w:r w:rsidRPr="00D5653B">
        <w:rPr>
          <w:rFonts w:asciiTheme="majorHAnsi" w:hAnsiTheme="majorHAnsi" w:cstheme="majorHAnsi"/>
          <w:lang w:val="fr-CH" w:eastAsia="fr-FR"/>
        </w:rPr>
        <w:t xml:space="preserve">, </w:t>
      </w:r>
      <w:proofErr w:type="spellStart"/>
      <w:r w:rsidRPr="00D5653B">
        <w:rPr>
          <w:rFonts w:asciiTheme="majorHAnsi" w:hAnsiTheme="majorHAnsi" w:cstheme="majorHAnsi"/>
          <w:lang w:val="fr-CH" w:eastAsia="fr-FR"/>
        </w:rPr>
        <w:t>product_id</w:t>
      </w:r>
      <w:proofErr w:type="spellEnd"/>
      <w:r w:rsidRPr="00D5653B">
        <w:rPr>
          <w:rFonts w:asciiTheme="majorHAnsi" w:hAnsiTheme="majorHAnsi" w:cstheme="majorHAnsi"/>
          <w:lang w:val="fr-CH" w:eastAsia="fr-FR"/>
        </w:rPr>
        <w:t xml:space="preserve">, </w:t>
      </w:r>
      <w:proofErr w:type="spellStart"/>
      <w:r w:rsidRPr="00D5653B">
        <w:rPr>
          <w:rFonts w:asciiTheme="majorHAnsi" w:hAnsiTheme="majorHAnsi" w:cstheme="majorHAnsi"/>
          <w:lang w:val="fr-CH" w:eastAsia="fr-FR"/>
        </w:rPr>
        <w:t>create_time</w:t>
      </w:r>
      <w:proofErr w:type="spellEnd"/>
      <w:r w:rsidRPr="00D5653B">
        <w:rPr>
          <w:rFonts w:asciiTheme="majorHAnsi" w:hAnsiTheme="majorHAnsi" w:cstheme="majorHAnsi"/>
          <w:lang w:val="fr-CH" w:eastAsia="fr-FR"/>
        </w:rPr>
        <w:t xml:space="preserve">, </w:t>
      </w:r>
      <w:proofErr w:type="spellStart"/>
      <w:r w:rsidRPr="00D5653B">
        <w:rPr>
          <w:rFonts w:asciiTheme="majorHAnsi" w:hAnsiTheme="majorHAnsi" w:cstheme="majorHAnsi"/>
          <w:lang w:val="fr-CH" w:eastAsia="fr-FR"/>
        </w:rPr>
        <w:t>update_time</w:t>
      </w:r>
      <w:proofErr w:type="spellEnd"/>
      <w:r w:rsidRPr="00D5653B">
        <w:rPr>
          <w:rFonts w:asciiTheme="majorHAnsi" w:hAnsiTheme="majorHAnsi" w:cstheme="majorHAnsi"/>
          <w:lang w:val="fr-CH" w:eastAsia="fr-FR"/>
        </w:rPr>
        <w:t>)</w:t>
      </w:r>
    </w:p>
    <w:tbl>
      <w:tblPr>
        <w:tblStyle w:val="LiBang1"/>
        <w:tblW w:w="0" w:type="auto"/>
        <w:jc w:val="center"/>
        <w:tblLook w:val="04A0" w:firstRow="1" w:lastRow="0" w:firstColumn="1" w:lastColumn="0" w:noHBand="0" w:noVBand="1"/>
      </w:tblPr>
      <w:tblGrid>
        <w:gridCol w:w="1600"/>
        <w:gridCol w:w="2664"/>
        <w:gridCol w:w="1559"/>
        <w:gridCol w:w="1701"/>
      </w:tblGrid>
      <w:tr w:rsidR="005A7046" w:rsidRPr="00D5653B" w14:paraId="02F12A3A" w14:textId="77777777" w:rsidTr="006E573F">
        <w:trPr>
          <w:jc w:val="center"/>
        </w:trPr>
        <w:tc>
          <w:tcPr>
            <w:tcW w:w="1600" w:type="dxa"/>
          </w:tcPr>
          <w:p w14:paraId="4112ED2D" w14:textId="77777777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Tên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thuộc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tính</w:t>
            </w:r>
            <w:proofErr w:type="spellEnd"/>
          </w:p>
        </w:tc>
        <w:tc>
          <w:tcPr>
            <w:tcW w:w="2664" w:type="dxa"/>
          </w:tcPr>
          <w:p w14:paraId="0E21ACFE" w14:textId="77777777" w:rsidR="005A7046" w:rsidRPr="00D5653B" w:rsidRDefault="005A7046" w:rsidP="005A7046">
            <w:pPr>
              <w:spacing w:line="240" w:lineRule="auto"/>
              <w:ind w:left="0"/>
              <w:jc w:val="center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Kiểu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dữ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liệu</w:t>
            </w:r>
            <w:proofErr w:type="spellEnd"/>
          </w:p>
        </w:tc>
        <w:tc>
          <w:tcPr>
            <w:tcW w:w="1559" w:type="dxa"/>
          </w:tcPr>
          <w:p w14:paraId="5181F1AF" w14:textId="77777777" w:rsidR="005A7046" w:rsidRPr="00D5653B" w:rsidRDefault="005A7046" w:rsidP="005A7046">
            <w:pPr>
              <w:spacing w:line="240" w:lineRule="auto"/>
              <w:ind w:left="0"/>
              <w:jc w:val="center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Ràng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buộc</w:t>
            </w:r>
            <w:proofErr w:type="spellEnd"/>
          </w:p>
        </w:tc>
        <w:tc>
          <w:tcPr>
            <w:tcW w:w="1701" w:type="dxa"/>
          </w:tcPr>
          <w:p w14:paraId="0121A630" w14:textId="2099C247" w:rsidR="005A7046" w:rsidRPr="00D5653B" w:rsidRDefault="005A7046" w:rsidP="005A7046">
            <w:pPr>
              <w:spacing w:line="240" w:lineRule="auto"/>
              <w:ind w:left="0"/>
              <w:jc w:val="center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  <w:proofErr w:type="spellStart"/>
            <w:r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Ghi</w:t>
            </w:r>
            <w:proofErr w:type="spellEnd"/>
            <w:r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chú</w:t>
            </w:r>
            <w:proofErr w:type="spellEnd"/>
          </w:p>
        </w:tc>
      </w:tr>
      <w:tr w:rsidR="005A7046" w:rsidRPr="00D5653B" w14:paraId="5B7D2C3F" w14:textId="77777777" w:rsidTr="006E573F">
        <w:trPr>
          <w:jc w:val="center"/>
        </w:trPr>
        <w:tc>
          <w:tcPr>
            <w:tcW w:w="1600" w:type="dxa"/>
          </w:tcPr>
          <w:p w14:paraId="78ED9BAE" w14:textId="77777777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  <w:r w:rsidRPr="00D5653B">
              <w:rPr>
                <w:rFonts w:asciiTheme="majorHAnsi" w:hAnsiTheme="majorHAnsi" w:cstheme="majorHAnsi"/>
                <w:lang w:val="fr-CH" w:eastAsia="fr-FR"/>
              </w:rPr>
              <w:t>id</w:t>
            </w:r>
          </w:p>
        </w:tc>
        <w:tc>
          <w:tcPr>
            <w:tcW w:w="2664" w:type="dxa"/>
          </w:tcPr>
          <w:p w14:paraId="4E7A58C8" w14:textId="77777777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Bigint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(20)</w:t>
            </w:r>
          </w:p>
        </w:tc>
        <w:tc>
          <w:tcPr>
            <w:tcW w:w="1559" w:type="dxa"/>
          </w:tcPr>
          <w:p w14:paraId="6FE0E4C9" w14:textId="77777777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Không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null</w:t>
            </w:r>
            <w:proofErr w:type="spellEnd"/>
          </w:p>
        </w:tc>
        <w:tc>
          <w:tcPr>
            <w:tcW w:w="1701" w:type="dxa"/>
          </w:tcPr>
          <w:p w14:paraId="21B5EE21" w14:textId="273C09F9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Tự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tăng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giá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trị</w:t>
            </w:r>
            <w:proofErr w:type="spellEnd"/>
          </w:p>
        </w:tc>
      </w:tr>
      <w:tr w:rsidR="005A7046" w:rsidRPr="00D5653B" w14:paraId="0FA2D9AC" w14:textId="77777777" w:rsidTr="006E573F">
        <w:trPr>
          <w:jc w:val="center"/>
        </w:trPr>
        <w:tc>
          <w:tcPr>
            <w:tcW w:w="1600" w:type="dxa"/>
          </w:tcPr>
          <w:p w14:paraId="6C1758EE" w14:textId="1A2D740C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  <w:proofErr w:type="spellStart"/>
            <w:r w:rsidRPr="00D5653B">
              <w:rPr>
                <w:rFonts w:asciiTheme="majorHAnsi" w:hAnsiTheme="majorHAnsi" w:cstheme="majorHAnsi"/>
                <w:lang w:val="fr-CH" w:eastAsia="fr-FR"/>
              </w:rPr>
              <w:lastRenderedPageBreak/>
              <w:t>user_id</w:t>
            </w:r>
            <w:proofErr w:type="spellEnd"/>
          </w:p>
        </w:tc>
        <w:tc>
          <w:tcPr>
            <w:tcW w:w="2664" w:type="dxa"/>
          </w:tcPr>
          <w:p w14:paraId="56BB9FD1" w14:textId="77777777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Varchar(255)</w:t>
            </w:r>
          </w:p>
        </w:tc>
        <w:tc>
          <w:tcPr>
            <w:tcW w:w="1559" w:type="dxa"/>
          </w:tcPr>
          <w:p w14:paraId="46A3EE60" w14:textId="6B8DE556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Không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null</w:t>
            </w:r>
            <w:proofErr w:type="spellEnd"/>
          </w:p>
        </w:tc>
        <w:tc>
          <w:tcPr>
            <w:tcW w:w="1701" w:type="dxa"/>
          </w:tcPr>
          <w:p w14:paraId="19FCBB1C" w14:textId="63A6EF5E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Khóa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ngoại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tham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chiếu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đến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trường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user_id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bảng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Product</w:t>
            </w:r>
          </w:p>
        </w:tc>
      </w:tr>
      <w:tr w:rsidR="005A7046" w:rsidRPr="00D5653B" w14:paraId="782CF6CD" w14:textId="77777777" w:rsidTr="006E573F">
        <w:trPr>
          <w:jc w:val="center"/>
        </w:trPr>
        <w:tc>
          <w:tcPr>
            <w:tcW w:w="1600" w:type="dxa"/>
          </w:tcPr>
          <w:p w14:paraId="75854D4F" w14:textId="28888E1D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hAnsiTheme="majorHAnsi" w:cstheme="majorHAnsi"/>
                <w:lang w:val="fr-CH" w:eastAsia="fr-FR"/>
              </w:rPr>
            </w:pPr>
            <w:proofErr w:type="spellStart"/>
            <w:r w:rsidRPr="00D5653B">
              <w:rPr>
                <w:rFonts w:asciiTheme="majorHAnsi" w:hAnsiTheme="majorHAnsi" w:cstheme="majorHAnsi"/>
                <w:lang w:val="fr-CH" w:eastAsia="fr-FR"/>
              </w:rPr>
              <w:t>product_id</w:t>
            </w:r>
            <w:proofErr w:type="spellEnd"/>
          </w:p>
        </w:tc>
        <w:tc>
          <w:tcPr>
            <w:tcW w:w="2664" w:type="dxa"/>
          </w:tcPr>
          <w:p w14:paraId="15F3C7E3" w14:textId="77777777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int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(11)</w:t>
            </w:r>
          </w:p>
        </w:tc>
        <w:tc>
          <w:tcPr>
            <w:tcW w:w="1559" w:type="dxa"/>
          </w:tcPr>
          <w:p w14:paraId="1BAB11F2" w14:textId="77777777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Không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null</w:t>
            </w:r>
            <w:proofErr w:type="spellEnd"/>
          </w:p>
        </w:tc>
        <w:tc>
          <w:tcPr>
            <w:tcW w:w="1701" w:type="dxa"/>
          </w:tcPr>
          <w:p w14:paraId="0CDC3D6B" w14:textId="1E93F596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Khóa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ngoại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tham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chiếu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đến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trường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id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bảng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Product</w:t>
            </w:r>
          </w:p>
        </w:tc>
      </w:tr>
      <w:tr w:rsidR="005A7046" w:rsidRPr="00D5653B" w14:paraId="0746A3AB" w14:textId="77777777" w:rsidTr="006E573F">
        <w:trPr>
          <w:jc w:val="center"/>
        </w:trPr>
        <w:tc>
          <w:tcPr>
            <w:tcW w:w="1600" w:type="dxa"/>
          </w:tcPr>
          <w:p w14:paraId="3C901D68" w14:textId="77777777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  <w:proofErr w:type="spellStart"/>
            <w:r w:rsidRPr="00D5653B">
              <w:rPr>
                <w:rFonts w:asciiTheme="majorHAnsi" w:hAnsiTheme="majorHAnsi" w:cstheme="majorHAnsi"/>
                <w:lang w:val="fr-CH" w:eastAsia="fr-FR"/>
              </w:rPr>
              <w:t>create_time</w:t>
            </w:r>
            <w:proofErr w:type="spellEnd"/>
          </w:p>
        </w:tc>
        <w:tc>
          <w:tcPr>
            <w:tcW w:w="2664" w:type="dxa"/>
          </w:tcPr>
          <w:p w14:paraId="7FC5002F" w14:textId="77777777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datetime</w:t>
            </w:r>
            <w:proofErr w:type="spellEnd"/>
          </w:p>
        </w:tc>
        <w:tc>
          <w:tcPr>
            <w:tcW w:w="1559" w:type="dxa"/>
          </w:tcPr>
          <w:p w14:paraId="2E71EBBF" w14:textId="77777777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Không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null</w:t>
            </w:r>
            <w:proofErr w:type="spellEnd"/>
          </w:p>
        </w:tc>
        <w:tc>
          <w:tcPr>
            <w:tcW w:w="1701" w:type="dxa"/>
          </w:tcPr>
          <w:p w14:paraId="636DD30E" w14:textId="77777777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Tự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tạo</w:t>
            </w:r>
            <w:proofErr w:type="spellEnd"/>
          </w:p>
        </w:tc>
      </w:tr>
      <w:tr w:rsidR="005A7046" w:rsidRPr="00D5653B" w14:paraId="13733479" w14:textId="77777777" w:rsidTr="006E573F">
        <w:trPr>
          <w:jc w:val="center"/>
        </w:trPr>
        <w:tc>
          <w:tcPr>
            <w:tcW w:w="1600" w:type="dxa"/>
          </w:tcPr>
          <w:p w14:paraId="3C0199F5" w14:textId="77777777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  <w:proofErr w:type="spellStart"/>
            <w:r w:rsidRPr="00D5653B">
              <w:rPr>
                <w:rFonts w:asciiTheme="majorHAnsi" w:hAnsiTheme="majorHAnsi" w:cstheme="majorHAnsi"/>
                <w:lang w:val="fr-CH" w:eastAsia="fr-FR"/>
              </w:rPr>
              <w:t>update_time</w:t>
            </w:r>
            <w:proofErr w:type="spellEnd"/>
          </w:p>
        </w:tc>
        <w:tc>
          <w:tcPr>
            <w:tcW w:w="2664" w:type="dxa"/>
          </w:tcPr>
          <w:p w14:paraId="247C26BE" w14:textId="77777777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datetime</w:t>
            </w:r>
            <w:proofErr w:type="spellEnd"/>
          </w:p>
        </w:tc>
        <w:tc>
          <w:tcPr>
            <w:tcW w:w="1559" w:type="dxa"/>
          </w:tcPr>
          <w:p w14:paraId="42B3B228" w14:textId="77777777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Không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null</w:t>
            </w:r>
            <w:proofErr w:type="spellEnd"/>
          </w:p>
        </w:tc>
        <w:tc>
          <w:tcPr>
            <w:tcW w:w="1701" w:type="dxa"/>
          </w:tcPr>
          <w:p w14:paraId="02C67B42" w14:textId="77777777" w:rsidR="005A7046" w:rsidRPr="00D5653B" w:rsidRDefault="005A7046" w:rsidP="00052858">
            <w:pPr>
              <w:keepNext/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Tự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tạo</w:t>
            </w:r>
            <w:proofErr w:type="spellEnd"/>
          </w:p>
        </w:tc>
      </w:tr>
    </w:tbl>
    <w:p w14:paraId="7A3624A8" w14:textId="63130AC6" w:rsidR="00E123B7" w:rsidRPr="00D5653B" w:rsidRDefault="00052858" w:rsidP="00A16844">
      <w:pPr>
        <w:pStyle w:val="Caption"/>
        <w:ind w:left="0"/>
        <w:jc w:val="center"/>
        <w:rPr>
          <w:rFonts w:asciiTheme="majorHAnsi" w:hAnsiTheme="majorHAnsi" w:cstheme="majorHAnsi"/>
          <w:lang w:val="fr-CH" w:eastAsia="fr-FR"/>
        </w:rPr>
      </w:pPr>
      <w:proofErr w:type="spellStart"/>
      <w:r>
        <w:t>Bảng</w:t>
      </w:r>
      <w:proofErr w:type="spellEnd"/>
      <w:r>
        <w:t xml:space="preserve"> </w:t>
      </w:r>
      <w:r w:rsidR="006179BC">
        <w:fldChar w:fldCharType="begin"/>
      </w:r>
      <w:r w:rsidR="006179BC">
        <w:instrText xml:space="preserve"> STYLEREF 1 \s </w:instrText>
      </w:r>
      <w:r w:rsidR="006179BC">
        <w:fldChar w:fldCharType="separate"/>
      </w:r>
      <w:r w:rsidR="006179BC">
        <w:rPr>
          <w:noProof/>
        </w:rPr>
        <w:t>3</w:t>
      </w:r>
      <w:r w:rsidR="006179BC">
        <w:fldChar w:fldCharType="end"/>
      </w:r>
      <w:r w:rsidR="006179BC">
        <w:t>.</w:t>
      </w:r>
      <w:r w:rsidR="006179BC">
        <w:fldChar w:fldCharType="begin"/>
      </w:r>
      <w:r w:rsidR="006179BC">
        <w:instrText xml:space="preserve"> SEQ Bảng \* ARABIC \s 1 </w:instrText>
      </w:r>
      <w:r w:rsidR="006179BC">
        <w:fldChar w:fldCharType="separate"/>
      </w:r>
      <w:r w:rsidR="006179BC">
        <w:rPr>
          <w:noProof/>
        </w:rPr>
        <w:t>34</w:t>
      </w:r>
      <w:r w:rsidR="006179BC">
        <w:fldChar w:fldCharType="end"/>
      </w:r>
      <w:r w:rsidRPr="00DC6763">
        <w:t xml:space="preserve"> </w:t>
      </w:r>
      <w:proofErr w:type="spellStart"/>
      <w:r w:rsidRPr="00DC6763">
        <w:t>Bảng</w:t>
      </w:r>
      <w:proofErr w:type="spellEnd"/>
      <w:r w:rsidRPr="00DC6763">
        <w:t xml:space="preserve"> mô </w:t>
      </w:r>
      <w:proofErr w:type="spellStart"/>
      <w:r w:rsidRPr="00DC6763">
        <w:t>tả</w:t>
      </w:r>
      <w:proofErr w:type="spellEnd"/>
      <w:r w:rsidRPr="00DC6763">
        <w:t xml:space="preserve"> </w:t>
      </w:r>
      <w:proofErr w:type="spellStart"/>
      <w:r w:rsidRPr="00DC6763">
        <w:t>dữ</w:t>
      </w:r>
      <w:proofErr w:type="spellEnd"/>
      <w:r w:rsidRPr="00DC6763">
        <w:t xml:space="preserve"> </w:t>
      </w:r>
      <w:proofErr w:type="spellStart"/>
      <w:r w:rsidRPr="00DC6763">
        <w:t>liệu</w:t>
      </w:r>
      <w:proofErr w:type="spellEnd"/>
      <w:r w:rsidRPr="00DC6763">
        <w:t xml:space="preserve"> </w:t>
      </w:r>
      <w:proofErr w:type="spellStart"/>
      <w:r w:rsidRPr="00DC6763">
        <w:t>Bảng</w:t>
      </w:r>
      <w:proofErr w:type="spellEnd"/>
      <w:r w:rsidRPr="00DC6763">
        <w:t xml:space="preserve"> </w:t>
      </w:r>
      <w:r>
        <w:rPr>
          <w:lang w:val="en-US"/>
        </w:rPr>
        <w:t>Wishlist</w:t>
      </w:r>
    </w:p>
    <w:p w14:paraId="5FE35D38" w14:textId="534C9E63" w:rsidR="00E123B7" w:rsidRPr="00D5653B" w:rsidRDefault="00E123B7" w:rsidP="0030117C">
      <w:pPr>
        <w:pStyle w:val="Heading4"/>
        <w:rPr>
          <w:rFonts w:cstheme="majorHAnsi"/>
          <w:lang w:val="fr-CH" w:eastAsia="fr-FR"/>
        </w:rPr>
      </w:pPr>
      <w:proofErr w:type="spellStart"/>
      <w:r w:rsidRPr="00D5653B">
        <w:rPr>
          <w:rFonts w:cstheme="majorHAnsi"/>
          <w:lang w:val="fr-CH" w:eastAsia="fr-FR"/>
        </w:rPr>
        <w:t>Bảng</w:t>
      </w:r>
      <w:proofErr w:type="spellEnd"/>
      <w:r w:rsidRPr="00D5653B">
        <w:rPr>
          <w:rFonts w:cstheme="majorHAnsi"/>
          <w:lang w:val="fr-CH" w:eastAsia="fr-FR"/>
        </w:rPr>
        <w:t xml:space="preserve"> </w:t>
      </w:r>
      <w:proofErr w:type="spellStart"/>
      <w:r w:rsidR="0063206D" w:rsidRPr="00D5653B">
        <w:rPr>
          <w:rFonts w:cstheme="majorHAnsi"/>
          <w:lang w:val="fr-CH" w:eastAsia="fr-FR"/>
        </w:rPr>
        <w:t>Address</w:t>
      </w:r>
      <w:proofErr w:type="spellEnd"/>
    </w:p>
    <w:p w14:paraId="5F0AD9EA" w14:textId="45E14C5C" w:rsidR="0063206D" w:rsidRPr="00D5653B" w:rsidRDefault="0063206D" w:rsidP="00422C51">
      <w:pPr>
        <w:widowControl/>
        <w:autoSpaceDE/>
        <w:autoSpaceDN/>
        <w:spacing w:line="240" w:lineRule="auto"/>
        <w:ind w:right="1560" w:firstLine="360"/>
        <w:contextualSpacing/>
        <w:jc w:val="both"/>
        <w:rPr>
          <w:rFonts w:asciiTheme="majorHAnsi" w:hAnsiTheme="majorHAnsi" w:cstheme="majorHAnsi"/>
          <w:lang w:val="fr-CH" w:eastAsia="fr-FR"/>
        </w:rPr>
      </w:pPr>
      <w:proofErr w:type="spellStart"/>
      <w:r w:rsidRPr="00D5653B">
        <w:rPr>
          <w:rFonts w:asciiTheme="majorHAnsi" w:hAnsiTheme="majorHAnsi" w:cstheme="majorHAnsi"/>
          <w:b/>
          <w:bCs/>
          <w:lang w:val="fr-CH" w:eastAsia="fr-FR"/>
        </w:rPr>
        <w:t>Address</w:t>
      </w:r>
      <w:proofErr w:type="spellEnd"/>
      <w:r w:rsidR="00422C51">
        <w:rPr>
          <w:rFonts w:asciiTheme="majorHAnsi" w:hAnsiTheme="majorHAnsi" w:cstheme="majorHAnsi"/>
          <w:b/>
          <w:bCs/>
          <w:lang w:val="fr-CH" w:eastAsia="fr-FR"/>
        </w:rPr>
        <w:t xml:space="preserve"> </w:t>
      </w:r>
      <w:r w:rsidRPr="00D5653B">
        <w:rPr>
          <w:rFonts w:asciiTheme="majorHAnsi" w:hAnsiTheme="majorHAnsi" w:cstheme="majorHAnsi"/>
          <w:lang w:val="fr-CH" w:eastAsia="fr-FR"/>
        </w:rPr>
        <w:t>(</w:t>
      </w:r>
      <w:r w:rsidRPr="00D5653B">
        <w:rPr>
          <w:rFonts w:asciiTheme="majorHAnsi" w:hAnsiTheme="majorHAnsi" w:cstheme="majorHAnsi"/>
          <w:u w:val="single"/>
          <w:lang w:val="fr-CH" w:eastAsia="fr-FR"/>
        </w:rPr>
        <w:t>id</w:t>
      </w:r>
      <w:r w:rsidRPr="00D5653B">
        <w:rPr>
          <w:rFonts w:asciiTheme="majorHAnsi" w:hAnsiTheme="majorHAnsi" w:cstheme="majorHAnsi"/>
          <w:lang w:val="fr-CH" w:eastAsia="fr-FR"/>
        </w:rPr>
        <w:t xml:space="preserve">, </w:t>
      </w:r>
      <w:proofErr w:type="spellStart"/>
      <w:r w:rsidRPr="00D5653B">
        <w:rPr>
          <w:rFonts w:asciiTheme="majorHAnsi" w:hAnsiTheme="majorHAnsi" w:cstheme="majorHAnsi"/>
          <w:lang w:val="fr-CH" w:eastAsia="fr-FR"/>
        </w:rPr>
        <w:t>user_id</w:t>
      </w:r>
      <w:proofErr w:type="spellEnd"/>
      <w:r w:rsidRPr="00D5653B">
        <w:rPr>
          <w:rFonts w:asciiTheme="majorHAnsi" w:hAnsiTheme="majorHAnsi" w:cstheme="majorHAnsi"/>
          <w:lang w:val="fr-CH" w:eastAsia="fr-FR"/>
        </w:rPr>
        <w:t xml:space="preserve">, phone, </w:t>
      </w:r>
      <w:proofErr w:type="spellStart"/>
      <w:r w:rsidRPr="00D5653B">
        <w:rPr>
          <w:rFonts w:asciiTheme="majorHAnsi" w:hAnsiTheme="majorHAnsi" w:cstheme="majorHAnsi"/>
          <w:lang w:val="fr-CH" w:eastAsia="fr-FR"/>
        </w:rPr>
        <w:t>province_id</w:t>
      </w:r>
      <w:proofErr w:type="spellEnd"/>
      <w:r w:rsidRPr="00D5653B">
        <w:rPr>
          <w:rFonts w:asciiTheme="majorHAnsi" w:hAnsiTheme="majorHAnsi" w:cstheme="majorHAnsi"/>
          <w:lang w:val="fr-CH" w:eastAsia="fr-FR"/>
        </w:rPr>
        <w:t xml:space="preserve">, </w:t>
      </w:r>
      <w:proofErr w:type="spellStart"/>
      <w:r w:rsidRPr="00D5653B">
        <w:rPr>
          <w:rFonts w:asciiTheme="majorHAnsi" w:hAnsiTheme="majorHAnsi" w:cstheme="majorHAnsi"/>
          <w:lang w:val="fr-CH" w:eastAsia="fr-FR"/>
        </w:rPr>
        <w:t>district_id</w:t>
      </w:r>
      <w:proofErr w:type="spellEnd"/>
      <w:r w:rsidRPr="00D5653B">
        <w:rPr>
          <w:rFonts w:asciiTheme="majorHAnsi" w:hAnsiTheme="majorHAnsi" w:cstheme="majorHAnsi"/>
          <w:lang w:val="fr-CH" w:eastAsia="fr-FR"/>
        </w:rPr>
        <w:t xml:space="preserve">, </w:t>
      </w:r>
      <w:proofErr w:type="spellStart"/>
      <w:r w:rsidRPr="00D5653B">
        <w:rPr>
          <w:rFonts w:asciiTheme="majorHAnsi" w:hAnsiTheme="majorHAnsi" w:cstheme="majorHAnsi"/>
          <w:lang w:val="fr-CH" w:eastAsia="fr-FR"/>
        </w:rPr>
        <w:t>ward_id</w:t>
      </w:r>
      <w:proofErr w:type="spellEnd"/>
      <w:r w:rsidRPr="00D5653B">
        <w:rPr>
          <w:rFonts w:asciiTheme="majorHAnsi" w:hAnsiTheme="majorHAnsi" w:cstheme="majorHAnsi"/>
          <w:lang w:val="fr-CH" w:eastAsia="fr-FR"/>
        </w:rPr>
        <w:t xml:space="preserve">, </w:t>
      </w:r>
      <w:proofErr w:type="spellStart"/>
      <w:r w:rsidRPr="00D5653B">
        <w:rPr>
          <w:rFonts w:asciiTheme="majorHAnsi" w:hAnsiTheme="majorHAnsi" w:cstheme="majorHAnsi"/>
          <w:lang w:val="fr-CH" w:eastAsia="fr-FR"/>
        </w:rPr>
        <w:t>street</w:t>
      </w:r>
      <w:proofErr w:type="spellEnd"/>
      <w:r w:rsidRPr="00D5653B">
        <w:rPr>
          <w:rFonts w:asciiTheme="majorHAnsi" w:hAnsiTheme="majorHAnsi" w:cstheme="majorHAnsi"/>
          <w:lang w:val="fr-CH" w:eastAsia="fr-FR"/>
        </w:rPr>
        <w:t xml:space="preserve">, </w:t>
      </w:r>
      <w:proofErr w:type="spellStart"/>
      <w:r w:rsidRPr="00D5653B">
        <w:rPr>
          <w:rFonts w:asciiTheme="majorHAnsi" w:hAnsiTheme="majorHAnsi" w:cstheme="majorHAnsi"/>
          <w:lang w:val="fr-CH" w:eastAsia="fr-FR"/>
        </w:rPr>
        <w:t>full_address</w:t>
      </w:r>
      <w:proofErr w:type="spellEnd"/>
      <w:r w:rsidRPr="00D5653B">
        <w:rPr>
          <w:rFonts w:asciiTheme="majorHAnsi" w:hAnsiTheme="majorHAnsi" w:cstheme="majorHAnsi"/>
          <w:lang w:val="fr-CH" w:eastAsia="fr-FR"/>
        </w:rPr>
        <w:t xml:space="preserve">, </w:t>
      </w:r>
      <w:proofErr w:type="spellStart"/>
      <w:r w:rsidRPr="00D5653B">
        <w:rPr>
          <w:rFonts w:asciiTheme="majorHAnsi" w:hAnsiTheme="majorHAnsi" w:cstheme="majorHAnsi"/>
          <w:lang w:val="fr-CH" w:eastAsia="fr-FR"/>
        </w:rPr>
        <w:t>create_time</w:t>
      </w:r>
      <w:proofErr w:type="spellEnd"/>
      <w:r w:rsidRPr="00D5653B">
        <w:rPr>
          <w:rFonts w:asciiTheme="majorHAnsi" w:hAnsiTheme="majorHAnsi" w:cstheme="majorHAnsi"/>
          <w:lang w:val="fr-CH" w:eastAsia="fr-FR"/>
        </w:rPr>
        <w:t xml:space="preserve">, </w:t>
      </w:r>
      <w:proofErr w:type="spellStart"/>
      <w:r w:rsidRPr="00D5653B">
        <w:rPr>
          <w:rFonts w:asciiTheme="majorHAnsi" w:hAnsiTheme="majorHAnsi" w:cstheme="majorHAnsi"/>
          <w:lang w:val="fr-CH" w:eastAsia="fr-FR"/>
        </w:rPr>
        <w:t>update_time</w:t>
      </w:r>
      <w:proofErr w:type="spellEnd"/>
      <w:r w:rsidRPr="00D5653B">
        <w:rPr>
          <w:rFonts w:asciiTheme="majorHAnsi" w:hAnsiTheme="majorHAnsi" w:cstheme="majorHAnsi"/>
          <w:lang w:val="fr-CH" w:eastAsia="fr-FR"/>
        </w:rPr>
        <w:t xml:space="preserve">) </w:t>
      </w:r>
    </w:p>
    <w:tbl>
      <w:tblPr>
        <w:tblStyle w:val="LiBang1"/>
        <w:tblW w:w="0" w:type="auto"/>
        <w:jc w:val="center"/>
        <w:tblLook w:val="04A0" w:firstRow="1" w:lastRow="0" w:firstColumn="1" w:lastColumn="0" w:noHBand="0" w:noVBand="1"/>
      </w:tblPr>
      <w:tblGrid>
        <w:gridCol w:w="1612"/>
        <w:gridCol w:w="2681"/>
        <w:gridCol w:w="1559"/>
        <w:gridCol w:w="1701"/>
      </w:tblGrid>
      <w:tr w:rsidR="005A7046" w:rsidRPr="00D5653B" w14:paraId="2D33427D" w14:textId="77777777" w:rsidTr="006E573F">
        <w:trPr>
          <w:jc w:val="center"/>
        </w:trPr>
        <w:tc>
          <w:tcPr>
            <w:tcW w:w="1612" w:type="dxa"/>
          </w:tcPr>
          <w:p w14:paraId="4B84ECC3" w14:textId="77777777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Tên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thuộc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tính</w:t>
            </w:r>
            <w:proofErr w:type="spellEnd"/>
          </w:p>
        </w:tc>
        <w:tc>
          <w:tcPr>
            <w:tcW w:w="2681" w:type="dxa"/>
          </w:tcPr>
          <w:p w14:paraId="457BDD37" w14:textId="77777777" w:rsidR="005A7046" w:rsidRPr="00D5653B" w:rsidRDefault="005A7046" w:rsidP="005A7046">
            <w:pPr>
              <w:spacing w:line="240" w:lineRule="auto"/>
              <w:ind w:left="0"/>
              <w:jc w:val="center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Kiểu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dữ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liệu</w:t>
            </w:r>
            <w:proofErr w:type="spellEnd"/>
          </w:p>
        </w:tc>
        <w:tc>
          <w:tcPr>
            <w:tcW w:w="1559" w:type="dxa"/>
          </w:tcPr>
          <w:p w14:paraId="76CE8847" w14:textId="77777777" w:rsidR="005A7046" w:rsidRPr="00D5653B" w:rsidRDefault="005A7046" w:rsidP="005A7046">
            <w:pPr>
              <w:spacing w:line="240" w:lineRule="auto"/>
              <w:ind w:left="0"/>
              <w:jc w:val="center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Ràng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buộc</w:t>
            </w:r>
            <w:proofErr w:type="spellEnd"/>
          </w:p>
        </w:tc>
        <w:tc>
          <w:tcPr>
            <w:tcW w:w="1701" w:type="dxa"/>
          </w:tcPr>
          <w:p w14:paraId="6C4EFC55" w14:textId="4557EB43" w:rsidR="005A7046" w:rsidRPr="00D5653B" w:rsidRDefault="005A7046" w:rsidP="005A7046">
            <w:pPr>
              <w:spacing w:line="240" w:lineRule="auto"/>
              <w:ind w:left="0"/>
              <w:jc w:val="center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  <w:proofErr w:type="spellStart"/>
            <w:r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Ghi</w:t>
            </w:r>
            <w:proofErr w:type="spellEnd"/>
            <w:r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chú</w:t>
            </w:r>
            <w:proofErr w:type="spellEnd"/>
          </w:p>
        </w:tc>
      </w:tr>
      <w:tr w:rsidR="005A7046" w:rsidRPr="00D5653B" w14:paraId="6E63709C" w14:textId="77777777" w:rsidTr="006E573F">
        <w:trPr>
          <w:jc w:val="center"/>
        </w:trPr>
        <w:tc>
          <w:tcPr>
            <w:tcW w:w="1612" w:type="dxa"/>
          </w:tcPr>
          <w:p w14:paraId="228A87C2" w14:textId="77777777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id</w:t>
            </w:r>
          </w:p>
        </w:tc>
        <w:tc>
          <w:tcPr>
            <w:tcW w:w="2681" w:type="dxa"/>
          </w:tcPr>
          <w:p w14:paraId="3786E8DB" w14:textId="77777777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Bigint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(20)</w:t>
            </w:r>
          </w:p>
        </w:tc>
        <w:tc>
          <w:tcPr>
            <w:tcW w:w="1559" w:type="dxa"/>
          </w:tcPr>
          <w:p w14:paraId="0ABCB394" w14:textId="77777777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Không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null</w:t>
            </w:r>
            <w:proofErr w:type="spellEnd"/>
          </w:p>
        </w:tc>
        <w:tc>
          <w:tcPr>
            <w:tcW w:w="1701" w:type="dxa"/>
          </w:tcPr>
          <w:p w14:paraId="0441E10D" w14:textId="213E7D79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Tự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tăng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giá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trị</w:t>
            </w:r>
            <w:proofErr w:type="spellEnd"/>
          </w:p>
        </w:tc>
      </w:tr>
      <w:tr w:rsidR="005A7046" w:rsidRPr="00D5653B" w14:paraId="495CFA54" w14:textId="77777777" w:rsidTr="006E573F">
        <w:trPr>
          <w:jc w:val="center"/>
        </w:trPr>
        <w:tc>
          <w:tcPr>
            <w:tcW w:w="1612" w:type="dxa"/>
          </w:tcPr>
          <w:p w14:paraId="267D6161" w14:textId="77777777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  <w:proofErr w:type="spellStart"/>
            <w:r w:rsidRPr="00D5653B">
              <w:rPr>
                <w:rFonts w:asciiTheme="majorHAnsi" w:hAnsiTheme="majorHAnsi" w:cstheme="majorHAnsi"/>
                <w:lang w:val="fr-CH" w:eastAsia="fr-FR"/>
              </w:rPr>
              <w:t>user_id</w:t>
            </w:r>
            <w:proofErr w:type="spellEnd"/>
          </w:p>
        </w:tc>
        <w:tc>
          <w:tcPr>
            <w:tcW w:w="2681" w:type="dxa"/>
          </w:tcPr>
          <w:p w14:paraId="330D979D" w14:textId="77777777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Bigint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(20)</w:t>
            </w:r>
          </w:p>
        </w:tc>
        <w:tc>
          <w:tcPr>
            <w:tcW w:w="1559" w:type="dxa"/>
          </w:tcPr>
          <w:p w14:paraId="208D42EF" w14:textId="77777777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Không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null</w:t>
            </w:r>
            <w:proofErr w:type="spellEnd"/>
          </w:p>
        </w:tc>
        <w:tc>
          <w:tcPr>
            <w:tcW w:w="1701" w:type="dxa"/>
          </w:tcPr>
          <w:p w14:paraId="664D9513" w14:textId="77777777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</w:p>
        </w:tc>
      </w:tr>
      <w:tr w:rsidR="005A7046" w:rsidRPr="00D5653B" w14:paraId="481A718F" w14:textId="77777777" w:rsidTr="006E573F">
        <w:trPr>
          <w:jc w:val="center"/>
        </w:trPr>
        <w:tc>
          <w:tcPr>
            <w:tcW w:w="1612" w:type="dxa"/>
          </w:tcPr>
          <w:p w14:paraId="0EFC4F19" w14:textId="25CFF530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  <w:r w:rsidRPr="00D5653B">
              <w:rPr>
                <w:rFonts w:asciiTheme="majorHAnsi" w:hAnsiTheme="majorHAnsi" w:cstheme="majorHAnsi"/>
                <w:lang w:val="fr-CH" w:eastAsia="fr-FR"/>
              </w:rPr>
              <w:t>phone</w:t>
            </w:r>
          </w:p>
        </w:tc>
        <w:tc>
          <w:tcPr>
            <w:tcW w:w="2681" w:type="dxa"/>
          </w:tcPr>
          <w:p w14:paraId="007318C0" w14:textId="08FABB28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Bigint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(20)</w:t>
            </w:r>
          </w:p>
        </w:tc>
        <w:tc>
          <w:tcPr>
            <w:tcW w:w="1559" w:type="dxa"/>
          </w:tcPr>
          <w:p w14:paraId="5A9FE1D9" w14:textId="4EEF33C1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Không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null</w:t>
            </w:r>
            <w:proofErr w:type="spellEnd"/>
          </w:p>
        </w:tc>
        <w:tc>
          <w:tcPr>
            <w:tcW w:w="1701" w:type="dxa"/>
          </w:tcPr>
          <w:p w14:paraId="42A8282F" w14:textId="77777777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</w:p>
        </w:tc>
      </w:tr>
      <w:tr w:rsidR="005A7046" w:rsidRPr="00D5653B" w14:paraId="680E0853" w14:textId="77777777" w:rsidTr="006E573F">
        <w:trPr>
          <w:jc w:val="center"/>
        </w:trPr>
        <w:tc>
          <w:tcPr>
            <w:tcW w:w="1612" w:type="dxa"/>
          </w:tcPr>
          <w:p w14:paraId="398356AA" w14:textId="2DDB90D9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  <w:proofErr w:type="spellStart"/>
            <w:r w:rsidRPr="00D5653B">
              <w:rPr>
                <w:rFonts w:asciiTheme="majorHAnsi" w:hAnsiTheme="majorHAnsi" w:cstheme="majorHAnsi"/>
                <w:lang w:val="fr-CH" w:eastAsia="fr-FR"/>
              </w:rPr>
              <w:t>province_id</w:t>
            </w:r>
            <w:proofErr w:type="spellEnd"/>
          </w:p>
        </w:tc>
        <w:tc>
          <w:tcPr>
            <w:tcW w:w="2681" w:type="dxa"/>
          </w:tcPr>
          <w:p w14:paraId="7EA077D1" w14:textId="64DC3F26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Bigint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(20)</w:t>
            </w:r>
          </w:p>
        </w:tc>
        <w:tc>
          <w:tcPr>
            <w:tcW w:w="1559" w:type="dxa"/>
          </w:tcPr>
          <w:p w14:paraId="3CED88C4" w14:textId="2A7A0B85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</w:p>
        </w:tc>
        <w:tc>
          <w:tcPr>
            <w:tcW w:w="1701" w:type="dxa"/>
          </w:tcPr>
          <w:p w14:paraId="7FA495A6" w14:textId="6313C62D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Khóa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ngoại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tham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chiếu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đến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trường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id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bảng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P</w:t>
            </w:r>
            <w:r w:rsidRPr="00D5653B">
              <w:rPr>
                <w:rFonts w:asciiTheme="majorHAnsi" w:hAnsiTheme="majorHAnsi" w:cstheme="majorHAnsi"/>
                <w:lang w:val="fr-CH" w:eastAsia="fr-FR"/>
              </w:rPr>
              <w:t>rovince</w:t>
            </w:r>
          </w:p>
        </w:tc>
      </w:tr>
      <w:tr w:rsidR="005A7046" w:rsidRPr="00D5653B" w14:paraId="6EBA4236" w14:textId="77777777" w:rsidTr="006E573F">
        <w:trPr>
          <w:jc w:val="center"/>
        </w:trPr>
        <w:tc>
          <w:tcPr>
            <w:tcW w:w="1612" w:type="dxa"/>
          </w:tcPr>
          <w:p w14:paraId="7D623E47" w14:textId="14675577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  <w:proofErr w:type="spellStart"/>
            <w:r w:rsidRPr="00D5653B">
              <w:rPr>
                <w:rFonts w:asciiTheme="majorHAnsi" w:hAnsiTheme="majorHAnsi" w:cstheme="majorHAnsi"/>
                <w:lang w:val="fr-CH" w:eastAsia="fr-FR"/>
              </w:rPr>
              <w:t>district_id</w:t>
            </w:r>
            <w:proofErr w:type="spellEnd"/>
          </w:p>
        </w:tc>
        <w:tc>
          <w:tcPr>
            <w:tcW w:w="2681" w:type="dxa"/>
          </w:tcPr>
          <w:p w14:paraId="3CFC19BD" w14:textId="7E8CDAC1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Bigint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(20)</w:t>
            </w:r>
          </w:p>
        </w:tc>
        <w:tc>
          <w:tcPr>
            <w:tcW w:w="1559" w:type="dxa"/>
          </w:tcPr>
          <w:p w14:paraId="3969C68F" w14:textId="2718BC38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</w:p>
        </w:tc>
        <w:tc>
          <w:tcPr>
            <w:tcW w:w="1701" w:type="dxa"/>
          </w:tcPr>
          <w:p w14:paraId="29F31D5D" w14:textId="2936B6D2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Khóa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ngoại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tham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chiếu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đến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trường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id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bảng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D</w:t>
            </w:r>
            <w:r w:rsidRPr="00D5653B">
              <w:rPr>
                <w:rFonts w:asciiTheme="majorHAnsi" w:hAnsiTheme="majorHAnsi" w:cstheme="majorHAnsi"/>
                <w:lang w:val="fr-CH" w:eastAsia="fr-FR"/>
              </w:rPr>
              <w:t>istrict</w:t>
            </w:r>
          </w:p>
        </w:tc>
      </w:tr>
      <w:tr w:rsidR="005A7046" w:rsidRPr="00D5653B" w14:paraId="0B73DF9F" w14:textId="77777777" w:rsidTr="006E573F">
        <w:trPr>
          <w:jc w:val="center"/>
        </w:trPr>
        <w:tc>
          <w:tcPr>
            <w:tcW w:w="1612" w:type="dxa"/>
          </w:tcPr>
          <w:p w14:paraId="7A8B121E" w14:textId="20518C21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  <w:proofErr w:type="spellStart"/>
            <w:r w:rsidRPr="00D5653B">
              <w:rPr>
                <w:rFonts w:asciiTheme="majorHAnsi" w:hAnsiTheme="majorHAnsi" w:cstheme="majorHAnsi"/>
                <w:lang w:val="fr-CH" w:eastAsia="fr-FR"/>
              </w:rPr>
              <w:t>ward_id</w:t>
            </w:r>
            <w:proofErr w:type="spellEnd"/>
          </w:p>
        </w:tc>
        <w:tc>
          <w:tcPr>
            <w:tcW w:w="2681" w:type="dxa"/>
          </w:tcPr>
          <w:p w14:paraId="4442F685" w14:textId="3399C784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Bigint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(20)</w:t>
            </w:r>
          </w:p>
        </w:tc>
        <w:tc>
          <w:tcPr>
            <w:tcW w:w="1559" w:type="dxa"/>
          </w:tcPr>
          <w:p w14:paraId="64612F46" w14:textId="7AF96E15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</w:p>
        </w:tc>
        <w:tc>
          <w:tcPr>
            <w:tcW w:w="1701" w:type="dxa"/>
          </w:tcPr>
          <w:p w14:paraId="7F5F70B6" w14:textId="74F95A92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Khóa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ngoại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tham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chiếu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đến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trường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id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bảng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Ward</w:t>
            </w:r>
          </w:p>
        </w:tc>
      </w:tr>
      <w:tr w:rsidR="005A7046" w:rsidRPr="00D5653B" w14:paraId="2BEBE7EF" w14:textId="77777777" w:rsidTr="006E573F">
        <w:trPr>
          <w:jc w:val="center"/>
        </w:trPr>
        <w:tc>
          <w:tcPr>
            <w:tcW w:w="1612" w:type="dxa"/>
          </w:tcPr>
          <w:p w14:paraId="775680A5" w14:textId="2C14A562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  <w:proofErr w:type="spellStart"/>
            <w:r w:rsidRPr="00D5653B">
              <w:rPr>
                <w:rFonts w:asciiTheme="majorHAnsi" w:hAnsiTheme="majorHAnsi" w:cstheme="majorHAnsi"/>
                <w:lang w:val="fr-CH" w:eastAsia="fr-FR"/>
              </w:rPr>
              <w:t>street</w:t>
            </w:r>
            <w:proofErr w:type="spellEnd"/>
          </w:p>
        </w:tc>
        <w:tc>
          <w:tcPr>
            <w:tcW w:w="2681" w:type="dxa"/>
          </w:tcPr>
          <w:p w14:paraId="4C922863" w14:textId="5BD7C432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Varchar(255)</w:t>
            </w:r>
          </w:p>
        </w:tc>
        <w:tc>
          <w:tcPr>
            <w:tcW w:w="1559" w:type="dxa"/>
          </w:tcPr>
          <w:p w14:paraId="6D023C94" w14:textId="27FBF3D4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Không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null</w:t>
            </w:r>
            <w:proofErr w:type="spellEnd"/>
          </w:p>
        </w:tc>
        <w:tc>
          <w:tcPr>
            <w:tcW w:w="1701" w:type="dxa"/>
          </w:tcPr>
          <w:p w14:paraId="09DADA0D" w14:textId="06D4A240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</w:p>
        </w:tc>
      </w:tr>
      <w:tr w:rsidR="005A7046" w:rsidRPr="00D5653B" w14:paraId="030935AB" w14:textId="77777777" w:rsidTr="006E573F">
        <w:trPr>
          <w:jc w:val="center"/>
        </w:trPr>
        <w:tc>
          <w:tcPr>
            <w:tcW w:w="1612" w:type="dxa"/>
          </w:tcPr>
          <w:p w14:paraId="142D930B" w14:textId="5C28E275" w:rsidR="005A7046" w:rsidRPr="00D5653B" w:rsidRDefault="005A7046" w:rsidP="009D475F">
            <w:pPr>
              <w:tabs>
                <w:tab w:val="left" w:pos="720"/>
                <w:tab w:val="center" w:pos="898"/>
              </w:tabs>
              <w:spacing w:line="240" w:lineRule="auto"/>
              <w:ind w:left="0"/>
              <w:jc w:val="both"/>
              <w:rPr>
                <w:rFonts w:asciiTheme="majorHAnsi" w:hAnsiTheme="majorHAnsi" w:cstheme="majorHAnsi"/>
                <w:lang w:val="fr-CH" w:eastAsia="fr-FR"/>
              </w:rPr>
            </w:pPr>
            <w:proofErr w:type="spellStart"/>
            <w:r w:rsidRPr="00D5653B">
              <w:rPr>
                <w:rFonts w:asciiTheme="majorHAnsi" w:hAnsiTheme="majorHAnsi" w:cstheme="majorHAnsi"/>
                <w:lang w:val="fr-CH" w:eastAsia="fr-FR"/>
              </w:rPr>
              <w:t>full_address</w:t>
            </w:r>
            <w:proofErr w:type="spellEnd"/>
            <w:r w:rsidRPr="00D5653B">
              <w:rPr>
                <w:rFonts w:asciiTheme="majorHAnsi" w:hAnsiTheme="majorHAnsi" w:cstheme="majorHAnsi"/>
                <w:lang w:val="fr-CH" w:eastAsia="fr-FR"/>
              </w:rPr>
              <w:tab/>
            </w:r>
          </w:p>
        </w:tc>
        <w:tc>
          <w:tcPr>
            <w:tcW w:w="2681" w:type="dxa"/>
          </w:tcPr>
          <w:p w14:paraId="336ED0F5" w14:textId="1F665CF2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Varchar(255)</w:t>
            </w:r>
          </w:p>
        </w:tc>
        <w:tc>
          <w:tcPr>
            <w:tcW w:w="1559" w:type="dxa"/>
          </w:tcPr>
          <w:p w14:paraId="37AD00D3" w14:textId="77777777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Không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null</w:t>
            </w:r>
            <w:proofErr w:type="spellEnd"/>
          </w:p>
        </w:tc>
        <w:tc>
          <w:tcPr>
            <w:tcW w:w="1701" w:type="dxa"/>
          </w:tcPr>
          <w:p w14:paraId="03057293" w14:textId="77777777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Tự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tạo</w:t>
            </w:r>
            <w:proofErr w:type="spellEnd"/>
          </w:p>
        </w:tc>
      </w:tr>
      <w:tr w:rsidR="005A7046" w:rsidRPr="00D5653B" w14:paraId="2282F71B" w14:textId="77777777" w:rsidTr="006E573F">
        <w:trPr>
          <w:jc w:val="center"/>
        </w:trPr>
        <w:tc>
          <w:tcPr>
            <w:tcW w:w="1612" w:type="dxa"/>
          </w:tcPr>
          <w:p w14:paraId="210182E4" w14:textId="77777777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hAnsiTheme="majorHAnsi" w:cstheme="majorHAnsi"/>
                <w:lang w:val="fr-CH" w:eastAsia="fr-FR"/>
              </w:rPr>
            </w:pPr>
            <w:proofErr w:type="spellStart"/>
            <w:r w:rsidRPr="00D5653B">
              <w:rPr>
                <w:rFonts w:asciiTheme="majorHAnsi" w:hAnsiTheme="majorHAnsi" w:cstheme="majorHAnsi"/>
                <w:lang w:val="fr-CH" w:eastAsia="fr-FR"/>
              </w:rPr>
              <w:t>create_time</w:t>
            </w:r>
            <w:proofErr w:type="spellEnd"/>
          </w:p>
        </w:tc>
        <w:tc>
          <w:tcPr>
            <w:tcW w:w="2681" w:type="dxa"/>
          </w:tcPr>
          <w:p w14:paraId="52071D2C" w14:textId="77777777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datetime</w:t>
            </w:r>
            <w:proofErr w:type="spellEnd"/>
          </w:p>
        </w:tc>
        <w:tc>
          <w:tcPr>
            <w:tcW w:w="1559" w:type="dxa"/>
          </w:tcPr>
          <w:p w14:paraId="226B1B03" w14:textId="77777777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Không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null</w:t>
            </w:r>
            <w:proofErr w:type="spellEnd"/>
          </w:p>
        </w:tc>
        <w:tc>
          <w:tcPr>
            <w:tcW w:w="1701" w:type="dxa"/>
          </w:tcPr>
          <w:p w14:paraId="01F80275" w14:textId="77777777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Tự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tạo</w:t>
            </w:r>
            <w:proofErr w:type="spellEnd"/>
          </w:p>
        </w:tc>
      </w:tr>
      <w:tr w:rsidR="005A7046" w:rsidRPr="00D5653B" w14:paraId="6CB2C277" w14:textId="77777777" w:rsidTr="006E573F">
        <w:trPr>
          <w:jc w:val="center"/>
        </w:trPr>
        <w:tc>
          <w:tcPr>
            <w:tcW w:w="1612" w:type="dxa"/>
          </w:tcPr>
          <w:p w14:paraId="154E8DEC" w14:textId="77777777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hAnsiTheme="majorHAnsi" w:cstheme="majorHAnsi"/>
                <w:lang w:val="fr-CH" w:eastAsia="fr-FR"/>
              </w:rPr>
            </w:pPr>
            <w:proofErr w:type="spellStart"/>
            <w:r w:rsidRPr="00D5653B">
              <w:rPr>
                <w:rFonts w:asciiTheme="majorHAnsi" w:hAnsiTheme="majorHAnsi" w:cstheme="majorHAnsi"/>
                <w:lang w:val="fr-CH" w:eastAsia="fr-FR"/>
              </w:rPr>
              <w:t>update_time</w:t>
            </w:r>
            <w:proofErr w:type="spellEnd"/>
          </w:p>
        </w:tc>
        <w:tc>
          <w:tcPr>
            <w:tcW w:w="2681" w:type="dxa"/>
          </w:tcPr>
          <w:p w14:paraId="01A74951" w14:textId="77777777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datetime</w:t>
            </w:r>
            <w:proofErr w:type="spellEnd"/>
          </w:p>
        </w:tc>
        <w:tc>
          <w:tcPr>
            <w:tcW w:w="1559" w:type="dxa"/>
          </w:tcPr>
          <w:p w14:paraId="64F4B895" w14:textId="77777777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Không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null</w:t>
            </w:r>
            <w:proofErr w:type="spellEnd"/>
          </w:p>
        </w:tc>
        <w:tc>
          <w:tcPr>
            <w:tcW w:w="1701" w:type="dxa"/>
          </w:tcPr>
          <w:p w14:paraId="1B5A27BA" w14:textId="77777777" w:rsidR="005A7046" w:rsidRPr="00D5653B" w:rsidRDefault="005A7046" w:rsidP="00052858">
            <w:pPr>
              <w:keepNext/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Tự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tạo</w:t>
            </w:r>
            <w:proofErr w:type="spellEnd"/>
          </w:p>
        </w:tc>
      </w:tr>
    </w:tbl>
    <w:p w14:paraId="22168F3C" w14:textId="1BF9AEB4" w:rsidR="00052858" w:rsidRDefault="00052858" w:rsidP="00052858">
      <w:pPr>
        <w:pStyle w:val="Caption"/>
        <w:ind w:left="0"/>
        <w:jc w:val="center"/>
      </w:pPr>
      <w:proofErr w:type="spellStart"/>
      <w:r>
        <w:t>Bảng</w:t>
      </w:r>
      <w:proofErr w:type="spellEnd"/>
      <w:r>
        <w:t xml:space="preserve"> </w:t>
      </w:r>
      <w:r w:rsidR="006179BC">
        <w:fldChar w:fldCharType="begin"/>
      </w:r>
      <w:r w:rsidR="006179BC">
        <w:instrText xml:space="preserve"> STYLEREF 1 \s </w:instrText>
      </w:r>
      <w:r w:rsidR="006179BC">
        <w:fldChar w:fldCharType="separate"/>
      </w:r>
      <w:r w:rsidR="006179BC">
        <w:rPr>
          <w:noProof/>
        </w:rPr>
        <w:t>3</w:t>
      </w:r>
      <w:r w:rsidR="006179BC">
        <w:fldChar w:fldCharType="end"/>
      </w:r>
      <w:r w:rsidR="006179BC">
        <w:t>.</w:t>
      </w:r>
      <w:r w:rsidR="006179BC">
        <w:fldChar w:fldCharType="begin"/>
      </w:r>
      <w:r w:rsidR="006179BC">
        <w:instrText xml:space="preserve"> SEQ Bảng \* ARABIC \s 1 </w:instrText>
      </w:r>
      <w:r w:rsidR="006179BC">
        <w:fldChar w:fldCharType="separate"/>
      </w:r>
      <w:r w:rsidR="006179BC">
        <w:rPr>
          <w:noProof/>
        </w:rPr>
        <w:t>35</w:t>
      </w:r>
      <w:r w:rsidR="006179BC">
        <w:fldChar w:fldCharType="end"/>
      </w:r>
      <w:r w:rsidRPr="009722D3">
        <w:t xml:space="preserve"> </w:t>
      </w:r>
      <w:proofErr w:type="spellStart"/>
      <w:r w:rsidRPr="009722D3">
        <w:t>Bảng</w:t>
      </w:r>
      <w:proofErr w:type="spellEnd"/>
      <w:r w:rsidRPr="009722D3">
        <w:t xml:space="preserve"> mô </w:t>
      </w:r>
      <w:proofErr w:type="spellStart"/>
      <w:r w:rsidRPr="009722D3">
        <w:t>tả</w:t>
      </w:r>
      <w:proofErr w:type="spellEnd"/>
      <w:r w:rsidRPr="009722D3">
        <w:t xml:space="preserve"> </w:t>
      </w:r>
      <w:proofErr w:type="spellStart"/>
      <w:r w:rsidRPr="009722D3">
        <w:t>dữ</w:t>
      </w:r>
      <w:proofErr w:type="spellEnd"/>
      <w:r w:rsidRPr="009722D3">
        <w:t xml:space="preserve"> </w:t>
      </w:r>
      <w:proofErr w:type="spellStart"/>
      <w:r w:rsidRPr="009722D3">
        <w:t>liệu</w:t>
      </w:r>
      <w:proofErr w:type="spellEnd"/>
      <w:r w:rsidRPr="009722D3">
        <w:t xml:space="preserve"> </w:t>
      </w:r>
      <w:proofErr w:type="spellStart"/>
      <w:r w:rsidRPr="009722D3">
        <w:t>Bảng</w:t>
      </w:r>
      <w:proofErr w:type="spellEnd"/>
      <w:r w:rsidRPr="009722D3">
        <w:t xml:space="preserve"> </w:t>
      </w:r>
      <w:r>
        <w:rPr>
          <w:lang w:val="en-US"/>
        </w:rPr>
        <w:t>Address</w:t>
      </w:r>
    </w:p>
    <w:p w14:paraId="591924C1" w14:textId="036AC318" w:rsidR="0063206D" w:rsidRPr="00D5653B" w:rsidRDefault="0063206D" w:rsidP="0030117C">
      <w:pPr>
        <w:pStyle w:val="Heading4"/>
        <w:rPr>
          <w:rFonts w:cstheme="majorHAnsi"/>
          <w:lang w:val="fr-CH" w:eastAsia="fr-FR"/>
        </w:rPr>
      </w:pPr>
      <w:proofErr w:type="spellStart"/>
      <w:r w:rsidRPr="00D5653B">
        <w:rPr>
          <w:rFonts w:cstheme="majorHAnsi"/>
          <w:lang w:val="fr-CH" w:eastAsia="fr-FR"/>
        </w:rPr>
        <w:t>Bảng</w:t>
      </w:r>
      <w:proofErr w:type="spellEnd"/>
      <w:r w:rsidRPr="00D5653B">
        <w:rPr>
          <w:rFonts w:cstheme="majorHAnsi"/>
          <w:lang w:val="fr-CH" w:eastAsia="fr-FR"/>
        </w:rPr>
        <w:t xml:space="preserve"> Province</w:t>
      </w:r>
    </w:p>
    <w:p w14:paraId="3C429590" w14:textId="2672AFDC" w:rsidR="0063206D" w:rsidRPr="00D5653B" w:rsidRDefault="0063206D" w:rsidP="00B75AE9">
      <w:pPr>
        <w:widowControl/>
        <w:autoSpaceDE/>
        <w:autoSpaceDN/>
        <w:spacing w:line="240" w:lineRule="auto"/>
        <w:ind w:left="2520"/>
        <w:contextualSpacing/>
        <w:jc w:val="both"/>
        <w:rPr>
          <w:rFonts w:asciiTheme="majorHAnsi" w:hAnsiTheme="majorHAnsi" w:cstheme="majorHAnsi"/>
          <w:lang w:val="fr-CH" w:eastAsia="fr-FR"/>
        </w:rPr>
      </w:pPr>
      <w:r w:rsidRPr="00D5653B">
        <w:rPr>
          <w:rFonts w:asciiTheme="majorHAnsi" w:hAnsiTheme="majorHAnsi" w:cstheme="majorHAnsi"/>
          <w:b/>
          <w:bCs/>
          <w:lang w:val="fr-CH" w:eastAsia="fr-FR"/>
        </w:rPr>
        <w:t>Province</w:t>
      </w:r>
      <w:r w:rsidR="00422C51">
        <w:rPr>
          <w:rFonts w:asciiTheme="majorHAnsi" w:hAnsiTheme="majorHAnsi" w:cstheme="majorHAnsi"/>
          <w:b/>
          <w:bCs/>
          <w:lang w:val="fr-CH" w:eastAsia="fr-FR"/>
        </w:rPr>
        <w:t xml:space="preserve"> </w:t>
      </w:r>
      <w:r w:rsidRPr="00D5653B">
        <w:rPr>
          <w:rFonts w:asciiTheme="majorHAnsi" w:hAnsiTheme="majorHAnsi" w:cstheme="majorHAnsi"/>
          <w:lang w:val="fr-CH" w:eastAsia="fr-FR"/>
        </w:rPr>
        <w:t>(</w:t>
      </w:r>
      <w:r w:rsidRPr="00D5653B">
        <w:rPr>
          <w:rFonts w:asciiTheme="majorHAnsi" w:hAnsiTheme="majorHAnsi" w:cstheme="majorHAnsi"/>
          <w:u w:val="single"/>
          <w:lang w:val="fr-CH" w:eastAsia="fr-FR"/>
        </w:rPr>
        <w:t>id</w:t>
      </w:r>
      <w:r w:rsidRPr="00D5653B">
        <w:rPr>
          <w:rFonts w:asciiTheme="majorHAnsi" w:hAnsiTheme="majorHAnsi" w:cstheme="majorHAnsi"/>
          <w:lang w:val="fr-CH" w:eastAsia="fr-FR"/>
        </w:rPr>
        <w:t xml:space="preserve">, </w:t>
      </w:r>
      <w:proofErr w:type="spellStart"/>
      <w:r w:rsidRPr="00D5653B">
        <w:rPr>
          <w:rFonts w:asciiTheme="majorHAnsi" w:hAnsiTheme="majorHAnsi" w:cstheme="majorHAnsi"/>
          <w:lang w:val="fr-CH" w:eastAsia="fr-FR"/>
        </w:rPr>
        <w:t>name</w:t>
      </w:r>
      <w:proofErr w:type="spellEnd"/>
      <w:r w:rsidRPr="00D5653B">
        <w:rPr>
          <w:rFonts w:asciiTheme="majorHAnsi" w:hAnsiTheme="majorHAnsi" w:cstheme="majorHAnsi"/>
          <w:lang w:val="fr-CH" w:eastAsia="fr-FR"/>
        </w:rPr>
        <w:t xml:space="preserve">, code, </w:t>
      </w:r>
      <w:proofErr w:type="spellStart"/>
      <w:r w:rsidRPr="00D5653B">
        <w:rPr>
          <w:rFonts w:asciiTheme="majorHAnsi" w:hAnsiTheme="majorHAnsi" w:cstheme="majorHAnsi"/>
          <w:lang w:val="fr-CH" w:eastAsia="fr-FR"/>
        </w:rPr>
        <w:t>create_time</w:t>
      </w:r>
      <w:proofErr w:type="spellEnd"/>
      <w:r w:rsidRPr="00D5653B">
        <w:rPr>
          <w:rFonts w:asciiTheme="majorHAnsi" w:hAnsiTheme="majorHAnsi" w:cstheme="majorHAnsi"/>
          <w:lang w:val="fr-CH" w:eastAsia="fr-FR"/>
        </w:rPr>
        <w:t xml:space="preserve">, </w:t>
      </w:r>
      <w:proofErr w:type="spellStart"/>
      <w:r w:rsidRPr="00D5653B">
        <w:rPr>
          <w:rFonts w:asciiTheme="majorHAnsi" w:hAnsiTheme="majorHAnsi" w:cstheme="majorHAnsi"/>
          <w:lang w:val="fr-CH" w:eastAsia="fr-FR"/>
        </w:rPr>
        <w:t>update_time</w:t>
      </w:r>
      <w:proofErr w:type="spellEnd"/>
      <w:r w:rsidRPr="00D5653B">
        <w:rPr>
          <w:rFonts w:asciiTheme="majorHAnsi" w:hAnsiTheme="majorHAnsi" w:cstheme="majorHAnsi"/>
          <w:lang w:val="fr-CH" w:eastAsia="fr-FR"/>
        </w:rPr>
        <w:t xml:space="preserve">) </w:t>
      </w:r>
    </w:p>
    <w:tbl>
      <w:tblPr>
        <w:tblStyle w:val="LiBang1"/>
        <w:tblW w:w="0" w:type="auto"/>
        <w:jc w:val="center"/>
        <w:tblLook w:val="04A0" w:firstRow="1" w:lastRow="0" w:firstColumn="1" w:lastColumn="0" w:noHBand="0" w:noVBand="1"/>
      </w:tblPr>
      <w:tblGrid>
        <w:gridCol w:w="1614"/>
        <w:gridCol w:w="2679"/>
        <w:gridCol w:w="1559"/>
        <w:gridCol w:w="1701"/>
      </w:tblGrid>
      <w:tr w:rsidR="005A7046" w:rsidRPr="00D5653B" w14:paraId="7C033E75" w14:textId="77777777" w:rsidTr="006E573F">
        <w:trPr>
          <w:jc w:val="center"/>
        </w:trPr>
        <w:tc>
          <w:tcPr>
            <w:tcW w:w="1614" w:type="dxa"/>
          </w:tcPr>
          <w:p w14:paraId="7CB4CF9B" w14:textId="77777777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Tên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thuộc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tính</w:t>
            </w:r>
            <w:proofErr w:type="spellEnd"/>
          </w:p>
        </w:tc>
        <w:tc>
          <w:tcPr>
            <w:tcW w:w="2679" w:type="dxa"/>
          </w:tcPr>
          <w:p w14:paraId="3F8D789A" w14:textId="77777777" w:rsidR="005A7046" w:rsidRPr="00D5653B" w:rsidRDefault="005A7046" w:rsidP="005A7046">
            <w:pPr>
              <w:spacing w:line="240" w:lineRule="auto"/>
              <w:ind w:left="0"/>
              <w:jc w:val="center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Kiểu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dữ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liệu</w:t>
            </w:r>
            <w:proofErr w:type="spellEnd"/>
          </w:p>
        </w:tc>
        <w:tc>
          <w:tcPr>
            <w:tcW w:w="1559" w:type="dxa"/>
          </w:tcPr>
          <w:p w14:paraId="2A2E576B" w14:textId="77777777" w:rsidR="005A7046" w:rsidRPr="00D5653B" w:rsidRDefault="005A7046" w:rsidP="005A7046">
            <w:pPr>
              <w:spacing w:line="240" w:lineRule="auto"/>
              <w:ind w:left="0"/>
              <w:jc w:val="center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Ràng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buộc</w:t>
            </w:r>
            <w:proofErr w:type="spellEnd"/>
          </w:p>
        </w:tc>
        <w:tc>
          <w:tcPr>
            <w:tcW w:w="1701" w:type="dxa"/>
          </w:tcPr>
          <w:p w14:paraId="4EDC7F0F" w14:textId="09699A60" w:rsidR="005A7046" w:rsidRPr="00D5653B" w:rsidRDefault="005A7046" w:rsidP="005A7046">
            <w:pPr>
              <w:spacing w:line="240" w:lineRule="auto"/>
              <w:ind w:left="0"/>
              <w:jc w:val="center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  <w:proofErr w:type="spellStart"/>
            <w:r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Ghi</w:t>
            </w:r>
            <w:proofErr w:type="spellEnd"/>
            <w:r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chú</w:t>
            </w:r>
            <w:proofErr w:type="spellEnd"/>
          </w:p>
        </w:tc>
      </w:tr>
      <w:tr w:rsidR="005A7046" w:rsidRPr="00D5653B" w14:paraId="2EFF1FB2" w14:textId="77777777" w:rsidTr="006E573F">
        <w:trPr>
          <w:jc w:val="center"/>
        </w:trPr>
        <w:tc>
          <w:tcPr>
            <w:tcW w:w="1614" w:type="dxa"/>
          </w:tcPr>
          <w:p w14:paraId="238010CE" w14:textId="77777777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id</w:t>
            </w:r>
          </w:p>
        </w:tc>
        <w:tc>
          <w:tcPr>
            <w:tcW w:w="2679" w:type="dxa"/>
          </w:tcPr>
          <w:p w14:paraId="031183E2" w14:textId="77777777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Bigint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(20)</w:t>
            </w:r>
          </w:p>
        </w:tc>
        <w:tc>
          <w:tcPr>
            <w:tcW w:w="1559" w:type="dxa"/>
          </w:tcPr>
          <w:p w14:paraId="78F91CB4" w14:textId="77777777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Không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null</w:t>
            </w:r>
            <w:proofErr w:type="spellEnd"/>
          </w:p>
        </w:tc>
        <w:tc>
          <w:tcPr>
            <w:tcW w:w="1701" w:type="dxa"/>
          </w:tcPr>
          <w:p w14:paraId="07CF1902" w14:textId="4E3D5A1C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Tự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tăng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giá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trị</w:t>
            </w:r>
            <w:proofErr w:type="spellEnd"/>
          </w:p>
        </w:tc>
      </w:tr>
      <w:tr w:rsidR="005A7046" w:rsidRPr="00D5653B" w14:paraId="47536FF3" w14:textId="77777777" w:rsidTr="006E573F">
        <w:trPr>
          <w:jc w:val="center"/>
        </w:trPr>
        <w:tc>
          <w:tcPr>
            <w:tcW w:w="1614" w:type="dxa"/>
          </w:tcPr>
          <w:p w14:paraId="0C6FAB76" w14:textId="61138697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  <w:proofErr w:type="spellStart"/>
            <w:r w:rsidRPr="00D5653B">
              <w:rPr>
                <w:rFonts w:asciiTheme="majorHAnsi" w:hAnsiTheme="majorHAnsi" w:cstheme="majorHAnsi"/>
                <w:lang w:val="fr-CH" w:eastAsia="fr-FR"/>
              </w:rPr>
              <w:t>name</w:t>
            </w:r>
            <w:proofErr w:type="spellEnd"/>
          </w:p>
        </w:tc>
        <w:tc>
          <w:tcPr>
            <w:tcW w:w="2679" w:type="dxa"/>
          </w:tcPr>
          <w:p w14:paraId="33117F65" w14:textId="172C0B03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Varchar(255)</w:t>
            </w:r>
          </w:p>
        </w:tc>
        <w:tc>
          <w:tcPr>
            <w:tcW w:w="1559" w:type="dxa"/>
          </w:tcPr>
          <w:p w14:paraId="609251CF" w14:textId="77777777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Không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null</w:t>
            </w:r>
            <w:proofErr w:type="spellEnd"/>
          </w:p>
        </w:tc>
        <w:tc>
          <w:tcPr>
            <w:tcW w:w="1701" w:type="dxa"/>
          </w:tcPr>
          <w:p w14:paraId="68595D0B" w14:textId="77777777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</w:p>
        </w:tc>
      </w:tr>
      <w:tr w:rsidR="005A7046" w:rsidRPr="00D5653B" w14:paraId="25A0D5C6" w14:textId="77777777" w:rsidTr="006E573F">
        <w:trPr>
          <w:jc w:val="center"/>
        </w:trPr>
        <w:tc>
          <w:tcPr>
            <w:tcW w:w="1614" w:type="dxa"/>
          </w:tcPr>
          <w:p w14:paraId="66FA87E7" w14:textId="2D11D2C4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  <w:r w:rsidRPr="00D5653B">
              <w:rPr>
                <w:rFonts w:asciiTheme="majorHAnsi" w:hAnsiTheme="majorHAnsi" w:cstheme="majorHAnsi"/>
                <w:lang w:val="fr-CH" w:eastAsia="fr-FR"/>
              </w:rPr>
              <w:t>code</w:t>
            </w:r>
          </w:p>
        </w:tc>
        <w:tc>
          <w:tcPr>
            <w:tcW w:w="2679" w:type="dxa"/>
          </w:tcPr>
          <w:p w14:paraId="343CA5D3" w14:textId="4CB7038E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Varchar(255)</w:t>
            </w:r>
          </w:p>
        </w:tc>
        <w:tc>
          <w:tcPr>
            <w:tcW w:w="1559" w:type="dxa"/>
          </w:tcPr>
          <w:p w14:paraId="77580605" w14:textId="2984676F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Không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null</w:t>
            </w:r>
            <w:proofErr w:type="spellEnd"/>
          </w:p>
        </w:tc>
        <w:tc>
          <w:tcPr>
            <w:tcW w:w="1701" w:type="dxa"/>
          </w:tcPr>
          <w:p w14:paraId="06EBF84A" w14:textId="77777777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</w:p>
        </w:tc>
      </w:tr>
      <w:tr w:rsidR="005A7046" w:rsidRPr="00D5653B" w14:paraId="0ED104F6" w14:textId="77777777" w:rsidTr="006E573F">
        <w:trPr>
          <w:jc w:val="center"/>
        </w:trPr>
        <w:tc>
          <w:tcPr>
            <w:tcW w:w="1614" w:type="dxa"/>
          </w:tcPr>
          <w:p w14:paraId="3181838F" w14:textId="77777777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hAnsiTheme="majorHAnsi" w:cstheme="majorHAnsi"/>
                <w:lang w:val="fr-CH" w:eastAsia="fr-FR"/>
              </w:rPr>
            </w:pPr>
            <w:proofErr w:type="spellStart"/>
            <w:r w:rsidRPr="00D5653B">
              <w:rPr>
                <w:rFonts w:asciiTheme="majorHAnsi" w:hAnsiTheme="majorHAnsi" w:cstheme="majorHAnsi"/>
                <w:lang w:val="fr-CH" w:eastAsia="fr-FR"/>
              </w:rPr>
              <w:t>create_time</w:t>
            </w:r>
            <w:proofErr w:type="spellEnd"/>
          </w:p>
        </w:tc>
        <w:tc>
          <w:tcPr>
            <w:tcW w:w="2679" w:type="dxa"/>
          </w:tcPr>
          <w:p w14:paraId="50A0CE01" w14:textId="77777777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datetime</w:t>
            </w:r>
            <w:proofErr w:type="spellEnd"/>
          </w:p>
        </w:tc>
        <w:tc>
          <w:tcPr>
            <w:tcW w:w="1559" w:type="dxa"/>
          </w:tcPr>
          <w:p w14:paraId="15B7F3F8" w14:textId="77777777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Không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null</w:t>
            </w:r>
            <w:proofErr w:type="spellEnd"/>
          </w:p>
        </w:tc>
        <w:tc>
          <w:tcPr>
            <w:tcW w:w="1701" w:type="dxa"/>
          </w:tcPr>
          <w:p w14:paraId="4D173820" w14:textId="77777777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Tự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tạo</w:t>
            </w:r>
            <w:proofErr w:type="spellEnd"/>
          </w:p>
        </w:tc>
      </w:tr>
      <w:tr w:rsidR="005A7046" w:rsidRPr="00D5653B" w14:paraId="031A8877" w14:textId="77777777" w:rsidTr="006E573F">
        <w:trPr>
          <w:jc w:val="center"/>
        </w:trPr>
        <w:tc>
          <w:tcPr>
            <w:tcW w:w="1614" w:type="dxa"/>
          </w:tcPr>
          <w:p w14:paraId="03B802F9" w14:textId="77777777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hAnsiTheme="majorHAnsi" w:cstheme="majorHAnsi"/>
                <w:lang w:val="fr-CH" w:eastAsia="fr-FR"/>
              </w:rPr>
            </w:pPr>
            <w:proofErr w:type="spellStart"/>
            <w:r w:rsidRPr="00D5653B">
              <w:rPr>
                <w:rFonts w:asciiTheme="majorHAnsi" w:hAnsiTheme="majorHAnsi" w:cstheme="majorHAnsi"/>
                <w:lang w:val="fr-CH" w:eastAsia="fr-FR"/>
              </w:rPr>
              <w:t>update_time</w:t>
            </w:r>
            <w:proofErr w:type="spellEnd"/>
          </w:p>
        </w:tc>
        <w:tc>
          <w:tcPr>
            <w:tcW w:w="2679" w:type="dxa"/>
          </w:tcPr>
          <w:p w14:paraId="4556C760" w14:textId="77777777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datetime</w:t>
            </w:r>
            <w:proofErr w:type="spellEnd"/>
          </w:p>
        </w:tc>
        <w:tc>
          <w:tcPr>
            <w:tcW w:w="1559" w:type="dxa"/>
          </w:tcPr>
          <w:p w14:paraId="78223EBF" w14:textId="232BE4E8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</w:p>
        </w:tc>
        <w:tc>
          <w:tcPr>
            <w:tcW w:w="1701" w:type="dxa"/>
          </w:tcPr>
          <w:p w14:paraId="54CE22D1" w14:textId="77777777" w:rsidR="005A7046" w:rsidRPr="00D5653B" w:rsidRDefault="005A7046" w:rsidP="00052858">
            <w:pPr>
              <w:keepNext/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Tự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tạo</w:t>
            </w:r>
            <w:proofErr w:type="spellEnd"/>
          </w:p>
        </w:tc>
      </w:tr>
    </w:tbl>
    <w:p w14:paraId="32EAD65D" w14:textId="68A2A24C" w:rsidR="0063206D" w:rsidRPr="00D5653B" w:rsidRDefault="00052858" w:rsidP="00A16844">
      <w:pPr>
        <w:pStyle w:val="Caption"/>
        <w:ind w:left="0"/>
        <w:jc w:val="center"/>
        <w:rPr>
          <w:rFonts w:asciiTheme="majorHAnsi" w:hAnsiTheme="majorHAnsi" w:cstheme="majorHAnsi"/>
          <w:lang w:val="fr-CH" w:eastAsia="fr-FR"/>
        </w:rPr>
      </w:pPr>
      <w:proofErr w:type="spellStart"/>
      <w:r>
        <w:t>Bảng</w:t>
      </w:r>
      <w:proofErr w:type="spellEnd"/>
      <w:r>
        <w:t xml:space="preserve"> </w:t>
      </w:r>
      <w:r w:rsidR="006179BC">
        <w:fldChar w:fldCharType="begin"/>
      </w:r>
      <w:r w:rsidR="006179BC">
        <w:instrText xml:space="preserve"> STYLEREF 1 \s </w:instrText>
      </w:r>
      <w:r w:rsidR="006179BC">
        <w:fldChar w:fldCharType="separate"/>
      </w:r>
      <w:r w:rsidR="006179BC">
        <w:rPr>
          <w:noProof/>
        </w:rPr>
        <w:t>3</w:t>
      </w:r>
      <w:r w:rsidR="006179BC">
        <w:fldChar w:fldCharType="end"/>
      </w:r>
      <w:r w:rsidR="006179BC">
        <w:t>.</w:t>
      </w:r>
      <w:r w:rsidR="006179BC">
        <w:fldChar w:fldCharType="begin"/>
      </w:r>
      <w:r w:rsidR="006179BC">
        <w:instrText xml:space="preserve"> SEQ Bảng \* ARABIC \s 1 </w:instrText>
      </w:r>
      <w:r w:rsidR="006179BC">
        <w:fldChar w:fldCharType="separate"/>
      </w:r>
      <w:r w:rsidR="006179BC">
        <w:rPr>
          <w:noProof/>
        </w:rPr>
        <w:t>36</w:t>
      </w:r>
      <w:r w:rsidR="006179BC">
        <w:fldChar w:fldCharType="end"/>
      </w:r>
      <w:r w:rsidRPr="0069235E">
        <w:t xml:space="preserve"> </w:t>
      </w:r>
      <w:proofErr w:type="spellStart"/>
      <w:r w:rsidRPr="0069235E">
        <w:t>Bảng</w:t>
      </w:r>
      <w:proofErr w:type="spellEnd"/>
      <w:r w:rsidRPr="0069235E">
        <w:t xml:space="preserve"> mô </w:t>
      </w:r>
      <w:proofErr w:type="spellStart"/>
      <w:r w:rsidRPr="0069235E">
        <w:t>tả</w:t>
      </w:r>
      <w:proofErr w:type="spellEnd"/>
      <w:r w:rsidRPr="0069235E">
        <w:t xml:space="preserve"> </w:t>
      </w:r>
      <w:proofErr w:type="spellStart"/>
      <w:r w:rsidRPr="0069235E">
        <w:t>dữ</w:t>
      </w:r>
      <w:proofErr w:type="spellEnd"/>
      <w:r w:rsidRPr="0069235E">
        <w:t xml:space="preserve"> </w:t>
      </w:r>
      <w:proofErr w:type="spellStart"/>
      <w:r w:rsidRPr="0069235E">
        <w:t>liệu</w:t>
      </w:r>
      <w:proofErr w:type="spellEnd"/>
      <w:r w:rsidRPr="0069235E">
        <w:t xml:space="preserve"> </w:t>
      </w:r>
      <w:proofErr w:type="spellStart"/>
      <w:r w:rsidRPr="0069235E">
        <w:t>Bảng</w:t>
      </w:r>
      <w:proofErr w:type="spellEnd"/>
      <w:r w:rsidRPr="0069235E">
        <w:t xml:space="preserve"> </w:t>
      </w:r>
      <w:r>
        <w:rPr>
          <w:lang w:val="en-US"/>
        </w:rPr>
        <w:t>Province</w:t>
      </w:r>
    </w:p>
    <w:p w14:paraId="10C7CC82" w14:textId="730ACD99" w:rsidR="0063206D" w:rsidRPr="00D5653B" w:rsidRDefault="0063206D" w:rsidP="0030117C">
      <w:pPr>
        <w:pStyle w:val="Heading4"/>
        <w:rPr>
          <w:rFonts w:cstheme="majorHAnsi"/>
          <w:lang w:val="fr-CH" w:eastAsia="fr-FR"/>
        </w:rPr>
      </w:pPr>
      <w:proofErr w:type="spellStart"/>
      <w:r w:rsidRPr="00D5653B">
        <w:rPr>
          <w:rFonts w:cstheme="majorHAnsi"/>
          <w:lang w:val="fr-CH" w:eastAsia="fr-FR"/>
        </w:rPr>
        <w:lastRenderedPageBreak/>
        <w:t>Bảng</w:t>
      </w:r>
      <w:proofErr w:type="spellEnd"/>
      <w:r w:rsidRPr="00D5653B">
        <w:rPr>
          <w:rFonts w:cstheme="majorHAnsi"/>
          <w:lang w:val="fr-CH" w:eastAsia="fr-FR"/>
        </w:rPr>
        <w:t xml:space="preserve"> District</w:t>
      </w:r>
    </w:p>
    <w:p w14:paraId="49201590" w14:textId="18D13F26" w:rsidR="0063206D" w:rsidRPr="00D5653B" w:rsidRDefault="0063206D" w:rsidP="00B75AE9">
      <w:pPr>
        <w:ind w:firstLine="360"/>
        <w:jc w:val="both"/>
        <w:rPr>
          <w:rFonts w:asciiTheme="majorHAnsi" w:hAnsiTheme="majorHAnsi" w:cstheme="majorHAnsi"/>
          <w:lang w:val="fr-CH" w:eastAsia="fr-FR"/>
        </w:rPr>
      </w:pPr>
      <w:r w:rsidRPr="00D5653B">
        <w:rPr>
          <w:rFonts w:asciiTheme="majorHAnsi" w:hAnsiTheme="majorHAnsi" w:cstheme="majorHAnsi"/>
          <w:b/>
          <w:bCs/>
          <w:lang w:val="fr-CH" w:eastAsia="fr-FR"/>
        </w:rPr>
        <w:t>District</w:t>
      </w:r>
      <w:r w:rsidR="00422C51">
        <w:rPr>
          <w:rFonts w:asciiTheme="majorHAnsi" w:hAnsiTheme="majorHAnsi" w:cstheme="majorHAnsi"/>
          <w:b/>
          <w:bCs/>
          <w:lang w:val="fr-CH" w:eastAsia="fr-FR"/>
        </w:rPr>
        <w:t xml:space="preserve"> </w:t>
      </w:r>
      <w:r w:rsidRPr="00D5653B">
        <w:rPr>
          <w:rFonts w:asciiTheme="majorHAnsi" w:hAnsiTheme="majorHAnsi" w:cstheme="majorHAnsi"/>
          <w:lang w:val="fr-CH" w:eastAsia="fr-FR"/>
        </w:rPr>
        <w:t>(</w:t>
      </w:r>
      <w:r w:rsidRPr="00D5653B">
        <w:rPr>
          <w:rFonts w:asciiTheme="majorHAnsi" w:hAnsiTheme="majorHAnsi" w:cstheme="majorHAnsi"/>
          <w:u w:val="single"/>
          <w:lang w:val="fr-CH" w:eastAsia="fr-FR"/>
        </w:rPr>
        <w:t>id</w:t>
      </w:r>
      <w:r w:rsidRPr="00D5653B">
        <w:rPr>
          <w:rFonts w:asciiTheme="majorHAnsi" w:hAnsiTheme="majorHAnsi" w:cstheme="majorHAnsi"/>
          <w:lang w:val="fr-CH" w:eastAsia="fr-FR"/>
        </w:rPr>
        <w:t xml:space="preserve">,  </w:t>
      </w:r>
      <w:proofErr w:type="spellStart"/>
      <w:r w:rsidRPr="00D5653B">
        <w:rPr>
          <w:rFonts w:asciiTheme="majorHAnsi" w:hAnsiTheme="majorHAnsi" w:cstheme="majorHAnsi"/>
          <w:lang w:val="fr-CH" w:eastAsia="fr-FR"/>
        </w:rPr>
        <w:t>province_id</w:t>
      </w:r>
      <w:proofErr w:type="spellEnd"/>
      <w:r w:rsidRPr="00D5653B">
        <w:rPr>
          <w:rFonts w:asciiTheme="majorHAnsi" w:hAnsiTheme="majorHAnsi" w:cstheme="majorHAnsi"/>
          <w:lang w:val="fr-CH" w:eastAsia="fr-FR"/>
        </w:rPr>
        <w:t xml:space="preserve">, </w:t>
      </w:r>
      <w:proofErr w:type="spellStart"/>
      <w:r w:rsidRPr="00D5653B">
        <w:rPr>
          <w:rFonts w:asciiTheme="majorHAnsi" w:hAnsiTheme="majorHAnsi" w:cstheme="majorHAnsi"/>
          <w:lang w:val="fr-CH" w:eastAsia="fr-FR"/>
        </w:rPr>
        <w:t>name</w:t>
      </w:r>
      <w:proofErr w:type="spellEnd"/>
      <w:r w:rsidRPr="00D5653B">
        <w:rPr>
          <w:rFonts w:asciiTheme="majorHAnsi" w:hAnsiTheme="majorHAnsi" w:cstheme="majorHAnsi"/>
          <w:lang w:val="fr-CH" w:eastAsia="fr-FR"/>
        </w:rPr>
        <w:t xml:space="preserve">, </w:t>
      </w:r>
      <w:proofErr w:type="spellStart"/>
      <w:r w:rsidRPr="00D5653B">
        <w:rPr>
          <w:rFonts w:asciiTheme="majorHAnsi" w:hAnsiTheme="majorHAnsi" w:cstheme="majorHAnsi"/>
          <w:lang w:val="fr-CH" w:eastAsia="fr-FR"/>
        </w:rPr>
        <w:t>prefix</w:t>
      </w:r>
      <w:proofErr w:type="spellEnd"/>
      <w:r w:rsidRPr="00D5653B">
        <w:rPr>
          <w:rFonts w:asciiTheme="majorHAnsi" w:hAnsiTheme="majorHAnsi" w:cstheme="majorHAnsi"/>
          <w:lang w:val="fr-CH" w:eastAsia="fr-FR"/>
        </w:rPr>
        <w:t xml:space="preserve">, </w:t>
      </w:r>
      <w:proofErr w:type="spellStart"/>
      <w:r w:rsidRPr="00D5653B">
        <w:rPr>
          <w:rFonts w:asciiTheme="majorHAnsi" w:hAnsiTheme="majorHAnsi" w:cstheme="majorHAnsi"/>
          <w:lang w:val="fr-CH" w:eastAsia="fr-FR"/>
        </w:rPr>
        <w:t>create_time</w:t>
      </w:r>
      <w:proofErr w:type="spellEnd"/>
      <w:r w:rsidRPr="00D5653B">
        <w:rPr>
          <w:rFonts w:asciiTheme="majorHAnsi" w:hAnsiTheme="majorHAnsi" w:cstheme="majorHAnsi"/>
          <w:lang w:val="fr-CH" w:eastAsia="fr-FR"/>
        </w:rPr>
        <w:t xml:space="preserve">, </w:t>
      </w:r>
      <w:proofErr w:type="spellStart"/>
      <w:r w:rsidRPr="00D5653B">
        <w:rPr>
          <w:rFonts w:asciiTheme="majorHAnsi" w:hAnsiTheme="majorHAnsi" w:cstheme="majorHAnsi"/>
          <w:lang w:val="fr-CH" w:eastAsia="fr-FR"/>
        </w:rPr>
        <w:t>update_time</w:t>
      </w:r>
      <w:proofErr w:type="spellEnd"/>
      <w:r w:rsidRPr="00D5653B">
        <w:rPr>
          <w:rFonts w:asciiTheme="majorHAnsi" w:hAnsiTheme="majorHAnsi" w:cstheme="majorHAnsi"/>
          <w:lang w:val="fr-CH" w:eastAsia="fr-FR"/>
        </w:rPr>
        <w:t>)</w:t>
      </w:r>
    </w:p>
    <w:tbl>
      <w:tblPr>
        <w:tblStyle w:val="LiBang1"/>
        <w:tblW w:w="0" w:type="auto"/>
        <w:jc w:val="center"/>
        <w:tblLook w:val="04A0" w:firstRow="1" w:lastRow="0" w:firstColumn="1" w:lastColumn="0" w:noHBand="0" w:noVBand="1"/>
      </w:tblPr>
      <w:tblGrid>
        <w:gridCol w:w="1612"/>
        <w:gridCol w:w="2681"/>
        <w:gridCol w:w="1559"/>
        <w:gridCol w:w="1701"/>
      </w:tblGrid>
      <w:tr w:rsidR="005A7046" w:rsidRPr="00D5653B" w14:paraId="48231A6A" w14:textId="77777777" w:rsidTr="006E573F">
        <w:trPr>
          <w:jc w:val="center"/>
        </w:trPr>
        <w:tc>
          <w:tcPr>
            <w:tcW w:w="1612" w:type="dxa"/>
          </w:tcPr>
          <w:p w14:paraId="3D4F8DA3" w14:textId="0CE7E71C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Tên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thuộc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tính</w:t>
            </w:r>
            <w:proofErr w:type="spellEnd"/>
          </w:p>
        </w:tc>
        <w:tc>
          <w:tcPr>
            <w:tcW w:w="2681" w:type="dxa"/>
          </w:tcPr>
          <w:p w14:paraId="2FF97C75" w14:textId="77777777" w:rsidR="005A7046" w:rsidRPr="00D5653B" w:rsidRDefault="005A7046" w:rsidP="005A7046">
            <w:pPr>
              <w:spacing w:line="240" w:lineRule="auto"/>
              <w:ind w:left="0"/>
              <w:jc w:val="center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Kiểu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dữ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liệu</w:t>
            </w:r>
            <w:proofErr w:type="spellEnd"/>
          </w:p>
        </w:tc>
        <w:tc>
          <w:tcPr>
            <w:tcW w:w="1559" w:type="dxa"/>
          </w:tcPr>
          <w:p w14:paraId="5782931D" w14:textId="77777777" w:rsidR="005A7046" w:rsidRPr="00D5653B" w:rsidRDefault="005A7046" w:rsidP="005A7046">
            <w:pPr>
              <w:spacing w:line="240" w:lineRule="auto"/>
              <w:ind w:left="0"/>
              <w:jc w:val="center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Ràng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buộc</w:t>
            </w:r>
            <w:proofErr w:type="spellEnd"/>
          </w:p>
        </w:tc>
        <w:tc>
          <w:tcPr>
            <w:tcW w:w="1701" w:type="dxa"/>
          </w:tcPr>
          <w:p w14:paraId="4752A224" w14:textId="3AF3894E" w:rsidR="005A7046" w:rsidRPr="00D5653B" w:rsidRDefault="005A7046" w:rsidP="005A7046">
            <w:pPr>
              <w:spacing w:line="240" w:lineRule="auto"/>
              <w:ind w:left="0"/>
              <w:jc w:val="center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  <w:proofErr w:type="spellStart"/>
            <w:r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Ghi</w:t>
            </w:r>
            <w:proofErr w:type="spellEnd"/>
            <w:r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chú</w:t>
            </w:r>
            <w:proofErr w:type="spellEnd"/>
          </w:p>
        </w:tc>
      </w:tr>
      <w:tr w:rsidR="005A7046" w:rsidRPr="00D5653B" w14:paraId="0F384A28" w14:textId="77777777" w:rsidTr="006E573F">
        <w:trPr>
          <w:jc w:val="center"/>
        </w:trPr>
        <w:tc>
          <w:tcPr>
            <w:tcW w:w="1612" w:type="dxa"/>
          </w:tcPr>
          <w:p w14:paraId="05B93E76" w14:textId="77777777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id</w:t>
            </w:r>
          </w:p>
        </w:tc>
        <w:tc>
          <w:tcPr>
            <w:tcW w:w="2681" w:type="dxa"/>
          </w:tcPr>
          <w:p w14:paraId="2E9DE233" w14:textId="77777777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Bigint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(20)</w:t>
            </w:r>
          </w:p>
        </w:tc>
        <w:tc>
          <w:tcPr>
            <w:tcW w:w="1559" w:type="dxa"/>
          </w:tcPr>
          <w:p w14:paraId="437306EF" w14:textId="77777777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Không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null</w:t>
            </w:r>
            <w:proofErr w:type="spellEnd"/>
          </w:p>
        </w:tc>
        <w:tc>
          <w:tcPr>
            <w:tcW w:w="1701" w:type="dxa"/>
          </w:tcPr>
          <w:p w14:paraId="2EDDD4C5" w14:textId="7672DA55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Tự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tăng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giá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trị</w:t>
            </w:r>
            <w:proofErr w:type="spellEnd"/>
          </w:p>
        </w:tc>
      </w:tr>
      <w:tr w:rsidR="005A7046" w:rsidRPr="00D5653B" w14:paraId="6446BBEE" w14:textId="77777777" w:rsidTr="006E573F">
        <w:trPr>
          <w:jc w:val="center"/>
        </w:trPr>
        <w:tc>
          <w:tcPr>
            <w:tcW w:w="1612" w:type="dxa"/>
          </w:tcPr>
          <w:p w14:paraId="247FA498" w14:textId="13585A01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  <w:proofErr w:type="spellStart"/>
            <w:r w:rsidRPr="00D5653B">
              <w:rPr>
                <w:rFonts w:asciiTheme="majorHAnsi" w:hAnsiTheme="majorHAnsi" w:cstheme="majorHAnsi"/>
                <w:lang w:val="fr-CH" w:eastAsia="fr-FR"/>
              </w:rPr>
              <w:t>province_id</w:t>
            </w:r>
            <w:proofErr w:type="spellEnd"/>
          </w:p>
        </w:tc>
        <w:tc>
          <w:tcPr>
            <w:tcW w:w="2681" w:type="dxa"/>
          </w:tcPr>
          <w:p w14:paraId="4FDA1463" w14:textId="46D96808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Bigint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(20)</w:t>
            </w:r>
          </w:p>
        </w:tc>
        <w:tc>
          <w:tcPr>
            <w:tcW w:w="1559" w:type="dxa"/>
          </w:tcPr>
          <w:p w14:paraId="3298F053" w14:textId="4D7C299F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Không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null</w:t>
            </w:r>
            <w:proofErr w:type="spellEnd"/>
          </w:p>
        </w:tc>
        <w:tc>
          <w:tcPr>
            <w:tcW w:w="1701" w:type="dxa"/>
          </w:tcPr>
          <w:p w14:paraId="30486490" w14:textId="2ACBB13B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Khóa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ngoại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tham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chiếu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đến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trường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id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bảng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P</w:t>
            </w:r>
            <w:r w:rsidRPr="00D5653B">
              <w:rPr>
                <w:rFonts w:asciiTheme="majorHAnsi" w:hAnsiTheme="majorHAnsi" w:cstheme="majorHAnsi"/>
                <w:lang w:val="fr-CH" w:eastAsia="fr-FR"/>
              </w:rPr>
              <w:t>rovince</w:t>
            </w:r>
          </w:p>
        </w:tc>
      </w:tr>
      <w:tr w:rsidR="005A7046" w:rsidRPr="00D5653B" w14:paraId="6616B33D" w14:textId="77777777" w:rsidTr="006E573F">
        <w:trPr>
          <w:jc w:val="center"/>
        </w:trPr>
        <w:tc>
          <w:tcPr>
            <w:tcW w:w="1612" w:type="dxa"/>
          </w:tcPr>
          <w:p w14:paraId="7D81AA08" w14:textId="77777777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  <w:proofErr w:type="spellStart"/>
            <w:r w:rsidRPr="00D5653B">
              <w:rPr>
                <w:rFonts w:asciiTheme="majorHAnsi" w:hAnsiTheme="majorHAnsi" w:cstheme="majorHAnsi"/>
                <w:lang w:val="fr-CH" w:eastAsia="fr-FR"/>
              </w:rPr>
              <w:t>name</w:t>
            </w:r>
            <w:proofErr w:type="spellEnd"/>
          </w:p>
        </w:tc>
        <w:tc>
          <w:tcPr>
            <w:tcW w:w="2681" w:type="dxa"/>
          </w:tcPr>
          <w:p w14:paraId="7264FC60" w14:textId="77777777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Varchar(255)</w:t>
            </w:r>
          </w:p>
        </w:tc>
        <w:tc>
          <w:tcPr>
            <w:tcW w:w="1559" w:type="dxa"/>
          </w:tcPr>
          <w:p w14:paraId="64A0CB53" w14:textId="77777777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Không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null</w:t>
            </w:r>
            <w:proofErr w:type="spellEnd"/>
          </w:p>
        </w:tc>
        <w:tc>
          <w:tcPr>
            <w:tcW w:w="1701" w:type="dxa"/>
          </w:tcPr>
          <w:p w14:paraId="07A528B1" w14:textId="77777777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</w:p>
        </w:tc>
      </w:tr>
      <w:tr w:rsidR="005A7046" w:rsidRPr="00D5653B" w14:paraId="1C2706B8" w14:textId="77777777" w:rsidTr="006E573F">
        <w:trPr>
          <w:jc w:val="center"/>
        </w:trPr>
        <w:tc>
          <w:tcPr>
            <w:tcW w:w="1612" w:type="dxa"/>
          </w:tcPr>
          <w:p w14:paraId="0FE71A0F" w14:textId="4D32CA93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  <w:proofErr w:type="spellStart"/>
            <w:r w:rsidRPr="00D5653B">
              <w:rPr>
                <w:rFonts w:asciiTheme="majorHAnsi" w:hAnsiTheme="majorHAnsi" w:cstheme="majorHAnsi"/>
                <w:lang w:val="fr-CH" w:eastAsia="fr-FR"/>
              </w:rPr>
              <w:t>prefix</w:t>
            </w:r>
            <w:proofErr w:type="spellEnd"/>
          </w:p>
        </w:tc>
        <w:tc>
          <w:tcPr>
            <w:tcW w:w="2681" w:type="dxa"/>
          </w:tcPr>
          <w:p w14:paraId="2FDF5E55" w14:textId="77777777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Varchar(255)</w:t>
            </w:r>
          </w:p>
        </w:tc>
        <w:tc>
          <w:tcPr>
            <w:tcW w:w="1559" w:type="dxa"/>
          </w:tcPr>
          <w:p w14:paraId="5F5C5D93" w14:textId="77777777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Không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null</w:t>
            </w:r>
            <w:proofErr w:type="spellEnd"/>
          </w:p>
        </w:tc>
        <w:tc>
          <w:tcPr>
            <w:tcW w:w="1701" w:type="dxa"/>
          </w:tcPr>
          <w:p w14:paraId="757ECA62" w14:textId="77777777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</w:p>
        </w:tc>
      </w:tr>
      <w:tr w:rsidR="005A7046" w:rsidRPr="00D5653B" w14:paraId="3288517C" w14:textId="77777777" w:rsidTr="006E573F">
        <w:trPr>
          <w:jc w:val="center"/>
        </w:trPr>
        <w:tc>
          <w:tcPr>
            <w:tcW w:w="1612" w:type="dxa"/>
          </w:tcPr>
          <w:p w14:paraId="203970BA" w14:textId="77777777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hAnsiTheme="majorHAnsi" w:cstheme="majorHAnsi"/>
                <w:lang w:val="fr-CH" w:eastAsia="fr-FR"/>
              </w:rPr>
            </w:pPr>
            <w:proofErr w:type="spellStart"/>
            <w:r w:rsidRPr="00D5653B">
              <w:rPr>
                <w:rFonts w:asciiTheme="majorHAnsi" w:hAnsiTheme="majorHAnsi" w:cstheme="majorHAnsi"/>
                <w:lang w:val="fr-CH" w:eastAsia="fr-FR"/>
              </w:rPr>
              <w:t>create_time</w:t>
            </w:r>
            <w:proofErr w:type="spellEnd"/>
          </w:p>
        </w:tc>
        <w:tc>
          <w:tcPr>
            <w:tcW w:w="2681" w:type="dxa"/>
          </w:tcPr>
          <w:p w14:paraId="56A645AB" w14:textId="77777777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datetime</w:t>
            </w:r>
            <w:proofErr w:type="spellEnd"/>
          </w:p>
        </w:tc>
        <w:tc>
          <w:tcPr>
            <w:tcW w:w="1559" w:type="dxa"/>
          </w:tcPr>
          <w:p w14:paraId="73738777" w14:textId="77777777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Không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null</w:t>
            </w:r>
            <w:proofErr w:type="spellEnd"/>
          </w:p>
        </w:tc>
        <w:tc>
          <w:tcPr>
            <w:tcW w:w="1701" w:type="dxa"/>
          </w:tcPr>
          <w:p w14:paraId="3220E1EF" w14:textId="77777777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Tự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tạo</w:t>
            </w:r>
            <w:proofErr w:type="spellEnd"/>
          </w:p>
        </w:tc>
      </w:tr>
      <w:tr w:rsidR="005A7046" w:rsidRPr="00D5653B" w14:paraId="72B5F9FF" w14:textId="77777777" w:rsidTr="006E573F">
        <w:trPr>
          <w:jc w:val="center"/>
        </w:trPr>
        <w:tc>
          <w:tcPr>
            <w:tcW w:w="1612" w:type="dxa"/>
          </w:tcPr>
          <w:p w14:paraId="32AADCB6" w14:textId="77777777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hAnsiTheme="majorHAnsi" w:cstheme="majorHAnsi"/>
                <w:lang w:val="fr-CH" w:eastAsia="fr-FR"/>
              </w:rPr>
            </w:pPr>
            <w:proofErr w:type="spellStart"/>
            <w:r w:rsidRPr="00D5653B">
              <w:rPr>
                <w:rFonts w:asciiTheme="majorHAnsi" w:hAnsiTheme="majorHAnsi" w:cstheme="majorHAnsi"/>
                <w:lang w:val="fr-CH" w:eastAsia="fr-FR"/>
              </w:rPr>
              <w:t>update_time</w:t>
            </w:r>
            <w:proofErr w:type="spellEnd"/>
          </w:p>
        </w:tc>
        <w:tc>
          <w:tcPr>
            <w:tcW w:w="2681" w:type="dxa"/>
          </w:tcPr>
          <w:p w14:paraId="5FE203B6" w14:textId="77777777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datetime</w:t>
            </w:r>
            <w:proofErr w:type="spellEnd"/>
          </w:p>
        </w:tc>
        <w:tc>
          <w:tcPr>
            <w:tcW w:w="1559" w:type="dxa"/>
          </w:tcPr>
          <w:p w14:paraId="53AD5143" w14:textId="77777777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Không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null</w:t>
            </w:r>
            <w:proofErr w:type="spellEnd"/>
          </w:p>
        </w:tc>
        <w:tc>
          <w:tcPr>
            <w:tcW w:w="1701" w:type="dxa"/>
          </w:tcPr>
          <w:p w14:paraId="3B136928" w14:textId="3799D9CA" w:rsidR="005A7046" w:rsidRPr="00D5653B" w:rsidRDefault="005A7046" w:rsidP="00052858">
            <w:pPr>
              <w:keepNext/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Tự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tạo</w:t>
            </w:r>
            <w:proofErr w:type="spellEnd"/>
          </w:p>
        </w:tc>
      </w:tr>
    </w:tbl>
    <w:p w14:paraId="518FB8F0" w14:textId="0D4502C7" w:rsidR="0063206D" w:rsidRPr="00D5653B" w:rsidRDefault="00052858" w:rsidP="00A16844">
      <w:pPr>
        <w:pStyle w:val="Caption"/>
        <w:ind w:left="0"/>
        <w:jc w:val="center"/>
        <w:rPr>
          <w:rFonts w:asciiTheme="majorHAnsi" w:hAnsiTheme="majorHAnsi" w:cstheme="majorHAnsi"/>
          <w:lang w:val="fr-CH" w:eastAsia="fr-FR"/>
        </w:rPr>
      </w:pPr>
      <w:proofErr w:type="spellStart"/>
      <w:r>
        <w:t>Bảng</w:t>
      </w:r>
      <w:proofErr w:type="spellEnd"/>
      <w:r>
        <w:t xml:space="preserve"> </w:t>
      </w:r>
      <w:r w:rsidR="006179BC">
        <w:fldChar w:fldCharType="begin"/>
      </w:r>
      <w:r w:rsidR="006179BC">
        <w:instrText xml:space="preserve"> STYLEREF 1 \s </w:instrText>
      </w:r>
      <w:r w:rsidR="006179BC">
        <w:fldChar w:fldCharType="separate"/>
      </w:r>
      <w:r w:rsidR="006179BC">
        <w:rPr>
          <w:noProof/>
        </w:rPr>
        <w:t>3</w:t>
      </w:r>
      <w:r w:rsidR="006179BC">
        <w:fldChar w:fldCharType="end"/>
      </w:r>
      <w:r w:rsidR="006179BC">
        <w:t>.</w:t>
      </w:r>
      <w:r w:rsidR="006179BC">
        <w:fldChar w:fldCharType="begin"/>
      </w:r>
      <w:r w:rsidR="006179BC">
        <w:instrText xml:space="preserve"> SEQ Bảng \* ARABIC \s 1 </w:instrText>
      </w:r>
      <w:r w:rsidR="006179BC">
        <w:fldChar w:fldCharType="separate"/>
      </w:r>
      <w:r w:rsidR="006179BC">
        <w:rPr>
          <w:noProof/>
        </w:rPr>
        <w:t>37</w:t>
      </w:r>
      <w:r w:rsidR="006179BC">
        <w:fldChar w:fldCharType="end"/>
      </w:r>
      <w:r w:rsidRPr="004C5DB8">
        <w:t xml:space="preserve"> </w:t>
      </w:r>
      <w:proofErr w:type="spellStart"/>
      <w:r w:rsidRPr="004C5DB8">
        <w:t>Bảng</w:t>
      </w:r>
      <w:proofErr w:type="spellEnd"/>
      <w:r w:rsidRPr="004C5DB8">
        <w:t xml:space="preserve"> mô </w:t>
      </w:r>
      <w:proofErr w:type="spellStart"/>
      <w:r w:rsidRPr="004C5DB8">
        <w:t>tả</w:t>
      </w:r>
      <w:proofErr w:type="spellEnd"/>
      <w:r w:rsidRPr="004C5DB8">
        <w:t xml:space="preserve"> </w:t>
      </w:r>
      <w:proofErr w:type="spellStart"/>
      <w:r w:rsidRPr="004C5DB8">
        <w:t>dữ</w:t>
      </w:r>
      <w:proofErr w:type="spellEnd"/>
      <w:r w:rsidRPr="004C5DB8">
        <w:t xml:space="preserve"> </w:t>
      </w:r>
      <w:proofErr w:type="spellStart"/>
      <w:r w:rsidRPr="004C5DB8">
        <w:t>liệu</w:t>
      </w:r>
      <w:proofErr w:type="spellEnd"/>
      <w:r w:rsidRPr="004C5DB8">
        <w:t xml:space="preserve"> </w:t>
      </w:r>
      <w:proofErr w:type="spellStart"/>
      <w:r w:rsidRPr="004C5DB8">
        <w:t>Bảng</w:t>
      </w:r>
      <w:proofErr w:type="spellEnd"/>
      <w:r w:rsidRPr="004C5DB8">
        <w:t xml:space="preserve"> </w:t>
      </w:r>
      <w:r>
        <w:rPr>
          <w:lang w:val="en-US"/>
        </w:rPr>
        <w:t>District</w:t>
      </w:r>
    </w:p>
    <w:p w14:paraId="46C9DD99" w14:textId="611A8F9C" w:rsidR="0063206D" w:rsidRPr="00D5653B" w:rsidRDefault="0063206D" w:rsidP="0030117C">
      <w:pPr>
        <w:pStyle w:val="Heading4"/>
        <w:rPr>
          <w:rFonts w:cstheme="majorHAnsi"/>
          <w:lang w:val="fr-CH" w:eastAsia="fr-FR"/>
        </w:rPr>
      </w:pPr>
      <w:proofErr w:type="spellStart"/>
      <w:r w:rsidRPr="00D5653B">
        <w:rPr>
          <w:rFonts w:cstheme="majorHAnsi"/>
          <w:lang w:val="fr-CH" w:eastAsia="fr-FR"/>
        </w:rPr>
        <w:t>Bảng</w:t>
      </w:r>
      <w:proofErr w:type="spellEnd"/>
      <w:r w:rsidRPr="00D5653B">
        <w:rPr>
          <w:rFonts w:cstheme="majorHAnsi"/>
          <w:lang w:val="fr-CH" w:eastAsia="fr-FR"/>
        </w:rPr>
        <w:t xml:space="preserve"> </w:t>
      </w:r>
      <w:r w:rsidR="009D5316" w:rsidRPr="00D5653B">
        <w:rPr>
          <w:rFonts w:cstheme="majorHAnsi"/>
          <w:lang w:val="fr-CH" w:eastAsia="fr-FR"/>
        </w:rPr>
        <w:t>Ward</w:t>
      </w:r>
    </w:p>
    <w:p w14:paraId="2B9399FD" w14:textId="2E705F6F" w:rsidR="000F08EC" w:rsidRPr="00D5653B" w:rsidRDefault="009D5316" w:rsidP="00422C51">
      <w:pPr>
        <w:widowControl/>
        <w:autoSpaceDE/>
        <w:autoSpaceDN/>
        <w:spacing w:line="240" w:lineRule="auto"/>
        <w:ind w:right="1560" w:firstLine="360"/>
        <w:contextualSpacing/>
        <w:jc w:val="both"/>
        <w:rPr>
          <w:rFonts w:asciiTheme="majorHAnsi" w:hAnsiTheme="majorHAnsi" w:cstheme="majorHAnsi"/>
          <w:lang w:val="fr-CH" w:eastAsia="fr-FR"/>
        </w:rPr>
      </w:pPr>
      <w:r w:rsidRPr="00D5653B">
        <w:rPr>
          <w:rFonts w:asciiTheme="majorHAnsi" w:hAnsiTheme="majorHAnsi" w:cstheme="majorHAnsi"/>
          <w:b/>
          <w:bCs/>
          <w:lang w:val="fr-CH" w:eastAsia="fr-FR"/>
        </w:rPr>
        <w:t>W</w:t>
      </w:r>
      <w:r w:rsidR="000F08EC" w:rsidRPr="00D5653B">
        <w:rPr>
          <w:rFonts w:asciiTheme="majorHAnsi" w:hAnsiTheme="majorHAnsi" w:cstheme="majorHAnsi"/>
          <w:b/>
          <w:bCs/>
          <w:lang w:val="fr-CH" w:eastAsia="fr-FR"/>
        </w:rPr>
        <w:t>ard</w:t>
      </w:r>
      <w:r w:rsidR="00422C51">
        <w:rPr>
          <w:rFonts w:asciiTheme="majorHAnsi" w:hAnsiTheme="majorHAnsi" w:cstheme="majorHAnsi"/>
          <w:b/>
          <w:bCs/>
          <w:lang w:val="fr-CH" w:eastAsia="fr-FR"/>
        </w:rPr>
        <w:t xml:space="preserve"> </w:t>
      </w:r>
      <w:r w:rsidR="000F08EC" w:rsidRPr="00D5653B">
        <w:rPr>
          <w:rFonts w:asciiTheme="majorHAnsi" w:hAnsiTheme="majorHAnsi" w:cstheme="majorHAnsi"/>
          <w:lang w:val="fr-CH" w:eastAsia="fr-FR"/>
        </w:rPr>
        <w:t>(</w:t>
      </w:r>
      <w:r w:rsidR="000F08EC" w:rsidRPr="00D5653B">
        <w:rPr>
          <w:rFonts w:asciiTheme="majorHAnsi" w:hAnsiTheme="majorHAnsi" w:cstheme="majorHAnsi"/>
          <w:u w:val="single"/>
          <w:lang w:val="fr-CH" w:eastAsia="fr-FR"/>
        </w:rPr>
        <w:t>id</w:t>
      </w:r>
      <w:r w:rsidR="000F08EC" w:rsidRPr="00D5653B">
        <w:rPr>
          <w:rFonts w:asciiTheme="majorHAnsi" w:hAnsiTheme="majorHAnsi" w:cstheme="majorHAnsi"/>
          <w:lang w:val="fr-CH" w:eastAsia="fr-FR"/>
        </w:rPr>
        <w:t xml:space="preserve">, </w:t>
      </w:r>
      <w:proofErr w:type="spellStart"/>
      <w:r w:rsidR="000F08EC" w:rsidRPr="00D5653B">
        <w:rPr>
          <w:rFonts w:asciiTheme="majorHAnsi" w:hAnsiTheme="majorHAnsi" w:cstheme="majorHAnsi"/>
          <w:lang w:val="fr-CH" w:eastAsia="fr-FR"/>
        </w:rPr>
        <w:t>province_id</w:t>
      </w:r>
      <w:proofErr w:type="spellEnd"/>
      <w:r w:rsidR="000F08EC" w:rsidRPr="00D5653B">
        <w:rPr>
          <w:rFonts w:asciiTheme="majorHAnsi" w:hAnsiTheme="majorHAnsi" w:cstheme="majorHAnsi"/>
          <w:lang w:val="fr-CH" w:eastAsia="fr-FR"/>
        </w:rPr>
        <w:t xml:space="preserve">, </w:t>
      </w:r>
      <w:proofErr w:type="spellStart"/>
      <w:r w:rsidR="000F08EC" w:rsidRPr="00D5653B">
        <w:rPr>
          <w:rFonts w:asciiTheme="majorHAnsi" w:hAnsiTheme="majorHAnsi" w:cstheme="majorHAnsi"/>
          <w:lang w:val="fr-CH" w:eastAsia="fr-FR"/>
        </w:rPr>
        <w:t>district_id</w:t>
      </w:r>
      <w:proofErr w:type="spellEnd"/>
      <w:r w:rsidR="000F08EC" w:rsidRPr="00D5653B">
        <w:rPr>
          <w:rFonts w:asciiTheme="majorHAnsi" w:hAnsiTheme="majorHAnsi" w:cstheme="majorHAnsi"/>
          <w:lang w:val="fr-CH" w:eastAsia="fr-FR"/>
        </w:rPr>
        <w:t xml:space="preserve">, </w:t>
      </w:r>
      <w:proofErr w:type="spellStart"/>
      <w:r w:rsidR="000F08EC" w:rsidRPr="00D5653B">
        <w:rPr>
          <w:rFonts w:asciiTheme="majorHAnsi" w:hAnsiTheme="majorHAnsi" w:cstheme="majorHAnsi"/>
          <w:lang w:val="fr-CH" w:eastAsia="fr-FR"/>
        </w:rPr>
        <w:t>name</w:t>
      </w:r>
      <w:proofErr w:type="spellEnd"/>
      <w:r w:rsidR="000F08EC" w:rsidRPr="00D5653B">
        <w:rPr>
          <w:rFonts w:asciiTheme="majorHAnsi" w:hAnsiTheme="majorHAnsi" w:cstheme="majorHAnsi"/>
          <w:lang w:val="fr-CH" w:eastAsia="fr-FR"/>
        </w:rPr>
        <w:t xml:space="preserve">, </w:t>
      </w:r>
      <w:proofErr w:type="spellStart"/>
      <w:r w:rsidR="000F08EC" w:rsidRPr="00D5653B">
        <w:rPr>
          <w:rFonts w:asciiTheme="majorHAnsi" w:hAnsiTheme="majorHAnsi" w:cstheme="majorHAnsi"/>
          <w:lang w:val="fr-CH" w:eastAsia="fr-FR"/>
        </w:rPr>
        <w:t>prefix</w:t>
      </w:r>
      <w:proofErr w:type="spellEnd"/>
      <w:r w:rsidR="000F08EC" w:rsidRPr="00D5653B">
        <w:rPr>
          <w:rFonts w:asciiTheme="majorHAnsi" w:hAnsiTheme="majorHAnsi" w:cstheme="majorHAnsi"/>
          <w:lang w:val="fr-CH" w:eastAsia="fr-FR"/>
        </w:rPr>
        <w:t xml:space="preserve">, </w:t>
      </w:r>
      <w:proofErr w:type="spellStart"/>
      <w:r w:rsidR="000F08EC" w:rsidRPr="00D5653B">
        <w:rPr>
          <w:rFonts w:asciiTheme="majorHAnsi" w:hAnsiTheme="majorHAnsi" w:cstheme="majorHAnsi"/>
          <w:lang w:val="fr-CH" w:eastAsia="fr-FR"/>
        </w:rPr>
        <w:t>create_time</w:t>
      </w:r>
      <w:proofErr w:type="spellEnd"/>
      <w:r w:rsidR="000F08EC" w:rsidRPr="00D5653B">
        <w:rPr>
          <w:rFonts w:asciiTheme="majorHAnsi" w:hAnsiTheme="majorHAnsi" w:cstheme="majorHAnsi"/>
          <w:lang w:val="fr-CH" w:eastAsia="fr-FR"/>
        </w:rPr>
        <w:t xml:space="preserve">, </w:t>
      </w:r>
      <w:proofErr w:type="spellStart"/>
      <w:r w:rsidR="000F08EC" w:rsidRPr="00D5653B">
        <w:rPr>
          <w:rFonts w:asciiTheme="majorHAnsi" w:hAnsiTheme="majorHAnsi" w:cstheme="majorHAnsi"/>
          <w:lang w:val="fr-CH" w:eastAsia="fr-FR"/>
        </w:rPr>
        <w:t>update_time</w:t>
      </w:r>
      <w:proofErr w:type="spellEnd"/>
      <w:r w:rsidR="000F08EC" w:rsidRPr="00D5653B">
        <w:rPr>
          <w:rFonts w:asciiTheme="majorHAnsi" w:hAnsiTheme="majorHAnsi" w:cstheme="majorHAnsi"/>
          <w:lang w:val="fr-CH" w:eastAsia="fr-FR"/>
        </w:rPr>
        <w:t>)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612"/>
        <w:gridCol w:w="2681"/>
        <w:gridCol w:w="1559"/>
        <w:gridCol w:w="1701"/>
      </w:tblGrid>
      <w:tr w:rsidR="005A7046" w:rsidRPr="00D5653B" w14:paraId="5126FB9A" w14:textId="77777777" w:rsidTr="00B67C02">
        <w:trPr>
          <w:jc w:val="center"/>
        </w:trPr>
        <w:tc>
          <w:tcPr>
            <w:tcW w:w="1612" w:type="dxa"/>
          </w:tcPr>
          <w:p w14:paraId="15B89082" w14:textId="77777777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Tên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thuộc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tính</w:t>
            </w:r>
            <w:proofErr w:type="spellEnd"/>
          </w:p>
        </w:tc>
        <w:tc>
          <w:tcPr>
            <w:tcW w:w="2681" w:type="dxa"/>
          </w:tcPr>
          <w:p w14:paraId="648C98C7" w14:textId="77777777" w:rsidR="005A7046" w:rsidRPr="00D5653B" w:rsidRDefault="005A7046" w:rsidP="005A7046">
            <w:pPr>
              <w:spacing w:line="240" w:lineRule="auto"/>
              <w:ind w:left="0"/>
              <w:jc w:val="center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Kiểu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dữ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liệu</w:t>
            </w:r>
            <w:proofErr w:type="spellEnd"/>
          </w:p>
        </w:tc>
        <w:tc>
          <w:tcPr>
            <w:tcW w:w="1559" w:type="dxa"/>
          </w:tcPr>
          <w:p w14:paraId="75B2DE26" w14:textId="77777777" w:rsidR="005A7046" w:rsidRPr="00D5653B" w:rsidRDefault="005A7046" w:rsidP="005A7046">
            <w:pPr>
              <w:spacing w:line="240" w:lineRule="auto"/>
              <w:ind w:left="0"/>
              <w:jc w:val="center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Ràng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buộc</w:t>
            </w:r>
            <w:proofErr w:type="spellEnd"/>
          </w:p>
        </w:tc>
        <w:tc>
          <w:tcPr>
            <w:tcW w:w="1701" w:type="dxa"/>
          </w:tcPr>
          <w:p w14:paraId="6A015BAD" w14:textId="64A159D6" w:rsidR="005A7046" w:rsidRPr="00D5653B" w:rsidRDefault="005A7046" w:rsidP="005A7046">
            <w:pPr>
              <w:spacing w:line="240" w:lineRule="auto"/>
              <w:ind w:left="0"/>
              <w:jc w:val="center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  <w:proofErr w:type="spellStart"/>
            <w:r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Ghi</w:t>
            </w:r>
            <w:proofErr w:type="spellEnd"/>
            <w:r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chú</w:t>
            </w:r>
            <w:proofErr w:type="spellEnd"/>
          </w:p>
        </w:tc>
      </w:tr>
      <w:tr w:rsidR="005A7046" w:rsidRPr="00D5653B" w14:paraId="31B0B497" w14:textId="77777777" w:rsidTr="00B67C02">
        <w:trPr>
          <w:jc w:val="center"/>
        </w:trPr>
        <w:tc>
          <w:tcPr>
            <w:tcW w:w="1612" w:type="dxa"/>
          </w:tcPr>
          <w:p w14:paraId="5F8F112B" w14:textId="77777777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id</w:t>
            </w:r>
          </w:p>
        </w:tc>
        <w:tc>
          <w:tcPr>
            <w:tcW w:w="2681" w:type="dxa"/>
          </w:tcPr>
          <w:p w14:paraId="0E9290BD" w14:textId="77777777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Bigint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(20)</w:t>
            </w:r>
          </w:p>
        </w:tc>
        <w:tc>
          <w:tcPr>
            <w:tcW w:w="1559" w:type="dxa"/>
          </w:tcPr>
          <w:p w14:paraId="28EC4419" w14:textId="77777777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Không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null</w:t>
            </w:r>
            <w:proofErr w:type="spellEnd"/>
          </w:p>
        </w:tc>
        <w:tc>
          <w:tcPr>
            <w:tcW w:w="1701" w:type="dxa"/>
          </w:tcPr>
          <w:p w14:paraId="0AFD479B" w14:textId="46F38111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Tự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tăng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giá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trị</w:t>
            </w:r>
            <w:proofErr w:type="spellEnd"/>
          </w:p>
        </w:tc>
      </w:tr>
      <w:tr w:rsidR="005A7046" w:rsidRPr="00D5653B" w14:paraId="5C1B5B39" w14:textId="77777777" w:rsidTr="00B67C02">
        <w:trPr>
          <w:jc w:val="center"/>
        </w:trPr>
        <w:tc>
          <w:tcPr>
            <w:tcW w:w="1612" w:type="dxa"/>
          </w:tcPr>
          <w:p w14:paraId="630CCFEF" w14:textId="77777777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  <w:proofErr w:type="spellStart"/>
            <w:r w:rsidRPr="00D5653B">
              <w:rPr>
                <w:rFonts w:asciiTheme="majorHAnsi" w:hAnsiTheme="majorHAnsi" w:cstheme="majorHAnsi"/>
                <w:lang w:val="fr-CH" w:eastAsia="fr-FR"/>
              </w:rPr>
              <w:t>province_id</w:t>
            </w:r>
            <w:proofErr w:type="spellEnd"/>
          </w:p>
        </w:tc>
        <w:tc>
          <w:tcPr>
            <w:tcW w:w="2681" w:type="dxa"/>
          </w:tcPr>
          <w:p w14:paraId="7D91DDCF" w14:textId="77777777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Bigint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(20)</w:t>
            </w:r>
          </w:p>
        </w:tc>
        <w:tc>
          <w:tcPr>
            <w:tcW w:w="1559" w:type="dxa"/>
          </w:tcPr>
          <w:p w14:paraId="2E64ED22" w14:textId="77777777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Không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null</w:t>
            </w:r>
            <w:proofErr w:type="spellEnd"/>
          </w:p>
        </w:tc>
        <w:tc>
          <w:tcPr>
            <w:tcW w:w="1701" w:type="dxa"/>
          </w:tcPr>
          <w:p w14:paraId="70EA0053" w14:textId="79891907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Khóa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ngoại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tham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chiếu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đến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trường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id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bảng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P</w:t>
            </w:r>
            <w:r w:rsidRPr="00D5653B">
              <w:rPr>
                <w:rFonts w:asciiTheme="majorHAnsi" w:hAnsiTheme="majorHAnsi" w:cstheme="majorHAnsi"/>
                <w:lang w:val="fr-CH" w:eastAsia="fr-FR"/>
              </w:rPr>
              <w:t>rovince</w:t>
            </w:r>
          </w:p>
        </w:tc>
      </w:tr>
      <w:tr w:rsidR="005A7046" w:rsidRPr="00D5653B" w14:paraId="5146A1E8" w14:textId="77777777" w:rsidTr="00B67C02">
        <w:trPr>
          <w:jc w:val="center"/>
        </w:trPr>
        <w:tc>
          <w:tcPr>
            <w:tcW w:w="1612" w:type="dxa"/>
          </w:tcPr>
          <w:p w14:paraId="3D8FF3C4" w14:textId="48D6CFEB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hAnsiTheme="majorHAnsi" w:cstheme="majorHAnsi"/>
                <w:lang w:val="fr-CH" w:eastAsia="fr-FR"/>
              </w:rPr>
            </w:pPr>
            <w:proofErr w:type="spellStart"/>
            <w:r w:rsidRPr="00D5653B">
              <w:rPr>
                <w:rFonts w:asciiTheme="majorHAnsi" w:hAnsiTheme="majorHAnsi" w:cstheme="majorHAnsi"/>
                <w:lang w:val="fr-CH" w:eastAsia="fr-FR"/>
              </w:rPr>
              <w:t>district_id</w:t>
            </w:r>
            <w:proofErr w:type="spellEnd"/>
          </w:p>
        </w:tc>
        <w:tc>
          <w:tcPr>
            <w:tcW w:w="2681" w:type="dxa"/>
          </w:tcPr>
          <w:p w14:paraId="56877B9F" w14:textId="66056E70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Bigint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(20)</w:t>
            </w:r>
          </w:p>
        </w:tc>
        <w:tc>
          <w:tcPr>
            <w:tcW w:w="1559" w:type="dxa"/>
          </w:tcPr>
          <w:p w14:paraId="24BACCF7" w14:textId="0AF41300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Không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null</w:t>
            </w:r>
            <w:proofErr w:type="spellEnd"/>
          </w:p>
        </w:tc>
        <w:tc>
          <w:tcPr>
            <w:tcW w:w="1701" w:type="dxa"/>
          </w:tcPr>
          <w:p w14:paraId="2D55D7DA" w14:textId="4F50B560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Khóa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ngoại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tham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chiếu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đến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trường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id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bảng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D</w:t>
            </w:r>
            <w:r w:rsidRPr="00D5653B">
              <w:rPr>
                <w:rFonts w:asciiTheme="majorHAnsi" w:hAnsiTheme="majorHAnsi" w:cstheme="majorHAnsi"/>
                <w:lang w:val="fr-CH" w:eastAsia="fr-FR"/>
              </w:rPr>
              <w:t>istrict</w:t>
            </w:r>
          </w:p>
        </w:tc>
      </w:tr>
      <w:tr w:rsidR="005A7046" w:rsidRPr="00D5653B" w14:paraId="0C9C887C" w14:textId="77777777" w:rsidTr="00B67C02">
        <w:trPr>
          <w:jc w:val="center"/>
        </w:trPr>
        <w:tc>
          <w:tcPr>
            <w:tcW w:w="1612" w:type="dxa"/>
          </w:tcPr>
          <w:p w14:paraId="20878947" w14:textId="77777777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  <w:proofErr w:type="spellStart"/>
            <w:r w:rsidRPr="00D5653B">
              <w:rPr>
                <w:rFonts w:asciiTheme="majorHAnsi" w:hAnsiTheme="majorHAnsi" w:cstheme="majorHAnsi"/>
                <w:lang w:val="fr-CH" w:eastAsia="fr-FR"/>
              </w:rPr>
              <w:t>name</w:t>
            </w:r>
            <w:proofErr w:type="spellEnd"/>
          </w:p>
        </w:tc>
        <w:tc>
          <w:tcPr>
            <w:tcW w:w="2681" w:type="dxa"/>
          </w:tcPr>
          <w:p w14:paraId="0AAA2E08" w14:textId="77777777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Varchar(255)</w:t>
            </w:r>
          </w:p>
        </w:tc>
        <w:tc>
          <w:tcPr>
            <w:tcW w:w="1559" w:type="dxa"/>
          </w:tcPr>
          <w:p w14:paraId="53EEB823" w14:textId="77777777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Không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null</w:t>
            </w:r>
            <w:proofErr w:type="spellEnd"/>
          </w:p>
        </w:tc>
        <w:tc>
          <w:tcPr>
            <w:tcW w:w="1701" w:type="dxa"/>
          </w:tcPr>
          <w:p w14:paraId="081AF102" w14:textId="77777777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</w:p>
        </w:tc>
      </w:tr>
      <w:tr w:rsidR="005A7046" w:rsidRPr="00D5653B" w14:paraId="22586900" w14:textId="77777777" w:rsidTr="00B67C02">
        <w:trPr>
          <w:jc w:val="center"/>
        </w:trPr>
        <w:tc>
          <w:tcPr>
            <w:tcW w:w="1612" w:type="dxa"/>
          </w:tcPr>
          <w:p w14:paraId="6C2CBDB5" w14:textId="77777777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  <w:proofErr w:type="spellStart"/>
            <w:r w:rsidRPr="00D5653B">
              <w:rPr>
                <w:rFonts w:asciiTheme="majorHAnsi" w:hAnsiTheme="majorHAnsi" w:cstheme="majorHAnsi"/>
                <w:lang w:val="fr-CH" w:eastAsia="fr-FR"/>
              </w:rPr>
              <w:t>prefix</w:t>
            </w:r>
            <w:proofErr w:type="spellEnd"/>
          </w:p>
        </w:tc>
        <w:tc>
          <w:tcPr>
            <w:tcW w:w="2681" w:type="dxa"/>
          </w:tcPr>
          <w:p w14:paraId="0B76BF98" w14:textId="77777777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Varchar(255)</w:t>
            </w:r>
          </w:p>
        </w:tc>
        <w:tc>
          <w:tcPr>
            <w:tcW w:w="1559" w:type="dxa"/>
          </w:tcPr>
          <w:p w14:paraId="67E441A5" w14:textId="77777777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Không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null</w:t>
            </w:r>
            <w:proofErr w:type="spellEnd"/>
          </w:p>
        </w:tc>
        <w:tc>
          <w:tcPr>
            <w:tcW w:w="1701" w:type="dxa"/>
          </w:tcPr>
          <w:p w14:paraId="3AB73AD2" w14:textId="77777777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</w:p>
        </w:tc>
      </w:tr>
      <w:tr w:rsidR="005A7046" w:rsidRPr="00D5653B" w14:paraId="69396981" w14:textId="77777777" w:rsidTr="00B67C02">
        <w:trPr>
          <w:jc w:val="center"/>
        </w:trPr>
        <w:tc>
          <w:tcPr>
            <w:tcW w:w="1612" w:type="dxa"/>
          </w:tcPr>
          <w:p w14:paraId="34C0EF41" w14:textId="77777777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hAnsiTheme="majorHAnsi" w:cstheme="majorHAnsi"/>
                <w:lang w:val="fr-CH" w:eastAsia="fr-FR"/>
              </w:rPr>
            </w:pPr>
            <w:proofErr w:type="spellStart"/>
            <w:r w:rsidRPr="00D5653B">
              <w:rPr>
                <w:rFonts w:asciiTheme="majorHAnsi" w:hAnsiTheme="majorHAnsi" w:cstheme="majorHAnsi"/>
                <w:lang w:val="fr-CH" w:eastAsia="fr-FR"/>
              </w:rPr>
              <w:t>create_time</w:t>
            </w:r>
            <w:proofErr w:type="spellEnd"/>
          </w:p>
        </w:tc>
        <w:tc>
          <w:tcPr>
            <w:tcW w:w="2681" w:type="dxa"/>
          </w:tcPr>
          <w:p w14:paraId="68A76AAD" w14:textId="77777777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datetime</w:t>
            </w:r>
            <w:proofErr w:type="spellEnd"/>
          </w:p>
        </w:tc>
        <w:tc>
          <w:tcPr>
            <w:tcW w:w="1559" w:type="dxa"/>
          </w:tcPr>
          <w:p w14:paraId="163E03A0" w14:textId="77777777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Không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null</w:t>
            </w:r>
            <w:proofErr w:type="spellEnd"/>
          </w:p>
        </w:tc>
        <w:tc>
          <w:tcPr>
            <w:tcW w:w="1701" w:type="dxa"/>
          </w:tcPr>
          <w:p w14:paraId="641DE079" w14:textId="77777777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Tự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tạo</w:t>
            </w:r>
            <w:proofErr w:type="spellEnd"/>
          </w:p>
        </w:tc>
      </w:tr>
      <w:tr w:rsidR="005A7046" w:rsidRPr="00D5653B" w14:paraId="49D41B6F" w14:textId="77777777" w:rsidTr="00B67C02">
        <w:trPr>
          <w:jc w:val="center"/>
        </w:trPr>
        <w:tc>
          <w:tcPr>
            <w:tcW w:w="1612" w:type="dxa"/>
          </w:tcPr>
          <w:p w14:paraId="5A917B1D" w14:textId="77777777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hAnsiTheme="majorHAnsi" w:cstheme="majorHAnsi"/>
                <w:lang w:val="fr-CH" w:eastAsia="fr-FR"/>
              </w:rPr>
            </w:pPr>
            <w:proofErr w:type="spellStart"/>
            <w:r w:rsidRPr="00D5653B">
              <w:rPr>
                <w:rFonts w:asciiTheme="majorHAnsi" w:hAnsiTheme="majorHAnsi" w:cstheme="majorHAnsi"/>
                <w:lang w:val="fr-CH" w:eastAsia="fr-FR"/>
              </w:rPr>
              <w:t>update_time</w:t>
            </w:r>
            <w:proofErr w:type="spellEnd"/>
          </w:p>
        </w:tc>
        <w:tc>
          <w:tcPr>
            <w:tcW w:w="2681" w:type="dxa"/>
          </w:tcPr>
          <w:p w14:paraId="1A2CEE0A" w14:textId="77777777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datetime</w:t>
            </w:r>
            <w:proofErr w:type="spellEnd"/>
          </w:p>
        </w:tc>
        <w:tc>
          <w:tcPr>
            <w:tcW w:w="1559" w:type="dxa"/>
          </w:tcPr>
          <w:p w14:paraId="589148C5" w14:textId="77777777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Không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null</w:t>
            </w:r>
            <w:proofErr w:type="spellEnd"/>
          </w:p>
        </w:tc>
        <w:tc>
          <w:tcPr>
            <w:tcW w:w="1701" w:type="dxa"/>
          </w:tcPr>
          <w:p w14:paraId="58A194BE" w14:textId="77777777" w:rsidR="005A7046" w:rsidRPr="00D5653B" w:rsidRDefault="005A7046" w:rsidP="006179BC">
            <w:pPr>
              <w:keepNext/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Tự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tạo</w:t>
            </w:r>
            <w:proofErr w:type="spellEnd"/>
          </w:p>
        </w:tc>
      </w:tr>
    </w:tbl>
    <w:p w14:paraId="7985E210" w14:textId="4FC2984F" w:rsidR="0063206D" w:rsidRPr="00D5653B" w:rsidRDefault="006179BC" w:rsidP="00A16844">
      <w:pPr>
        <w:pStyle w:val="Caption"/>
        <w:ind w:left="0"/>
        <w:jc w:val="center"/>
        <w:rPr>
          <w:rFonts w:asciiTheme="majorHAnsi" w:hAnsiTheme="majorHAnsi" w:cstheme="majorHAnsi"/>
          <w:lang w:val="fr-CH" w:eastAsia="fr-FR"/>
        </w:rPr>
      </w:pPr>
      <w:proofErr w:type="spellStart"/>
      <w:r>
        <w:t>Bảng</w:t>
      </w:r>
      <w:proofErr w:type="spellEnd"/>
      <w:r>
        <w:t xml:space="preserve">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3</w:t>
      </w:r>
      <w:r>
        <w:fldChar w:fldCharType="end"/>
      </w:r>
      <w:r>
        <w:t>.</w:t>
      </w:r>
      <w:r>
        <w:fldChar w:fldCharType="begin"/>
      </w:r>
      <w:r>
        <w:instrText xml:space="preserve"> SEQ Bảng \* ARABIC \s 1 </w:instrText>
      </w:r>
      <w:r>
        <w:fldChar w:fldCharType="separate"/>
      </w:r>
      <w:r>
        <w:rPr>
          <w:noProof/>
        </w:rPr>
        <w:t>38</w:t>
      </w:r>
      <w:r>
        <w:fldChar w:fldCharType="end"/>
      </w:r>
      <w:r>
        <w:rPr>
          <w:lang w:val="en-US"/>
        </w:rPr>
        <w:t xml:space="preserve"> </w:t>
      </w:r>
      <w:proofErr w:type="spellStart"/>
      <w:r w:rsidRPr="00366665">
        <w:t>Bảng</w:t>
      </w:r>
      <w:proofErr w:type="spellEnd"/>
      <w:r w:rsidRPr="00366665">
        <w:t xml:space="preserve"> mô </w:t>
      </w:r>
      <w:proofErr w:type="spellStart"/>
      <w:r w:rsidRPr="00366665">
        <w:t>tả</w:t>
      </w:r>
      <w:proofErr w:type="spellEnd"/>
      <w:r w:rsidRPr="00366665">
        <w:t xml:space="preserve"> </w:t>
      </w:r>
      <w:proofErr w:type="spellStart"/>
      <w:r w:rsidRPr="00366665">
        <w:t>dữ</w:t>
      </w:r>
      <w:proofErr w:type="spellEnd"/>
      <w:r w:rsidRPr="00366665">
        <w:t xml:space="preserve"> </w:t>
      </w:r>
      <w:proofErr w:type="spellStart"/>
      <w:r w:rsidRPr="00366665">
        <w:t>liệu</w:t>
      </w:r>
      <w:proofErr w:type="spellEnd"/>
      <w:r w:rsidRPr="00366665">
        <w:t xml:space="preserve"> </w:t>
      </w:r>
      <w:proofErr w:type="spellStart"/>
      <w:r w:rsidRPr="00366665">
        <w:t>Bảng</w:t>
      </w:r>
      <w:proofErr w:type="spellEnd"/>
      <w:r w:rsidRPr="00366665">
        <w:t xml:space="preserve"> </w:t>
      </w:r>
      <w:r>
        <w:rPr>
          <w:lang w:val="en-US"/>
        </w:rPr>
        <w:t>Ward</w:t>
      </w:r>
    </w:p>
    <w:p w14:paraId="0A7C80F7" w14:textId="279EB947" w:rsidR="0063206D" w:rsidRPr="00D5653B" w:rsidRDefault="0063206D" w:rsidP="0030117C">
      <w:pPr>
        <w:pStyle w:val="Heading4"/>
        <w:rPr>
          <w:rFonts w:cstheme="majorHAnsi"/>
          <w:lang w:val="fr-CH" w:eastAsia="fr-FR"/>
        </w:rPr>
      </w:pPr>
      <w:proofErr w:type="spellStart"/>
      <w:r w:rsidRPr="00D5653B">
        <w:rPr>
          <w:rFonts w:cstheme="majorHAnsi"/>
          <w:lang w:val="fr-CH" w:eastAsia="fr-FR"/>
        </w:rPr>
        <w:t>Bảng</w:t>
      </w:r>
      <w:proofErr w:type="spellEnd"/>
      <w:r w:rsidRPr="00D5653B">
        <w:rPr>
          <w:rFonts w:cstheme="majorHAnsi"/>
          <w:lang w:val="fr-CH" w:eastAsia="fr-FR"/>
        </w:rPr>
        <w:t xml:space="preserve"> </w:t>
      </w:r>
      <w:proofErr w:type="spellStart"/>
      <w:r w:rsidR="00AB7147" w:rsidRPr="00D5653B">
        <w:rPr>
          <w:rFonts w:cstheme="majorHAnsi"/>
          <w:lang w:val="fr-CH" w:eastAsia="fr-FR"/>
        </w:rPr>
        <w:t>OrderItems</w:t>
      </w:r>
      <w:proofErr w:type="spellEnd"/>
    </w:p>
    <w:p w14:paraId="5ACF9644" w14:textId="409F3B75" w:rsidR="000F08EC" w:rsidRPr="00D5653B" w:rsidRDefault="000F08EC" w:rsidP="00422C51">
      <w:pPr>
        <w:widowControl/>
        <w:autoSpaceDE/>
        <w:autoSpaceDN/>
        <w:spacing w:line="240" w:lineRule="auto"/>
        <w:ind w:right="1560" w:firstLine="360"/>
        <w:contextualSpacing/>
        <w:jc w:val="both"/>
        <w:rPr>
          <w:rFonts w:asciiTheme="majorHAnsi" w:hAnsiTheme="majorHAnsi" w:cstheme="majorHAnsi"/>
          <w:lang w:val="fr-CH" w:eastAsia="fr-FR"/>
        </w:rPr>
      </w:pPr>
      <w:proofErr w:type="spellStart"/>
      <w:r w:rsidRPr="00D5653B">
        <w:rPr>
          <w:rFonts w:asciiTheme="majorHAnsi" w:hAnsiTheme="majorHAnsi" w:cstheme="majorHAnsi"/>
          <w:b/>
          <w:bCs/>
          <w:lang w:val="fr-CH" w:eastAsia="fr-FR"/>
        </w:rPr>
        <w:t>OrderItems</w:t>
      </w:r>
      <w:proofErr w:type="spellEnd"/>
      <w:r w:rsidR="00422C51">
        <w:rPr>
          <w:rFonts w:asciiTheme="majorHAnsi" w:hAnsiTheme="majorHAnsi" w:cstheme="majorHAnsi"/>
          <w:b/>
          <w:bCs/>
          <w:lang w:val="fr-CH" w:eastAsia="fr-FR"/>
        </w:rPr>
        <w:t xml:space="preserve"> </w:t>
      </w:r>
      <w:r w:rsidRPr="00D5653B">
        <w:rPr>
          <w:rFonts w:asciiTheme="majorHAnsi" w:hAnsiTheme="majorHAnsi" w:cstheme="majorHAnsi"/>
          <w:lang w:val="fr-CH" w:eastAsia="fr-FR"/>
        </w:rPr>
        <w:t>(</w:t>
      </w:r>
      <w:r w:rsidRPr="00D5653B">
        <w:rPr>
          <w:rFonts w:asciiTheme="majorHAnsi" w:hAnsiTheme="majorHAnsi" w:cstheme="majorHAnsi"/>
          <w:u w:val="single"/>
          <w:lang w:val="fr-CH" w:eastAsia="fr-FR"/>
        </w:rPr>
        <w:t>id</w:t>
      </w:r>
      <w:r w:rsidRPr="00D5653B">
        <w:rPr>
          <w:rFonts w:asciiTheme="majorHAnsi" w:hAnsiTheme="majorHAnsi" w:cstheme="majorHAnsi"/>
          <w:lang w:val="fr-CH" w:eastAsia="fr-FR"/>
        </w:rPr>
        <w:t xml:space="preserve">, </w:t>
      </w:r>
      <w:proofErr w:type="spellStart"/>
      <w:r w:rsidRPr="00D5653B">
        <w:rPr>
          <w:rFonts w:asciiTheme="majorHAnsi" w:hAnsiTheme="majorHAnsi" w:cstheme="majorHAnsi"/>
          <w:lang w:val="fr-CH" w:eastAsia="fr-FR"/>
        </w:rPr>
        <w:t>order_id</w:t>
      </w:r>
      <w:proofErr w:type="spellEnd"/>
      <w:r w:rsidRPr="00D5653B">
        <w:rPr>
          <w:rFonts w:asciiTheme="majorHAnsi" w:hAnsiTheme="majorHAnsi" w:cstheme="majorHAnsi"/>
          <w:lang w:val="fr-CH" w:eastAsia="fr-FR"/>
        </w:rPr>
        <w:t xml:space="preserve">, </w:t>
      </w:r>
      <w:proofErr w:type="spellStart"/>
      <w:r w:rsidRPr="00D5653B">
        <w:rPr>
          <w:rFonts w:asciiTheme="majorHAnsi" w:hAnsiTheme="majorHAnsi" w:cstheme="majorHAnsi"/>
          <w:lang w:val="fr-CH" w:eastAsia="fr-FR"/>
        </w:rPr>
        <w:t>catogery_id</w:t>
      </w:r>
      <w:proofErr w:type="spellEnd"/>
      <w:r w:rsidRPr="00D5653B">
        <w:rPr>
          <w:rFonts w:asciiTheme="majorHAnsi" w:hAnsiTheme="majorHAnsi" w:cstheme="majorHAnsi"/>
          <w:lang w:val="fr-CH" w:eastAsia="fr-FR"/>
        </w:rPr>
        <w:t xml:space="preserve">, </w:t>
      </w:r>
      <w:proofErr w:type="spellStart"/>
      <w:r w:rsidRPr="00D5653B">
        <w:rPr>
          <w:rFonts w:asciiTheme="majorHAnsi" w:hAnsiTheme="majorHAnsi" w:cstheme="majorHAnsi"/>
          <w:lang w:val="fr-CH" w:eastAsia="fr-FR"/>
        </w:rPr>
        <w:t>product_id</w:t>
      </w:r>
      <w:proofErr w:type="spellEnd"/>
      <w:r w:rsidRPr="00D5653B">
        <w:rPr>
          <w:rFonts w:asciiTheme="majorHAnsi" w:hAnsiTheme="majorHAnsi" w:cstheme="majorHAnsi"/>
          <w:lang w:val="fr-CH" w:eastAsia="fr-FR"/>
        </w:rPr>
        <w:t xml:space="preserve">, </w:t>
      </w:r>
      <w:proofErr w:type="spellStart"/>
      <w:r w:rsidRPr="00D5653B">
        <w:rPr>
          <w:rFonts w:asciiTheme="majorHAnsi" w:hAnsiTheme="majorHAnsi" w:cstheme="majorHAnsi"/>
          <w:lang w:val="fr-CH" w:eastAsia="fr-FR"/>
        </w:rPr>
        <w:t>name</w:t>
      </w:r>
      <w:proofErr w:type="spellEnd"/>
      <w:r w:rsidRPr="00D5653B">
        <w:rPr>
          <w:rFonts w:asciiTheme="majorHAnsi" w:hAnsiTheme="majorHAnsi" w:cstheme="majorHAnsi"/>
          <w:lang w:val="fr-CH" w:eastAsia="fr-FR"/>
        </w:rPr>
        <w:t xml:space="preserve">, </w:t>
      </w:r>
      <w:proofErr w:type="spellStart"/>
      <w:r w:rsidRPr="00D5653B">
        <w:rPr>
          <w:rFonts w:asciiTheme="majorHAnsi" w:hAnsiTheme="majorHAnsi" w:cstheme="majorHAnsi"/>
          <w:lang w:val="fr-CH" w:eastAsia="fr-FR"/>
        </w:rPr>
        <w:t>price</w:t>
      </w:r>
      <w:proofErr w:type="spellEnd"/>
      <w:r w:rsidRPr="00D5653B">
        <w:rPr>
          <w:rFonts w:asciiTheme="majorHAnsi" w:hAnsiTheme="majorHAnsi" w:cstheme="majorHAnsi"/>
          <w:lang w:val="fr-CH" w:eastAsia="fr-FR"/>
        </w:rPr>
        <w:t xml:space="preserve">, </w:t>
      </w:r>
      <w:proofErr w:type="spellStart"/>
      <w:r w:rsidRPr="00D5653B">
        <w:rPr>
          <w:rFonts w:asciiTheme="majorHAnsi" w:hAnsiTheme="majorHAnsi" w:cstheme="majorHAnsi"/>
          <w:lang w:val="fr-CH" w:eastAsia="fr-FR"/>
        </w:rPr>
        <w:t>quantity</w:t>
      </w:r>
      <w:proofErr w:type="spellEnd"/>
      <w:r w:rsidRPr="00D5653B">
        <w:rPr>
          <w:rFonts w:asciiTheme="majorHAnsi" w:hAnsiTheme="majorHAnsi" w:cstheme="majorHAnsi"/>
          <w:lang w:val="fr-CH" w:eastAsia="fr-FR"/>
        </w:rPr>
        <w:t xml:space="preserve">, discount, image, </w:t>
      </w:r>
      <w:proofErr w:type="spellStart"/>
      <w:r w:rsidRPr="00D5653B">
        <w:rPr>
          <w:rFonts w:asciiTheme="majorHAnsi" w:hAnsiTheme="majorHAnsi" w:cstheme="majorHAnsi"/>
          <w:lang w:val="fr-CH" w:eastAsia="fr-FR"/>
        </w:rPr>
        <w:t>create_time</w:t>
      </w:r>
      <w:proofErr w:type="spellEnd"/>
      <w:r w:rsidRPr="00D5653B">
        <w:rPr>
          <w:rFonts w:asciiTheme="majorHAnsi" w:hAnsiTheme="majorHAnsi" w:cstheme="majorHAnsi"/>
          <w:lang w:val="fr-CH" w:eastAsia="fr-FR"/>
        </w:rPr>
        <w:t xml:space="preserve">, </w:t>
      </w:r>
      <w:proofErr w:type="spellStart"/>
      <w:r w:rsidRPr="00D5653B">
        <w:rPr>
          <w:rFonts w:asciiTheme="majorHAnsi" w:hAnsiTheme="majorHAnsi" w:cstheme="majorHAnsi"/>
          <w:lang w:val="fr-CH" w:eastAsia="fr-FR"/>
        </w:rPr>
        <w:t>update_time</w:t>
      </w:r>
      <w:proofErr w:type="spellEnd"/>
      <w:r w:rsidRPr="00D5653B">
        <w:rPr>
          <w:rFonts w:asciiTheme="majorHAnsi" w:hAnsiTheme="majorHAnsi" w:cstheme="majorHAnsi"/>
          <w:lang w:val="fr-CH" w:eastAsia="fr-FR"/>
        </w:rPr>
        <w:t xml:space="preserve">) </w:t>
      </w:r>
    </w:p>
    <w:tbl>
      <w:tblPr>
        <w:tblStyle w:val="LiBang1"/>
        <w:tblW w:w="0" w:type="auto"/>
        <w:jc w:val="center"/>
        <w:tblLook w:val="04A0" w:firstRow="1" w:lastRow="0" w:firstColumn="1" w:lastColumn="0" w:noHBand="0" w:noVBand="1"/>
      </w:tblPr>
      <w:tblGrid>
        <w:gridCol w:w="1611"/>
        <w:gridCol w:w="2127"/>
        <w:gridCol w:w="1559"/>
        <w:gridCol w:w="1701"/>
      </w:tblGrid>
      <w:tr w:rsidR="005A7046" w:rsidRPr="00D5653B" w14:paraId="67C0C68E" w14:textId="77777777" w:rsidTr="006E573F">
        <w:trPr>
          <w:jc w:val="center"/>
        </w:trPr>
        <w:tc>
          <w:tcPr>
            <w:tcW w:w="1611" w:type="dxa"/>
          </w:tcPr>
          <w:p w14:paraId="43DBC7CE" w14:textId="77777777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Tên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thuộc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tính</w:t>
            </w:r>
            <w:proofErr w:type="spellEnd"/>
          </w:p>
        </w:tc>
        <w:tc>
          <w:tcPr>
            <w:tcW w:w="2127" w:type="dxa"/>
          </w:tcPr>
          <w:p w14:paraId="7C28BA9E" w14:textId="77777777" w:rsidR="005A7046" w:rsidRPr="00D5653B" w:rsidRDefault="005A7046" w:rsidP="005A7046">
            <w:pPr>
              <w:spacing w:line="240" w:lineRule="auto"/>
              <w:ind w:left="0"/>
              <w:jc w:val="center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Khóa</w:t>
            </w:r>
            <w:proofErr w:type="spellEnd"/>
          </w:p>
        </w:tc>
        <w:tc>
          <w:tcPr>
            <w:tcW w:w="1559" w:type="dxa"/>
          </w:tcPr>
          <w:p w14:paraId="418C31F7" w14:textId="77777777" w:rsidR="005A7046" w:rsidRPr="00D5653B" w:rsidRDefault="005A7046" w:rsidP="005A7046">
            <w:pPr>
              <w:spacing w:line="240" w:lineRule="auto"/>
              <w:ind w:left="0"/>
              <w:jc w:val="center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Ràng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buộc</w:t>
            </w:r>
            <w:proofErr w:type="spellEnd"/>
          </w:p>
        </w:tc>
        <w:tc>
          <w:tcPr>
            <w:tcW w:w="1701" w:type="dxa"/>
          </w:tcPr>
          <w:p w14:paraId="3A65A03B" w14:textId="2FCE2DE0" w:rsidR="005A7046" w:rsidRPr="00D5653B" w:rsidRDefault="005A7046" w:rsidP="005A7046">
            <w:pPr>
              <w:spacing w:line="240" w:lineRule="auto"/>
              <w:ind w:left="0"/>
              <w:jc w:val="center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  <w:proofErr w:type="spellStart"/>
            <w:r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Ghi</w:t>
            </w:r>
            <w:proofErr w:type="spellEnd"/>
            <w:r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chú</w:t>
            </w:r>
            <w:proofErr w:type="spellEnd"/>
          </w:p>
        </w:tc>
      </w:tr>
      <w:tr w:rsidR="005A7046" w:rsidRPr="00D5653B" w14:paraId="387701FF" w14:textId="77777777" w:rsidTr="006E573F">
        <w:trPr>
          <w:jc w:val="center"/>
        </w:trPr>
        <w:tc>
          <w:tcPr>
            <w:tcW w:w="1611" w:type="dxa"/>
          </w:tcPr>
          <w:p w14:paraId="698E2E98" w14:textId="77777777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id</w:t>
            </w:r>
          </w:p>
        </w:tc>
        <w:tc>
          <w:tcPr>
            <w:tcW w:w="2127" w:type="dxa"/>
          </w:tcPr>
          <w:p w14:paraId="6D8134F8" w14:textId="77777777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Khóa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chính</w:t>
            </w:r>
            <w:proofErr w:type="spellEnd"/>
          </w:p>
        </w:tc>
        <w:tc>
          <w:tcPr>
            <w:tcW w:w="1559" w:type="dxa"/>
          </w:tcPr>
          <w:p w14:paraId="10DA0515" w14:textId="77777777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Không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null</w:t>
            </w:r>
            <w:proofErr w:type="spellEnd"/>
          </w:p>
        </w:tc>
        <w:tc>
          <w:tcPr>
            <w:tcW w:w="1701" w:type="dxa"/>
          </w:tcPr>
          <w:p w14:paraId="1701BB31" w14:textId="7ABE3145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Tự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tăng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giá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trị</w:t>
            </w:r>
            <w:proofErr w:type="spellEnd"/>
          </w:p>
        </w:tc>
      </w:tr>
      <w:tr w:rsidR="005A7046" w:rsidRPr="00D5653B" w14:paraId="694DE2FA" w14:textId="77777777" w:rsidTr="006E573F">
        <w:trPr>
          <w:jc w:val="center"/>
        </w:trPr>
        <w:tc>
          <w:tcPr>
            <w:tcW w:w="1611" w:type="dxa"/>
          </w:tcPr>
          <w:p w14:paraId="48945A25" w14:textId="469C1651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  <w:proofErr w:type="spellStart"/>
            <w:r w:rsidRPr="00D5653B">
              <w:rPr>
                <w:rFonts w:asciiTheme="majorHAnsi" w:hAnsiTheme="majorHAnsi" w:cstheme="majorHAnsi"/>
                <w:lang w:val="fr-CH" w:eastAsia="fr-FR"/>
              </w:rPr>
              <w:t>order_id</w:t>
            </w:r>
            <w:proofErr w:type="spellEnd"/>
          </w:p>
        </w:tc>
        <w:tc>
          <w:tcPr>
            <w:tcW w:w="2127" w:type="dxa"/>
          </w:tcPr>
          <w:p w14:paraId="5440DBDF" w14:textId="2689EF56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Khóa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ngoại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tham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chiếu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đến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trường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id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bảng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fr-CH" w:eastAsia="fr-FR"/>
              </w:rPr>
              <w:t>Order</w:t>
            </w:r>
            <w:proofErr w:type="spellEnd"/>
          </w:p>
        </w:tc>
        <w:tc>
          <w:tcPr>
            <w:tcW w:w="1559" w:type="dxa"/>
          </w:tcPr>
          <w:p w14:paraId="573FDABE" w14:textId="77777777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</w:p>
        </w:tc>
        <w:tc>
          <w:tcPr>
            <w:tcW w:w="1701" w:type="dxa"/>
          </w:tcPr>
          <w:p w14:paraId="47B797F8" w14:textId="3A47306E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Khóa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ngoại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tham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chiếu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đến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trường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id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bảng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fr-CH" w:eastAsia="fr-FR"/>
              </w:rPr>
              <w:t>Order</w:t>
            </w:r>
            <w:proofErr w:type="spellEnd"/>
          </w:p>
        </w:tc>
      </w:tr>
      <w:tr w:rsidR="005A7046" w:rsidRPr="00D5653B" w14:paraId="7967D620" w14:textId="77777777" w:rsidTr="006E573F">
        <w:trPr>
          <w:jc w:val="center"/>
        </w:trPr>
        <w:tc>
          <w:tcPr>
            <w:tcW w:w="1611" w:type="dxa"/>
          </w:tcPr>
          <w:p w14:paraId="6C098183" w14:textId="0ED48503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  <w:proofErr w:type="spellStart"/>
            <w:r w:rsidRPr="00D5653B">
              <w:rPr>
                <w:rFonts w:asciiTheme="majorHAnsi" w:hAnsiTheme="majorHAnsi" w:cstheme="majorHAnsi"/>
                <w:lang w:val="fr-CH" w:eastAsia="fr-FR"/>
              </w:rPr>
              <w:t>catogery_id</w:t>
            </w:r>
            <w:proofErr w:type="spellEnd"/>
          </w:p>
        </w:tc>
        <w:tc>
          <w:tcPr>
            <w:tcW w:w="2127" w:type="dxa"/>
          </w:tcPr>
          <w:p w14:paraId="5FF3394A" w14:textId="3C54C52D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Khóa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ngoại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tham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chiếu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đến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trường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id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bảng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fr-CH" w:eastAsia="fr-FR"/>
              </w:rPr>
              <w:t>Catogery</w:t>
            </w:r>
            <w:proofErr w:type="spellEnd"/>
          </w:p>
        </w:tc>
        <w:tc>
          <w:tcPr>
            <w:tcW w:w="1559" w:type="dxa"/>
          </w:tcPr>
          <w:p w14:paraId="10E9C69E" w14:textId="77777777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</w:p>
        </w:tc>
        <w:tc>
          <w:tcPr>
            <w:tcW w:w="1701" w:type="dxa"/>
          </w:tcPr>
          <w:p w14:paraId="7375631A" w14:textId="26E4417E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Khóa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ngoại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tham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chiếu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đến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trường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id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bảng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hAnsiTheme="majorHAnsi" w:cstheme="majorHAnsi"/>
                <w:lang w:val="fr-CH" w:eastAsia="fr-FR"/>
              </w:rPr>
              <w:t>Catogery</w:t>
            </w:r>
            <w:proofErr w:type="spellEnd"/>
          </w:p>
        </w:tc>
      </w:tr>
      <w:tr w:rsidR="005A7046" w:rsidRPr="00D5653B" w14:paraId="7BC1986D" w14:textId="77777777" w:rsidTr="006E573F">
        <w:trPr>
          <w:jc w:val="center"/>
        </w:trPr>
        <w:tc>
          <w:tcPr>
            <w:tcW w:w="1611" w:type="dxa"/>
          </w:tcPr>
          <w:p w14:paraId="3C4379AE" w14:textId="6FFDDCC7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hAnsiTheme="majorHAnsi" w:cstheme="majorHAnsi"/>
                <w:lang w:val="fr-CH" w:eastAsia="fr-FR"/>
              </w:rPr>
            </w:pPr>
            <w:proofErr w:type="spellStart"/>
            <w:r w:rsidRPr="00D5653B">
              <w:rPr>
                <w:rFonts w:asciiTheme="majorHAnsi" w:hAnsiTheme="majorHAnsi" w:cstheme="majorHAnsi"/>
                <w:lang w:val="fr-CH" w:eastAsia="fr-FR"/>
              </w:rPr>
              <w:lastRenderedPageBreak/>
              <w:t>product_id</w:t>
            </w:r>
            <w:proofErr w:type="spellEnd"/>
          </w:p>
        </w:tc>
        <w:tc>
          <w:tcPr>
            <w:tcW w:w="2127" w:type="dxa"/>
          </w:tcPr>
          <w:p w14:paraId="27EF1B8D" w14:textId="391B7C05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Khóa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ngoại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tham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chiếu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đến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trường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id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bảng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r w:rsidRPr="00D5653B">
              <w:rPr>
                <w:rFonts w:asciiTheme="majorHAnsi" w:hAnsiTheme="majorHAnsi" w:cstheme="majorHAnsi"/>
                <w:lang w:val="fr-CH" w:eastAsia="fr-FR"/>
              </w:rPr>
              <w:t>Product</w:t>
            </w:r>
          </w:p>
        </w:tc>
        <w:tc>
          <w:tcPr>
            <w:tcW w:w="1559" w:type="dxa"/>
          </w:tcPr>
          <w:p w14:paraId="1B00BBAE" w14:textId="77777777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</w:p>
        </w:tc>
        <w:tc>
          <w:tcPr>
            <w:tcW w:w="1701" w:type="dxa"/>
          </w:tcPr>
          <w:p w14:paraId="062CB252" w14:textId="035B1F58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Khóa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ngoại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tham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chiếu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đến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trường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id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bảng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r w:rsidRPr="00D5653B">
              <w:rPr>
                <w:rFonts w:asciiTheme="majorHAnsi" w:hAnsiTheme="majorHAnsi" w:cstheme="majorHAnsi"/>
                <w:lang w:val="fr-CH" w:eastAsia="fr-FR"/>
              </w:rPr>
              <w:t>Product</w:t>
            </w:r>
          </w:p>
        </w:tc>
      </w:tr>
      <w:tr w:rsidR="005A7046" w:rsidRPr="00D5653B" w14:paraId="070FFE64" w14:textId="77777777" w:rsidTr="006E573F">
        <w:trPr>
          <w:jc w:val="center"/>
        </w:trPr>
        <w:tc>
          <w:tcPr>
            <w:tcW w:w="1611" w:type="dxa"/>
          </w:tcPr>
          <w:p w14:paraId="1F8E893B" w14:textId="77777777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  <w:proofErr w:type="spellStart"/>
            <w:r w:rsidRPr="00D5653B">
              <w:rPr>
                <w:rFonts w:asciiTheme="majorHAnsi" w:hAnsiTheme="majorHAnsi" w:cstheme="majorHAnsi"/>
                <w:lang w:val="fr-CH" w:eastAsia="fr-FR"/>
              </w:rPr>
              <w:t>name</w:t>
            </w:r>
            <w:proofErr w:type="spellEnd"/>
          </w:p>
        </w:tc>
        <w:tc>
          <w:tcPr>
            <w:tcW w:w="2127" w:type="dxa"/>
          </w:tcPr>
          <w:p w14:paraId="5F7BD912" w14:textId="77777777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</w:p>
        </w:tc>
        <w:tc>
          <w:tcPr>
            <w:tcW w:w="1559" w:type="dxa"/>
          </w:tcPr>
          <w:p w14:paraId="2D437503" w14:textId="77777777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Không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null</w:t>
            </w:r>
            <w:proofErr w:type="spellEnd"/>
          </w:p>
        </w:tc>
        <w:tc>
          <w:tcPr>
            <w:tcW w:w="1701" w:type="dxa"/>
          </w:tcPr>
          <w:p w14:paraId="0FECB608" w14:textId="77777777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</w:p>
        </w:tc>
      </w:tr>
      <w:tr w:rsidR="005A7046" w:rsidRPr="00D5653B" w14:paraId="48610976" w14:textId="77777777" w:rsidTr="006E573F">
        <w:trPr>
          <w:jc w:val="center"/>
        </w:trPr>
        <w:tc>
          <w:tcPr>
            <w:tcW w:w="1611" w:type="dxa"/>
          </w:tcPr>
          <w:p w14:paraId="0B9EFF9F" w14:textId="389D8EFB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  <w:proofErr w:type="spellStart"/>
            <w:r w:rsidRPr="00D5653B">
              <w:rPr>
                <w:rFonts w:asciiTheme="majorHAnsi" w:hAnsiTheme="majorHAnsi" w:cstheme="majorHAnsi"/>
                <w:lang w:val="fr-CH" w:eastAsia="fr-FR"/>
              </w:rPr>
              <w:t>price</w:t>
            </w:r>
            <w:proofErr w:type="spellEnd"/>
          </w:p>
        </w:tc>
        <w:tc>
          <w:tcPr>
            <w:tcW w:w="2127" w:type="dxa"/>
          </w:tcPr>
          <w:p w14:paraId="29D6D14B" w14:textId="3D3BA9F6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</w:p>
        </w:tc>
        <w:tc>
          <w:tcPr>
            <w:tcW w:w="1559" w:type="dxa"/>
          </w:tcPr>
          <w:p w14:paraId="31280330" w14:textId="77777777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Không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null</w:t>
            </w:r>
            <w:proofErr w:type="spellEnd"/>
          </w:p>
        </w:tc>
        <w:tc>
          <w:tcPr>
            <w:tcW w:w="1701" w:type="dxa"/>
          </w:tcPr>
          <w:p w14:paraId="670F1337" w14:textId="77777777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</w:p>
        </w:tc>
      </w:tr>
      <w:tr w:rsidR="005A7046" w:rsidRPr="00D5653B" w14:paraId="0CF320B1" w14:textId="77777777" w:rsidTr="006E573F">
        <w:trPr>
          <w:jc w:val="center"/>
        </w:trPr>
        <w:tc>
          <w:tcPr>
            <w:tcW w:w="1611" w:type="dxa"/>
          </w:tcPr>
          <w:p w14:paraId="4DB4BD99" w14:textId="6F2B44EA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  <w:proofErr w:type="spellStart"/>
            <w:r w:rsidRPr="00D5653B">
              <w:rPr>
                <w:rFonts w:asciiTheme="majorHAnsi" w:hAnsiTheme="majorHAnsi" w:cstheme="majorHAnsi"/>
                <w:lang w:val="fr-CH" w:eastAsia="fr-FR"/>
              </w:rPr>
              <w:t>quantity</w:t>
            </w:r>
            <w:proofErr w:type="spellEnd"/>
          </w:p>
        </w:tc>
        <w:tc>
          <w:tcPr>
            <w:tcW w:w="2127" w:type="dxa"/>
          </w:tcPr>
          <w:p w14:paraId="3A90C27F" w14:textId="34F410AB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</w:p>
        </w:tc>
        <w:tc>
          <w:tcPr>
            <w:tcW w:w="1559" w:type="dxa"/>
          </w:tcPr>
          <w:p w14:paraId="5E824C8A" w14:textId="6F8B42F9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Không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null</w:t>
            </w:r>
            <w:proofErr w:type="spellEnd"/>
          </w:p>
        </w:tc>
        <w:tc>
          <w:tcPr>
            <w:tcW w:w="1701" w:type="dxa"/>
          </w:tcPr>
          <w:p w14:paraId="47BF3222" w14:textId="6CF8B4E0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</w:p>
        </w:tc>
      </w:tr>
      <w:tr w:rsidR="005A7046" w:rsidRPr="00D5653B" w14:paraId="00CAA24D" w14:textId="77777777" w:rsidTr="006E573F">
        <w:trPr>
          <w:jc w:val="center"/>
        </w:trPr>
        <w:tc>
          <w:tcPr>
            <w:tcW w:w="1611" w:type="dxa"/>
          </w:tcPr>
          <w:p w14:paraId="6639CDB6" w14:textId="1760192B" w:rsidR="005A7046" w:rsidRPr="00D5653B" w:rsidRDefault="005A7046" w:rsidP="009D475F">
            <w:pPr>
              <w:tabs>
                <w:tab w:val="left" w:pos="720"/>
                <w:tab w:val="center" w:pos="898"/>
              </w:tabs>
              <w:spacing w:line="240" w:lineRule="auto"/>
              <w:ind w:left="0"/>
              <w:jc w:val="both"/>
              <w:rPr>
                <w:rFonts w:asciiTheme="majorHAnsi" w:hAnsiTheme="majorHAnsi" w:cstheme="majorHAnsi"/>
                <w:lang w:val="fr-CH" w:eastAsia="fr-FR"/>
              </w:rPr>
            </w:pPr>
            <w:r w:rsidRPr="00D5653B">
              <w:rPr>
                <w:rFonts w:asciiTheme="majorHAnsi" w:hAnsiTheme="majorHAnsi" w:cstheme="majorHAnsi"/>
                <w:lang w:val="fr-CH" w:eastAsia="fr-FR"/>
              </w:rPr>
              <w:t>discount</w:t>
            </w:r>
          </w:p>
        </w:tc>
        <w:tc>
          <w:tcPr>
            <w:tcW w:w="2127" w:type="dxa"/>
          </w:tcPr>
          <w:p w14:paraId="5338DCB9" w14:textId="123042D8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</w:p>
        </w:tc>
        <w:tc>
          <w:tcPr>
            <w:tcW w:w="1559" w:type="dxa"/>
          </w:tcPr>
          <w:p w14:paraId="477883D7" w14:textId="77777777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Không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null</w:t>
            </w:r>
            <w:proofErr w:type="spellEnd"/>
          </w:p>
        </w:tc>
        <w:tc>
          <w:tcPr>
            <w:tcW w:w="1701" w:type="dxa"/>
          </w:tcPr>
          <w:p w14:paraId="7566B8C0" w14:textId="77777777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</w:p>
        </w:tc>
      </w:tr>
      <w:tr w:rsidR="005A7046" w:rsidRPr="00D5653B" w14:paraId="06B8C02B" w14:textId="77777777" w:rsidTr="006E573F">
        <w:trPr>
          <w:jc w:val="center"/>
        </w:trPr>
        <w:tc>
          <w:tcPr>
            <w:tcW w:w="1611" w:type="dxa"/>
          </w:tcPr>
          <w:p w14:paraId="78C123E2" w14:textId="605FD23A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hAnsiTheme="majorHAnsi" w:cstheme="majorHAnsi"/>
                <w:lang w:val="fr-CH" w:eastAsia="fr-FR"/>
              </w:rPr>
            </w:pPr>
            <w:r w:rsidRPr="00D5653B">
              <w:rPr>
                <w:rFonts w:asciiTheme="majorHAnsi" w:hAnsiTheme="majorHAnsi" w:cstheme="majorHAnsi"/>
                <w:lang w:val="fr-CH" w:eastAsia="fr-FR"/>
              </w:rPr>
              <w:t>image</w:t>
            </w:r>
          </w:p>
        </w:tc>
        <w:tc>
          <w:tcPr>
            <w:tcW w:w="2127" w:type="dxa"/>
          </w:tcPr>
          <w:p w14:paraId="7335928E" w14:textId="77777777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</w:p>
        </w:tc>
        <w:tc>
          <w:tcPr>
            <w:tcW w:w="1559" w:type="dxa"/>
          </w:tcPr>
          <w:p w14:paraId="69443696" w14:textId="77777777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Không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null</w:t>
            </w:r>
            <w:proofErr w:type="spellEnd"/>
          </w:p>
        </w:tc>
        <w:tc>
          <w:tcPr>
            <w:tcW w:w="1701" w:type="dxa"/>
          </w:tcPr>
          <w:p w14:paraId="78EF12FF" w14:textId="77777777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</w:p>
        </w:tc>
      </w:tr>
      <w:tr w:rsidR="005A7046" w:rsidRPr="00D5653B" w14:paraId="0D26FD74" w14:textId="77777777" w:rsidTr="006E573F">
        <w:trPr>
          <w:jc w:val="center"/>
        </w:trPr>
        <w:tc>
          <w:tcPr>
            <w:tcW w:w="1611" w:type="dxa"/>
          </w:tcPr>
          <w:p w14:paraId="24FB52A7" w14:textId="0E95DA00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hAnsiTheme="majorHAnsi" w:cstheme="majorHAnsi"/>
                <w:lang w:val="fr-CH" w:eastAsia="fr-FR"/>
              </w:rPr>
            </w:pPr>
            <w:proofErr w:type="spellStart"/>
            <w:r w:rsidRPr="00D5653B">
              <w:rPr>
                <w:rFonts w:asciiTheme="majorHAnsi" w:hAnsiTheme="majorHAnsi" w:cstheme="majorHAnsi"/>
                <w:lang w:val="fr-CH" w:eastAsia="fr-FR"/>
              </w:rPr>
              <w:t>create_time</w:t>
            </w:r>
            <w:proofErr w:type="spellEnd"/>
          </w:p>
        </w:tc>
        <w:tc>
          <w:tcPr>
            <w:tcW w:w="2127" w:type="dxa"/>
          </w:tcPr>
          <w:p w14:paraId="59C6917C" w14:textId="77777777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</w:p>
        </w:tc>
        <w:tc>
          <w:tcPr>
            <w:tcW w:w="1559" w:type="dxa"/>
          </w:tcPr>
          <w:p w14:paraId="31C82122" w14:textId="0DEAFF5B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Không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null</w:t>
            </w:r>
            <w:proofErr w:type="spellEnd"/>
          </w:p>
        </w:tc>
        <w:tc>
          <w:tcPr>
            <w:tcW w:w="1701" w:type="dxa"/>
          </w:tcPr>
          <w:p w14:paraId="65ABDC15" w14:textId="0B5305D3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Tự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tạo</w:t>
            </w:r>
            <w:proofErr w:type="spellEnd"/>
          </w:p>
        </w:tc>
      </w:tr>
      <w:tr w:rsidR="005A7046" w:rsidRPr="00D5653B" w14:paraId="6CBDAC08" w14:textId="77777777" w:rsidTr="006E573F">
        <w:trPr>
          <w:jc w:val="center"/>
        </w:trPr>
        <w:tc>
          <w:tcPr>
            <w:tcW w:w="1611" w:type="dxa"/>
          </w:tcPr>
          <w:p w14:paraId="2BD60D3B" w14:textId="7B877481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hAnsiTheme="majorHAnsi" w:cstheme="majorHAnsi"/>
                <w:lang w:val="fr-CH" w:eastAsia="fr-FR"/>
              </w:rPr>
            </w:pPr>
            <w:proofErr w:type="spellStart"/>
            <w:r w:rsidRPr="00D5653B">
              <w:rPr>
                <w:rFonts w:asciiTheme="majorHAnsi" w:hAnsiTheme="majorHAnsi" w:cstheme="majorHAnsi"/>
                <w:lang w:val="fr-CH" w:eastAsia="fr-FR"/>
              </w:rPr>
              <w:t>update_time</w:t>
            </w:r>
            <w:proofErr w:type="spellEnd"/>
          </w:p>
        </w:tc>
        <w:tc>
          <w:tcPr>
            <w:tcW w:w="2127" w:type="dxa"/>
          </w:tcPr>
          <w:p w14:paraId="4B58C59C" w14:textId="77777777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</w:p>
        </w:tc>
        <w:tc>
          <w:tcPr>
            <w:tcW w:w="1559" w:type="dxa"/>
          </w:tcPr>
          <w:p w14:paraId="27A1BC3A" w14:textId="5B24CFF4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Không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null</w:t>
            </w:r>
            <w:proofErr w:type="spellEnd"/>
          </w:p>
        </w:tc>
        <w:tc>
          <w:tcPr>
            <w:tcW w:w="1701" w:type="dxa"/>
          </w:tcPr>
          <w:p w14:paraId="02BECCA6" w14:textId="02E9826F" w:rsidR="005A7046" w:rsidRPr="00D5653B" w:rsidRDefault="005A7046" w:rsidP="006179BC">
            <w:pPr>
              <w:keepNext/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Tự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tạo</w:t>
            </w:r>
            <w:proofErr w:type="spellEnd"/>
          </w:p>
        </w:tc>
      </w:tr>
    </w:tbl>
    <w:p w14:paraId="01072122" w14:textId="3F2DB37D" w:rsidR="006179BC" w:rsidRDefault="006179BC" w:rsidP="006179BC">
      <w:pPr>
        <w:pStyle w:val="Caption"/>
        <w:ind w:left="0"/>
        <w:jc w:val="center"/>
      </w:pPr>
      <w:proofErr w:type="spellStart"/>
      <w:r>
        <w:t>Bảng</w:t>
      </w:r>
      <w:proofErr w:type="spellEnd"/>
      <w:r>
        <w:t xml:space="preserve">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3</w:t>
      </w:r>
      <w:r>
        <w:fldChar w:fldCharType="end"/>
      </w:r>
      <w:r>
        <w:t>.</w:t>
      </w:r>
      <w:r>
        <w:fldChar w:fldCharType="begin"/>
      </w:r>
      <w:r>
        <w:instrText xml:space="preserve"> SEQ Bảng \* ARABIC \s 1 </w:instrText>
      </w:r>
      <w:r>
        <w:fldChar w:fldCharType="separate"/>
      </w:r>
      <w:r>
        <w:rPr>
          <w:noProof/>
        </w:rPr>
        <w:t>39</w:t>
      </w:r>
      <w:r>
        <w:fldChar w:fldCharType="end"/>
      </w:r>
      <w:r w:rsidRPr="00A811DF">
        <w:t xml:space="preserve"> </w:t>
      </w:r>
      <w:proofErr w:type="spellStart"/>
      <w:r w:rsidRPr="00A811DF">
        <w:t>Bảng</w:t>
      </w:r>
      <w:proofErr w:type="spellEnd"/>
      <w:r w:rsidRPr="00A811DF">
        <w:t xml:space="preserve"> mô </w:t>
      </w:r>
      <w:proofErr w:type="spellStart"/>
      <w:r w:rsidRPr="00A811DF">
        <w:t>tả</w:t>
      </w:r>
      <w:proofErr w:type="spellEnd"/>
      <w:r w:rsidRPr="00A811DF">
        <w:t xml:space="preserve"> </w:t>
      </w:r>
      <w:proofErr w:type="spellStart"/>
      <w:r w:rsidRPr="00A811DF">
        <w:t>dữ</w:t>
      </w:r>
      <w:proofErr w:type="spellEnd"/>
      <w:r w:rsidRPr="00A811DF">
        <w:t xml:space="preserve"> </w:t>
      </w:r>
      <w:proofErr w:type="spellStart"/>
      <w:r w:rsidRPr="00A811DF">
        <w:t>liệu</w:t>
      </w:r>
      <w:proofErr w:type="spellEnd"/>
      <w:r w:rsidRPr="00A811DF">
        <w:t xml:space="preserve"> </w:t>
      </w:r>
      <w:proofErr w:type="spellStart"/>
      <w:r w:rsidRPr="00A811DF">
        <w:t>Bảng</w:t>
      </w:r>
      <w:proofErr w:type="spellEnd"/>
      <w:r w:rsidRPr="00A811DF">
        <w:t xml:space="preserve"> </w:t>
      </w:r>
      <w:proofErr w:type="spellStart"/>
      <w:r>
        <w:rPr>
          <w:lang w:val="en-US"/>
        </w:rPr>
        <w:t>OrderItems</w:t>
      </w:r>
      <w:proofErr w:type="spellEnd"/>
    </w:p>
    <w:p w14:paraId="5E311684" w14:textId="28D060C3" w:rsidR="00E123B7" w:rsidRPr="00D5653B" w:rsidRDefault="00E123B7" w:rsidP="0030117C">
      <w:pPr>
        <w:pStyle w:val="Heading4"/>
        <w:rPr>
          <w:rFonts w:cstheme="majorHAnsi"/>
          <w:lang w:val="fr-CH" w:eastAsia="fr-FR"/>
        </w:rPr>
      </w:pPr>
      <w:proofErr w:type="spellStart"/>
      <w:r w:rsidRPr="00D5653B">
        <w:rPr>
          <w:rFonts w:cstheme="majorHAnsi"/>
          <w:lang w:val="fr-CH" w:eastAsia="fr-FR"/>
        </w:rPr>
        <w:t>Bảng</w:t>
      </w:r>
      <w:proofErr w:type="spellEnd"/>
      <w:r w:rsidRPr="00D5653B">
        <w:rPr>
          <w:rFonts w:cstheme="majorHAnsi"/>
          <w:lang w:val="fr-CH" w:eastAsia="fr-FR"/>
        </w:rPr>
        <w:t xml:space="preserve"> </w:t>
      </w:r>
      <w:r w:rsidR="00AB7147" w:rsidRPr="00D5653B">
        <w:rPr>
          <w:rFonts w:cstheme="majorHAnsi"/>
          <w:lang w:val="fr-CH" w:eastAsia="fr-FR"/>
        </w:rPr>
        <w:t>Comment</w:t>
      </w:r>
    </w:p>
    <w:p w14:paraId="57352583" w14:textId="4048486A" w:rsidR="000F08EC" w:rsidRPr="00D5653B" w:rsidRDefault="000F08EC" w:rsidP="00422C51">
      <w:pPr>
        <w:widowControl/>
        <w:autoSpaceDE/>
        <w:autoSpaceDN/>
        <w:spacing w:line="240" w:lineRule="auto"/>
        <w:ind w:right="1470" w:firstLine="450"/>
        <w:contextualSpacing/>
        <w:jc w:val="both"/>
        <w:rPr>
          <w:rFonts w:asciiTheme="majorHAnsi" w:hAnsiTheme="majorHAnsi" w:cstheme="majorHAnsi"/>
          <w:lang w:val="fr-CH" w:eastAsia="fr-FR"/>
        </w:rPr>
      </w:pPr>
      <w:r w:rsidRPr="00D5653B">
        <w:rPr>
          <w:rFonts w:asciiTheme="majorHAnsi" w:hAnsiTheme="majorHAnsi" w:cstheme="majorHAnsi"/>
          <w:b/>
          <w:bCs/>
          <w:lang w:val="fr-CH" w:eastAsia="fr-FR"/>
        </w:rPr>
        <w:t>Comment</w:t>
      </w:r>
      <w:r w:rsidR="00422C51">
        <w:rPr>
          <w:rFonts w:asciiTheme="majorHAnsi" w:hAnsiTheme="majorHAnsi" w:cstheme="majorHAnsi"/>
          <w:b/>
          <w:bCs/>
          <w:lang w:val="fr-CH" w:eastAsia="fr-FR"/>
        </w:rPr>
        <w:t xml:space="preserve"> </w:t>
      </w:r>
      <w:r w:rsidRPr="00D5653B">
        <w:rPr>
          <w:rFonts w:asciiTheme="majorHAnsi" w:hAnsiTheme="majorHAnsi" w:cstheme="majorHAnsi"/>
          <w:lang w:val="fr-CH" w:eastAsia="fr-FR"/>
        </w:rPr>
        <w:t>(</w:t>
      </w:r>
      <w:r w:rsidRPr="00D5653B">
        <w:rPr>
          <w:rFonts w:asciiTheme="majorHAnsi" w:hAnsiTheme="majorHAnsi" w:cstheme="majorHAnsi"/>
          <w:u w:val="single"/>
          <w:lang w:val="fr-CH" w:eastAsia="fr-FR"/>
        </w:rPr>
        <w:t>id</w:t>
      </w:r>
      <w:r w:rsidRPr="007C3878">
        <w:rPr>
          <w:rFonts w:asciiTheme="majorHAnsi" w:hAnsiTheme="majorHAnsi" w:cstheme="majorHAnsi"/>
          <w:lang w:val="fr-CH" w:eastAsia="fr-FR"/>
        </w:rPr>
        <w:t xml:space="preserve">, </w:t>
      </w:r>
      <w:proofErr w:type="spellStart"/>
      <w:r w:rsidRPr="00D5653B">
        <w:rPr>
          <w:rFonts w:asciiTheme="majorHAnsi" w:hAnsiTheme="majorHAnsi" w:cstheme="majorHAnsi"/>
          <w:lang w:val="fr-CH" w:eastAsia="fr-FR"/>
        </w:rPr>
        <w:t>product_id</w:t>
      </w:r>
      <w:proofErr w:type="spellEnd"/>
      <w:r w:rsidRPr="00D5653B">
        <w:rPr>
          <w:rFonts w:asciiTheme="majorHAnsi" w:hAnsiTheme="majorHAnsi" w:cstheme="majorHAnsi"/>
          <w:lang w:val="fr-CH" w:eastAsia="fr-FR"/>
        </w:rPr>
        <w:t xml:space="preserve">, </w:t>
      </w:r>
      <w:proofErr w:type="spellStart"/>
      <w:r w:rsidRPr="00D5653B">
        <w:rPr>
          <w:rFonts w:asciiTheme="majorHAnsi" w:hAnsiTheme="majorHAnsi" w:cstheme="majorHAnsi"/>
          <w:lang w:val="fr-CH" w:eastAsia="fr-FR"/>
        </w:rPr>
        <w:t>user_id</w:t>
      </w:r>
      <w:proofErr w:type="spellEnd"/>
      <w:r w:rsidRPr="00D5653B">
        <w:rPr>
          <w:rFonts w:asciiTheme="majorHAnsi" w:hAnsiTheme="majorHAnsi" w:cstheme="majorHAnsi"/>
          <w:lang w:val="fr-CH" w:eastAsia="fr-FR"/>
        </w:rPr>
        <w:t xml:space="preserve">, comment, rating, </w:t>
      </w:r>
      <w:proofErr w:type="spellStart"/>
      <w:r w:rsidRPr="00D5653B">
        <w:rPr>
          <w:rFonts w:asciiTheme="majorHAnsi" w:hAnsiTheme="majorHAnsi" w:cstheme="majorHAnsi"/>
          <w:lang w:val="fr-CH" w:eastAsia="fr-FR"/>
        </w:rPr>
        <w:t>create_time</w:t>
      </w:r>
      <w:proofErr w:type="spellEnd"/>
      <w:r w:rsidRPr="00D5653B">
        <w:rPr>
          <w:rFonts w:asciiTheme="majorHAnsi" w:hAnsiTheme="majorHAnsi" w:cstheme="majorHAnsi"/>
          <w:lang w:val="fr-CH" w:eastAsia="fr-FR"/>
        </w:rPr>
        <w:t xml:space="preserve">, </w:t>
      </w:r>
      <w:proofErr w:type="spellStart"/>
      <w:r w:rsidRPr="00D5653B">
        <w:rPr>
          <w:rFonts w:asciiTheme="majorHAnsi" w:hAnsiTheme="majorHAnsi" w:cstheme="majorHAnsi"/>
          <w:lang w:val="fr-CH" w:eastAsia="fr-FR"/>
        </w:rPr>
        <w:t>update_time</w:t>
      </w:r>
      <w:proofErr w:type="spellEnd"/>
      <w:r w:rsidRPr="00D5653B">
        <w:rPr>
          <w:rFonts w:asciiTheme="majorHAnsi" w:hAnsiTheme="majorHAnsi" w:cstheme="majorHAnsi"/>
          <w:lang w:val="fr-CH" w:eastAsia="fr-FR"/>
        </w:rPr>
        <w:t>)</w:t>
      </w:r>
    </w:p>
    <w:tbl>
      <w:tblPr>
        <w:tblStyle w:val="LiBang1"/>
        <w:tblW w:w="7553" w:type="dxa"/>
        <w:jc w:val="center"/>
        <w:tblLook w:val="04A0" w:firstRow="1" w:lastRow="0" w:firstColumn="1" w:lastColumn="0" w:noHBand="0" w:noVBand="1"/>
      </w:tblPr>
      <w:tblGrid>
        <w:gridCol w:w="1612"/>
        <w:gridCol w:w="2681"/>
        <w:gridCol w:w="1559"/>
        <w:gridCol w:w="1701"/>
      </w:tblGrid>
      <w:tr w:rsidR="005A7046" w:rsidRPr="00D5653B" w14:paraId="051EE368" w14:textId="77777777" w:rsidTr="006E573F">
        <w:trPr>
          <w:jc w:val="center"/>
        </w:trPr>
        <w:tc>
          <w:tcPr>
            <w:tcW w:w="1612" w:type="dxa"/>
          </w:tcPr>
          <w:p w14:paraId="6F083791" w14:textId="77777777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Tên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thuộc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tính</w:t>
            </w:r>
            <w:proofErr w:type="spellEnd"/>
          </w:p>
        </w:tc>
        <w:tc>
          <w:tcPr>
            <w:tcW w:w="2681" w:type="dxa"/>
          </w:tcPr>
          <w:p w14:paraId="2948B1FC" w14:textId="77777777" w:rsidR="005A7046" w:rsidRPr="00D5653B" w:rsidRDefault="005A7046" w:rsidP="005A7046">
            <w:pPr>
              <w:spacing w:line="240" w:lineRule="auto"/>
              <w:ind w:left="0"/>
              <w:jc w:val="center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Kiểu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dữ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liệu</w:t>
            </w:r>
            <w:proofErr w:type="spellEnd"/>
          </w:p>
        </w:tc>
        <w:tc>
          <w:tcPr>
            <w:tcW w:w="1559" w:type="dxa"/>
          </w:tcPr>
          <w:p w14:paraId="1FC6D518" w14:textId="77777777" w:rsidR="005A7046" w:rsidRPr="00D5653B" w:rsidRDefault="005A7046" w:rsidP="005A7046">
            <w:pPr>
              <w:spacing w:line="240" w:lineRule="auto"/>
              <w:ind w:left="0"/>
              <w:jc w:val="center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Ràng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buộc</w:t>
            </w:r>
            <w:proofErr w:type="spellEnd"/>
          </w:p>
        </w:tc>
        <w:tc>
          <w:tcPr>
            <w:tcW w:w="1701" w:type="dxa"/>
          </w:tcPr>
          <w:p w14:paraId="29E9B058" w14:textId="3297DC06" w:rsidR="005A7046" w:rsidRPr="00D5653B" w:rsidRDefault="005A7046" w:rsidP="005A7046">
            <w:pPr>
              <w:spacing w:line="240" w:lineRule="auto"/>
              <w:ind w:left="0"/>
              <w:jc w:val="center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  <w:proofErr w:type="spellStart"/>
            <w:r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Ghi</w:t>
            </w:r>
            <w:proofErr w:type="spellEnd"/>
            <w:r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chú</w:t>
            </w:r>
            <w:proofErr w:type="spellEnd"/>
          </w:p>
        </w:tc>
      </w:tr>
      <w:tr w:rsidR="005A7046" w:rsidRPr="00D5653B" w14:paraId="52202F47" w14:textId="77777777" w:rsidTr="006E573F">
        <w:trPr>
          <w:jc w:val="center"/>
        </w:trPr>
        <w:tc>
          <w:tcPr>
            <w:tcW w:w="1612" w:type="dxa"/>
          </w:tcPr>
          <w:p w14:paraId="0D06D28B" w14:textId="77777777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id</w:t>
            </w:r>
          </w:p>
        </w:tc>
        <w:tc>
          <w:tcPr>
            <w:tcW w:w="2681" w:type="dxa"/>
          </w:tcPr>
          <w:p w14:paraId="59C7D617" w14:textId="77777777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Bigint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(20)</w:t>
            </w:r>
          </w:p>
        </w:tc>
        <w:tc>
          <w:tcPr>
            <w:tcW w:w="1559" w:type="dxa"/>
          </w:tcPr>
          <w:p w14:paraId="10A4FE5E" w14:textId="77777777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Không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null</w:t>
            </w:r>
            <w:proofErr w:type="spellEnd"/>
          </w:p>
        </w:tc>
        <w:tc>
          <w:tcPr>
            <w:tcW w:w="1701" w:type="dxa"/>
          </w:tcPr>
          <w:p w14:paraId="24BF189E" w14:textId="35BCAA34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Tự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tăng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giá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trị</w:t>
            </w:r>
            <w:proofErr w:type="spellEnd"/>
          </w:p>
        </w:tc>
      </w:tr>
      <w:tr w:rsidR="005A7046" w:rsidRPr="00D5653B" w14:paraId="72C7E44D" w14:textId="77777777" w:rsidTr="006E573F">
        <w:trPr>
          <w:jc w:val="center"/>
        </w:trPr>
        <w:tc>
          <w:tcPr>
            <w:tcW w:w="1612" w:type="dxa"/>
          </w:tcPr>
          <w:p w14:paraId="37C29461" w14:textId="17A03D5E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  <w:proofErr w:type="spellStart"/>
            <w:r w:rsidRPr="00D5653B">
              <w:rPr>
                <w:rFonts w:asciiTheme="majorHAnsi" w:hAnsiTheme="majorHAnsi" w:cstheme="majorHAnsi"/>
                <w:lang w:val="fr-CH" w:eastAsia="fr-FR"/>
              </w:rPr>
              <w:t>product</w:t>
            </w:r>
            <w:proofErr w:type="spellEnd"/>
            <w:r w:rsidRPr="00D5653B">
              <w:rPr>
                <w:rFonts w:asciiTheme="majorHAnsi" w:hAnsiTheme="majorHAnsi" w:cstheme="majorHAnsi"/>
                <w:lang w:val="fr-CH" w:eastAsia="fr-FR"/>
              </w:rPr>
              <w:t xml:space="preserve"> _id</w:t>
            </w:r>
          </w:p>
        </w:tc>
        <w:tc>
          <w:tcPr>
            <w:tcW w:w="2681" w:type="dxa"/>
          </w:tcPr>
          <w:p w14:paraId="3EC3220F" w14:textId="77777777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Bigint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(20)</w:t>
            </w:r>
          </w:p>
        </w:tc>
        <w:tc>
          <w:tcPr>
            <w:tcW w:w="1559" w:type="dxa"/>
          </w:tcPr>
          <w:p w14:paraId="606648E7" w14:textId="77777777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Không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null</w:t>
            </w:r>
            <w:proofErr w:type="spellEnd"/>
          </w:p>
        </w:tc>
        <w:tc>
          <w:tcPr>
            <w:tcW w:w="1701" w:type="dxa"/>
          </w:tcPr>
          <w:p w14:paraId="4F07A168" w14:textId="25ACBF0E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Khóa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ngoại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tham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chiếu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đến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trường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id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bảng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P</w:t>
            </w:r>
            <w:r w:rsidRPr="00D5653B">
              <w:rPr>
                <w:rFonts w:asciiTheme="majorHAnsi" w:hAnsiTheme="majorHAnsi" w:cstheme="majorHAnsi"/>
                <w:lang w:val="fr-CH" w:eastAsia="fr-FR"/>
              </w:rPr>
              <w:t>roduct</w:t>
            </w:r>
          </w:p>
        </w:tc>
      </w:tr>
      <w:tr w:rsidR="005A7046" w:rsidRPr="00D5653B" w14:paraId="20232A34" w14:textId="77777777" w:rsidTr="006E573F">
        <w:trPr>
          <w:jc w:val="center"/>
        </w:trPr>
        <w:tc>
          <w:tcPr>
            <w:tcW w:w="1612" w:type="dxa"/>
          </w:tcPr>
          <w:p w14:paraId="798E4FC9" w14:textId="02A51214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hAnsiTheme="majorHAnsi" w:cstheme="majorHAnsi"/>
                <w:lang w:val="fr-CH" w:eastAsia="fr-FR"/>
              </w:rPr>
            </w:pPr>
            <w:r w:rsidRPr="00D5653B">
              <w:rPr>
                <w:rFonts w:asciiTheme="majorHAnsi" w:hAnsiTheme="majorHAnsi" w:cstheme="majorHAnsi"/>
                <w:lang w:val="fr-CH" w:eastAsia="fr-FR"/>
              </w:rPr>
              <w:t>user _id</w:t>
            </w:r>
          </w:p>
        </w:tc>
        <w:tc>
          <w:tcPr>
            <w:tcW w:w="2681" w:type="dxa"/>
          </w:tcPr>
          <w:p w14:paraId="6397CEEC" w14:textId="77777777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Bigint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(20)</w:t>
            </w:r>
          </w:p>
        </w:tc>
        <w:tc>
          <w:tcPr>
            <w:tcW w:w="1559" w:type="dxa"/>
          </w:tcPr>
          <w:p w14:paraId="1FAC5D50" w14:textId="77777777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Không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null</w:t>
            </w:r>
            <w:proofErr w:type="spellEnd"/>
          </w:p>
        </w:tc>
        <w:tc>
          <w:tcPr>
            <w:tcW w:w="1701" w:type="dxa"/>
          </w:tcPr>
          <w:p w14:paraId="32847FAF" w14:textId="3BA49997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Khóa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ngoại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tham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chiếu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đến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trường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id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bảng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U</w:t>
            </w:r>
            <w:r w:rsidRPr="00D5653B">
              <w:rPr>
                <w:rFonts w:asciiTheme="majorHAnsi" w:hAnsiTheme="majorHAnsi" w:cstheme="majorHAnsi"/>
                <w:lang w:val="fr-CH" w:eastAsia="fr-FR"/>
              </w:rPr>
              <w:t>ser</w:t>
            </w:r>
          </w:p>
        </w:tc>
      </w:tr>
      <w:tr w:rsidR="005A7046" w:rsidRPr="00D5653B" w14:paraId="4BF54A07" w14:textId="77777777" w:rsidTr="006E573F">
        <w:trPr>
          <w:jc w:val="center"/>
        </w:trPr>
        <w:tc>
          <w:tcPr>
            <w:tcW w:w="1612" w:type="dxa"/>
          </w:tcPr>
          <w:p w14:paraId="0016C744" w14:textId="1900B0A9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  <w:r w:rsidRPr="00D5653B">
              <w:rPr>
                <w:rFonts w:asciiTheme="majorHAnsi" w:hAnsiTheme="majorHAnsi" w:cstheme="majorHAnsi"/>
                <w:lang w:val="fr-CH" w:eastAsia="fr-FR"/>
              </w:rPr>
              <w:t>comment</w:t>
            </w:r>
          </w:p>
        </w:tc>
        <w:tc>
          <w:tcPr>
            <w:tcW w:w="2681" w:type="dxa"/>
          </w:tcPr>
          <w:p w14:paraId="04E71BED" w14:textId="77777777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Varchar(255)</w:t>
            </w:r>
          </w:p>
        </w:tc>
        <w:tc>
          <w:tcPr>
            <w:tcW w:w="1559" w:type="dxa"/>
          </w:tcPr>
          <w:p w14:paraId="41CF4DBF" w14:textId="77777777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Không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null</w:t>
            </w:r>
            <w:proofErr w:type="spellEnd"/>
          </w:p>
        </w:tc>
        <w:tc>
          <w:tcPr>
            <w:tcW w:w="1701" w:type="dxa"/>
          </w:tcPr>
          <w:p w14:paraId="48E673CD" w14:textId="77777777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</w:p>
        </w:tc>
      </w:tr>
      <w:tr w:rsidR="005A7046" w:rsidRPr="00D5653B" w14:paraId="0160A18E" w14:textId="77777777" w:rsidTr="006E573F">
        <w:trPr>
          <w:jc w:val="center"/>
        </w:trPr>
        <w:tc>
          <w:tcPr>
            <w:tcW w:w="1612" w:type="dxa"/>
          </w:tcPr>
          <w:p w14:paraId="1C25BE1F" w14:textId="6BE9AB89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  <w:r w:rsidRPr="00D5653B">
              <w:rPr>
                <w:rFonts w:asciiTheme="majorHAnsi" w:hAnsiTheme="majorHAnsi" w:cstheme="majorHAnsi"/>
                <w:lang w:val="fr-CH" w:eastAsia="fr-FR"/>
              </w:rPr>
              <w:t>rating</w:t>
            </w:r>
          </w:p>
        </w:tc>
        <w:tc>
          <w:tcPr>
            <w:tcW w:w="2681" w:type="dxa"/>
          </w:tcPr>
          <w:p w14:paraId="6EFB5AFD" w14:textId="42AF7135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int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(11)</w:t>
            </w:r>
          </w:p>
        </w:tc>
        <w:tc>
          <w:tcPr>
            <w:tcW w:w="1559" w:type="dxa"/>
          </w:tcPr>
          <w:p w14:paraId="6465C9BC" w14:textId="77777777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Không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null</w:t>
            </w:r>
            <w:proofErr w:type="spellEnd"/>
          </w:p>
        </w:tc>
        <w:tc>
          <w:tcPr>
            <w:tcW w:w="1701" w:type="dxa"/>
          </w:tcPr>
          <w:p w14:paraId="2FF91328" w14:textId="77777777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</w:p>
        </w:tc>
      </w:tr>
      <w:tr w:rsidR="005A7046" w:rsidRPr="00D5653B" w14:paraId="2F0FC5F1" w14:textId="77777777" w:rsidTr="006E573F">
        <w:trPr>
          <w:jc w:val="center"/>
        </w:trPr>
        <w:tc>
          <w:tcPr>
            <w:tcW w:w="1612" w:type="dxa"/>
          </w:tcPr>
          <w:p w14:paraId="732264A7" w14:textId="77777777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hAnsiTheme="majorHAnsi" w:cstheme="majorHAnsi"/>
                <w:lang w:val="fr-CH" w:eastAsia="fr-FR"/>
              </w:rPr>
            </w:pPr>
            <w:proofErr w:type="spellStart"/>
            <w:r w:rsidRPr="00D5653B">
              <w:rPr>
                <w:rFonts w:asciiTheme="majorHAnsi" w:hAnsiTheme="majorHAnsi" w:cstheme="majorHAnsi"/>
                <w:lang w:val="fr-CH" w:eastAsia="fr-FR"/>
              </w:rPr>
              <w:t>create_time</w:t>
            </w:r>
            <w:proofErr w:type="spellEnd"/>
          </w:p>
        </w:tc>
        <w:tc>
          <w:tcPr>
            <w:tcW w:w="2681" w:type="dxa"/>
          </w:tcPr>
          <w:p w14:paraId="097C50FC" w14:textId="77777777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datetime</w:t>
            </w:r>
            <w:proofErr w:type="spellEnd"/>
          </w:p>
        </w:tc>
        <w:tc>
          <w:tcPr>
            <w:tcW w:w="1559" w:type="dxa"/>
          </w:tcPr>
          <w:p w14:paraId="645E7B59" w14:textId="77777777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Không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null</w:t>
            </w:r>
            <w:proofErr w:type="spellEnd"/>
          </w:p>
        </w:tc>
        <w:tc>
          <w:tcPr>
            <w:tcW w:w="1701" w:type="dxa"/>
          </w:tcPr>
          <w:p w14:paraId="17AEFC3F" w14:textId="77777777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Tự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tạo</w:t>
            </w:r>
            <w:proofErr w:type="spellEnd"/>
          </w:p>
        </w:tc>
      </w:tr>
      <w:tr w:rsidR="005A7046" w:rsidRPr="00D5653B" w14:paraId="3752DDAF" w14:textId="77777777" w:rsidTr="006E573F">
        <w:trPr>
          <w:jc w:val="center"/>
        </w:trPr>
        <w:tc>
          <w:tcPr>
            <w:tcW w:w="1612" w:type="dxa"/>
          </w:tcPr>
          <w:p w14:paraId="0B298C37" w14:textId="77777777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hAnsiTheme="majorHAnsi" w:cstheme="majorHAnsi"/>
                <w:lang w:val="fr-CH" w:eastAsia="fr-FR"/>
              </w:rPr>
            </w:pPr>
            <w:proofErr w:type="spellStart"/>
            <w:r w:rsidRPr="00D5653B">
              <w:rPr>
                <w:rFonts w:asciiTheme="majorHAnsi" w:hAnsiTheme="majorHAnsi" w:cstheme="majorHAnsi"/>
                <w:lang w:val="fr-CH" w:eastAsia="fr-FR"/>
              </w:rPr>
              <w:t>update_time</w:t>
            </w:r>
            <w:proofErr w:type="spellEnd"/>
          </w:p>
        </w:tc>
        <w:tc>
          <w:tcPr>
            <w:tcW w:w="2681" w:type="dxa"/>
          </w:tcPr>
          <w:p w14:paraId="53F4CF67" w14:textId="77777777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datetime</w:t>
            </w:r>
            <w:proofErr w:type="spellEnd"/>
          </w:p>
        </w:tc>
        <w:tc>
          <w:tcPr>
            <w:tcW w:w="1559" w:type="dxa"/>
          </w:tcPr>
          <w:p w14:paraId="432AFFE5" w14:textId="77777777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Không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null</w:t>
            </w:r>
            <w:proofErr w:type="spellEnd"/>
          </w:p>
        </w:tc>
        <w:tc>
          <w:tcPr>
            <w:tcW w:w="1701" w:type="dxa"/>
          </w:tcPr>
          <w:p w14:paraId="63A7CC3B" w14:textId="77777777" w:rsidR="005A7046" w:rsidRPr="00D5653B" w:rsidRDefault="005A7046" w:rsidP="006179BC">
            <w:pPr>
              <w:keepNext/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Tự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tạo</w:t>
            </w:r>
            <w:proofErr w:type="spellEnd"/>
          </w:p>
        </w:tc>
      </w:tr>
    </w:tbl>
    <w:p w14:paraId="7E320C6E" w14:textId="6A067D71" w:rsidR="00E123B7" w:rsidRPr="00D5653B" w:rsidRDefault="006179BC" w:rsidP="00A16844">
      <w:pPr>
        <w:pStyle w:val="Caption"/>
        <w:ind w:left="0"/>
        <w:jc w:val="center"/>
        <w:rPr>
          <w:rFonts w:asciiTheme="majorHAnsi" w:hAnsiTheme="majorHAnsi" w:cstheme="majorHAnsi"/>
          <w:lang w:val="fr-CH" w:eastAsia="fr-FR"/>
        </w:rPr>
      </w:pPr>
      <w:proofErr w:type="spellStart"/>
      <w:r>
        <w:t>Bảng</w:t>
      </w:r>
      <w:proofErr w:type="spellEnd"/>
      <w:r>
        <w:t xml:space="preserve">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3</w:t>
      </w:r>
      <w:r>
        <w:fldChar w:fldCharType="end"/>
      </w:r>
      <w:r>
        <w:t>.</w:t>
      </w:r>
      <w:r>
        <w:fldChar w:fldCharType="begin"/>
      </w:r>
      <w:r>
        <w:instrText xml:space="preserve"> SEQ Bảng \* ARABIC \s 1 </w:instrText>
      </w:r>
      <w:r>
        <w:fldChar w:fldCharType="separate"/>
      </w:r>
      <w:r>
        <w:rPr>
          <w:noProof/>
        </w:rPr>
        <w:t>40</w:t>
      </w:r>
      <w:r>
        <w:fldChar w:fldCharType="end"/>
      </w:r>
      <w:r w:rsidRPr="00C01347">
        <w:t xml:space="preserve"> </w:t>
      </w:r>
      <w:proofErr w:type="spellStart"/>
      <w:r w:rsidRPr="00C01347">
        <w:t>Bảng</w:t>
      </w:r>
      <w:proofErr w:type="spellEnd"/>
      <w:r w:rsidRPr="00C01347">
        <w:t xml:space="preserve"> mô </w:t>
      </w:r>
      <w:proofErr w:type="spellStart"/>
      <w:r w:rsidRPr="00C01347">
        <w:t>tả</w:t>
      </w:r>
      <w:proofErr w:type="spellEnd"/>
      <w:r w:rsidRPr="00C01347">
        <w:t xml:space="preserve"> </w:t>
      </w:r>
      <w:proofErr w:type="spellStart"/>
      <w:r w:rsidRPr="00C01347">
        <w:t>dữ</w:t>
      </w:r>
      <w:proofErr w:type="spellEnd"/>
      <w:r w:rsidRPr="00C01347">
        <w:t xml:space="preserve"> </w:t>
      </w:r>
      <w:proofErr w:type="spellStart"/>
      <w:r w:rsidRPr="00C01347">
        <w:t>liệu</w:t>
      </w:r>
      <w:proofErr w:type="spellEnd"/>
      <w:r w:rsidRPr="00C01347">
        <w:t xml:space="preserve"> </w:t>
      </w:r>
      <w:proofErr w:type="spellStart"/>
      <w:r w:rsidRPr="00C01347">
        <w:t>Bảng</w:t>
      </w:r>
      <w:proofErr w:type="spellEnd"/>
      <w:r w:rsidRPr="00C01347">
        <w:t xml:space="preserve"> </w:t>
      </w:r>
      <w:r>
        <w:rPr>
          <w:lang w:val="en-US"/>
        </w:rPr>
        <w:t>Comment</w:t>
      </w:r>
    </w:p>
    <w:p w14:paraId="66A283F0" w14:textId="797F3D8A" w:rsidR="00E123B7" w:rsidRPr="00D5653B" w:rsidRDefault="00E123B7" w:rsidP="0030117C">
      <w:pPr>
        <w:pStyle w:val="Heading4"/>
        <w:rPr>
          <w:rFonts w:cstheme="majorHAnsi"/>
          <w:lang w:val="fr-CH" w:eastAsia="fr-FR"/>
        </w:rPr>
      </w:pPr>
      <w:proofErr w:type="spellStart"/>
      <w:r w:rsidRPr="00D5653B">
        <w:rPr>
          <w:rFonts w:cstheme="majorHAnsi"/>
          <w:lang w:val="fr-CH" w:eastAsia="fr-FR"/>
        </w:rPr>
        <w:t>Bảng</w:t>
      </w:r>
      <w:proofErr w:type="spellEnd"/>
      <w:r w:rsidRPr="00D5653B">
        <w:rPr>
          <w:rFonts w:cstheme="majorHAnsi"/>
          <w:lang w:val="fr-CH" w:eastAsia="fr-FR"/>
        </w:rPr>
        <w:t xml:space="preserve"> </w:t>
      </w:r>
      <w:proofErr w:type="spellStart"/>
      <w:r w:rsidR="00AB7147" w:rsidRPr="00D5653B">
        <w:rPr>
          <w:rFonts w:cstheme="majorHAnsi"/>
          <w:lang w:val="fr-CH" w:eastAsia="fr-FR"/>
        </w:rPr>
        <w:t>CartItem</w:t>
      </w:r>
      <w:proofErr w:type="spellEnd"/>
    </w:p>
    <w:p w14:paraId="6F45381E" w14:textId="07F87C2D" w:rsidR="000F08EC" w:rsidRPr="00D5653B" w:rsidRDefault="000F08EC" w:rsidP="00E91B0A">
      <w:pPr>
        <w:widowControl/>
        <w:autoSpaceDE/>
        <w:autoSpaceDN/>
        <w:spacing w:line="240" w:lineRule="auto"/>
        <w:ind w:right="1560" w:firstLine="450"/>
        <w:contextualSpacing/>
        <w:jc w:val="both"/>
        <w:rPr>
          <w:rFonts w:asciiTheme="majorHAnsi" w:hAnsiTheme="majorHAnsi" w:cstheme="majorHAnsi"/>
          <w:lang w:val="fr-CH" w:eastAsia="fr-FR"/>
        </w:rPr>
      </w:pPr>
      <w:proofErr w:type="spellStart"/>
      <w:r w:rsidRPr="00D5653B">
        <w:rPr>
          <w:rFonts w:asciiTheme="majorHAnsi" w:hAnsiTheme="majorHAnsi" w:cstheme="majorHAnsi"/>
          <w:b/>
          <w:bCs/>
          <w:lang w:val="fr-CH" w:eastAsia="fr-FR"/>
        </w:rPr>
        <w:t>CartItem</w:t>
      </w:r>
      <w:proofErr w:type="spellEnd"/>
      <w:r w:rsidR="00E91B0A">
        <w:rPr>
          <w:rFonts w:asciiTheme="majorHAnsi" w:hAnsiTheme="majorHAnsi" w:cstheme="majorHAnsi"/>
          <w:b/>
          <w:bCs/>
          <w:lang w:val="fr-CH" w:eastAsia="fr-FR"/>
        </w:rPr>
        <w:t xml:space="preserve"> </w:t>
      </w:r>
      <w:r w:rsidRPr="00D5653B">
        <w:rPr>
          <w:rFonts w:asciiTheme="majorHAnsi" w:hAnsiTheme="majorHAnsi" w:cstheme="majorHAnsi"/>
          <w:lang w:val="fr-CH" w:eastAsia="fr-FR"/>
        </w:rPr>
        <w:t>(</w:t>
      </w:r>
      <w:r w:rsidRPr="00D5653B">
        <w:rPr>
          <w:rFonts w:asciiTheme="majorHAnsi" w:hAnsiTheme="majorHAnsi" w:cstheme="majorHAnsi"/>
          <w:u w:val="single"/>
          <w:lang w:val="fr-CH" w:eastAsia="fr-FR"/>
        </w:rPr>
        <w:t>id,</w:t>
      </w:r>
      <w:r w:rsidRPr="00D5653B">
        <w:rPr>
          <w:rFonts w:asciiTheme="majorHAnsi" w:hAnsiTheme="majorHAnsi" w:cstheme="majorHAnsi"/>
          <w:lang w:val="fr-CH" w:eastAsia="fr-FR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fr-CH" w:eastAsia="fr-FR"/>
        </w:rPr>
        <w:t>product_id</w:t>
      </w:r>
      <w:proofErr w:type="spellEnd"/>
      <w:r w:rsidRPr="00D5653B">
        <w:rPr>
          <w:rFonts w:asciiTheme="majorHAnsi" w:hAnsiTheme="majorHAnsi" w:cstheme="majorHAnsi"/>
          <w:lang w:val="fr-CH" w:eastAsia="fr-FR"/>
        </w:rPr>
        <w:t xml:space="preserve">, </w:t>
      </w:r>
      <w:proofErr w:type="spellStart"/>
      <w:r w:rsidRPr="00D5653B">
        <w:rPr>
          <w:rFonts w:asciiTheme="majorHAnsi" w:hAnsiTheme="majorHAnsi" w:cstheme="majorHAnsi"/>
          <w:lang w:val="fr-CH" w:eastAsia="fr-FR"/>
        </w:rPr>
        <w:t>user_id</w:t>
      </w:r>
      <w:proofErr w:type="spellEnd"/>
      <w:r w:rsidRPr="00D5653B">
        <w:rPr>
          <w:rFonts w:asciiTheme="majorHAnsi" w:hAnsiTheme="majorHAnsi" w:cstheme="majorHAnsi"/>
          <w:lang w:val="fr-CH" w:eastAsia="fr-FR"/>
        </w:rPr>
        <w:t xml:space="preserve">, </w:t>
      </w:r>
      <w:proofErr w:type="spellStart"/>
      <w:r w:rsidRPr="00D5653B">
        <w:rPr>
          <w:rFonts w:asciiTheme="majorHAnsi" w:hAnsiTheme="majorHAnsi" w:cstheme="majorHAnsi"/>
          <w:lang w:val="fr-CH" w:eastAsia="fr-FR"/>
        </w:rPr>
        <w:t>quantity</w:t>
      </w:r>
      <w:proofErr w:type="spellEnd"/>
      <w:r w:rsidRPr="00D5653B">
        <w:rPr>
          <w:rFonts w:asciiTheme="majorHAnsi" w:hAnsiTheme="majorHAnsi" w:cstheme="majorHAnsi"/>
          <w:lang w:val="fr-CH" w:eastAsia="fr-FR"/>
        </w:rPr>
        <w:t xml:space="preserve">, </w:t>
      </w:r>
      <w:proofErr w:type="spellStart"/>
      <w:r w:rsidRPr="00D5653B">
        <w:rPr>
          <w:rFonts w:asciiTheme="majorHAnsi" w:hAnsiTheme="majorHAnsi" w:cstheme="majorHAnsi"/>
          <w:lang w:val="fr-CH" w:eastAsia="fr-FR"/>
        </w:rPr>
        <w:t>create_time</w:t>
      </w:r>
      <w:proofErr w:type="spellEnd"/>
      <w:r w:rsidRPr="00D5653B">
        <w:rPr>
          <w:rFonts w:asciiTheme="majorHAnsi" w:hAnsiTheme="majorHAnsi" w:cstheme="majorHAnsi"/>
          <w:lang w:val="fr-CH" w:eastAsia="fr-FR"/>
        </w:rPr>
        <w:t xml:space="preserve">, </w:t>
      </w:r>
      <w:proofErr w:type="spellStart"/>
      <w:r w:rsidRPr="00D5653B">
        <w:rPr>
          <w:rFonts w:asciiTheme="majorHAnsi" w:hAnsiTheme="majorHAnsi" w:cstheme="majorHAnsi"/>
          <w:lang w:val="fr-CH" w:eastAsia="fr-FR"/>
        </w:rPr>
        <w:t>update_time</w:t>
      </w:r>
      <w:proofErr w:type="spellEnd"/>
      <w:r w:rsidRPr="00D5653B">
        <w:rPr>
          <w:rFonts w:asciiTheme="majorHAnsi" w:hAnsiTheme="majorHAnsi" w:cstheme="majorHAnsi"/>
          <w:lang w:val="fr-CH" w:eastAsia="fr-FR"/>
        </w:rPr>
        <w:t>)</w:t>
      </w:r>
    </w:p>
    <w:tbl>
      <w:tblPr>
        <w:tblStyle w:val="LiBang1"/>
        <w:tblW w:w="0" w:type="auto"/>
        <w:jc w:val="center"/>
        <w:tblLook w:val="04A0" w:firstRow="1" w:lastRow="0" w:firstColumn="1" w:lastColumn="0" w:noHBand="0" w:noVBand="1"/>
      </w:tblPr>
      <w:tblGrid>
        <w:gridCol w:w="1615"/>
        <w:gridCol w:w="2678"/>
        <w:gridCol w:w="1559"/>
        <w:gridCol w:w="1701"/>
      </w:tblGrid>
      <w:tr w:rsidR="005A7046" w:rsidRPr="00D5653B" w14:paraId="44FD5E42" w14:textId="77777777" w:rsidTr="006E573F">
        <w:trPr>
          <w:jc w:val="center"/>
        </w:trPr>
        <w:tc>
          <w:tcPr>
            <w:tcW w:w="1615" w:type="dxa"/>
          </w:tcPr>
          <w:p w14:paraId="07E2B40E" w14:textId="77777777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Tên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thuộc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tính</w:t>
            </w:r>
            <w:proofErr w:type="spellEnd"/>
          </w:p>
        </w:tc>
        <w:tc>
          <w:tcPr>
            <w:tcW w:w="2678" w:type="dxa"/>
          </w:tcPr>
          <w:p w14:paraId="1F2229AC" w14:textId="77777777" w:rsidR="005A7046" w:rsidRPr="00D5653B" w:rsidRDefault="005A7046" w:rsidP="005A7046">
            <w:pPr>
              <w:spacing w:line="240" w:lineRule="auto"/>
              <w:ind w:left="0"/>
              <w:jc w:val="center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Kiểu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dữ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liệu</w:t>
            </w:r>
            <w:proofErr w:type="spellEnd"/>
          </w:p>
        </w:tc>
        <w:tc>
          <w:tcPr>
            <w:tcW w:w="1559" w:type="dxa"/>
          </w:tcPr>
          <w:p w14:paraId="6FA8EFFE" w14:textId="77777777" w:rsidR="005A7046" w:rsidRPr="00D5653B" w:rsidRDefault="005A7046" w:rsidP="005A7046">
            <w:pPr>
              <w:spacing w:line="240" w:lineRule="auto"/>
              <w:ind w:left="0"/>
              <w:jc w:val="center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Ràng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buộc</w:t>
            </w:r>
            <w:proofErr w:type="spellEnd"/>
          </w:p>
        </w:tc>
        <w:tc>
          <w:tcPr>
            <w:tcW w:w="1701" w:type="dxa"/>
          </w:tcPr>
          <w:p w14:paraId="3F0BDBD5" w14:textId="723184A3" w:rsidR="005A7046" w:rsidRPr="00D5653B" w:rsidRDefault="005A7046" w:rsidP="005A7046">
            <w:pPr>
              <w:spacing w:line="240" w:lineRule="auto"/>
              <w:ind w:left="0"/>
              <w:jc w:val="center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  <w:proofErr w:type="spellStart"/>
            <w:r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Ghi</w:t>
            </w:r>
            <w:proofErr w:type="spellEnd"/>
            <w:r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chú</w:t>
            </w:r>
            <w:proofErr w:type="spellEnd"/>
          </w:p>
        </w:tc>
      </w:tr>
      <w:tr w:rsidR="005A7046" w:rsidRPr="00D5653B" w14:paraId="0AF2566A" w14:textId="77777777" w:rsidTr="006E573F">
        <w:trPr>
          <w:jc w:val="center"/>
        </w:trPr>
        <w:tc>
          <w:tcPr>
            <w:tcW w:w="1615" w:type="dxa"/>
          </w:tcPr>
          <w:p w14:paraId="4715E8B0" w14:textId="77777777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id</w:t>
            </w:r>
          </w:p>
        </w:tc>
        <w:tc>
          <w:tcPr>
            <w:tcW w:w="2678" w:type="dxa"/>
          </w:tcPr>
          <w:p w14:paraId="2E8C7231" w14:textId="77777777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Bigint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(20)</w:t>
            </w:r>
          </w:p>
        </w:tc>
        <w:tc>
          <w:tcPr>
            <w:tcW w:w="1559" w:type="dxa"/>
          </w:tcPr>
          <w:p w14:paraId="3B3953DD" w14:textId="77777777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Không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null</w:t>
            </w:r>
            <w:proofErr w:type="spellEnd"/>
          </w:p>
        </w:tc>
        <w:tc>
          <w:tcPr>
            <w:tcW w:w="1701" w:type="dxa"/>
          </w:tcPr>
          <w:p w14:paraId="21531250" w14:textId="48A82CD4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Tự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tăng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giá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trị</w:t>
            </w:r>
            <w:proofErr w:type="spellEnd"/>
          </w:p>
        </w:tc>
      </w:tr>
      <w:tr w:rsidR="005A7046" w:rsidRPr="00D5653B" w14:paraId="48E4192E" w14:textId="77777777" w:rsidTr="006E573F">
        <w:trPr>
          <w:jc w:val="center"/>
        </w:trPr>
        <w:tc>
          <w:tcPr>
            <w:tcW w:w="1615" w:type="dxa"/>
          </w:tcPr>
          <w:p w14:paraId="0DE9E1B3" w14:textId="77777777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  <w:proofErr w:type="spellStart"/>
            <w:r w:rsidRPr="00D5653B">
              <w:rPr>
                <w:rFonts w:asciiTheme="majorHAnsi" w:hAnsiTheme="majorHAnsi" w:cstheme="majorHAnsi"/>
                <w:lang w:val="fr-CH" w:eastAsia="fr-FR"/>
              </w:rPr>
              <w:t>product</w:t>
            </w:r>
            <w:proofErr w:type="spellEnd"/>
            <w:r w:rsidRPr="00D5653B">
              <w:rPr>
                <w:rFonts w:asciiTheme="majorHAnsi" w:hAnsiTheme="majorHAnsi" w:cstheme="majorHAnsi"/>
                <w:lang w:val="fr-CH" w:eastAsia="fr-FR"/>
              </w:rPr>
              <w:t xml:space="preserve"> _id</w:t>
            </w:r>
          </w:p>
        </w:tc>
        <w:tc>
          <w:tcPr>
            <w:tcW w:w="2678" w:type="dxa"/>
          </w:tcPr>
          <w:p w14:paraId="6084448D" w14:textId="77777777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Bigint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(20)</w:t>
            </w:r>
          </w:p>
        </w:tc>
        <w:tc>
          <w:tcPr>
            <w:tcW w:w="1559" w:type="dxa"/>
          </w:tcPr>
          <w:p w14:paraId="2D9C94A1" w14:textId="77777777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Không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null</w:t>
            </w:r>
            <w:proofErr w:type="spellEnd"/>
          </w:p>
        </w:tc>
        <w:tc>
          <w:tcPr>
            <w:tcW w:w="1701" w:type="dxa"/>
          </w:tcPr>
          <w:p w14:paraId="6AFEB7F5" w14:textId="003AB6A2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Khóa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ngoại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tham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chiếu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đến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trường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id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bảng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P</w:t>
            </w:r>
            <w:r w:rsidRPr="00D5653B">
              <w:rPr>
                <w:rFonts w:asciiTheme="majorHAnsi" w:hAnsiTheme="majorHAnsi" w:cstheme="majorHAnsi"/>
                <w:lang w:val="fr-CH" w:eastAsia="fr-FR"/>
              </w:rPr>
              <w:t>roduct</w:t>
            </w:r>
          </w:p>
        </w:tc>
      </w:tr>
      <w:tr w:rsidR="005A7046" w:rsidRPr="00D5653B" w14:paraId="37C38EBD" w14:textId="77777777" w:rsidTr="006E573F">
        <w:trPr>
          <w:jc w:val="center"/>
        </w:trPr>
        <w:tc>
          <w:tcPr>
            <w:tcW w:w="1615" w:type="dxa"/>
          </w:tcPr>
          <w:p w14:paraId="71A6D831" w14:textId="77777777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hAnsiTheme="majorHAnsi" w:cstheme="majorHAnsi"/>
                <w:lang w:val="fr-CH" w:eastAsia="fr-FR"/>
              </w:rPr>
            </w:pPr>
            <w:r w:rsidRPr="00D5653B">
              <w:rPr>
                <w:rFonts w:asciiTheme="majorHAnsi" w:hAnsiTheme="majorHAnsi" w:cstheme="majorHAnsi"/>
                <w:lang w:val="fr-CH" w:eastAsia="fr-FR"/>
              </w:rPr>
              <w:t>user _id</w:t>
            </w:r>
          </w:p>
        </w:tc>
        <w:tc>
          <w:tcPr>
            <w:tcW w:w="2678" w:type="dxa"/>
          </w:tcPr>
          <w:p w14:paraId="28C0D1E1" w14:textId="77777777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Bigint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(20)</w:t>
            </w:r>
          </w:p>
        </w:tc>
        <w:tc>
          <w:tcPr>
            <w:tcW w:w="1559" w:type="dxa"/>
          </w:tcPr>
          <w:p w14:paraId="2967F1ED" w14:textId="77777777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Không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null</w:t>
            </w:r>
            <w:proofErr w:type="spellEnd"/>
          </w:p>
        </w:tc>
        <w:tc>
          <w:tcPr>
            <w:tcW w:w="1701" w:type="dxa"/>
          </w:tcPr>
          <w:p w14:paraId="13B8E8B1" w14:textId="05FC4E5C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Khóa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ngoại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tham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chiếu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đến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trường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id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bảng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U</w:t>
            </w:r>
            <w:r w:rsidRPr="00D5653B">
              <w:rPr>
                <w:rFonts w:asciiTheme="majorHAnsi" w:hAnsiTheme="majorHAnsi" w:cstheme="majorHAnsi"/>
                <w:lang w:val="fr-CH" w:eastAsia="fr-FR"/>
              </w:rPr>
              <w:t>ser</w:t>
            </w:r>
          </w:p>
        </w:tc>
      </w:tr>
      <w:tr w:rsidR="005A7046" w:rsidRPr="00D5653B" w14:paraId="24C53F67" w14:textId="77777777" w:rsidTr="006E573F">
        <w:trPr>
          <w:jc w:val="center"/>
        </w:trPr>
        <w:tc>
          <w:tcPr>
            <w:tcW w:w="1615" w:type="dxa"/>
          </w:tcPr>
          <w:p w14:paraId="6447CA97" w14:textId="2635D188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  <w:proofErr w:type="spellStart"/>
            <w:r w:rsidRPr="00D5653B">
              <w:rPr>
                <w:rFonts w:asciiTheme="majorHAnsi" w:hAnsiTheme="majorHAnsi" w:cstheme="majorHAnsi"/>
                <w:lang w:val="fr-CH" w:eastAsia="fr-FR"/>
              </w:rPr>
              <w:t>quantity</w:t>
            </w:r>
            <w:proofErr w:type="spellEnd"/>
          </w:p>
        </w:tc>
        <w:tc>
          <w:tcPr>
            <w:tcW w:w="2678" w:type="dxa"/>
          </w:tcPr>
          <w:p w14:paraId="3133EC35" w14:textId="425A42B6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int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(10)</w:t>
            </w:r>
          </w:p>
        </w:tc>
        <w:tc>
          <w:tcPr>
            <w:tcW w:w="1559" w:type="dxa"/>
          </w:tcPr>
          <w:p w14:paraId="0F39DE01" w14:textId="77777777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Không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null</w:t>
            </w:r>
            <w:proofErr w:type="spellEnd"/>
          </w:p>
        </w:tc>
        <w:tc>
          <w:tcPr>
            <w:tcW w:w="1701" w:type="dxa"/>
          </w:tcPr>
          <w:p w14:paraId="3A06750D" w14:textId="77777777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</w:p>
        </w:tc>
      </w:tr>
      <w:tr w:rsidR="005A7046" w:rsidRPr="00D5653B" w14:paraId="120CD44D" w14:textId="77777777" w:rsidTr="006E573F">
        <w:trPr>
          <w:jc w:val="center"/>
        </w:trPr>
        <w:tc>
          <w:tcPr>
            <w:tcW w:w="1615" w:type="dxa"/>
          </w:tcPr>
          <w:p w14:paraId="0B092389" w14:textId="77777777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hAnsiTheme="majorHAnsi" w:cstheme="majorHAnsi"/>
                <w:lang w:val="fr-CH" w:eastAsia="fr-FR"/>
              </w:rPr>
            </w:pPr>
            <w:proofErr w:type="spellStart"/>
            <w:r w:rsidRPr="00D5653B">
              <w:rPr>
                <w:rFonts w:asciiTheme="majorHAnsi" w:hAnsiTheme="majorHAnsi" w:cstheme="majorHAnsi"/>
                <w:lang w:val="fr-CH" w:eastAsia="fr-FR"/>
              </w:rPr>
              <w:t>create_time</w:t>
            </w:r>
            <w:proofErr w:type="spellEnd"/>
          </w:p>
        </w:tc>
        <w:tc>
          <w:tcPr>
            <w:tcW w:w="2678" w:type="dxa"/>
          </w:tcPr>
          <w:p w14:paraId="78A50499" w14:textId="77777777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datetime</w:t>
            </w:r>
            <w:proofErr w:type="spellEnd"/>
          </w:p>
        </w:tc>
        <w:tc>
          <w:tcPr>
            <w:tcW w:w="1559" w:type="dxa"/>
          </w:tcPr>
          <w:p w14:paraId="57939AA0" w14:textId="77777777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Không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null</w:t>
            </w:r>
            <w:proofErr w:type="spellEnd"/>
          </w:p>
        </w:tc>
        <w:tc>
          <w:tcPr>
            <w:tcW w:w="1701" w:type="dxa"/>
          </w:tcPr>
          <w:p w14:paraId="549FD074" w14:textId="77777777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Tự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tạo</w:t>
            </w:r>
            <w:proofErr w:type="spellEnd"/>
          </w:p>
        </w:tc>
      </w:tr>
      <w:tr w:rsidR="005A7046" w:rsidRPr="00D5653B" w14:paraId="30354BE8" w14:textId="77777777" w:rsidTr="006E573F">
        <w:trPr>
          <w:jc w:val="center"/>
        </w:trPr>
        <w:tc>
          <w:tcPr>
            <w:tcW w:w="1615" w:type="dxa"/>
          </w:tcPr>
          <w:p w14:paraId="11393F81" w14:textId="77777777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hAnsiTheme="majorHAnsi" w:cstheme="majorHAnsi"/>
                <w:lang w:val="fr-CH" w:eastAsia="fr-FR"/>
              </w:rPr>
            </w:pPr>
            <w:proofErr w:type="spellStart"/>
            <w:r w:rsidRPr="00D5653B">
              <w:rPr>
                <w:rFonts w:asciiTheme="majorHAnsi" w:hAnsiTheme="majorHAnsi" w:cstheme="majorHAnsi"/>
                <w:lang w:val="fr-CH" w:eastAsia="fr-FR"/>
              </w:rPr>
              <w:lastRenderedPageBreak/>
              <w:t>update_time</w:t>
            </w:r>
            <w:proofErr w:type="spellEnd"/>
          </w:p>
        </w:tc>
        <w:tc>
          <w:tcPr>
            <w:tcW w:w="2678" w:type="dxa"/>
          </w:tcPr>
          <w:p w14:paraId="5C45EDCF" w14:textId="77777777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datetime</w:t>
            </w:r>
            <w:proofErr w:type="spellEnd"/>
          </w:p>
        </w:tc>
        <w:tc>
          <w:tcPr>
            <w:tcW w:w="1559" w:type="dxa"/>
          </w:tcPr>
          <w:p w14:paraId="67763592" w14:textId="77777777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Không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null</w:t>
            </w:r>
            <w:proofErr w:type="spellEnd"/>
          </w:p>
        </w:tc>
        <w:tc>
          <w:tcPr>
            <w:tcW w:w="1701" w:type="dxa"/>
          </w:tcPr>
          <w:p w14:paraId="3CF222FE" w14:textId="77777777" w:rsidR="005A7046" w:rsidRPr="00D5653B" w:rsidRDefault="005A7046" w:rsidP="006179BC">
            <w:pPr>
              <w:keepNext/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Tự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tạo</w:t>
            </w:r>
            <w:proofErr w:type="spellEnd"/>
          </w:p>
        </w:tc>
      </w:tr>
    </w:tbl>
    <w:p w14:paraId="381EA1D3" w14:textId="07B10EE0" w:rsidR="00E123B7" w:rsidRPr="00D5653B" w:rsidRDefault="006179BC" w:rsidP="00A16844">
      <w:pPr>
        <w:pStyle w:val="Caption"/>
        <w:ind w:left="0"/>
        <w:jc w:val="center"/>
        <w:rPr>
          <w:rFonts w:asciiTheme="majorHAnsi" w:hAnsiTheme="majorHAnsi" w:cstheme="majorHAnsi"/>
          <w:lang w:val="fr-CH" w:eastAsia="fr-FR"/>
        </w:rPr>
      </w:pPr>
      <w:proofErr w:type="spellStart"/>
      <w:r>
        <w:t>Bảng</w:t>
      </w:r>
      <w:proofErr w:type="spellEnd"/>
      <w:r>
        <w:t xml:space="preserve">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3</w:t>
      </w:r>
      <w:r>
        <w:fldChar w:fldCharType="end"/>
      </w:r>
      <w:r>
        <w:t>.</w:t>
      </w:r>
      <w:r>
        <w:fldChar w:fldCharType="begin"/>
      </w:r>
      <w:r>
        <w:instrText xml:space="preserve"> SEQ Bảng \* ARABIC \s 1 </w:instrText>
      </w:r>
      <w:r>
        <w:fldChar w:fldCharType="separate"/>
      </w:r>
      <w:r>
        <w:rPr>
          <w:noProof/>
        </w:rPr>
        <w:t>41</w:t>
      </w:r>
      <w:r>
        <w:fldChar w:fldCharType="end"/>
      </w:r>
      <w:r w:rsidRPr="00F50F52">
        <w:t xml:space="preserve"> </w:t>
      </w:r>
      <w:proofErr w:type="spellStart"/>
      <w:r w:rsidRPr="00F50F52">
        <w:t>Bảng</w:t>
      </w:r>
      <w:proofErr w:type="spellEnd"/>
      <w:r w:rsidRPr="00F50F52">
        <w:t xml:space="preserve"> mô </w:t>
      </w:r>
      <w:proofErr w:type="spellStart"/>
      <w:r w:rsidRPr="00F50F52">
        <w:t>tả</w:t>
      </w:r>
      <w:proofErr w:type="spellEnd"/>
      <w:r w:rsidRPr="00F50F52">
        <w:t xml:space="preserve"> </w:t>
      </w:r>
      <w:proofErr w:type="spellStart"/>
      <w:r w:rsidRPr="00F50F52">
        <w:t>dữ</w:t>
      </w:r>
      <w:proofErr w:type="spellEnd"/>
      <w:r w:rsidRPr="00F50F52">
        <w:t xml:space="preserve"> </w:t>
      </w:r>
      <w:proofErr w:type="spellStart"/>
      <w:r w:rsidRPr="00F50F52">
        <w:t>liệu</w:t>
      </w:r>
      <w:proofErr w:type="spellEnd"/>
      <w:r w:rsidRPr="00F50F52">
        <w:t xml:space="preserve"> </w:t>
      </w:r>
      <w:proofErr w:type="spellStart"/>
      <w:r w:rsidRPr="00F50F52">
        <w:t>Bảng</w:t>
      </w:r>
      <w:proofErr w:type="spellEnd"/>
      <w:r w:rsidRPr="00F50F52">
        <w:t xml:space="preserve"> </w:t>
      </w:r>
      <w:proofErr w:type="spellStart"/>
      <w:r>
        <w:rPr>
          <w:lang w:val="en-US"/>
        </w:rPr>
        <w:t>CartItem</w:t>
      </w:r>
      <w:proofErr w:type="spellEnd"/>
    </w:p>
    <w:p w14:paraId="34C200A9" w14:textId="5085373A" w:rsidR="00E123B7" w:rsidRPr="00D5653B" w:rsidRDefault="00E123B7" w:rsidP="0030117C">
      <w:pPr>
        <w:pStyle w:val="Heading4"/>
        <w:rPr>
          <w:rFonts w:cstheme="majorHAnsi"/>
          <w:lang w:val="fr-CH" w:eastAsia="fr-FR"/>
        </w:rPr>
      </w:pPr>
      <w:proofErr w:type="spellStart"/>
      <w:r w:rsidRPr="00D5653B">
        <w:rPr>
          <w:rFonts w:cstheme="majorHAnsi"/>
          <w:lang w:val="fr-CH" w:eastAsia="fr-FR"/>
        </w:rPr>
        <w:t>Bảng</w:t>
      </w:r>
      <w:proofErr w:type="spellEnd"/>
      <w:r w:rsidRPr="00D5653B">
        <w:rPr>
          <w:rFonts w:cstheme="majorHAnsi"/>
          <w:lang w:val="fr-CH" w:eastAsia="fr-FR"/>
        </w:rPr>
        <w:t xml:space="preserve"> </w:t>
      </w:r>
      <w:proofErr w:type="spellStart"/>
      <w:r w:rsidR="00AB7147" w:rsidRPr="00D5653B">
        <w:rPr>
          <w:rFonts w:cstheme="majorHAnsi"/>
          <w:lang w:val="fr-CH" w:eastAsia="fr-FR"/>
        </w:rPr>
        <w:t>ProductImage</w:t>
      </w:r>
      <w:proofErr w:type="spellEnd"/>
    </w:p>
    <w:p w14:paraId="054D74F4" w14:textId="158A6A1D" w:rsidR="000F08EC" w:rsidRPr="00D5653B" w:rsidRDefault="000F08EC" w:rsidP="00E91B0A">
      <w:pPr>
        <w:widowControl/>
        <w:autoSpaceDE/>
        <w:autoSpaceDN/>
        <w:spacing w:line="240" w:lineRule="auto"/>
        <w:ind w:right="1470" w:firstLine="450"/>
        <w:contextualSpacing/>
        <w:jc w:val="both"/>
        <w:rPr>
          <w:rFonts w:asciiTheme="majorHAnsi" w:hAnsiTheme="majorHAnsi" w:cstheme="majorHAnsi"/>
          <w:lang w:val="fr-CH" w:eastAsia="fr-FR"/>
        </w:rPr>
      </w:pPr>
      <w:proofErr w:type="spellStart"/>
      <w:r w:rsidRPr="00D5653B">
        <w:rPr>
          <w:rFonts w:asciiTheme="majorHAnsi" w:hAnsiTheme="majorHAnsi" w:cstheme="majorHAnsi"/>
          <w:b/>
          <w:bCs/>
          <w:lang w:val="fr-CH" w:eastAsia="fr-FR"/>
        </w:rPr>
        <w:t>ProductImage</w:t>
      </w:r>
      <w:proofErr w:type="spellEnd"/>
      <w:r w:rsidR="00E91B0A">
        <w:rPr>
          <w:rFonts w:asciiTheme="majorHAnsi" w:hAnsiTheme="majorHAnsi" w:cstheme="majorHAnsi"/>
          <w:b/>
          <w:bCs/>
          <w:lang w:val="fr-CH" w:eastAsia="fr-FR"/>
        </w:rPr>
        <w:t xml:space="preserve"> </w:t>
      </w:r>
      <w:r w:rsidRPr="00D5653B">
        <w:rPr>
          <w:rFonts w:asciiTheme="majorHAnsi" w:hAnsiTheme="majorHAnsi" w:cstheme="majorHAnsi"/>
          <w:lang w:val="fr-CH" w:eastAsia="fr-FR"/>
        </w:rPr>
        <w:t>(</w:t>
      </w:r>
      <w:r w:rsidRPr="00D5653B">
        <w:rPr>
          <w:rFonts w:asciiTheme="majorHAnsi" w:hAnsiTheme="majorHAnsi" w:cstheme="majorHAnsi"/>
          <w:u w:val="single"/>
          <w:lang w:val="fr-CH" w:eastAsia="fr-FR"/>
        </w:rPr>
        <w:t>id</w:t>
      </w:r>
      <w:r w:rsidRPr="004D7039">
        <w:rPr>
          <w:rFonts w:asciiTheme="majorHAnsi" w:hAnsiTheme="majorHAnsi" w:cstheme="majorHAnsi"/>
          <w:lang w:val="fr-CH" w:eastAsia="fr-FR"/>
        </w:rPr>
        <w:t>,</w:t>
      </w:r>
      <w:r w:rsidRPr="00D5653B">
        <w:rPr>
          <w:rFonts w:asciiTheme="majorHAnsi" w:hAnsiTheme="majorHAnsi" w:cstheme="majorHAnsi"/>
          <w:lang w:val="fr-CH" w:eastAsia="fr-FR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fr-CH" w:eastAsia="fr-FR"/>
        </w:rPr>
        <w:t>product_id</w:t>
      </w:r>
      <w:proofErr w:type="spellEnd"/>
      <w:r w:rsidRPr="00D5653B">
        <w:rPr>
          <w:rFonts w:asciiTheme="majorHAnsi" w:hAnsiTheme="majorHAnsi" w:cstheme="majorHAnsi"/>
          <w:lang w:val="fr-CH" w:eastAsia="fr-FR"/>
        </w:rPr>
        <w:t xml:space="preserve">, </w:t>
      </w:r>
      <w:proofErr w:type="spellStart"/>
      <w:r w:rsidRPr="00D5653B">
        <w:rPr>
          <w:rFonts w:asciiTheme="majorHAnsi" w:hAnsiTheme="majorHAnsi" w:cstheme="majorHAnsi"/>
          <w:lang w:val="fr-CH" w:eastAsia="fr-FR"/>
        </w:rPr>
        <w:t>image_path</w:t>
      </w:r>
      <w:proofErr w:type="spellEnd"/>
      <w:r w:rsidRPr="00D5653B">
        <w:rPr>
          <w:rFonts w:asciiTheme="majorHAnsi" w:hAnsiTheme="majorHAnsi" w:cstheme="majorHAnsi"/>
          <w:lang w:val="fr-CH" w:eastAsia="fr-FR"/>
        </w:rPr>
        <w:t xml:space="preserve">, </w:t>
      </w:r>
      <w:proofErr w:type="spellStart"/>
      <w:r w:rsidRPr="00D5653B">
        <w:rPr>
          <w:rFonts w:asciiTheme="majorHAnsi" w:hAnsiTheme="majorHAnsi" w:cstheme="majorHAnsi"/>
          <w:lang w:val="fr-CH" w:eastAsia="fr-FR"/>
        </w:rPr>
        <w:t>create_time</w:t>
      </w:r>
      <w:proofErr w:type="spellEnd"/>
      <w:r w:rsidRPr="00D5653B">
        <w:rPr>
          <w:rFonts w:asciiTheme="majorHAnsi" w:hAnsiTheme="majorHAnsi" w:cstheme="majorHAnsi"/>
          <w:lang w:val="fr-CH" w:eastAsia="fr-FR"/>
        </w:rPr>
        <w:t xml:space="preserve">, </w:t>
      </w:r>
      <w:proofErr w:type="spellStart"/>
      <w:r w:rsidRPr="00D5653B">
        <w:rPr>
          <w:rFonts w:asciiTheme="majorHAnsi" w:hAnsiTheme="majorHAnsi" w:cstheme="majorHAnsi"/>
          <w:lang w:val="fr-CH" w:eastAsia="fr-FR"/>
        </w:rPr>
        <w:t>update_time</w:t>
      </w:r>
      <w:proofErr w:type="spellEnd"/>
      <w:r w:rsidRPr="00D5653B">
        <w:rPr>
          <w:rFonts w:asciiTheme="majorHAnsi" w:hAnsiTheme="majorHAnsi" w:cstheme="majorHAnsi"/>
          <w:lang w:val="fr-CH" w:eastAsia="fr-FR"/>
        </w:rPr>
        <w:t>)</w:t>
      </w:r>
    </w:p>
    <w:tbl>
      <w:tblPr>
        <w:tblStyle w:val="LiBang1"/>
        <w:tblW w:w="0" w:type="auto"/>
        <w:jc w:val="center"/>
        <w:tblLook w:val="04A0" w:firstRow="1" w:lastRow="0" w:firstColumn="1" w:lastColumn="0" w:noHBand="0" w:noVBand="1"/>
      </w:tblPr>
      <w:tblGrid>
        <w:gridCol w:w="1612"/>
        <w:gridCol w:w="2681"/>
        <w:gridCol w:w="1559"/>
        <w:gridCol w:w="1701"/>
      </w:tblGrid>
      <w:tr w:rsidR="005A7046" w:rsidRPr="00D5653B" w14:paraId="389F56E4" w14:textId="77777777" w:rsidTr="006E573F">
        <w:trPr>
          <w:jc w:val="center"/>
        </w:trPr>
        <w:tc>
          <w:tcPr>
            <w:tcW w:w="1612" w:type="dxa"/>
          </w:tcPr>
          <w:p w14:paraId="13C2550B" w14:textId="77777777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Tên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thuộc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tính</w:t>
            </w:r>
            <w:proofErr w:type="spellEnd"/>
          </w:p>
        </w:tc>
        <w:tc>
          <w:tcPr>
            <w:tcW w:w="2681" w:type="dxa"/>
          </w:tcPr>
          <w:p w14:paraId="214550BA" w14:textId="77777777" w:rsidR="005A7046" w:rsidRPr="00D5653B" w:rsidRDefault="005A7046" w:rsidP="005A7046">
            <w:pPr>
              <w:spacing w:line="240" w:lineRule="auto"/>
              <w:ind w:left="0"/>
              <w:jc w:val="center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Kiểu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dữ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liệu</w:t>
            </w:r>
            <w:proofErr w:type="spellEnd"/>
          </w:p>
        </w:tc>
        <w:tc>
          <w:tcPr>
            <w:tcW w:w="1559" w:type="dxa"/>
          </w:tcPr>
          <w:p w14:paraId="7E52A467" w14:textId="77777777" w:rsidR="005A7046" w:rsidRPr="00D5653B" w:rsidRDefault="005A7046" w:rsidP="005A7046">
            <w:pPr>
              <w:spacing w:line="240" w:lineRule="auto"/>
              <w:ind w:left="0"/>
              <w:jc w:val="center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Ràng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buộc</w:t>
            </w:r>
            <w:proofErr w:type="spellEnd"/>
          </w:p>
        </w:tc>
        <w:tc>
          <w:tcPr>
            <w:tcW w:w="1701" w:type="dxa"/>
          </w:tcPr>
          <w:p w14:paraId="4379F456" w14:textId="34B76B8E" w:rsidR="005A7046" w:rsidRPr="00D5653B" w:rsidRDefault="005A7046" w:rsidP="005A7046">
            <w:pPr>
              <w:spacing w:line="240" w:lineRule="auto"/>
              <w:ind w:left="0"/>
              <w:jc w:val="center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  <w:proofErr w:type="spellStart"/>
            <w:r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Ghi</w:t>
            </w:r>
            <w:proofErr w:type="spellEnd"/>
            <w:r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chú</w:t>
            </w:r>
            <w:proofErr w:type="spellEnd"/>
          </w:p>
        </w:tc>
      </w:tr>
      <w:tr w:rsidR="005A7046" w:rsidRPr="00D5653B" w14:paraId="7B277E49" w14:textId="77777777" w:rsidTr="006E573F">
        <w:trPr>
          <w:jc w:val="center"/>
        </w:trPr>
        <w:tc>
          <w:tcPr>
            <w:tcW w:w="1612" w:type="dxa"/>
          </w:tcPr>
          <w:p w14:paraId="53D545E3" w14:textId="77777777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id</w:t>
            </w:r>
          </w:p>
        </w:tc>
        <w:tc>
          <w:tcPr>
            <w:tcW w:w="2681" w:type="dxa"/>
          </w:tcPr>
          <w:p w14:paraId="37E7063C" w14:textId="77777777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Bigint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(20)</w:t>
            </w:r>
          </w:p>
        </w:tc>
        <w:tc>
          <w:tcPr>
            <w:tcW w:w="1559" w:type="dxa"/>
          </w:tcPr>
          <w:p w14:paraId="1A2F99A9" w14:textId="77777777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Không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null</w:t>
            </w:r>
            <w:proofErr w:type="spellEnd"/>
          </w:p>
        </w:tc>
        <w:tc>
          <w:tcPr>
            <w:tcW w:w="1701" w:type="dxa"/>
          </w:tcPr>
          <w:p w14:paraId="2F26B62C" w14:textId="77777777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Tự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tăng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giá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trị</w:t>
            </w:r>
            <w:proofErr w:type="spellEnd"/>
          </w:p>
        </w:tc>
      </w:tr>
      <w:tr w:rsidR="005A7046" w:rsidRPr="00D5653B" w14:paraId="3332DFB6" w14:textId="77777777" w:rsidTr="006E573F">
        <w:trPr>
          <w:jc w:val="center"/>
        </w:trPr>
        <w:tc>
          <w:tcPr>
            <w:tcW w:w="1612" w:type="dxa"/>
          </w:tcPr>
          <w:p w14:paraId="3524C196" w14:textId="77777777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  <w:proofErr w:type="spellStart"/>
            <w:r w:rsidRPr="00D5653B">
              <w:rPr>
                <w:rFonts w:asciiTheme="majorHAnsi" w:hAnsiTheme="majorHAnsi" w:cstheme="majorHAnsi"/>
                <w:lang w:val="fr-CH" w:eastAsia="fr-FR"/>
              </w:rPr>
              <w:t>product</w:t>
            </w:r>
            <w:proofErr w:type="spellEnd"/>
            <w:r w:rsidRPr="00D5653B">
              <w:rPr>
                <w:rFonts w:asciiTheme="majorHAnsi" w:hAnsiTheme="majorHAnsi" w:cstheme="majorHAnsi"/>
                <w:lang w:val="fr-CH" w:eastAsia="fr-FR"/>
              </w:rPr>
              <w:t xml:space="preserve"> _id</w:t>
            </w:r>
          </w:p>
        </w:tc>
        <w:tc>
          <w:tcPr>
            <w:tcW w:w="2681" w:type="dxa"/>
          </w:tcPr>
          <w:p w14:paraId="5E237620" w14:textId="77777777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Bigint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(20)</w:t>
            </w:r>
          </w:p>
        </w:tc>
        <w:tc>
          <w:tcPr>
            <w:tcW w:w="1559" w:type="dxa"/>
          </w:tcPr>
          <w:p w14:paraId="3359C29E" w14:textId="77777777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Không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null</w:t>
            </w:r>
            <w:proofErr w:type="spellEnd"/>
          </w:p>
        </w:tc>
        <w:tc>
          <w:tcPr>
            <w:tcW w:w="1701" w:type="dxa"/>
          </w:tcPr>
          <w:p w14:paraId="158BE73E" w14:textId="4E7EB35B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Khóa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ngoại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tham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chiếu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đến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trường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id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bảng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P</w:t>
            </w:r>
            <w:r w:rsidRPr="00D5653B">
              <w:rPr>
                <w:rFonts w:asciiTheme="majorHAnsi" w:hAnsiTheme="majorHAnsi" w:cstheme="majorHAnsi"/>
                <w:lang w:val="fr-CH" w:eastAsia="fr-FR"/>
              </w:rPr>
              <w:t>roduct</w:t>
            </w:r>
          </w:p>
        </w:tc>
      </w:tr>
      <w:tr w:rsidR="005A7046" w:rsidRPr="00D5653B" w14:paraId="780EB617" w14:textId="77777777" w:rsidTr="006E573F">
        <w:trPr>
          <w:jc w:val="center"/>
        </w:trPr>
        <w:tc>
          <w:tcPr>
            <w:tcW w:w="1612" w:type="dxa"/>
          </w:tcPr>
          <w:p w14:paraId="41BD06B5" w14:textId="4A70F76E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hAnsiTheme="majorHAnsi" w:cstheme="majorHAnsi"/>
                <w:lang w:val="fr-CH" w:eastAsia="fr-FR"/>
              </w:rPr>
            </w:pPr>
            <w:proofErr w:type="spellStart"/>
            <w:r w:rsidRPr="00D5653B">
              <w:rPr>
                <w:rFonts w:asciiTheme="majorHAnsi" w:hAnsiTheme="majorHAnsi" w:cstheme="majorHAnsi"/>
                <w:lang w:val="fr-CH" w:eastAsia="fr-FR"/>
              </w:rPr>
              <w:t>image_path</w:t>
            </w:r>
            <w:proofErr w:type="spellEnd"/>
          </w:p>
        </w:tc>
        <w:tc>
          <w:tcPr>
            <w:tcW w:w="2681" w:type="dxa"/>
          </w:tcPr>
          <w:p w14:paraId="0BB7336F" w14:textId="1504950D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Varchar(255)</w:t>
            </w:r>
          </w:p>
        </w:tc>
        <w:tc>
          <w:tcPr>
            <w:tcW w:w="1559" w:type="dxa"/>
          </w:tcPr>
          <w:p w14:paraId="52BB35F1" w14:textId="77777777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Không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null</w:t>
            </w:r>
            <w:proofErr w:type="spellEnd"/>
          </w:p>
        </w:tc>
        <w:tc>
          <w:tcPr>
            <w:tcW w:w="1701" w:type="dxa"/>
          </w:tcPr>
          <w:p w14:paraId="7311419A" w14:textId="77777777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</w:p>
        </w:tc>
      </w:tr>
      <w:tr w:rsidR="005A7046" w:rsidRPr="00D5653B" w14:paraId="24B4EE7E" w14:textId="77777777" w:rsidTr="006E573F">
        <w:trPr>
          <w:jc w:val="center"/>
        </w:trPr>
        <w:tc>
          <w:tcPr>
            <w:tcW w:w="1612" w:type="dxa"/>
          </w:tcPr>
          <w:p w14:paraId="025AC741" w14:textId="77777777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hAnsiTheme="majorHAnsi" w:cstheme="majorHAnsi"/>
                <w:lang w:val="fr-CH" w:eastAsia="fr-FR"/>
              </w:rPr>
            </w:pPr>
            <w:proofErr w:type="spellStart"/>
            <w:r w:rsidRPr="00D5653B">
              <w:rPr>
                <w:rFonts w:asciiTheme="majorHAnsi" w:hAnsiTheme="majorHAnsi" w:cstheme="majorHAnsi"/>
                <w:lang w:val="fr-CH" w:eastAsia="fr-FR"/>
              </w:rPr>
              <w:t>create_time</w:t>
            </w:r>
            <w:proofErr w:type="spellEnd"/>
          </w:p>
        </w:tc>
        <w:tc>
          <w:tcPr>
            <w:tcW w:w="2681" w:type="dxa"/>
          </w:tcPr>
          <w:p w14:paraId="6F9ABCD6" w14:textId="77777777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datetime</w:t>
            </w:r>
            <w:proofErr w:type="spellEnd"/>
          </w:p>
        </w:tc>
        <w:tc>
          <w:tcPr>
            <w:tcW w:w="1559" w:type="dxa"/>
          </w:tcPr>
          <w:p w14:paraId="4A186FEB" w14:textId="77777777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Không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null</w:t>
            </w:r>
            <w:proofErr w:type="spellEnd"/>
          </w:p>
        </w:tc>
        <w:tc>
          <w:tcPr>
            <w:tcW w:w="1701" w:type="dxa"/>
          </w:tcPr>
          <w:p w14:paraId="268A5A3F" w14:textId="77777777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Tự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tạo</w:t>
            </w:r>
            <w:proofErr w:type="spellEnd"/>
          </w:p>
        </w:tc>
      </w:tr>
      <w:tr w:rsidR="005A7046" w:rsidRPr="00D5653B" w14:paraId="7A12390F" w14:textId="77777777" w:rsidTr="006E573F">
        <w:trPr>
          <w:jc w:val="center"/>
        </w:trPr>
        <w:tc>
          <w:tcPr>
            <w:tcW w:w="1612" w:type="dxa"/>
          </w:tcPr>
          <w:p w14:paraId="4C2E15D0" w14:textId="77777777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hAnsiTheme="majorHAnsi" w:cstheme="majorHAnsi"/>
                <w:lang w:val="fr-CH" w:eastAsia="fr-FR"/>
              </w:rPr>
            </w:pPr>
            <w:proofErr w:type="spellStart"/>
            <w:r w:rsidRPr="00D5653B">
              <w:rPr>
                <w:rFonts w:asciiTheme="majorHAnsi" w:hAnsiTheme="majorHAnsi" w:cstheme="majorHAnsi"/>
                <w:lang w:val="fr-CH" w:eastAsia="fr-FR"/>
              </w:rPr>
              <w:t>update_time</w:t>
            </w:r>
            <w:proofErr w:type="spellEnd"/>
          </w:p>
        </w:tc>
        <w:tc>
          <w:tcPr>
            <w:tcW w:w="2681" w:type="dxa"/>
          </w:tcPr>
          <w:p w14:paraId="1F07B5B0" w14:textId="77777777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datetime</w:t>
            </w:r>
            <w:proofErr w:type="spellEnd"/>
          </w:p>
        </w:tc>
        <w:tc>
          <w:tcPr>
            <w:tcW w:w="1559" w:type="dxa"/>
          </w:tcPr>
          <w:p w14:paraId="62A5A070" w14:textId="77777777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Không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null</w:t>
            </w:r>
            <w:proofErr w:type="spellEnd"/>
          </w:p>
        </w:tc>
        <w:tc>
          <w:tcPr>
            <w:tcW w:w="1701" w:type="dxa"/>
          </w:tcPr>
          <w:p w14:paraId="0708DCFB" w14:textId="77777777" w:rsidR="005A7046" w:rsidRPr="00D5653B" w:rsidRDefault="005A7046" w:rsidP="006179BC">
            <w:pPr>
              <w:keepNext/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Tự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tạo</w:t>
            </w:r>
            <w:proofErr w:type="spellEnd"/>
          </w:p>
        </w:tc>
      </w:tr>
    </w:tbl>
    <w:p w14:paraId="0740843C" w14:textId="19225E75" w:rsidR="00E123B7" w:rsidRPr="00D5653B" w:rsidRDefault="006179BC" w:rsidP="00A16844">
      <w:pPr>
        <w:pStyle w:val="Caption"/>
        <w:ind w:left="0"/>
        <w:jc w:val="center"/>
        <w:rPr>
          <w:rFonts w:asciiTheme="majorHAnsi" w:hAnsiTheme="majorHAnsi" w:cstheme="majorHAnsi"/>
          <w:lang w:val="fr-CH" w:eastAsia="fr-FR"/>
        </w:rPr>
      </w:pPr>
      <w:proofErr w:type="spellStart"/>
      <w:r>
        <w:t>Bảng</w:t>
      </w:r>
      <w:proofErr w:type="spellEnd"/>
      <w:r>
        <w:t xml:space="preserve">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3</w:t>
      </w:r>
      <w:r>
        <w:fldChar w:fldCharType="end"/>
      </w:r>
      <w:r>
        <w:t>.</w:t>
      </w:r>
      <w:r>
        <w:fldChar w:fldCharType="begin"/>
      </w:r>
      <w:r>
        <w:instrText xml:space="preserve"> SEQ Bảng \* ARABIC \s 1 </w:instrText>
      </w:r>
      <w:r>
        <w:fldChar w:fldCharType="separate"/>
      </w:r>
      <w:r>
        <w:rPr>
          <w:noProof/>
        </w:rPr>
        <w:t>42</w:t>
      </w:r>
      <w:r>
        <w:fldChar w:fldCharType="end"/>
      </w:r>
      <w:r w:rsidRPr="00EB274D">
        <w:t xml:space="preserve"> </w:t>
      </w:r>
      <w:proofErr w:type="spellStart"/>
      <w:r w:rsidRPr="00EB274D">
        <w:t>Bảng</w:t>
      </w:r>
      <w:proofErr w:type="spellEnd"/>
      <w:r w:rsidRPr="00EB274D">
        <w:t xml:space="preserve"> mô </w:t>
      </w:r>
      <w:proofErr w:type="spellStart"/>
      <w:r w:rsidRPr="00EB274D">
        <w:t>tả</w:t>
      </w:r>
      <w:proofErr w:type="spellEnd"/>
      <w:r w:rsidRPr="00EB274D">
        <w:t xml:space="preserve"> </w:t>
      </w:r>
      <w:proofErr w:type="spellStart"/>
      <w:r w:rsidRPr="00EB274D">
        <w:t>dữ</w:t>
      </w:r>
      <w:proofErr w:type="spellEnd"/>
      <w:r w:rsidRPr="00EB274D">
        <w:t xml:space="preserve"> </w:t>
      </w:r>
      <w:proofErr w:type="spellStart"/>
      <w:r w:rsidRPr="00EB274D">
        <w:t>liệu</w:t>
      </w:r>
      <w:proofErr w:type="spellEnd"/>
      <w:r w:rsidRPr="00EB274D">
        <w:t xml:space="preserve"> </w:t>
      </w:r>
      <w:proofErr w:type="spellStart"/>
      <w:r w:rsidRPr="00EB274D">
        <w:t>Bảng</w:t>
      </w:r>
      <w:proofErr w:type="spellEnd"/>
      <w:r w:rsidRPr="00EB274D">
        <w:t xml:space="preserve"> </w:t>
      </w:r>
      <w:proofErr w:type="spellStart"/>
      <w:r>
        <w:rPr>
          <w:lang w:val="en-US"/>
        </w:rPr>
        <w:t>ProductImage</w:t>
      </w:r>
      <w:proofErr w:type="spellEnd"/>
    </w:p>
    <w:p w14:paraId="652808E6" w14:textId="1AB5FD23" w:rsidR="00E123B7" w:rsidRPr="00D5653B" w:rsidRDefault="00E123B7" w:rsidP="0030117C">
      <w:pPr>
        <w:pStyle w:val="Heading4"/>
        <w:rPr>
          <w:rFonts w:cstheme="majorHAnsi"/>
          <w:lang w:val="fr-CH" w:eastAsia="fr-FR"/>
        </w:rPr>
      </w:pPr>
      <w:proofErr w:type="spellStart"/>
      <w:r w:rsidRPr="00D5653B">
        <w:rPr>
          <w:rFonts w:cstheme="majorHAnsi"/>
          <w:lang w:val="fr-CH" w:eastAsia="fr-FR"/>
        </w:rPr>
        <w:t>Bảng</w:t>
      </w:r>
      <w:proofErr w:type="spellEnd"/>
      <w:r w:rsidRPr="00D5653B">
        <w:rPr>
          <w:rFonts w:cstheme="majorHAnsi"/>
          <w:lang w:val="fr-CH" w:eastAsia="fr-FR"/>
        </w:rPr>
        <w:t xml:space="preserve"> </w:t>
      </w:r>
      <w:proofErr w:type="spellStart"/>
      <w:r w:rsidR="00AB7147" w:rsidRPr="00D5653B">
        <w:rPr>
          <w:rFonts w:cstheme="majorHAnsi"/>
          <w:lang w:val="fr-CH" w:eastAsia="fr-FR"/>
        </w:rPr>
        <w:t>CommentImage</w:t>
      </w:r>
      <w:proofErr w:type="spellEnd"/>
    </w:p>
    <w:p w14:paraId="4356EE57" w14:textId="68A1A75A" w:rsidR="000F08EC" w:rsidRPr="00D5653B" w:rsidRDefault="000F08EC" w:rsidP="00E91B0A">
      <w:pPr>
        <w:widowControl/>
        <w:autoSpaceDE/>
        <w:autoSpaceDN/>
        <w:spacing w:line="240" w:lineRule="auto"/>
        <w:ind w:right="1470" w:firstLine="450"/>
        <w:contextualSpacing/>
        <w:jc w:val="both"/>
        <w:rPr>
          <w:rFonts w:asciiTheme="majorHAnsi" w:hAnsiTheme="majorHAnsi" w:cstheme="majorHAnsi"/>
          <w:lang w:val="fr-CH" w:eastAsia="fr-FR"/>
        </w:rPr>
      </w:pPr>
      <w:proofErr w:type="spellStart"/>
      <w:r w:rsidRPr="00D5653B">
        <w:rPr>
          <w:rFonts w:asciiTheme="majorHAnsi" w:hAnsiTheme="majorHAnsi" w:cstheme="majorHAnsi"/>
          <w:b/>
          <w:bCs/>
          <w:lang w:val="fr-CH" w:eastAsia="fr-FR"/>
        </w:rPr>
        <w:t>CommentImage</w:t>
      </w:r>
      <w:proofErr w:type="spellEnd"/>
      <w:r w:rsidR="00E651D7">
        <w:rPr>
          <w:rFonts w:asciiTheme="majorHAnsi" w:hAnsiTheme="majorHAnsi" w:cstheme="majorHAnsi"/>
          <w:b/>
          <w:bCs/>
          <w:lang w:val="fr-CH" w:eastAsia="fr-FR"/>
        </w:rPr>
        <w:t xml:space="preserve"> </w:t>
      </w:r>
      <w:r w:rsidRPr="00D5653B">
        <w:rPr>
          <w:rFonts w:asciiTheme="majorHAnsi" w:hAnsiTheme="majorHAnsi" w:cstheme="majorHAnsi"/>
          <w:lang w:val="fr-CH" w:eastAsia="fr-FR"/>
        </w:rPr>
        <w:t>(</w:t>
      </w:r>
      <w:r w:rsidRPr="00D5653B">
        <w:rPr>
          <w:rFonts w:asciiTheme="majorHAnsi" w:hAnsiTheme="majorHAnsi" w:cstheme="majorHAnsi"/>
          <w:u w:val="single"/>
          <w:lang w:val="fr-CH" w:eastAsia="fr-FR"/>
        </w:rPr>
        <w:t>id,</w:t>
      </w:r>
      <w:r w:rsidRPr="00D5653B">
        <w:rPr>
          <w:rFonts w:asciiTheme="majorHAnsi" w:hAnsiTheme="majorHAnsi" w:cstheme="majorHAnsi"/>
          <w:lang w:val="fr-CH" w:eastAsia="fr-FR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fr-CH" w:eastAsia="fr-FR"/>
        </w:rPr>
        <w:t>comment_id</w:t>
      </w:r>
      <w:proofErr w:type="spellEnd"/>
      <w:r w:rsidRPr="00D5653B">
        <w:rPr>
          <w:rFonts w:asciiTheme="majorHAnsi" w:hAnsiTheme="majorHAnsi" w:cstheme="majorHAnsi"/>
          <w:lang w:val="fr-CH" w:eastAsia="fr-FR"/>
        </w:rPr>
        <w:t xml:space="preserve">, </w:t>
      </w:r>
      <w:proofErr w:type="spellStart"/>
      <w:r w:rsidRPr="00D5653B">
        <w:rPr>
          <w:rFonts w:asciiTheme="majorHAnsi" w:hAnsiTheme="majorHAnsi" w:cstheme="majorHAnsi"/>
          <w:lang w:val="fr-CH" w:eastAsia="fr-FR"/>
        </w:rPr>
        <w:t>image_path</w:t>
      </w:r>
      <w:proofErr w:type="spellEnd"/>
      <w:r w:rsidRPr="00D5653B">
        <w:rPr>
          <w:rFonts w:asciiTheme="majorHAnsi" w:hAnsiTheme="majorHAnsi" w:cstheme="majorHAnsi"/>
          <w:lang w:val="fr-CH" w:eastAsia="fr-FR"/>
        </w:rPr>
        <w:t xml:space="preserve">, </w:t>
      </w:r>
      <w:proofErr w:type="spellStart"/>
      <w:r w:rsidRPr="00D5653B">
        <w:rPr>
          <w:rFonts w:asciiTheme="majorHAnsi" w:hAnsiTheme="majorHAnsi" w:cstheme="majorHAnsi"/>
          <w:lang w:val="fr-CH" w:eastAsia="fr-FR"/>
        </w:rPr>
        <w:t>create_time</w:t>
      </w:r>
      <w:proofErr w:type="spellEnd"/>
      <w:r w:rsidRPr="00D5653B">
        <w:rPr>
          <w:rFonts w:asciiTheme="majorHAnsi" w:hAnsiTheme="majorHAnsi" w:cstheme="majorHAnsi"/>
          <w:lang w:val="fr-CH" w:eastAsia="fr-FR"/>
        </w:rPr>
        <w:t xml:space="preserve">, </w:t>
      </w:r>
      <w:proofErr w:type="spellStart"/>
      <w:r w:rsidRPr="00D5653B">
        <w:rPr>
          <w:rFonts w:asciiTheme="majorHAnsi" w:hAnsiTheme="majorHAnsi" w:cstheme="majorHAnsi"/>
          <w:lang w:val="fr-CH" w:eastAsia="fr-FR"/>
        </w:rPr>
        <w:t>update_time</w:t>
      </w:r>
      <w:proofErr w:type="spellEnd"/>
      <w:r w:rsidRPr="00D5653B">
        <w:rPr>
          <w:rFonts w:asciiTheme="majorHAnsi" w:hAnsiTheme="majorHAnsi" w:cstheme="majorHAnsi"/>
          <w:lang w:val="fr-CH" w:eastAsia="fr-FR"/>
        </w:rPr>
        <w:t>)</w:t>
      </w:r>
    </w:p>
    <w:tbl>
      <w:tblPr>
        <w:tblStyle w:val="LiBang1"/>
        <w:tblW w:w="0" w:type="auto"/>
        <w:jc w:val="center"/>
        <w:tblLook w:val="04A0" w:firstRow="1" w:lastRow="0" w:firstColumn="1" w:lastColumn="0" w:noHBand="0" w:noVBand="1"/>
      </w:tblPr>
      <w:tblGrid>
        <w:gridCol w:w="1613"/>
        <w:gridCol w:w="2680"/>
        <w:gridCol w:w="1559"/>
        <w:gridCol w:w="1701"/>
      </w:tblGrid>
      <w:tr w:rsidR="005A7046" w:rsidRPr="00D5653B" w14:paraId="313882F7" w14:textId="77777777" w:rsidTr="006E573F">
        <w:trPr>
          <w:jc w:val="center"/>
        </w:trPr>
        <w:tc>
          <w:tcPr>
            <w:tcW w:w="1613" w:type="dxa"/>
          </w:tcPr>
          <w:p w14:paraId="7950CBAB" w14:textId="77777777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Tên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thuộc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tính</w:t>
            </w:r>
            <w:proofErr w:type="spellEnd"/>
          </w:p>
        </w:tc>
        <w:tc>
          <w:tcPr>
            <w:tcW w:w="2680" w:type="dxa"/>
          </w:tcPr>
          <w:p w14:paraId="2BA26A31" w14:textId="77777777" w:rsidR="005A7046" w:rsidRPr="00D5653B" w:rsidRDefault="005A7046" w:rsidP="005A7046">
            <w:pPr>
              <w:spacing w:line="240" w:lineRule="auto"/>
              <w:ind w:left="0"/>
              <w:jc w:val="center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Kiểu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dữ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liệu</w:t>
            </w:r>
            <w:proofErr w:type="spellEnd"/>
          </w:p>
        </w:tc>
        <w:tc>
          <w:tcPr>
            <w:tcW w:w="1559" w:type="dxa"/>
          </w:tcPr>
          <w:p w14:paraId="2C80A631" w14:textId="77777777" w:rsidR="005A7046" w:rsidRPr="00D5653B" w:rsidRDefault="005A7046" w:rsidP="005A7046">
            <w:pPr>
              <w:spacing w:line="240" w:lineRule="auto"/>
              <w:ind w:left="0"/>
              <w:jc w:val="center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Ràng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buộc</w:t>
            </w:r>
            <w:proofErr w:type="spellEnd"/>
          </w:p>
        </w:tc>
        <w:tc>
          <w:tcPr>
            <w:tcW w:w="1701" w:type="dxa"/>
          </w:tcPr>
          <w:p w14:paraId="5E745D9F" w14:textId="2723CD09" w:rsidR="005A7046" w:rsidRPr="00D5653B" w:rsidRDefault="005A7046" w:rsidP="005A7046">
            <w:pPr>
              <w:spacing w:line="240" w:lineRule="auto"/>
              <w:ind w:left="0"/>
              <w:jc w:val="center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  <w:proofErr w:type="spellStart"/>
            <w:r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Ghi</w:t>
            </w:r>
            <w:proofErr w:type="spellEnd"/>
            <w:r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chú</w:t>
            </w:r>
            <w:proofErr w:type="spellEnd"/>
          </w:p>
        </w:tc>
      </w:tr>
      <w:tr w:rsidR="005A7046" w:rsidRPr="00D5653B" w14:paraId="0515ADC7" w14:textId="77777777" w:rsidTr="006E573F">
        <w:trPr>
          <w:jc w:val="center"/>
        </w:trPr>
        <w:tc>
          <w:tcPr>
            <w:tcW w:w="1613" w:type="dxa"/>
          </w:tcPr>
          <w:p w14:paraId="60050E47" w14:textId="77777777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id</w:t>
            </w:r>
          </w:p>
        </w:tc>
        <w:tc>
          <w:tcPr>
            <w:tcW w:w="2680" w:type="dxa"/>
          </w:tcPr>
          <w:p w14:paraId="3D019DBF" w14:textId="77777777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Bigint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(20)</w:t>
            </w:r>
          </w:p>
        </w:tc>
        <w:tc>
          <w:tcPr>
            <w:tcW w:w="1559" w:type="dxa"/>
          </w:tcPr>
          <w:p w14:paraId="5D0FE84F" w14:textId="77777777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Không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null</w:t>
            </w:r>
            <w:proofErr w:type="spellEnd"/>
          </w:p>
        </w:tc>
        <w:tc>
          <w:tcPr>
            <w:tcW w:w="1701" w:type="dxa"/>
          </w:tcPr>
          <w:p w14:paraId="464FF924" w14:textId="77777777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Tự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tăng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giá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trị</w:t>
            </w:r>
            <w:proofErr w:type="spellEnd"/>
          </w:p>
        </w:tc>
      </w:tr>
      <w:tr w:rsidR="005A7046" w:rsidRPr="00D5653B" w14:paraId="1D91FD88" w14:textId="77777777" w:rsidTr="006E573F">
        <w:trPr>
          <w:jc w:val="center"/>
        </w:trPr>
        <w:tc>
          <w:tcPr>
            <w:tcW w:w="1613" w:type="dxa"/>
          </w:tcPr>
          <w:p w14:paraId="2BB85AA6" w14:textId="4D0B9ED8" w:rsidR="005A7046" w:rsidRPr="00D5653B" w:rsidRDefault="005A7046" w:rsidP="0001679C">
            <w:pPr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  <w:proofErr w:type="spellStart"/>
            <w:r w:rsidRPr="00D5653B">
              <w:rPr>
                <w:rFonts w:asciiTheme="majorHAnsi" w:hAnsiTheme="majorHAnsi" w:cstheme="majorHAnsi"/>
                <w:lang w:val="fr-CH" w:eastAsia="fr-FR"/>
              </w:rPr>
              <w:t>comment_id</w:t>
            </w:r>
            <w:proofErr w:type="spellEnd"/>
          </w:p>
        </w:tc>
        <w:tc>
          <w:tcPr>
            <w:tcW w:w="2680" w:type="dxa"/>
          </w:tcPr>
          <w:p w14:paraId="5A7A645A" w14:textId="77777777" w:rsidR="005A7046" w:rsidRPr="00D5653B" w:rsidRDefault="005A7046" w:rsidP="0001679C">
            <w:pPr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Bigint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(20)</w:t>
            </w:r>
          </w:p>
        </w:tc>
        <w:tc>
          <w:tcPr>
            <w:tcW w:w="1559" w:type="dxa"/>
          </w:tcPr>
          <w:p w14:paraId="5DCAC24B" w14:textId="77777777" w:rsidR="005A7046" w:rsidRPr="00D5653B" w:rsidRDefault="005A7046" w:rsidP="0001679C">
            <w:pPr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Không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null</w:t>
            </w:r>
            <w:proofErr w:type="spellEnd"/>
          </w:p>
        </w:tc>
        <w:tc>
          <w:tcPr>
            <w:tcW w:w="1701" w:type="dxa"/>
          </w:tcPr>
          <w:p w14:paraId="468CAB3C" w14:textId="1EEF0D07" w:rsidR="005A7046" w:rsidRPr="00D5653B" w:rsidRDefault="005A7046" w:rsidP="0001679C">
            <w:pPr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Khóa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ngoại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tham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chiếu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đến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trường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id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bảng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Comment</w:t>
            </w:r>
          </w:p>
        </w:tc>
      </w:tr>
      <w:tr w:rsidR="005A7046" w:rsidRPr="00D5653B" w14:paraId="699C9C5F" w14:textId="77777777" w:rsidTr="006E573F">
        <w:trPr>
          <w:jc w:val="center"/>
        </w:trPr>
        <w:tc>
          <w:tcPr>
            <w:tcW w:w="1613" w:type="dxa"/>
          </w:tcPr>
          <w:p w14:paraId="04B810FE" w14:textId="77777777" w:rsidR="005A7046" w:rsidRPr="00D5653B" w:rsidRDefault="005A7046" w:rsidP="0001679C">
            <w:pPr>
              <w:spacing w:line="240" w:lineRule="auto"/>
              <w:ind w:left="0"/>
              <w:jc w:val="both"/>
              <w:rPr>
                <w:rFonts w:asciiTheme="majorHAnsi" w:hAnsiTheme="majorHAnsi" w:cstheme="majorHAnsi"/>
                <w:lang w:val="fr-CH" w:eastAsia="fr-FR"/>
              </w:rPr>
            </w:pPr>
            <w:proofErr w:type="spellStart"/>
            <w:r w:rsidRPr="00D5653B">
              <w:rPr>
                <w:rFonts w:asciiTheme="majorHAnsi" w:hAnsiTheme="majorHAnsi" w:cstheme="majorHAnsi"/>
                <w:lang w:val="fr-CH" w:eastAsia="fr-FR"/>
              </w:rPr>
              <w:t>image_path</w:t>
            </w:r>
            <w:proofErr w:type="spellEnd"/>
          </w:p>
        </w:tc>
        <w:tc>
          <w:tcPr>
            <w:tcW w:w="2680" w:type="dxa"/>
          </w:tcPr>
          <w:p w14:paraId="247097CC" w14:textId="77777777" w:rsidR="005A7046" w:rsidRPr="00D5653B" w:rsidRDefault="005A7046" w:rsidP="0001679C">
            <w:pPr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Varchar(255)</w:t>
            </w:r>
          </w:p>
        </w:tc>
        <w:tc>
          <w:tcPr>
            <w:tcW w:w="1559" w:type="dxa"/>
          </w:tcPr>
          <w:p w14:paraId="4E67A4B8" w14:textId="77777777" w:rsidR="005A7046" w:rsidRPr="00D5653B" w:rsidRDefault="005A7046" w:rsidP="0001679C">
            <w:pPr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Không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null</w:t>
            </w:r>
            <w:proofErr w:type="spellEnd"/>
          </w:p>
        </w:tc>
        <w:tc>
          <w:tcPr>
            <w:tcW w:w="1701" w:type="dxa"/>
          </w:tcPr>
          <w:p w14:paraId="7927094C" w14:textId="77777777" w:rsidR="005A7046" w:rsidRPr="00D5653B" w:rsidRDefault="005A7046" w:rsidP="0001679C">
            <w:pPr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</w:p>
        </w:tc>
      </w:tr>
      <w:tr w:rsidR="005A7046" w:rsidRPr="00D5653B" w14:paraId="20937797" w14:textId="77777777" w:rsidTr="006E573F">
        <w:trPr>
          <w:jc w:val="center"/>
        </w:trPr>
        <w:tc>
          <w:tcPr>
            <w:tcW w:w="1613" w:type="dxa"/>
          </w:tcPr>
          <w:p w14:paraId="3827DAC7" w14:textId="77777777" w:rsidR="005A7046" w:rsidRPr="00D5653B" w:rsidRDefault="005A7046" w:rsidP="0001679C">
            <w:pPr>
              <w:spacing w:line="240" w:lineRule="auto"/>
              <w:ind w:left="0"/>
              <w:jc w:val="both"/>
              <w:rPr>
                <w:rFonts w:asciiTheme="majorHAnsi" w:hAnsiTheme="majorHAnsi" w:cstheme="majorHAnsi"/>
                <w:lang w:val="fr-CH" w:eastAsia="fr-FR"/>
              </w:rPr>
            </w:pPr>
            <w:proofErr w:type="spellStart"/>
            <w:r w:rsidRPr="00D5653B">
              <w:rPr>
                <w:rFonts w:asciiTheme="majorHAnsi" w:hAnsiTheme="majorHAnsi" w:cstheme="majorHAnsi"/>
                <w:lang w:val="fr-CH" w:eastAsia="fr-FR"/>
              </w:rPr>
              <w:t>create_time</w:t>
            </w:r>
            <w:proofErr w:type="spellEnd"/>
          </w:p>
        </w:tc>
        <w:tc>
          <w:tcPr>
            <w:tcW w:w="2680" w:type="dxa"/>
          </w:tcPr>
          <w:p w14:paraId="6C00DE34" w14:textId="77777777" w:rsidR="005A7046" w:rsidRPr="00D5653B" w:rsidRDefault="005A7046" w:rsidP="0001679C">
            <w:pPr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datetime</w:t>
            </w:r>
            <w:proofErr w:type="spellEnd"/>
          </w:p>
        </w:tc>
        <w:tc>
          <w:tcPr>
            <w:tcW w:w="1559" w:type="dxa"/>
          </w:tcPr>
          <w:p w14:paraId="1A26798A" w14:textId="77777777" w:rsidR="005A7046" w:rsidRPr="00D5653B" w:rsidRDefault="005A7046" w:rsidP="0001679C">
            <w:pPr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Không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null</w:t>
            </w:r>
            <w:proofErr w:type="spellEnd"/>
          </w:p>
        </w:tc>
        <w:tc>
          <w:tcPr>
            <w:tcW w:w="1701" w:type="dxa"/>
          </w:tcPr>
          <w:p w14:paraId="51115269" w14:textId="77777777" w:rsidR="005A7046" w:rsidRPr="00D5653B" w:rsidRDefault="005A7046" w:rsidP="0001679C">
            <w:pPr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Tự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tạo</w:t>
            </w:r>
            <w:proofErr w:type="spellEnd"/>
          </w:p>
        </w:tc>
      </w:tr>
      <w:tr w:rsidR="005A7046" w:rsidRPr="00D5653B" w14:paraId="26EF0267" w14:textId="77777777" w:rsidTr="006E573F">
        <w:trPr>
          <w:jc w:val="center"/>
        </w:trPr>
        <w:tc>
          <w:tcPr>
            <w:tcW w:w="1613" w:type="dxa"/>
          </w:tcPr>
          <w:p w14:paraId="545F8F7B" w14:textId="77777777" w:rsidR="005A7046" w:rsidRPr="00D5653B" w:rsidRDefault="005A7046" w:rsidP="0001679C">
            <w:pPr>
              <w:spacing w:line="240" w:lineRule="auto"/>
              <w:ind w:left="0"/>
              <w:jc w:val="both"/>
              <w:rPr>
                <w:rFonts w:asciiTheme="majorHAnsi" w:hAnsiTheme="majorHAnsi" w:cstheme="majorHAnsi"/>
                <w:lang w:val="fr-CH" w:eastAsia="fr-FR"/>
              </w:rPr>
            </w:pPr>
            <w:proofErr w:type="spellStart"/>
            <w:r w:rsidRPr="00D5653B">
              <w:rPr>
                <w:rFonts w:asciiTheme="majorHAnsi" w:hAnsiTheme="majorHAnsi" w:cstheme="majorHAnsi"/>
                <w:lang w:val="fr-CH" w:eastAsia="fr-FR"/>
              </w:rPr>
              <w:t>update_time</w:t>
            </w:r>
            <w:proofErr w:type="spellEnd"/>
          </w:p>
        </w:tc>
        <w:tc>
          <w:tcPr>
            <w:tcW w:w="2680" w:type="dxa"/>
          </w:tcPr>
          <w:p w14:paraId="7110414A" w14:textId="77777777" w:rsidR="005A7046" w:rsidRPr="00D5653B" w:rsidRDefault="005A7046" w:rsidP="0001679C">
            <w:pPr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datetime</w:t>
            </w:r>
            <w:proofErr w:type="spellEnd"/>
          </w:p>
        </w:tc>
        <w:tc>
          <w:tcPr>
            <w:tcW w:w="1559" w:type="dxa"/>
          </w:tcPr>
          <w:p w14:paraId="49AD10BE" w14:textId="77777777" w:rsidR="005A7046" w:rsidRPr="00D5653B" w:rsidRDefault="005A7046" w:rsidP="0001679C">
            <w:pPr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Không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null</w:t>
            </w:r>
            <w:proofErr w:type="spellEnd"/>
          </w:p>
        </w:tc>
        <w:tc>
          <w:tcPr>
            <w:tcW w:w="1701" w:type="dxa"/>
          </w:tcPr>
          <w:p w14:paraId="0F6814B4" w14:textId="77777777" w:rsidR="005A7046" w:rsidRPr="00D5653B" w:rsidRDefault="005A7046" w:rsidP="0001679C">
            <w:pPr>
              <w:keepNext/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Tự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tạo</w:t>
            </w:r>
            <w:proofErr w:type="spellEnd"/>
          </w:p>
        </w:tc>
      </w:tr>
    </w:tbl>
    <w:p w14:paraId="1ED3E2ED" w14:textId="4FEB3E17" w:rsidR="00E123B7" w:rsidRPr="00D5653B" w:rsidRDefault="006179BC" w:rsidP="00A16844">
      <w:pPr>
        <w:pStyle w:val="Caption"/>
        <w:ind w:left="0"/>
        <w:jc w:val="center"/>
        <w:rPr>
          <w:rFonts w:asciiTheme="majorHAnsi" w:hAnsiTheme="majorHAnsi" w:cstheme="majorHAnsi"/>
          <w:lang w:val="fr-CH" w:eastAsia="fr-FR"/>
        </w:rPr>
      </w:pPr>
      <w:proofErr w:type="spellStart"/>
      <w:r>
        <w:t>Bảng</w:t>
      </w:r>
      <w:proofErr w:type="spellEnd"/>
      <w:r>
        <w:t xml:space="preserve">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3</w:t>
      </w:r>
      <w:r>
        <w:fldChar w:fldCharType="end"/>
      </w:r>
      <w:r>
        <w:t>.</w:t>
      </w:r>
      <w:r>
        <w:fldChar w:fldCharType="begin"/>
      </w:r>
      <w:r>
        <w:instrText xml:space="preserve"> SEQ Bảng \* ARABIC \s 1 </w:instrText>
      </w:r>
      <w:r>
        <w:fldChar w:fldCharType="separate"/>
      </w:r>
      <w:r>
        <w:rPr>
          <w:noProof/>
        </w:rPr>
        <w:t>43</w:t>
      </w:r>
      <w:r>
        <w:fldChar w:fldCharType="end"/>
      </w:r>
      <w:r w:rsidRPr="004C563E">
        <w:t xml:space="preserve"> </w:t>
      </w:r>
      <w:proofErr w:type="spellStart"/>
      <w:r w:rsidRPr="004C563E">
        <w:t>Bảng</w:t>
      </w:r>
      <w:proofErr w:type="spellEnd"/>
      <w:r w:rsidRPr="004C563E">
        <w:t xml:space="preserve"> mô </w:t>
      </w:r>
      <w:proofErr w:type="spellStart"/>
      <w:r w:rsidRPr="004C563E">
        <w:t>tả</w:t>
      </w:r>
      <w:proofErr w:type="spellEnd"/>
      <w:r w:rsidRPr="004C563E">
        <w:t xml:space="preserve"> </w:t>
      </w:r>
      <w:proofErr w:type="spellStart"/>
      <w:r w:rsidRPr="004C563E">
        <w:t>dữ</w:t>
      </w:r>
      <w:proofErr w:type="spellEnd"/>
      <w:r w:rsidRPr="004C563E">
        <w:t xml:space="preserve"> </w:t>
      </w:r>
      <w:proofErr w:type="spellStart"/>
      <w:r w:rsidRPr="004C563E">
        <w:t>liệu</w:t>
      </w:r>
      <w:proofErr w:type="spellEnd"/>
      <w:r w:rsidRPr="004C563E">
        <w:t xml:space="preserve"> </w:t>
      </w:r>
      <w:proofErr w:type="spellStart"/>
      <w:r w:rsidRPr="004C563E">
        <w:t>Bảng</w:t>
      </w:r>
      <w:proofErr w:type="spellEnd"/>
      <w:r w:rsidRPr="004C563E">
        <w:t xml:space="preserve"> </w:t>
      </w:r>
      <w:proofErr w:type="spellStart"/>
      <w:r>
        <w:rPr>
          <w:lang w:val="en-US"/>
        </w:rPr>
        <w:t>CpmmentImage</w:t>
      </w:r>
      <w:proofErr w:type="spellEnd"/>
    </w:p>
    <w:p w14:paraId="3AF54580" w14:textId="04AEFF67" w:rsidR="00E123B7" w:rsidRPr="00D5653B" w:rsidRDefault="00E123B7" w:rsidP="0030117C">
      <w:pPr>
        <w:pStyle w:val="Heading4"/>
        <w:rPr>
          <w:rFonts w:cstheme="majorHAnsi"/>
          <w:lang w:val="fr-CH" w:eastAsia="fr-FR"/>
        </w:rPr>
      </w:pPr>
      <w:proofErr w:type="spellStart"/>
      <w:r w:rsidRPr="00D5653B">
        <w:rPr>
          <w:rFonts w:cstheme="majorHAnsi"/>
          <w:lang w:val="fr-CH" w:eastAsia="fr-FR"/>
        </w:rPr>
        <w:t>Bảng</w:t>
      </w:r>
      <w:proofErr w:type="spellEnd"/>
      <w:r w:rsidRPr="00D5653B">
        <w:rPr>
          <w:rFonts w:cstheme="majorHAnsi"/>
          <w:lang w:val="fr-CH" w:eastAsia="fr-FR"/>
        </w:rPr>
        <w:t xml:space="preserve"> </w:t>
      </w:r>
      <w:proofErr w:type="spellStart"/>
      <w:r w:rsidR="00AB7147" w:rsidRPr="00D5653B">
        <w:rPr>
          <w:rFonts w:cstheme="majorHAnsi"/>
          <w:lang w:val="fr-CH" w:eastAsia="fr-FR"/>
        </w:rPr>
        <w:t>Category</w:t>
      </w:r>
      <w:proofErr w:type="spellEnd"/>
    </w:p>
    <w:p w14:paraId="1C059DA0" w14:textId="1C9E1278" w:rsidR="000F08EC" w:rsidRPr="00D5653B" w:rsidRDefault="000F08EC" w:rsidP="00292D9C">
      <w:pPr>
        <w:widowControl/>
        <w:autoSpaceDE/>
        <w:autoSpaceDN/>
        <w:spacing w:line="240" w:lineRule="auto"/>
        <w:ind w:firstLine="540"/>
        <w:contextualSpacing/>
        <w:jc w:val="both"/>
        <w:rPr>
          <w:rFonts w:asciiTheme="majorHAnsi" w:hAnsiTheme="majorHAnsi" w:cstheme="majorHAnsi"/>
          <w:lang w:val="fr-CH" w:eastAsia="fr-FR"/>
        </w:rPr>
      </w:pPr>
      <w:proofErr w:type="spellStart"/>
      <w:r w:rsidRPr="00D5653B">
        <w:rPr>
          <w:rFonts w:asciiTheme="majorHAnsi" w:hAnsiTheme="majorHAnsi" w:cstheme="majorHAnsi"/>
          <w:b/>
          <w:bCs/>
          <w:lang w:val="fr-CH" w:eastAsia="fr-FR"/>
        </w:rPr>
        <w:t>Category</w:t>
      </w:r>
      <w:proofErr w:type="spellEnd"/>
      <w:r w:rsidR="00E651D7">
        <w:rPr>
          <w:rFonts w:asciiTheme="majorHAnsi" w:hAnsiTheme="majorHAnsi" w:cstheme="majorHAnsi"/>
          <w:b/>
          <w:bCs/>
          <w:lang w:val="fr-CH" w:eastAsia="fr-FR"/>
        </w:rPr>
        <w:t xml:space="preserve"> </w:t>
      </w:r>
      <w:r w:rsidRPr="00D5653B">
        <w:rPr>
          <w:rFonts w:asciiTheme="majorHAnsi" w:hAnsiTheme="majorHAnsi" w:cstheme="majorHAnsi"/>
          <w:lang w:val="fr-CH" w:eastAsia="fr-FR"/>
        </w:rPr>
        <w:t>(</w:t>
      </w:r>
      <w:r w:rsidRPr="00D5653B">
        <w:rPr>
          <w:rFonts w:asciiTheme="majorHAnsi" w:hAnsiTheme="majorHAnsi" w:cstheme="majorHAnsi"/>
          <w:u w:val="single"/>
          <w:lang w:val="fr-CH" w:eastAsia="fr-FR"/>
        </w:rPr>
        <w:t>id</w:t>
      </w:r>
      <w:r w:rsidRPr="00D5653B">
        <w:rPr>
          <w:rFonts w:asciiTheme="majorHAnsi" w:hAnsiTheme="majorHAnsi" w:cstheme="majorHAnsi"/>
          <w:lang w:val="fr-CH" w:eastAsia="fr-FR"/>
        </w:rPr>
        <w:t xml:space="preserve">, </w:t>
      </w:r>
      <w:proofErr w:type="spellStart"/>
      <w:r w:rsidRPr="00D5653B">
        <w:rPr>
          <w:rFonts w:asciiTheme="majorHAnsi" w:hAnsiTheme="majorHAnsi" w:cstheme="majorHAnsi"/>
          <w:lang w:val="fr-CH" w:eastAsia="fr-FR"/>
        </w:rPr>
        <w:t>name</w:t>
      </w:r>
      <w:proofErr w:type="spellEnd"/>
      <w:r w:rsidRPr="00D5653B">
        <w:rPr>
          <w:rFonts w:asciiTheme="majorHAnsi" w:hAnsiTheme="majorHAnsi" w:cstheme="majorHAnsi"/>
          <w:lang w:val="fr-CH" w:eastAsia="fr-FR"/>
        </w:rPr>
        <w:t xml:space="preserve">, discount, image, </w:t>
      </w:r>
      <w:proofErr w:type="spellStart"/>
      <w:r w:rsidRPr="00D5653B">
        <w:rPr>
          <w:rFonts w:asciiTheme="majorHAnsi" w:hAnsiTheme="majorHAnsi" w:cstheme="majorHAnsi"/>
          <w:lang w:val="fr-CH" w:eastAsia="fr-FR"/>
        </w:rPr>
        <w:t>create_time</w:t>
      </w:r>
      <w:proofErr w:type="spellEnd"/>
      <w:r w:rsidRPr="00D5653B">
        <w:rPr>
          <w:rFonts w:asciiTheme="majorHAnsi" w:hAnsiTheme="majorHAnsi" w:cstheme="majorHAnsi"/>
          <w:lang w:val="fr-CH" w:eastAsia="fr-FR"/>
        </w:rPr>
        <w:t xml:space="preserve">, </w:t>
      </w:r>
      <w:proofErr w:type="spellStart"/>
      <w:r w:rsidRPr="00D5653B">
        <w:rPr>
          <w:rFonts w:asciiTheme="majorHAnsi" w:hAnsiTheme="majorHAnsi" w:cstheme="majorHAnsi"/>
          <w:lang w:val="fr-CH" w:eastAsia="fr-FR"/>
        </w:rPr>
        <w:t>update_time</w:t>
      </w:r>
      <w:proofErr w:type="spellEnd"/>
      <w:r w:rsidRPr="00D5653B">
        <w:rPr>
          <w:rFonts w:asciiTheme="majorHAnsi" w:hAnsiTheme="majorHAnsi" w:cstheme="majorHAnsi"/>
          <w:lang w:val="fr-CH" w:eastAsia="fr-FR"/>
        </w:rPr>
        <w:t>)</w:t>
      </w:r>
    </w:p>
    <w:tbl>
      <w:tblPr>
        <w:tblStyle w:val="LiBang1"/>
        <w:tblW w:w="0" w:type="auto"/>
        <w:jc w:val="center"/>
        <w:tblLook w:val="04A0" w:firstRow="1" w:lastRow="0" w:firstColumn="1" w:lastColumn="0" w:noHBand="0" w:noVBand="1"/>
      </w:tblPr>
      <w:tblGrid>
        <w:gridCol w:w="1614"/>
        <w:gridCol w:w="2525"/>
        <w:gridCol w:w="1559"/>
        <w:gridCol w:w="1701"/>
      </w:tblGrid>
      <w:tr w:rsidR="005A7046" w:rsidRPr="00D5653B" w14:paraId="2B683D5E" w14:textId="77777777" w:rsidTr="006E573F">
        <w:trPr>
          <w:jc w:val="center"/>
        </w:trPr>
        <w:tc>
          <w:tcPr>
            <w:tcW w:w="1614" w:type="dxa"/>
          </w:tcPr>
          <w:p w14:paraId="441582A7" w14:textId="77777777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Tên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thuộc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tính</w:t>
            </w:r>
            <w:proofErr w:type="spellEnd"/>
          </w:p>
        </w:tc>
        <w:tc>
          <w:tcPr>
            <w:tcW w:w="2525" w:type="dxa"/>
          </w:tcPr>
          <w:p w14:paraId="08421EB5" w14:textId="77777777" w:rsidR="005A7046" w:rsidRPr="00D5653B" w:rsidRDefault="005A7046" w:rsidP="005A7046">
            <w:pPr>
              <w:spacing w:line="240" w:lineRule="auto"/>
              <w:ind w:left="0"/>
              <w:jc w:val="center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Kiểu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dữ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liệu</w:t>
            </w:r>
            <w:proofErr w:type="spellEnd"/>
          </w:p>
        </w:tc>
        <w:tc>
          <w:tcPr>
            <w:tcW w:w="1559" w:type="dxa"/>
          </w:tcPr>
          <w:p w14:paraId="0FB280D3" w14:textId="77777777" w:rsidR="005A7046" w:rsidRPr="00D5653B" w:rsidRDefault="005A7046" w:rsidP="005A7046">
            <w:pPr>
              <w:spacing w:line="240" w:lineRule="auto"/>
              <w:ind w:left="0"/>
              <w:jc w:val="center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Ràng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buộc</w:t>
            </w:r>
            <w:proofErr w:type="spellEnd"/>
          </w:p>
        </w:tc>
        <w:tc>
          <w:tcPr>
            <w:tcW w:w="1701" w:type="dxa"/>
          </w:tcPr>
          <w:p w14:paraId="4E04DB92" w14:textId="2391AA44" w:rsidR="005A7046" w:rsidRPr="00D5653B" w:rsidRDefault="005A7046" w:rsidP="005A7046">
            <w:pPr>
              <w:spacing w:line="240" w:lineRule="auto"/>
              <w:ind w:left="0"/>
              <w:jc w:val="center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  <w:proofErr w:type="spellStart"/>
            <w:r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Ghi</w:t>
            </w:r>
            <w:proofErr w:type="spellEnd"/>
            <w:r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chú</w:t>
            </w:r>
            <w:proofErr w:type="spellEnd"/>
          </w:p>
        </w:tc>
      </w:tr>
      <w:tr w:rsidR="005A7046" w:rsidRPr="00D5653B" w14:paraId="76ADFF42" w14:textId="77777777" w:rsidTr="006E573F">
        <w:trPr>
          <w:jc w:val="center"/>
        </w:trPr>
        <w:tc>
          <w:tcPr>
            <w:tcW w:w="1614" w:type="dxa"/>
          </w:tcPr>
          <w:p w14:paraId="59070402" w14:textId="77777777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id</w:t>
            </w:r>
          </w:p>
        </w:tc>
        <w:tc>
          <w:tcPr>
            <w:tcW w:w="2525" w:type="dxa"/>
          </w:tcPr>
          <w:p w14:paraId="7D3197CA" w14:textId="77777777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Bigint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(20)</w:t>
            </w:r>
          </w:p>
        </w:tc>
        <w:tc>
          <w:tcPr>
            <w:tcW w:w="1559" w:type="dxa"/>
          </w:tcPr>
          <w:p w14:paraId="77E5A7D7" w14:textId="77777777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Không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null</w:t>
            </w:r>
            <w:proofErr w:type="spellEnd"/>
          </w:p>
        </w:tc>
        <w:tc>
          <w:tcPr>
            <w:tcW w:w="1701" w:type="dxa"/>
          </w:tcPr>
          <w:p w14:paraId="4064D0E0" w14:textId="77777777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Tự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tăng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giá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trị</w:t>
            </w:r>
            <w:proofErr w:type="spellEnd"/>
          </w:p>
        </w:tc>
      </w:tr>
      <w:tr w:rsidR="005A7046" w:rsidRPr="00D5653B" w14:paraId="05A0F930" w14:textId="77777777" w:rsidTr="006E573F">
        <w:trPr>
          <w:jc w:val="center"/>
        </w:trPr>
        <w:tc>
          <w:tcPr>
            <w:tcW w:w="1614" w:type="dxa"/>
          </w:tcPr>
          <w:p w14:paraId="16FB5753" w14:textId="5B9D79B2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  <w:proofErr w:type="spellStart"/>
            <w:r w:rsidRPr="00D5653B">
              <w:rPr>
                <w:rFonts w:asciiTheme="majorHAnsi" w:hAnsiTheme="majorHAnsi" w:cstheme="majorHAnsi"/>
                <w:lang w:val="fr-CH" w:eastAsia="fr-FR"/>
              </w:rPr>
              <w:t>name</w:t>
            </w:r>
            <w:proofErr w:type="spellEnd"/>
          </w:p>
        </w:tc>
        <w:tc>
          <w:tcPr>
            <w:tcW w:w="2525" w:type="dxa"/>
          </w:tcPr>
          <w:p w14:paraId="4351D256" w14:textId="0478D52E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varchar(255)</w:t>
            </w:r>
          </w:p>
        </w:tc>
        <w:tc>
          <w:tcPr>
            <w:tcW w:w="1559" w:type="dxa"/>
          </w:tcPr>
          <w:p w14:paraId="3435DF88" w14:textId="2D1C8C0B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Không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null</w:t>
            </w:r>
            <w:proofErr w:type="spellEnd"/>
          </w:p>
        </w:tc>
        <w:tc>
          <w:tcPr>
            <w:tcW w:w="1701" w:type="dxa"/>
          </w:tcPr>
          <w:p w14:paraId="11CD2213" w14:textId="77777777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</w:p>
        </w:tc>
      </w:tr>
      <w:tr w:rsidR="005A7046" w:rsidRPr="00D5653B" w14:paraId="6CE0C8F4" w14:textId="77777777" w:rsidTr="006E573F">
        <w:trPr>
          <w:jc w:val="center"/>
        </w:trPr>
        <w:tc>
          <w:tcPr>
            <w:tcW w:w="1614" w:type="dxa"/>
          </w:tcPr>
          <w:p w14:paraId="0C2677AC" w14:textId="3AFD62CE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  <w:r w:rsidRPr="00D5653B">
              <w:rPr>
                <w:rFonts w:asciiTheme="majorHAnsi" w:hAnsiTheme="majorHAnsi" w:cstheme="majorHAnsi"/>
                <w:lang w:val="fr-CH" w:eastAsia="fr-FR"/>
              </w:rPr>
              <w:t>discount</w:t>
            </w:r>
          </w:p>
        </w:tc>
        <w:tc>
          <w:tcPr>
            <w:tcW w:w="2525" w:type="dxa"/>
          </w:tcPr>
          <w:p w14:paraId="3AC9BC27" w14:textId="77777777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Bigint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(20)</w:t>
            </w:r>
          </w:p>
        </w:tc>
        <w:tc>
          <w:tcPr>
            <w:tcW w:w="1559" w:type="dxa"/>
          </w:tcPr>
          <w:p w14:paraId="14BEF587" w14:textId="77777777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Không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null</w:t>
            </w:r>
            <w:proofErr w:type="spellEnd"/>
          </w:p>
        </w:tc>
        <w:tc>
          <w:tcPr>
            <w:tcW w:w="1701" w:type="dxa"/>
          </w:tcPr>
          <w:p w14:paraId="7CDE07DE" w14:textId="56356F81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Khóa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ngoại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tham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chiếu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đến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trường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id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bảng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r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Discount</w:t>
            </w:r>
          </w:p>
        </w:tc>
      </w:tr>
      <w:tr w:rsidR="005A7046" w:rsidRPr="00D5653B" w14:paraId="40A467C5" w14:textId="77777777" w:rsidTr="006E573F">
        <w:trPr>
          <w:jc w:val="center"/>
        </w:trPr>
        <w:tc>
          <w:tcPr>
            <w:tcW w:w="1614" w:type="dxa"/>
          </w:tcPr>
          <w:p w14:paraId="068A3BD8" w14:textId="3CF5A52E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hAnsiTheme="majorHAnsi" w:cstheme="majorHAnsi"/>
                <w:lang w:val="fr-CH" w:eastAsia="fr-FR"/>
              </w:rPr>
            </w:pPr>
            <w:r w:rsidRPr="00D5653B">
              <w:rPr>
                <w:rFonts w:asciiTheme="majorHAnsi" w:hAnsiTheme="majorHAnsi" w:cstheme="majorHAnsi"/>
                <w:lang w:val="fr-CH" w:eastAsia="fr-FR"/>
              </w:rPr>
              <w:t>image</w:t>
            </w:r>
          </w:p>
        </w:tc>
        <w:tc>
          <w:tcPr>
            <w:tcW w:w="2525" w:type="dxa"/>
          </w:tcPr>
          <w:p w14:paraId="0026830C" w14:textId="77777777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Varchar(255)</w:t>
            </w:r>
          </w:p>
        </w:tc>
        <w:tc>
          <w:tcPr>
            <w:tcW w:w="1559" w:type="dxa"/>
          </w:tcPr>
          <w:p w14:paraId="5F8409D2" w14:textId="77777777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Không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null</w:t>
            </w:r>
            <w:proofErr w:type="spellEnd"/>
          </w:p>
        </w:tc>
        <w:tc>
          <w:tcPr>
            <w:tcW w:w="1701" w:type="dxa"/>
          </w:tcPr>
          <w:p w14:paraId="6779A463" w14:textId="77777777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</w:p>
        </w:tc>
      </w:tr>
      <w:tr w:rsidR="005A7046" w:rsidRPr="00D5653B" w14:paraId="1F2FA1B5" w14:textId="77777777" w:rsidTr="006E573F">
        <w:trPr>
          <w:jc w:val="center"/>
        </w:trPr>
        <w:tc>
          <w:tcPr>
            <w:tcW w:w="1614" w:type="dxa"/>
          </w:tcPr>
          <w:p w14:paraId="7E2DC96E" w14:textId="77777777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hAnsiTheme="majorHAnsi" w:cstheme="majorHAnsi"/>
                <w:lang w:val="fr-CH" w:eastAsia="fr-FR"/>
              </w:rPr>
            </w:pPr>
            <w:proofErr w:type="spellStart"/>
            <w:r w:rsidRPr="00D5653B">
              <w:rPr>
                <w:rFonts w:asciiTheme="majorHAnsi" w:hAnsiTheme="majorHAnsi" w:cstheme="majorHAnsi"/>
                <w:lang w:val="fr-CH" w:eastAsia="fr-FR"/>
              </w:rPr>
              <w:t>create_time</w:t>
            </w:r>
            <w:proofErr w:type="spellEnd"/>
          </w:p>
        </w:tc>
        <w:tc>
          <w:tcPr>
            <w:tcW w:w="2525" w:type="dxa"/>
          </w:tcPr>
          <w:p w14:paraId="3D956B23" w14:textId="77777777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datetime</w:t>
            </w:r>
            <w:proofErr w:type="spellEnd"/>
          </w:p>
        </w:tc>
        <w:tc>
          <w:tcPr>
            <w:tcW w:w="1559" w:type="dxa"/>
          </w:tcPr>
          <w:p w14:paraId="1C0E3CDE" w14:textId="77777777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Không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null</w:t>
            </w:r>
            <w:proofErr w:type="spellEnd"/>
          </w:p>
        </w:tc>
        <w:tc>
          <w:tcPr>
            <w:tcW w:w="1701" w:type="dxa"/>
          </w:tcPr>
          <w:p w14:paraId="6941DFB2" w14:textId="77777777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Tự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tạo</w:t>
            </w:r>
            <w:proofErr w:type="spellEnd"/>
          </w:p>
        </w:tc>
      </w:tr>
      <w:tr w:rsidR="005A7046" w:rsidRPr="00D5653B" w14:paraId="7D9C35F2" w14:textId="77777777" w:rsidTr="006E573F">
        <w:trPr>
          <w:jc w:val="center"/>
        </w:trPr>
        <w:tc>
          <w:tcPr>
            <w:tcW w:w="1614" w:type="dxa"/>
          </w:tcPr>
          <w:p w14:paraId="015B61C4" w14:textId="77777777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hAnsiTheme="majorHAnsi" w:cstheme="majorHAnsi"/>
                <w:lang w:val="fr-CH" w:eastAsia="fr-FR"/>
              </w:rPr>
            </w:pPr>
            <w:proofErr w:type="spellStart"/>
            <w:r w:rsidRPr="00D5653B">
              <w:rPr>
                <w:rFonts w:asciiTheme="majorHAnsi" w:hAnsiTheme="majorHAnsi" w:cstheme="majorHAnsi"/>
                <w:lang w:val="fr-CH" w:eastAsia="fr-FR"/>
              </w:rPr>
              <w:t>update_time</w:t>
            </w:r>
            <w:proofErr w:type="spellEnd"/>
          </w:p>
        </w:tc>
        <w:tc>
          <w:tcPr>
            <w:tcW w:w="2525" w:type="dxa"/>
          </w:tcPr>
          <w:p w14:paraId="29C25AD8" w14:textId="77777777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datetime</w:t>
            </w:r>
            <w:proofErr w:type="spellEnd"/>
          </w:p>
        </w:tc>
        <w:tc>
          <w:tcPr>
            <w:tcW w:w="1559" w:type="dxa"/>
          </w:tcPr>
          <w:p w14:paraId="1C063FB4" w14:textId="77777777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Không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null</w:t>
            </w:r>
            <w:proofErr w:type="spellEnd"/>
          </w:p>
        </w:tc>
        <w:tc>
          <w:tcPr>
            <w:tcW w:w="1701" w:type="dxa"/>
          </w:tcPr>
          <w:p w14:paraId="36C6A45C" w14:textId="77777777" w:rsidR="005A7046" w:rsidRPr="00D5653B" w:rsidRDefault="005A7046" w:rsidP="006179BC">
            <w:pPr>
              <w:keepNext/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Tự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tạo</w:t>
            </w:r>
            <w:proofErr w:type="spellEnd"/>
          </w:p>
        </w:tc>
      </w:tr>
    </w:tbl>
    <w:p w14:paraId="48C09AE7" w14:textId="727CC465" w:rsidR="00E123B7" w:rsidRPr="00D5653B" w:rsidRDefault="006179BC" w:rsidP="00A16844">
      <w:pPr>
        <w:pStyle w:val="Caption"/>
        <w:ind w:left="0"/>
        <w:jc w:val="center"/>
        <w:rPr>
          <w:rFonts w:asciiTheme="majorHAnsi" w:hAnsiTheme="majorHAnsi" w:cstheme="majorHAnsi"/>
          <w:lang w:val="fr-CH" w:eastAsia="fr-FR"/>
        </w:rPr>
      </w:pPr>
      <w:proofErr w:type="spellStart"/>
      <w:r>
        <w:t>Bảng</w:t>
      </w:r>
      <w:proofErr w:type="spellEnd"/>
      <w:r>
        <w:t xml:space="preserve">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3</w:t>
      </w:r>
      <w:r>
        <w:fldChar w:fldCharType="end"/>
      </w:r>
      <w:r>
        <w:t>.</w:t>
      </w:r>
      <w:r>
        <w:fldChar w:fldCharType="begin"/>
      </w:r>
      <w:r>
        <w:instrText xml:space="preserve"> SEQ Bảng \* ARABIC \s 1 </w:instrText>
      </w:r>
      <w:r>
        <w:fldChar w:fldCharType="separate"/>
      </w:r>
      <w:r>
        <w:rPr>
          <w:noProof/>
        </w:rPr>
        <w:t>44</w:t>
      </w:r>
      <w:r>
        <w:fldChar w:fldCharType="end"/>
      </w:r>
      <w:r w:rsidRPr="00361A4F">
        <w:t xml:space="preserve"> </w:t>
      </w:r>
      <w:proofErr w:type="spellStart"/>
      <w:r w:rsidRPr="00361A4F">
        <w:t>Bảng</w:t>
      </w:r>
      <w:proofErr w:type="spellEnd"/>
      <w:r w:rsidRPr="00361A4F">
        <w:t xml:space="preserve"> mô </w:t>
      </w:r>
      <w:proofErr w:type="spellStart"/>
      <w:r w:rsidRPr="00361A4F">
        <w:t>tả</w:t>
      </w:r>
      <w:proofErr w:type="spellEnd"/>
      <w:r w:rsidRPr="00361A4F">
        <w:t xml:space="preserve"> </w:t>
      </w:r>
      <w:proofErr w:type="spellStart"/>
      <w:r w:rsidRPr="00361A4F">
        <w:t>dữ</w:t>
      </w:r>
      <w:proofErr w:type="spellEnd"/>
      <w:r w:rsidRPr="00361A4F">
        <w:t xml:space="preserve"> </w:t>
      </w:r>
      <w:proofErr w:type="spellStart"/>
      <w:r w:rsidRPr="00361A4F">
        <w:t>liệu</w:t>
      </w:r>
      <w:proofErr w:type="spellEnd"/>
      <w:r w:rsidRPr="00361A4F">
        <w:t xml:space="preserve"> </w:t>
      </w:r>
      <w:proofErr w:type="spellStart"/>
      <w:r w:rsidRPr="00361A4F">
        <w:t>Bảng</w:t>
      </w:r>
      <w:proofErr w:type="spellEnd"/>
      <w:r w:rsidRPr="00361A4F">
        <w:t xml:space="preserve"> </w:t>
      </w:r>
      <w:r>
        <w:rPr>
          <w:lang w:val="en-US"/>
        </w:rPr>
        <w:t>Category</w:t>
      </w:r>
    </w:p>
    <w:p w14:paraId="24278A57" w14:textId="5F7E29D5" w:rsidR="00E123B7" w:rsidRPr="00D5653B" w:rsidRDefault="00E123B7" w:rsidP="0030117C">
      <w:pPr>
        <w:pStyle w:val="Heading4"/>
        <w:rPr>
          <w:rFonts w:cstheme="majorHAnsi"/>
          <w:lang w:val="fr-CH" w:eastAsia="fr-FR"/>
        </w:rPr>
      </w:pPr>
      <w:proofErr w:type="spellStart"/>
      <w:r w:rsidRPr="00D5653B">
        <w:rPr>
          <w:rFonts w:cstheme="majorHAnsi"/>
          <w:lang w:val="fr-CH" w:eastAsia="fr-FR"/>
        </w:rPr>
        <w:lastRenderedPageBreak/>
        <w:t>Bảng</w:t>
      </w:r>
      <w:proofErr w:type="spellEnd"/>
      <w:r w:rsidRPr="00D5653B">
        <w:rPr>
          <w:rFonts w:cstheme="majorHAnsi"/>
          <w:lang w:val="fr-CH" w:eastAsia="fr-FR"/>
        </w:rPr>
        <w:t xml:space="preserve"> </w:t>
      </w:r>
      <w:r w:rsidR="00AB7147" w:rsidRPr="00D5653B">
        <w:rPr>
          <w:rFonts w:cstheme="majorHAnsi"/>
          <w:lang w:val="fr-CH" w:eastAsia="fr-FR"/>
        </w:rPr>
        <w:t>Discount</w:t>
      </w:r>
    </w:p>
    <w:p w14:paraId="3A34A1AC" w14:textId="3104A72A" w:rsidR="00AB7147" w:rsidRPr="00D5653B" w:rsidRDefault="00AB7147" w:rsidP="00E651D7">
      <w:pPr>
        <w:widowControl/>
        <w:autoSpaceDE/>
        <w:autoSpaceDN/>
        <w:spacing w:line="240" w:lineRule="auto"/>
        <w:ind w:right="1470" w:firstLine="450"/>
        <w:contextualSpacing/>
        <w:jc w:val="both"/>
        <w:rPr>
          <w:rFonts w:asciiTheme="majorHAnsi" w:hAnsiTheme="majorHAnsi" w:cstheme="majorHAnsi"/>
          <w:lang w:val="fr-CH" w:eastAsia="fr-FR"/>
        </w:rPr>
      </w:pPr>
      <w:r w:rsidRPr="00D5653B">
        <w:rPr>
          <w:rFonts w:asciiTheme="majorHAnsi" w:hAnsiTheme="majorHAnsi" w:cstheme="majorHAnsi"/>
          <w:b/>
          <w:bCs/>
          <w:lang w:val="fr-CH" w:eastAsia="fr-FR"/>
        </w:rPr>
        <w:t>Discount</w:t>
      </w:r>
      <w:r w:rsidR="00E651D7">
        <w:rPr>
          <w:rFonts w:asciiTheme="majorHAnsi" w:hAnsiTheme="majorHAnsi" w:cstheme="majorHAnsi"/>
          <w:b/>
          <w:bCs/>
          <w:lang w:val="fr-CH" w:eastAsia="fr-FR"/>
        </w:rPr>
        <w:t xml:space="preserve"> </w:t>
      </w:r>
      <w:r w:rsidRPr="00D5653B">
        <w:rPr>
          <w:rFonts w:asciiTheme="majorHAnsi" w:hAnsiTheme="majorHAnsi" w:cstheme="majorHAnsi"/>
          <w:u w:val="single"/>
          <w:lang w:val="fr-CH" w:eastAsia="fr-FR"/>
        </w:rPr>
        <w:t>(id</w:t>
      </w:r>
      <w:r w:rsidRPr="00D5653B">
        <w:rPr>
          <w:rFonts w:asciiTheme="majorHAnsi" w:hAnsiTheme="majorHAnsi" w:cstheme="majorHAnsi"/>
          <w:lang w:val="fr-CH" w:eastAsia="fr-FR"/>
        </w:rPr>
        <w:t xml:space="preserve">, </w:t>
      </w:r>
      <w:proofErr w:type="spellStart"/>
      <w:r w:rsidRPr="00D5653B">
        <w:rPr>
          <w:rFonts w:asciiTheme="majorHAnsi" w:hAnsiTheme="majorHAnsi" w:cstheme="majorHAnsi"/>
          <w:lang w:val="fr-CH" w:eastAsia="fr-FR"/>
        </w:rPr>
        <w:t>category_id</w:t>
      </w:r>
      <w:proofErr w:type="spellEnd"/>
      <w:r w:rsidRPr="00D5653B">
        <w:rPr>
          <w:rFonts w:asciiTheme="majorHAnsi" w:hAnsiTheme="majorHAnsi" w:cstheme="majorHAnsi"/>
          <w:lang w:val="fr-CH" w:eastAsia="fr-FR"/>
        </w:rPr>
        <w:t xml:space="preserve">, voucher, discount, </w:t>
      </w:r>
      <w:proofErr w:type="spellStart"/>
      <w:r w:rsidRPr="00D5653B">
        <w:rPr>
          <w:rFonts w:asciiTheme="majorHAnsi" w:hAnsiTheme="majorHAnsi" w:cstheme="majorHAnsi"/>
          <w:lang w:val="fr-CH" w:eastAsia="fr-FR"/>
        </w:rPr>
        <w:t>membership</w:t>
      </w:r>
      <w:proofErr w:type="spellEnd"/>
      <w:r w:rsidRPr="00D5653B">
        <w:rPr>
          <w:rFonts w:asciiTheme="majorHAnsi" w:hAnsiTheme="majorHAnsi" w:cstheme="majorHAnsi"/>
          <w:lang w:val="fr-CH" w:eastAsia="fr-FR"/>
        </w:rPr>
        <w:t xml:space="preserve">, </w:t>
      </w:r>
      <w:proofErr w:type="spellStart"/>
      <w:r w:rsidRPr="00D5653B">
        <w:rPr>
          <w:rFonts w:asciiTheme="majorHAnsi" w:hAnsiTheme="majorHAnsi" w:cstheme="majorHAnsi"/>
          <w:lang w:val="fr-CH" w:eastAsia="fr-FR"/>
        </w:rPr>
        <w:t>end_time</w:t>
      </w:r>
      <w:proofErr w:type="spellEnd"/>
      <w:r w:rsidRPr="00D5653B">
        <w:rPr>
          <w:rFonts w:asciiTheme="majorHAnsi" w:hAnsiTheme="majorHAnsi" w:cstheme="majorHAnsi"/>
          <w:lang w:val="fr-CH" w:eastAsia="fr-FR"/>
        </w:rPr>
        <w:t xml:space="preserve">, </w:t>
      </w:r>
      <w:proofErr w:type="spellStart"/>
      <w:r w:rsidRPr="00D5653B">
        <w:rPr>
          <w:rFonts w:asciiTheme="majorHAnsi" w:hAnsiTheme="majorHAnsi" w:cstheme="majorHAnsi"/>
          <w:lang w:val="fr-CH" w:eastAsia="fr-FR"/>
        </w:rPr>
        <w:t>create_time</w:t>
      </w:r>
      <w:proofErr w:type="spellEnd"/>
      <w:r w:rsidRPr="00D5653B">
        <w:rPr>
          <w:rFonts w:asciiTheme="majorHAnsi" w:hAnsiTheme="majorHAnsi" w:cstheme="majorHAnsi"/>
          <w:lang w:val="fr-CH" w:eastAsia="fr-FR"/>
        </w:rPr>
        <w:t xml:space="preserve">, </w:t>
      </w:r>
      <w:proofErr w:type="spellStart"/>
      <w:r w:rsidRPr="00D5653B">
        <w:rPr>
          <w:rFonts w:asciiTheme="majorHAnsi" w:hAnsiTheme="majorHAnsi" w:cstheme="majorHAnsi"/>
          <w:lang w:val="fr-CH" w:eastAsia="fr-FR"/>
        </w:rPr>
        <w:t>update_time</w:t>
      </w:r>
      <w:proofErr w:type="spellEnd"/>
      <w:r w:rsidR="00207B48" w:rsidRPr="00D5653B">
        <w:rPr>
          <w:rFonts w:asciiTheme="majorHAnsi" w:hAnsiTheme="majorHAnsi" w:cstheme="majorHAnsi"/>
          <w:lang w:val="fr-CH" w:eastAsia="fr-FR"/>
        </w:rPr>
        <w:t>)</w:t>
      </w:r>
    </w:p>
    <w:tbl>
      <w:tblPr>
        <w:tblStyle w:val="LiBang1"/>
        <w:tblW w:w="0" w:type="auto"/>
        <w:jc w:val="center"/>
        <w:tblLook w:val="04A0" w:firstRow="1" w:lastRow="0" w:firstColumn="1" w:lastColumn="0" w:noHBand="0" w:noVBand="1"/>
      </w:tblPr>
      <w:tblGrid>
        <w:gridCol w:w="1611"/>
        <w:gridCol w:w="2541"/>
        <w:gridCol w:w="1701"/>
        <w:gridCol w:w="1381"/>
      </w:tblGrid>
      <w:tr w:rsidR="005A7046" w:rsidRPr="00D5653B" w14:paraId="366F1237" w14:textId="77777777" w:rsidTr="006E573F">
        <w:trPr>
          <w:jc w:val="center"/>
        </w:trPr>
        <w:tc>
          <w:tcPr>
            <w:tcW w:w="1611" w:type="dxa"/>
          </w:tcPr>
          <w:p w14:paraId="0EB29606" w14:textId="77777777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Tên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thuộc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tính</w:t>
            </w:r>
            <w:proofErr w:type="spellEnd"/>
          </w:p>
        </w:tc>
        <w:tc>
          <w:tcPr>
            <w:tcW w:w="2541" w:type="dxa"/>
          </w:tcPr>
          <w:p w14:paraId="7432164E" w14:textId="77777777" w:rsidR="005A7046" w:rsidRPr="00D5653B" w:rsidRDefault="005A7046" w:rsidP="005A7046">
            <w:pPr>
              <w:spacing w:line="240" w:lineRule="auto"/>
              <w:ind w:left="0"/>
              <w:jc w:val="center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Kiểu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dữ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liệu</w:t>
            </w:r>
            <w:proofErr w:type="spellEnd"/>
          </w:p>
        </w:tc>
        <w:tc>
          <w:tcPr>
            <w:tcW w:w="1701" w:type="dxa"/>
          </w:tcPr>
          <w:p w14:paraId="3A04B5C0" w14:textId="77777777" w:rsidR="005A7046" w:rsidRPr="00D5653B" w:rsidRDefault="005A7046" w:rsidP="005A7046">
            <w:pPr>
              <w:spacing w:line="240" w:lineRule="auto"/>
              <w:ind w:left="0"/>
              <w:jc w:val="center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Ràng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buộc</w:t>
            </w:r>
            <w:proofErr w:type="spellEnd"/>
          </w:p>
        </w:tc>
        <w:tc>
          <w:tcPr>
            <w:tcW w:w="1381" w:type="dxa"/>
          </w:tcPr>
          <w:p w14:paraId="61BD4E3B" w14:textId="2764B5A4" w:rsidR="005A7046" w:rsidRPr="00D5653B" w:rsidRDefault="005A7046" w:rsidP="005A7046">
            <w:pPr>
              <w:spacing w:line="240" w:lineRule="auto"/>
              <w:ind w:left="0"/>
              <w:jc w:val="center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  <w:proofErr w:type="spellStart"/>
            <w:r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Ghi</w:t>
            </w:r>
            <w:proofErr w:type="spellEnd"/>
            <w:r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chú</w:t>
            </w:r>
            <w:proofErr w:type="spellEnd"/>
          </w:p>
        </w:tc>
      </w:tr>
      <w:tr w:rsidR="005A7046" w:rsidRPr="00D5653B" w14:paraId="73C734A1" w14:textId="77777777" w:rsidTr="006E573F">
        <w:trPr>
          <w:jc w:val="center"/>
        </w:trPr>
        <w:tc>
          <w:tcPr>
            <w:tcW w:w="1611" w:type="dxa"/>
          </w:tcPr>
          <w:p w14:paraId="5E1A8738" w14:textId="77777777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id</w:t>
            </w:r>
          </w:p>
        </w:tc>
        <w:tc>
          <w:tcPr>
            <w:tcW w:w="2541" w:type="dxa"/>
          </w:tcPr>
          <w:p w14:paraId="3AC254DF" w14:textId="77777777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Bigint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(20)</w:t>
            </w:r>
          </w:p>
        </w:tc>
        <w:tc>
          <w:tcPr>
            <w:tcW w:w="1701" w:type="dxa"/>
          </w:tcPr>
          <w:p w14:paraId="20613CB9" w14:textId="77777777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Không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null</w:t>
            </w:r>
            <w:proofErr w:type="spellEnd"/>
          </w:p>
        </w:tc>
        <w:tc>
          <w:tcPr>
            <w:tcW w:w="1381" w:type="dxa"/>
          </w:tcPr>
          <w:p w14:paraId="4D634126" w14:textId="77777777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Tự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tăng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giá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trị</w:t>
            </w:r>
            <w:proofErr w:type="spellEnd"/>
          </w:p>
        </w:tc>
      </w:tr>
      <w:tr w:rsidR="005A7046" w:rsidRPr="00D5653B" w14:paraId="5F41B7AE" w14:textId="77777777" w:rsidTr="006E573F">
        <w:trPr>
          <w:jc w:val="center"/>
        </w:trPr>
        <w:tc>
          <w:tcPr>
            <w:tcW w:w="1611" w:type="dxa"/>
          </w:tcPr>
          <w:p w14:paraId="3C3AFEEC" w14:textId="52975C95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  <w:proofErr w:type="spellStart"/>
            <w:r w:rsidRPr="00D5653B">
              <w:rPr>
                <w:rFonts w:asciiTheme="majorHAnsi" w:hAnsiTheme="majorHAnsi" w:cstheme="majorHAnsi"/>
                <w:lang w:val="fr-CH" w:eastAsia="fr-FR"/>
              </w:rPr>
              <w:t>category_id</w:t>
            </w:r>
            <w:proofErr w:type="spellEnd"/>
          </w:p>
        </w:tc>
        <w:tc>
          <w:tcPr>
            <w:tcW w:w="2541" w:type="dxa"/>
          </w:tcPr>
          <w:p w14:paraId="3E527615" w14:textId="3406A119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Bigint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(20)</w:t>
            </w:r>
          </w:p>
        </w:tc>
        <w:tc>
          <w:tcPr>
            <w:tcW w:w="1701" w:type="dxa"/>
          </w:tcPr>
          <w:p w14:paraId="277A4F3A" w14:textId="34920E53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</w:p>
        </w:tc>
        <w:tc>
          <w:tcPr>
            <w:tcW w:w="1381" w:type="dxa"/>
          </w:tcPr>
          <w:p w14:paraId="1A3E3346" w14:textId="70456441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Khóa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ngoại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tham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chiếu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đến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trường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id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bảng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C</w:t>
            </w:r>
            <w:r w:rsidRPr="00D5653B">
              <w:rPr>
                <w:rFonts w:asciiTheme="majorHAnsi" w:hAnsiTheme="majorHAnsi" w:cstheme="majorHAnsi"/>
                <w:lang w:val="fr-CH" w:eastAsia="fr-FR"/>
              </w:rPr>
              <w:t>ategory</w:t>
            </w:r>
            <w:proofErr w:type="spellEnd"/>
          </w:p>
        </w:tc>
      </w:tr>
      <w:tr w:rsidR="005A7046" w:rsidRPr="00D5653B" w14:paraId="21DEBB5A" w14:textId="77777777" w:rsidTr="006E573F">
        <w:trPr>
          <w:jc w:val="center"/>
        </w:trPr>
        <w:tc>
          <w:tcPr>
            <w:tcW w:w="1611" w:type="dxa"/>
          </w:tcPr>
          <w:p w14:paraId="0D001F96" w14:textId="10CE5B01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hAnsiTheme="majorHAnsi" w:cstheme="majorHAnsi"/>
                <w:lang w:val="fr-CH" w:eastAsia="fr-FR"/>
              </w:rPr>
            </w:pPr>
            <w:r w:rsidRPr="00D5653B">
              <w:rPr>
                <w:rFonts w:asciiTheme="majorHAnsi" w:hAnsiTheme="majorHAnsi" w:cstheme="majorHAnsi"/>
                <w:lang w:val="fr-CH" w:eastAsia="fr-FR"/>
              </w:rPr>
              <w:t>voucher</w:t>
            </w:r>
          </w:p>
        </w:tc>
        <w:tc>
          <w:tcPr>
            <w:tcW w:w="2541" w:type="dxa"/>
          </w:tcPr>
          <w:p w14:paraId="58C87B28" w14:textId="460BC686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Varchar(255)</w:t>
            </w:r>
          </w:p>
        </w:tc>
        <w:tc>
          <w:tcPr>
            <w:tcW w:w="1701" w:type="dxa"/>
          </w:tcPr>
          <w:p w14:paraId="3D0C98B9" w14:textId="15F36B9D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Không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null</w:t>
            </w:r>
            <w:proofErr w:type="spellEnd"/>
          </w:p>
        </w:tc>
        <w:tc>
          <w:tcPr>
            <w:tcW w:w="1381" w:type="dxa"/>
          </w:tcPr>
          <w:p w14:paraId="274BCC06" w14:textId="77777777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</w:p>
        </w:tc>
      </w:tr>
      <w:tr w:rsidR="005A7046" w:rsidRPr="00D5653B" w14:paraId="5F929DA9" w14:textId="77777777" w:rsidTr="006E573F">
        <w:trPr>
          <w:jc w:val="center"/>
        </w:trPr>
        <w:tc>
          <w:tcPr>
            <w:tcW w:w="1611" w:type="dxa"/>
          </w:tcPr>
          <w:p w14:paraId="77307157" w14:textId="77777777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  <w:r w:rsidRPr="00D5653B">
              <w:rPr>
                <w:rFonts w:asciiTheme="majorHAnsi" w:hAnsiTheme="majorHAnsi" w:cstheme="majorHAnsi"/>
                <w:lang w:val="fr-CH" w:eastAsia="fr-FR"/>
              </w:rPr>
              <w:t>discount</w:t>
            </w:r>
          </w:p>
        </w:tc>
        <w:tc>
          <w:tcPr>
            <w:tcW w:w="2541" w:type="dxa"/>
          </w:tcPr>
          <w:p w14:paraId="1878FC5C" w14:textId="152E12A9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int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(11)</w:t>
            </w:r>
          </w:p>
        </w:tc>
        <w:tc>
          <w:tcPr>
            <w:tcW w:w="1701" w:type="dxa"/>
          </w:tcPr>
          <w:p w14:paraId="731D04BC" w14:textId="230E59B5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Không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null</w:t>
            </w:r>
            <w:proofErr w:type="spellEnd"/>
          </w:p>
        </w:tc>
        <w:tc>
          <w:tcPr>
            <w:tcW w:w="1381" w:type="dxa"/>
          </w:tcPr>
          <w:p w14:paraId="3B4BA200" w14:textId="77777777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</w:p>
        </w:tc>
      </w:tr>
      <w:tr w:rsidR="005A7046" w:rsidRPr="00D5653B" w14:paraId="0AB81105" w14:textId="77777777" w:rsidTr="006E573F">
        <w:trPr>
          <w:jc w:val="center"/>
        </w:trPr>
        <w:tc>
          <w:tcPr>
            <w:tcW w:w="1611" w:type="dxa"/>
          </w:tcPr>
          <w:p w14:paraId="346E87F9" w14:textId="1C652757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hAnsiTheme="majorHAnsi" w:cstheme="majorHAnsi"/>
                <w:lang w:val="fr-CH" w:eastAsia="fr-FR"/>
              </w:rPr>
            </w:pPr>
            <w:proofErr w:type="spellStart"/>
            <w:r w:rsidRPr="00D5653B">
              <w:rPr>
                <w:rFonts w:asciiTheme="majorHAnsi" w:hAnsiTheme="majorHAnsi" w:cstheme="majorHAnsi"/>
                <w:lang w:val="fr-CH" w:eastAsia="fr-FR"/>
              </w:rPr>
              <w:t>membership</w:t>
            </w:r>
            <w:proofErr w:type="spellEnd"/>
          </w:p>
        </w:tc>
        <w:tc>
          <w:tcPr>
            <w:tcW w:w="2541" w:type="dxa"/>
          </w:tcPr>
          <w:p w14:paraId="0F6339A5" w14:textId="58AC44AA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tinyint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(1)</w:t>
            </w:r>
          </w:p>
        </w:tc>
        <w:tc>
          <w:tcPr>
            <w:tcW w:w="1701" w:type="dxa"/>
          </w:tcPr>
          <w:p w14:paraId="64BA7F34" w14:textId="7894345D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Không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null</w:t>
            </w:r>
            <w:proofErr w:type="spellEnd"/>
          </w:p>
        </w:tc>
        <w:tc>
          <w:tcPr>
            <w:tcW w:w="1381" w:type="dxa"/>
          </w:tcPr>
          <w:p w14:paraId="61AED1EB" w14:textId="77777777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</w:p>
        </w:tc>
      </w:tr>
      <w:tr w:rsidR="005A7046" w:rsidRPr="00D5653B" w14:paraId="25FA1A86" w14:textId="77777777" w:rsidTr="006E573F">
        <w:trPr>
          <w:jc w:val="center"/>
        </w:trPr>
        <w:tc>
          <w:tcPr>
            <w:tcW w:w="1611" w:type="dxa"/>
          </w:tcPr>
          <w:p w14:paraId="16B73710" w14:textId="7337EABA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hAnsiTheme="majorHAnsi" w:cstheme="majorHAnsi"/>
                <w:lang w:val="fr-CH" w:eastAsia="fr-FR"/>
              </w:rPr>
            </w:pPr>
            <w:proofErr w:type="spellStart"/>
            <w:r w:rsidRPr="00D5653B">
              <w:rPr>
                <w:rFonts w:asciiTheme="majorHAnsi" w:hAnsiTheme="majorHAnsi" w:cstheme="majorHAnsi"/>
                <w:lang w:val="fr-CH" w:eastAsia="fr-FR"/>
              </w:rPr>
              <w:t>end_time</w:t>
            </w:r>
            <w:proofErr w:type="spellEnd"/>
          </w:p>
        </w:tc>
        <w:tc>
          <w:tcPr>
            <w:tcW w:w="2541" w:type="dxa"/>
          </w:tcPr>
          <w:p w14:paraId="0DC80C0D" w14:textId="28C6FA70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date</w:t>
            </w:r>
          </w:p>
        </w:tc>
        <w:tc>
          <w:tcPr>
            <w:tcW w:w="1701" w:type="dxa"/>
          </w:tcPr>
          <w:p w14:paraId="11DB9D01" w14:textId="77777777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Không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null</w:t>
            </w:r>
            <w:proofErr w:type="spellEnd"/>
          </w:p>
        </w:tc>
        <w:tc>
          <w:tcPr>
            <w:tcW w:w="1381" w:type="dxa"/>
          </w:tcPr>
          <w:p w14:paraId="3122FABE" w14:textId="77777777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</w:p>
        </w:tc>
      </w:tr>
      <w:tr w:rsidR="005A7046" w:rsidRPr="00D5653B" w14:paraId="08D87C76" w14:textId="77777777" w:rsidTr="006E573F">
        <w:trPr>
          <w:jc w:val="center"/>
        </w:trPr>
        <w:tc>
          <w:tcPr>
            <w:tcW w:w="1611" w:type="dxa"/>
          </w:tcPr>
          <w:p w14:paraId="06D855CF" w14:textId="77777777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hAnsiTheme="majorHAnsi" w:cstheme="majorHAnsi"/>
                <w:lang w:val="fr-CH" w:eastAsia="fr-FR"/>
              </w:rPr>
            </w:pPr>
            <w:proofErr w:type="spellStart"/>
            <w:r w:rsidRPr="00D5653B">
              <w:rPr>
                <w:rFonts w:asciiTheme="majorHAnsi" w:hAnsiTheme="majorHAnsi" w:cstheme="majorHAnsi"/>
                <w:lang w:val="fr-CH" w:eastAsia="fr-FR"/>
              </w:rPr>
              <w:t>create_time</w:t>
            </w:r>
            <w:proofErr w:type="spellEnd"/>
          </w:p>
        </w:tc>
        <w:tc>
          <w:tcPr>
            <w:tcW w:w="2541" w:type="dxa"/>
          </w:tcPr>
          <w:p w14:paraId="3460927C" w14:textId="77777777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datetime</w:t>
            </w:r>
            <w:proofErr w:type="spellEnd"/>
          </w:p>
        </w:tc>
        <w:tc>
          <w:tcPr>
            <w:tcW w:w="1701" w:type="dxa"/>
          </w:tcPr>
          <w:p w14:paraId="75CD3933" w14:textId="77777777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Không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null</w:t>
            </w:r>
            <w:proofErr w:type="spellEnd"/>
          </w:p>
        </w:tc>
        <w:tc>
          <w:tcPr>
            <w:tcW w:w="1381" w:type="dxa"/>
          </w:tcPr>
          <w:p w14:paraId="5D185096" w14:textId="77777777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Tự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tạo</w:t>
            </w:r>
            <w:proofErr w:type="spellEnd"/>
          </w:p>
        </w:tc>
      </w:tr>
      <w:tr w:rsidR="005A7046" w:rsidRPr="00D5653B" w14:paraId="0A08E690" w14:textId="77777777" w:rsidTr="006E573F">
        <w:trPr>
          <w:jc w:val="center"/>
        </w:trPr>
        <w:tc>
          <w:tcPr>
            <w:tcW w:w="1611" w:type="dxa"/>
          </w:tcPr>
          <w:p w14:paraId="742B78E8" w14:textId="77777777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hAnsiTheme="majorHAnsi" w:cstheme="majorHAnsi"/>
                <w:lang w:val="fr-CH" w:eastAsia="fr-FR"/>
              </w:rPr>
            </w:pPr>
            <w:proofErr w:type="spellStart"/>
            <w:r w:rsidRPr="00D5653B">
              <w:rPr>
                <w:rFonts w:asciiTheme="majorHAnsi" w:hAnsiTheme="majorHAnsi" w:cstheme="majorHAnsi"/>
                <w:lang w:val="fr-CH" w:eastAsia="fr-FR"/>
              </w:rPr>
              <w:t>update_time</w:t>
            </w:r>
            <w:proofErr w:type="spellEnd"/>
          </w:p>
        </w:tc>
        <w:tc>
          <w:tcPr>
            <w:tcW w:w="2541" w:type="dxa"/>
          </w:tcPr>
          <w:p w14:paraId="42CA4568" w14:textId="77777777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datetime</w:t>
            </w:r>
            <w:proofErr w:type="spellEnd"/>
          </w:p>
        </w:tc>
        <w:tc>
          <w:tcPr>
            <w:tcW w:w="1701" w:type="dxa"/>
          </w:tcPr>
          <w:p w14:paraId="6CCE2FC7" w14:textId="77777777" w:rsidR="005A7046" w:rsidRPr="00D5653B" w:rsidRDefault="005A7046" w:rsidP="009D475F">
            <w:pPr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Không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null</w:t>
            </w:r>
            <w:proofErr w:type="spellEnd"/>
          </w:p>
        </w:tc>
        <w:tc>
          <w:tcPr>
            <w:tcW w:w="1381" w:type="dxa"/>
          </w:tcPr>
          <w:p w14:paraId="3D0BD576" w14:textId="77777777" w:rsidR="005A7046" w:rsidRPr="00D5653B" w:rsidRDefault="005A7046" w:rsidP="006179BC">
            <w:pPr>
              <w:keepNext/>
              <w:spacing w:line="240" w:lineRule="auto"/>
              <w:ind w:left="0"/>
              <w:jc w:val="both"/>
              <w:rPr>
                <w:rFonts w:asciiTheme="majorHAnsi" w:eastAsia="Symbol" w:hAnsiTheme="majorHAnsi" w:cstheme="majorHAnsi"/>
                <w:sz w:val="24"/>
                <w:lang w:val="fr-CH" w:eastAsia="fr-FR"/>
              </w:rPr>
            </w:pP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Tự</w:t>
            </w:r>
            <w:proofErr w:type="spellEnd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 xml:space="preserve"> </w:t>
            </w:r>
            <w:proofErr w:type="spellStart"/>
            <w:r w:rsidRPr="00D5653B">
              <w:rPr>
                <w:rFonts w:asciiTheme="majorHAnsi" w:eastAsia="Symbol" w:hAnsiTheme="majorHAnsi" w:cstheme="majorHAnsi"/>
                <w:sz w:val="24"/>
                <w:lang w:val="fr-CH" w:eastAsia="fr-FR"/>
              </w:rPr>
              <w:t>tạo</w:t>
            </w:r>
            <w:proofErr w:type="spellEnd"/>
          </w:p>
        </w:tc>
      </w:tr>
    </w:tbl>
    <w:p w14:paraId="727523CE" w14:textId="3CE4751A" w:rsidR="006179BC" w:rsidRDefault="006179BC" w:rsidP="006179BC">
      <w:pPr>
        <w:pStyle w:val="Caption"/>
        <w:ind w:left="0"/>
        <w:jc w:val="center"/>
      </w:pPr>
      <w:proofErr w:type="spellStart"/>
      <w:r>
        <w:t>Bảng</w:t>
      </w:r>
      <w:proofErr w:type="spellEnd"/>
      <w:r>
        <w:t xml:space="preserve">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3</w:t>
      </w:r>
      <w:r>
        <w:fldChar w:fldCharType="end"/>
      </w:r>
      <w:r>
        <w:t>.</w:t>
      </w:r>
      <w:r>
        <w:fldChar w:fldCharType="begin"/>
      </w:r>
      <w:r>
        <w:instrText xml:space="preserve"> SEQ Bảng \* ARABIC \s 1 </w:instrText>
      </w:r>
      <w:r>
        <w:fldChar w:fldCharType="separate"/>
      </w:r>
      <w:r>
        <w:rPr>
          <w:noProof/>
        </w:rPr>
        <w:t>45</w:t>
      </w:r>
      <w:r>
        <w:fldChar w:fldCharType="end"/>
      </w:r>
      <w:r w:rsidRPr="008F4D71">
        <w:t xml:space="preserve"> </w:t>
      </w:r>
      <w:proofErr w:type="spellStart"/>
      <w:r w:rsidRPr="008F4D71">
        <w:t>Bảng</w:t>
      </w:r>
      <w:proofErr w:type="spellEnd"/>
      <w:r w:rsidRPr="008F4D71">
        <w:t xml:space="preserve"> mô </w:t>
      </w:r>
      <w:proofErr w:type="spellStart"/>
      <w:r w:rsidRPr="008F4D71">
        <w:t>tả</w:t>
      </w:r>
      <w:proofErr w:type="spellEnd"/>
      <w:r w:rsidRPr="008F4D71">
        <w:t xml:space="preserve"> </w:t>
      </w:r>
      <w:proofErr w:type="spellStart"/>
      <w:r w:rsidRPr="008F4D71">
        <w:t>dữ</w:t>
      </w:r>
      <w:proofErr w:type="spellEnd"/>
      <w:r w:rsidRPr="008F4D71">
        <w:t xml:space="preserve"> </w:t>
      </w:r>
      <w:proofErr w:type="spellStart"/>
      <w:r w:rsidRPr="008F4D71">
        <w:t>liệu</w:t>
      </w:r>
      <w:proofErr w:type="spellEnd"/>
      <w:r w:rsidRPr="008F4D71">
        <w:t xml:space="preserve"> </w:t>
      </w:r>
      <w:proofErr w:type="spellStart"/>
      <w:r w:rsidRPr="008F4D71">
        <w:t>Bảng</w:t>
      </w:r>
      <w:proofErr w:type="spellEnd"/>
      <w:r w:rsidRPr="008F4D71">
        <w:t xml:space="preserve"> </w:t>
      </w:r>
      <w:r>
        <w:rPr>
          <w:lang w:val="en-US"/>
        </w:rPr>
        <w:t>Discount</w:t>
      </w:r>
    </w:p>
    <w:p w14:paraId="68B65616" w14:textId="4A3F00D2" w:rsidR="0004662E" w:rsidRPr="00D5653B" w:rsidRDefault="0004662E" w:rsidP="0030117C">
      <w:pPr>
        <w:pStyle w:val="Heading2"/>
        <w:rPr>
          <w:lang w:val="en-US"/>
        </w:rPr>
      </w:pPr>
      <w:bookmarkStart w:id="345" w:name="_Toc106804487"/>
      <w:bookmarkStart w:id="346" w:name="_Toc106811980"/>
      <w:bookmarkStart w:id="347" w:name="_Toc106818785"/>
      <w:proofErr w:type="spellStart"/>
      <w:r w:rsidRPr="00D5653B">
        <w:rPr>
          <w:lang w:val="en-US"/>
        </w:rPr>
        <w:t>Thiết</w:t>
      </w:r>
      <w:proofErr w:type="spellEnd"/>
      <w:r w:rsidRPr="00D5653B">
        <w:rPr>
          <w:spacing w:val="-3"/>
        </w:rPr>
        <w:t xml:space="preserve"> </w:t>
      </w:r>
      <w:proofErr w:type="spellStart"/>
      <w:r w:rsidRPr="00D5653B">
        <w:t>kế</w:t>
      </w:r>
      <w:proofErr w:type="spellEnd"/>
      <w:r w:rsidRPr="00D5653B">
        <w:rPr>
          <w:spacing w:val="-2"/>
        </w:rPr>
        <w:t xml:space="preserve"> </w:t>
      </w:r>
      <w:proofErr w:type="spellStart"/>
      <w:r w:rsidRPr="00D5653B">
        <w:rPr>
          <w:lang w:val="en-US"/>
        </w:rPr>
        <w:t>giao</w:t>
      </w:r>
      <w:proofErr w:type="spellEnd"/>
      <w:r w:rsidRPr="00D5653B">
        <w:rPr>
          <w:lang w:val="en-US"/>
        </w:rPr>
        <w:t xml:space="preserve"> </w:t>
      </w:r>
      <w:proofErr w:type="spellStart"/>
      <w:r w:rsidRPr="00D5653B">
        <w:rPr>
          <w:lang w:val="en-US"/>
        </w:rPr>
        <w:t>diện</w:t>
      </w:r>
      <w:bookmarkEnd w:id="345"/>
      <w:bookmarkEnd w:id="346"/>
      <w:bookmarkEnd w:id="347"/>
      <w:proofErr w:type="spellEnd"/>
    </w:p>
    <w:p w14:paraId="22359269" w14:textId="347CC170" w:rsidR="006E573F" w:rsidRDefault="00587955" w:rsidP="005F7E53">
      <w:pPr>
        <w:pStyle w:val="ListParagraph"/>
        <w:numPr>
          <w:ilvl w:val="0"/>
          <w:numId w:val="2"/>
        </w:numPr>
        <w:tabs>
          <w:tab w:val="left" w:pos="2165"/>
          <w:tab w:val="left" w:pos="2166"/>
        </w:tabs>
        <w:ind w:left="1530" w:right="1123" w:firstLine="450"/>
        <w:jc w:val="both"/>
        <w:rPr>
          <w:rFonts w:asciiTheme="majorHAnsi" w:hAnsiTheme="majorHAnsi" w:cstheme="majorHAnsi"/>
          <w:lang w:val="en-US"/>
        </w:rPr>
        <w:sectPr w:rsidR="006E573F">
          <w:pgSz w:w="11910" w:h="16840"/>
          <w:pgMar w:top="1580" w:right="360" w:bottom="1180" w:left="540" w:header="0" w:footer="938" w:gutter="0"/>
          <w:cols w:space="720"/>
        </w:sectPr>
      </w:pPr>
      <w:bookmarkStart w:id="348" w:name="3.4._Thiết_kế_giao_diện"/>
      <w:bookmarkStart w:id="349" w:name="_bookmark210"/>
      <w:bookmarkEnd w:id="348"/>
      <w:bookmarkEnd w:id="349"/>
      <w:proofErr w:type="spellStart"/>
      <w:r w:rsidRPr="00D5653B">
        <w:rPr>
          <w:rFonts w:asciiTheme="majorHAnsi" w:hAnsiTheme="majorHAnsi" w:cstheme="majorHAnsi"/>
        </w:rPr>
        <w:t>Ứng</w:t>
      </w:r>
      <w:proofErr w:type="spellEnd"/>
      <w:r w:rsidRPr="00D5653B">
        <w:rPr>
          <w:rFonts w:asciiTheme="majorHAnsi" w:hAnsiTheme="majorHAnsi" w:cstheme="majorHAnsi"/>
          <w:spacing w:val="-2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dụng</w:t>
      </w:r>
      <w:proofErr w:type="spellEnd"/>
      <w:r w:rsidRPr="00D5653B">
        <w:rPr>
          <w:rFonts w:asciiTheme="majorHAnsi" w:hAnsiTheme="majorHAnsi" w:cstheme="majorHAnsi"/>
          <w:spacing w:val="-2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gồm</w:t>
      </w:r>
      <w:proofErr w:type="spellEnd"/>
      <w:r w:rsidRPr="00D5653B">
        <w:rPr>
          <w:rFonts w:asciiTheme="majorHAnsi" w:hAnsiTheme="majorHAnsi" w:cstheme="majorHAnsi"/>
          <w:spacing w:val="-3"/>
        </w:rPr>
        <w:t xml:space="preserve"> </w:t>
      </w:r>
      <w:r w:rsidR="00700CA2" w:rsidRPr="00D5653B">
        <w:rPr>
          <w:rFonts w:asciiTheme="majorHAnsi" w:hAnsiTheme="majorHAnsi" w:cstheme="majorHAnsi"/>
          <w:lang w:val="en-US"/>
        </w:rPr>
        <w:t>3</w:t>
      </w:r>
      <w:r w:rsidRPr="00D5653B">
        <w:rPr>
          <w:rFonts w:asciiTheme="majorHAnsi" w:hAnsiTheme="majorHAnsi" w:cstheme="majorHAnsi"/>
          <w:spacing w:val="-2"/>
        </w:rPr>
        <w:t xml:space="preserve"> </w:t>
      </w:r>
      <w:r w:rsidRPr="00D5653B">
        <w:rPr>
          <w:rFonts w:asciiTheme="majorHAnsi" w:hAnsiTheme="majorHAnsi" w:cstheme="majorHAnsi"/>
        </w:rPr>
        <w:t>giao</w:t>
      </w:r>
      <w:r w:rsidRPr="00D5653B">
        <w:rPr>
          <w:rFonts w:asciiTheme="majorHAnsi" w:hAnsiTheme="majorHAnsi" w:cstheme="majorHAnsi"/>
          <w:spacing w:val="1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diện</w:t>
      </w:r>
      <w:proofErr w:type="spellEnd"/>
      <w:r w:rsidRPr="00D5653B">
        <w:rPr>
          <w:rFonts w:asciiTheme="majorHAnsi" w:hAnsiTheme="majorHAnsi" w:cstheme="majorHAnsi"/>
        </w:rPr>
        <w:t>:</w:t>
      </w:r>
      <w:r w:rsidRPr="00D5653B">
        <w:rPr>
          <w:rFonts w:asciiTheme="majorHAnsi" w:hAnsiTheme="majorHAnsi" w:cstheme="majorHAnsi"/>
          <w:spacing w:val="-1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Ứng</w:t>
      </w:r>
      <w:proofErr w:type="spellEnd"/>
      <w:r w:rsidRPr="00D5653B">
        <w:rPr>
          <w:rFonts w:asciiTheme="majorHAnsi" w:hAnsiTheme="majorHAnsi" w:cstheme="majorHAnsi"/>
          <w:spacing w:val="-2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dụng</w:t>
      </w:r>
      <w:proofErr w:type="spellEnd"/>
      <w:r w:rsidRPr="00D5653B">
        <w:rPr>
          <w:rFonts w:asciiTheme="majorHAnsi" w:hAnsiTheme="majorHAnsi" w:cstheme="majorHAnsi"/>
          <w:spacing w:val="-2"/>
        </w:rPr>
        <w:t xml:space="preserve"> </w:t>
      </w:r>
      <w:r w:rsidRPr="00D5653B">
        <w:rPr>
          <w:rFonts w:asciiTheme="majorHAnsi" w:hAnsiTheme="majorHAnsi" w:cstheme="majorHAnsi"/>
          <w:lang w:val="en-US"/>
        </w:rPr>
        <w:t xml:space="preserve">di động </w:t>
      </w:r>
      <w:proofErr w:type="spellStart"/>
      <w:r w:rsidR="00D96F28" w:rsidRPr="00D5653B">
        <w:rPr>
          <w:rFonts w:asciiTheme="majorHAnsi" w:hAnsiTheme="majorHAnsi" w:cstheme="majorHAnsi"/>
          <w:lang w:val="en-US"/>
        </w:rPr>
        <w:t>dành</w:t>
      </w:r>
      <w:proofErr w:type="spellEnd"/>
      <w:r w:rsidR="00D96F28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D96F28" w:rsidRPr="00D5653B">
        <w:rPr>
          <w:rFonts w:asciiTheme="majorHAnsi" w:hAnsiTheme="majorHAnsi" w:cstheme="majorHAnsi"/>
          <w:lang w:val="en-US"/>
        </w:rPr>
        <w:t>cho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người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D96F28" w:rsidRPr="00D5653B">
        <w:rPr>
          <w:rFonts w:asciiTheme="majorHAnsi" w:hAnsiTheme="majorHAnsi" w:cstheme="majorHAnsi"/>
          <w:lang w:val="en-US"/>
        </w:rPr>
        <w:t>mu</w:t>
      </w:r>
      <w:r w:rsidR="00700CA2" w:rsidRPr="00D5653B">
        <w:rPr>
          <w:rFonts w:asciiTheme="majorHAnsi" w:hAnsiTheme="majorHAnsi" w:cstheme="majorHAnsi"/>
          <w:lang w:val="en-US"/>
        </w:rPr>
        <w:t>a</w:t>
      </w:r>
      <w:proofErr w:type="spellEnd"/>
      <w:r w:rsidR="00700CA2" w:rsidRPr="00D5653B">
        <w:rPr>
          <w:rFonts w:asciiTheme="majorHAnsi" w:hAnsiTheme="majorHAnsi" w:cstheme="majorHAnsi"/>
          <w:lang w:val="en-US"/>
        </w:rPr>
        <w:t xml:space="preserve">, </w:t>
      </w:r>
      <w:proofErr w:type="spellStart"/>
      <w:r w:rsidR="00700CA2" w:rsidRPr="00D5653B">
        <w:rPr>
          <w:rFonts w:asciiTheme="majorHAnsi" w:hAnsiTheme="majorHAnsi" w:cstheme="majorHAnsi"/>
          <w:lang w:val="en-US"/>
        </w:rPr>
        <w:t>cho</w:t>
      </w:r>
      <w:proofErr w:type="spellEnd"/>
      <w:r w:rsidR="00700CA2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700CA2" w:rsidRPr="00D5653B">
        <w:rPr>
          <w:rFonts w:asciiTheme="majorHAnsi" w:hAnsiTheme="majorHAnsi" w:cstheme="majorHAnsi"/>
          <w:lang w:val="en-US"/>
        </w:rPr>
        <w:t>nhân</w:t>
      </w:r>
      <w:proofErr w:type="spellEnd"/>
      <w:r w:rsidR="00700CA2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700CA2" w:rsidRPr="00D5653B">
        <w:rPr>
          <w:rFonts w:asciiTheme="majorHAnsi" w:hAnsiTheme="majorHAnsi" w:cstheme="majorHAnsi"/>
          <w:lang w:val="en-US"/>
        </w:rPr>
        <w:t>viên</w:t>
      </w:r>
      <w:proofErr w:type="spellEnd"/>
      <w:r w:rsidR="00700CA2" w:rsidRPr="00D5653B">
        <w:rPr>
          <w:rFonts w:asciiTheme="majorHAnsi" w:hAnsiTheme="majorHAnsi" w:cstheme="majorHAnsi"/>
          <w:lang w:val="en-US"/>
        </w:rPr>
        <w:t xml:space="preserve"> và </w:t>
      </w:r>
      <w:proofErr w:type="spellStart"/>
      <w:r w:rsidR="00700CA2" w:rsidRPr="00D5653B">
        <w:rPr>
          <w:rFonts w:asciiTheme="majorHAnsi" w:hAnsiTheme="majorHAnsi" w:cstheme="majorHAnsi"/>
          <w:lang w:val="en-US"/>
        </w:rPr>
        <w:t>cho</w:t>
      </w:r>
      <w:proofErr w:type="spellEnd"/>
      <w:r w:rsidR="00700CA2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700CA2" w:rsidRPr="00D5653B">
        <w:rPr>
          <w:rFonts w:asciiTheme="majorHAnsi" w:hAnsiTheme="majorHAnsi" w:cstheme="majorHAnsi"/>
          <w:lang w:val="en-US"/>
        </w:rPr>
        <w:t>chủ</w:t>
      </w:r>
      <w:proofErr w:type="spellEnd"/>
      <w:r w:rsidR="00700CA2" w:rsidRPr="00D5653B">
        <w:rPr>
          <w:rFonts w:asciiTheme="majorHAnsi" w:hAnsiTheme="majorHAnsi" w:cstheme="majorHAnsi"/>
          <w:lang w:val="en-US"/>
        </w:rPr>
        <w:t xml:space="preserve"> shop</w:t>
      </w:r>
    </w:p>
    <w:p w14:paraId="669E3761" w14:textId="63E7BF15" w:rsidR="00A039F6" w:rsidRPr="006E573F" w:rsidRDefault="00A039F6" w:rsidP="006E573F">
      <w:pPr>
        <w:tabs>
          <w:tab w:val="left" w:pos="2165"/>
          <w:tab w:val="left" w:pos="2166"/>
        </w:tabs>
        <w:ind w:left="0" w:right="1123"/>
        <w:jc w:val="both"/>
        <w:rPr>
          <w:rFonts w:asciiTheme="majorHAnsi" w:hAnsiTheme="majorHAnsi" w:cstheme="majorHAnsi"/>
        </w:rPr>
      </w:pPr>
    </w:p>
    <w:p w14:paraId="0356C124" w14:textId="4965C55C" w:rsidR="00F82D81" w:rsidRPr="00D5653B" w:rsidRDefault="00F82D81" w:rsidP="000011EE">
      <w:pPr>
        <w:pStyle w:val="Heading3"/>
        <w:rPr>
          <w:lang w:val="en-US"/>
        </w:rPr>
      </w:pPr>
      <w:bookmarkStart w:id="350" w:name="3.4.1._Giao_diện_ứng_dụng_di_động_FAIIKA"/>
      <w:bookmarkStart w:id="351" w:name="_bookmark211"/>
      <w:bookmarkStart w:id="352" w:name="_Toc106804488"/>
      <w:bookmarkStart w:id="353" w:name="_Toc106811981"/>
      <w:bookmarkStart w:id="354" w:name="_Toc106818786"/>
      <w:bookmarkEnd w:id="350"/>
      <w:bookmarkEnd w:id="351"/>
      <w:r w:rsidRPr="00D5653B">
        <w:t>Giao</w:t>
      </w:r>
      <w:r w:rsidRPr="00D5653B">
        <w:rPr>
          <w:spacing w:val="-4"/>
        </w:rPr>
        <w:t xml:space="preserve"> </w:t>
      </w:r>
      <w:proofErr w:type="spellStart"/>
      <w:r w:rsidRPr="00D5653B">
        <w:t>diện</w:t>
      </w:r>
      <w:proofErr w:type="spellEnd"/>
      <w:r w:rsidRPr="00D5653B">
        <w:t xml:space="preserve"> </w:t>
      </w:r>
      <w:proofErr w:type="spellStart"/>
      <w:r w:rsidRPr="00D5653B">
        <w:t>ứng</w:t>
      </w:r>
      <w:proofErr w:type="spellEnd"/>
      <w:r w:rsidRPr="00D5653B">
        <w:rPr>
          <w:spacing w:val="-3"/>
        </w:rPr>
        <w:t xml:space="preserve"> </w:t>
      </w:r>
      <w:proofErr w:type="spellStart"/>
      <w:r w:rsidRPr="00D5653B">
        <w:t>dụng</w:t>
      </w:r>
      <w:proofErr w:type="spellEnd"/>
      <w:r w:rsidRPr="00D5653B">
        <w:rPr>
          <w:spacing w:val="-3"/>
        </w:rPr>
        <w:t xml:space="preserve"> </w:t>
      </w:r>
      <w:r w:rsidRPr="00D5653B">
        <w:t>di</w:t>
      </w:r>
      <w:r w:rsidRPr="00D5653B">
        <w:rPr>
          <w:spacing w:val="-4"/>
        </w:rPr>
        <w:t xml:space="preserve"> </w:t>
      </w:r>
      <w:proofErr w:type="spellStart"/>
      <w:r w:rsidRPr="00D5653B">
        <w:t>động</w:t>
      </w:r>
      <w:proofErr w:type="spellEnd"/>
      <w:r w:rsidRPr="00D5653B">
        <w:rPr>
          <w:spacing w:val="-3"/>
        </w:rPr>
        <w:t xml:space="preserve"> </w:t>
      </w:r>
      <w:proofErr w:type="spellStart"/>
      <w:r w:rsidRPr="00D5653B">
        <w:rPr>
          <w:lang w:val="en-US"/>
        </w:rPr>
        <w:t>dành</w:t>
      </w:r>
      <w:proofErr w:type="spellEnd"/>
      <w:r w:rsidRPr="00D5653B">
        <w:rPr>
          <w:lang w:val="en-US"/>
        </w:rPr>
        <w:t xml:space="preserve"> </w:t>
      </w:r>
      <w:proofErr w:type="spellStart"/>
      <w:r w:rsidRPr="00D5653B">
        <w:rPr>
          <w:lang w:val="en-US"/>
        </w:rPr>
        <w:t>cho</w:t>
      </w:r>
      <w:proofErr w:type="spellEnd"/>
      <w:r w:rsidRPr="00D5653B">
        <w:rPr>
          <w:lang w:val="en-US"/>
        </w:rPr>
        <w:t xml:space="preserve"> </w:t>
      </w:r>
      <w:proofErr w:type="spellStart"/>
      <w:r>
        <w:rPr>
          <w:lang w:val="en-US"/>
        </w:rPr>
        <w:t>người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mua</w:t>
      </w:r>
      <w:bookmarkEnd w:id="352"/>
      <w:bookmarkEnd w:id="353"/>
      <w:bookmarkEnd w:id="354"/>
      <w:proofErr w:type="spellEnd"/>
    </w:p>
    <w:p w14:paraId="0BFCD518" w14:textId="41B3C521" w:rsidR="00966D15" w:rsidRPr="00D5653B" w:rsidRDefault="00D109E2" w:rsidP="0030117C">
      <w:pPr>
        <w:pStyle w:val="Heading4"/>
      </w:pPr>
      <w:r>
        <w:t xml:space="preserve">Giao </w:t>
      </w:r>
      <w:proofErr w:type="spellStart"/>
      <w:r>
        <w:t>diện</w:t>
      </w:r>
      <w:proofErr w:type="spellEnd"/>
      <w:r>
        <w:t xml:space="preserve"> trang </w:t>
      </w:r>
      <w:proofErr w:type="spellStart"/>
      <w:r>
        <w:t>chủ</w:t>
      </w:r>
      <w:proofErr w:type="spellEnd"/>
    </w:p>
    <w:p w14:paraId="6EE4363A" w14:textId="1A7C8EDA" w:rsidR="00394844" w:rsidRDefault="00587955" w:rsidP="00AD739F">
      <w:pPr>
        <w:pStyle w:val="BodyText"/>
        <w:spacing w:before="143" w:after="6"/>
        <w:ind w:left="2790" w:right="1123" w:firstLine="180"/>
        <w:jc w:val="both"/>
        <w:rPr>
          <w:rFonts w:asciiTheme="majorHAnsi" w:hAnsiTheme="majorHAnsi" w:cstheme="majorHAnsi"/>
        </w:rPr>
      </w:pPr>
      <w:r w:rsidRPr="00D5653B">
        <w:rPr>
          <w:rFonts w:asciiTheme="majorHAnsi" w:hAnsiTheme="majorHAnsi" w:cstheme="majorHAnsi"/>
          <w:w w:val="95"/>
        </w:rPr>
        <w:t>+</w:t>
      </w:r>
      <w:r w:rsidRPr="00D5653B">
        <w:rPr>
          <w:rFonts w:asciiTheme="majorHAnsi" w:hAnsiTheme="majorHAnsi" w:cstheme="majorHAnsi"/>
          <w:spacing w:val="1"/>
          <w:w w:val="95"/>
        </w:rPr>
        <w:t xml:space="preserve"> </w:t>
      </w:r>
      <w:r w:rsidRPr="00D5653B">
        <w:rPr>
          <w:rFonts w:asciiTheme="majorHAnsi" w:hAnsiTheme="majorHAnsi" w:cstheme="majorHAnsi"/>
          <w:w w:val="95"/>
        </w:rPr>
        <w:t xml:space="preserve">Đây </w:t>
      </w:r>
      <w:proofErr w:type="spellStart"/>
      <w:r w:rsidRPr="00D5653B">
        <w:rPr>
          <w:rFonts w:asciiTheme="majorHAnsi" w:hAnsiTheme="majorHAnsi" w:cstheme="majorHAnsi"/>
          <w:w w:val="95"/>
        </w:rPr>
        <w:t>là</w:t>
      </w:r>
      <w:proofErr w:type="spellEnd"/>
      <w:r w:rsidRPr="00D5653B">
        <w:rPr>
          <w:rFonts w:asciiTheme="majorHAnsi" w:hAnsiTheme="majorHAnsi" w:cstheme="majorHAnsi"/>
          <w:w w:val="95"/>
        </w:rPr>
        <w:t xml:space="preserve"> giao </w:t>
      </w:r>
      <w:proofErr w:type="spellStart"/>
      <w:r w:rsidRPr="00D5653B">
        <w:rPr>
          <w:rFonts w:asciiTheme="majorHAnsi" w:hAnsiTheme="majorHAnsi" w:cstheme="majorHAnsi"/>
          <w:w w:val="95"/>
        </w:rPr>
        <w:t>diện</w:t>
      </w:r>
      <w:proofErr w:type="spellEnd"/>
      <w:r w:rsidRPr="00D5653B">
        <w:rPr>
          <w:rFonts w:asciiTheme="majorHAnsi" w:hAnsiTheme="majorHAnsi" w:cstheme="majorHAnsi"/>
          <w:w w:val="95"/>
        </w:rPr>
        <w:t xml:space="preserve"> </w:t>
      </w:r>
      <w:proofErr w:type="spellStart"/>
      <w:r w:rsidRPr="00D5653B">
        <w:rPr>
          <w:rFonts w:asciiTheme="majorHAnsi" w:hAnsiTheme="majorHAnsi" w:cstheme="majorHAnsi"/>
          <w:w w:val="95"/>
        </w:rPr>
        <w:t>mặc</w:t>
      </w:r>
      <w:proofErr w:type="spellEnd"/>
      <w:r w:rsidRPr="00D5653B">
        <w:rPr>
          <w:rFonts w:asciiTheme="majorHAnsi" w:hAnsiTheme="majorHAnsi" w:cstheme="majorHAnsi"/>
          <w:w w:val="95"/>
        </w:rPr>
        <w:t xml:space="preserve"> </w:t>
      </w:r>
      <w:proofErr w:type="spellStart"/>
      <w:r w:rsidRPr="00D5653B">
        <w:rPr>
          <w:rFonts w:asciiTheme="majorHAnsi" w:hAnsiTheme="majorHAnsi" w:cstheme="majorHAnsi"/>
          <w:w w:val="95"/>
        </w:rPr>
        <w:t>định</w:t>
      </w:r>
      <w:proofErr w:type="spellEnd"/>
      <w:r w:rsidRPr="00D5653B">
        <w:rPr>
          <w:rFonts w:asciiTheme="majorHAnsi" w:hAnsiTheme="majorHAnsi" w:cstheme="majorHAnsi"/>
          <w:w w:val="95"/>
        </w:rPr>
        <w:t xml:space="preserve"> khi </w:t>
      </w:r>
      <w:proofErr w:type="spellStart"/>
      <w:r w:rsidRPr="00D5653B">
        <w:rPr>
          <w:rFonts w:asciiTheme="majorHAnsi" w:hAnsiTheme="majorHAnsi" w:cstheme="majorHAnsi"/>
          <w:w w:val="95"/>
        </w:rPr>
        <w:t>mở</w:t>
      </w:r>
      <w:proofErr w:type="spellEnd"/>
      <w:r w:rsidRPr="00D5653B">
        <w:rPr>
          <w:rFonts w:asciiTheme="majorHAnsi" w:hAnsiTheme="majorHAnsi" w:cstheme="majorHAnsi"/>
          <w:w w:val="95"/>
        </w:rPr>
        <w:t xml:space="preserve"> </w:t>
      </w:r>
      <w:proofErr w:type="spellStart"/>
      <w:r w:rsidRPr="00D5653B">
        <w:rPr>
          <w:rFonts w:asciiTheme="majorHAnsi" w:hAnsiTheme="majorHAnsi" w:cstheme="majorHAnsi"/>
          <w:w w:val="95"/>
        </w:rPr>
        <w:t>ứng</w:t>
      </w:r>
      <w:proofErr w:type="spellEnd"/>
      <w:r w:rsidRPr="00D5653B">
        <w:rPr>
          <w:rFonts w:asciiTheme="majorHAnsi" w:hAnsiTheme="majorHAnsi" w:cstheme="majorHAnsi"/>
          <w:w w:val="95"/>
        </w:rPr>
        <w:t xml:space="preserve"> </w:t>
      </w:r>
      <w:proofErr w:type="spellStart"/>
      <w:r w:rsidRPr="00D5653B">
        <w:rPr>
          <w:rFonts w:asciiTheme="majorHAnsi" w:hAnsiTheme="majorHAnsi" w:cstheme="majorHAnsi"/>
          <w:w w:val="95"/>
        </w:rPr>
        <w:t>dụng</w:t>
      </w:r>
      <w:proofErr w:type="spellEnd"/>
      <w:r w:rsidRPr="00D5653B">
        <w:rPr>
          <w:rFonts w:asciiTheme="majorHAnsi" w:hAnsiTheme="majorHAnsi" w:cstheme="majorHAnsi"/>
          <w:w w:val="95"/>
        </w:rPr>
        <w:t xml:space="preserve">. Khi chưa đăng </w:t>
      </w:r>
      <w:proofErr w:type="spellStart"/>
      <w:r w:rsidRPr="00D5653B">
        <w:rPr>
          <w:rFonts w:asciiTheme="majorHAnsi" w:hAnsiTheme="majorHAnsi" w:cstheme="majorHAnsi"/>
          <w:w w:val="95"/>
        </w:rPr>
        <w:t>nhập</w:t>
      </w:r>
      <w:proofErr w:type="spellEnd"/>
      <w:r w:rsidRPr="00D5653B">
        <w:rPr>
          <w:rFonts w:asciiTheme="majorHAnsi" w:hAnsiTheme="majorHAnsi" w:cstheme="majorHAnsi"/>
          <w:w w:val="95"/>
        </w:rPr>
        <w:t xml:space="preserve">, </w:t>
      </w:r>
      <w:proofErr w:type="spellStart"/>
      <w:r w:rsidRPr="00D5653B">
        <w:rPr>
          <w:rFonts w:asciiTheme="majorHAnsi" w:hAnsiTheme="majorHAnsi" w:cstheme="majorHAnsi"/>
          <w:w w:val="95"/>
        </w:rPr>
        <w:t>người</w:t>
      </w:r>
      <w:proofErr w:type="spellEnd"/>
      <w:r w:rsidRPr="00D5653B">
        <w:rPr>
          <w:rFonts w:asciiTheme="majorHAnsi" w:hAnsiTheme="majorHAnsi" w:cstheme="majorHAnsi"/>
          <w:spacing w:val="1"/>
          <w:w w:val="95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dùng</w:t>
      </w:r>
      <w:proofErr w:type="spellEnd"/>
      <w:r w:rsidRPr="00D5653B">
        <w:rPr>
          <w:rFonts w:asciiTheme="majorHAnsi" w:hAnsiTheme="majorHAnsi" w:cstheme="majorHAnsi"/>
          <w:spacing w:val="-5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chỉ</w:t>
      </w:r>
      <w:proofErr w:type="spellEnd"/>
      <w:r w:rsidRPr="00D5653B">
        <w:rPr>
          <w:rFonts w:asciiTheme="majorHAnsi" w:hAnsiTheme="majorHAnsi" w:cstheme="majorHAnsi"/>
          <w:spacing w:val="-4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được</w:t>
      </w:r>
      <w:proofErr w:type="spellEnd"/>
      <w:r w:rsidRPr="00D5653B">
        <w:rPr>
          <w:rFonts w:asciiTheme="majorHAnsi" w:hAnsiTheme="majorHAnsi" w:cstheme="majorHAnsi"/>
          <w:spacing w:val="-4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thực</w:t>
      </w:r>
      <w:proofErr w:type="spellEnd"/>
      <w:r w:rsidRPr="00D5653B">
        <w:rPr>
          <w:rFonts w:asciiTheme="majorHAnsi" w:hAnsiTheme="majorHAnsi" w:cstheme="majorHAnsi"/>
          <w:spacing w:val="-4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hiện</w:t>
      </w:r>
      <w:proofErr w:type="spellEnd"/>
      <w:r w:rsidRPr="00D5653B">
        <w:rPr>
          <w:rFonts w:asciiTheme="majorHAnsi" w:hAnsiTheme="majorHAnsi" w:cstheme="majorHAnsi"/>
          <w:spacing w:val="-4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các</w:t>
      </w:r>
      <w:proofErr w:type="spellEnd"/>
      <w:r w:rsidRPr="00D5653B">
        <w:rPr>
          <w:rFonts w:asciiTheme="majorHAnsi" w:hAnsiTheme="majorHAnsi" w:cstheme="majorHAnsi"/>
          <w:spacing w:val="-4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chức</w:t>
      </w:r>
      <w:proofErr w:type="spellEnd"/>
      <w:r w:rsidRPr="00D5653B">
        <w:rPr>
          <w:rFonts w:asciiTheme="majorHAnsi" w:hAnsiTheme="majorHAnsi" w:cstheme="majorHAnsi"/>
          <w:spacing w:val="-4"/>
        </w:rPr>
        <w:t xml:space="preserve"> </w:t>
      </w:r>
      <w:r w:rsidRPr="00D5653B">
        <w:rPr>
          <w:rFonts w:asciiTheme="majorHAnsi" w:hAnsiTheme="majorHAnsi" w:cstheme="majorHAnsi"/>
        </w:rPr>
        <w:t>năng</w:t>
      </w:r>
      <w:r w:rsidRPr="00D5653B">
        <w:rPr>
          <w:rFonts w:asciiTheme="majorHAnsi" w:hAnsiTheme="majorHAnsi" w:cstheme="majorHAnsi"/>
          <w:spacing w:val="-4"/>
        </w:rPr>
        <w:t xml:space="preserve"> </w:t>
      </w:r>
      <w:r w:rsidRPr="00D5653B">
        <w:rPr>
          <w:rFonts w:asciiTheme="majorHAnsi" w:hAnsiTheme="majorHAnsi" w:cstheme="majorHAnsi"/>
        </w:rPr>
        <w:t>cơ</w:t>
      </w:r>
      <w:r w:rsidRPr="00D5653B">
        <w:rPr>
          <w:rFonts w:asciiTheme="majorHAnsi" w:hAnsiTheme="majorHAnsi" w:cstheme="majorHAnsi"/>
          <w:spacing w:val="-5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bản</w:t>
      </w:r>
      <w:proofErr w:type="spellEnd"/>
      <w:r w:rsidRPr="00D5653B">
        <w:rPr>
          <w:rFonts w:asciiTheme="majorHAnsi" w:hAnsiTheme="majorHAnsi" w:cstheme="majorHAnsi"/>
          <w:spacing w:val="-4"/>
        </w:rPr>
        <w:t xml:space="preserve"> </w:t>
      </w:r>
      <w:r w:rsidRPr="00D5653B">
        <w:rPr>
          <w:rFonts w:asciiTheme="majorHAnsi" w:hAnsiTheme="majorHAnsi" w:cstheme="majorHAnsi"/>
        </w:rPr>
        <w:t>như</w:t>
      </w:r>
      <w:r w:rsidRPr="00D5653B">
        <w:rPr>
          <w:rFonts w:asciiTheme="majorHAnsi" w:hAnsiTheme="majorHAnsi" w:cstheme="majorHAnsi"/>
          <w:spacing w:val="-3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tìm</w:t>
      </w:r>
      <w:proofErr w:type="spellEnd"/>
      <w:r w:rsidRPr="00D5653B">
        <w:rPr>
          <w:rFonts w:asciiTheme="majorHAnsi" w:hAnsiTheme="majorHAnsi" w:cstheme="majorHAnsi"/>
          <w:spacing w:val="-7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kiếm</w:t>
      </w:r>
      <w:proofErr w:type="spellEnd"/>
      <w:r w:rsidRPr="00D5653B">
        <w:rPr>
          <w:rFonts w:asciiTheme="majorHAnsi" w:hAnsiTheme="majorHAnsi" w:cstheme="majorHAnsi"/>
          <w:spacing w:val="-7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sản</w:t>
      </w:r>
      <w:proofErr w:type="spellEnd"/>
      <w:r w:rsidRPr="00D5653B">
        <w:rPr>
          <w:rFonts w:asciiTheme="majorHAnsi" w:hAnsiTheme="majorHAnsi" w:cstheme="majorHAnsi"/>
          <w:spacing w:val="-4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phẩm</w:t>
      </w:r>
      <w:proofErr w:type="spellEnd"/>
      <w:r w:rsidRPr="00D5653B">
        <w:rPr>
          <w:rFonts w:asciiTheme="majorHAnsi" w:hAnsiTheme="majorHAnsi" w:cstheme="majorHAnsi"/>
        </w:rPr>
        <w:t>,</w:t>
      </w:r>
      <w:r w:rsidRPr="00D5653B">
        <w:rPr>
          <w:rFonts w:asciiTheme="majorHAnsi" w:hAnsiTheme="majorHAnsi" w:cstheme="majorHAnsi"/>
          <w:spacing w:val="-63"/>
        </w:rPr>
        <w:t xml:space="preserve"> </w:t>
      </w:r>
      <w:r w:rsidRPr="00D5653B">
        <w:rPr>
          <w:rFonts w:asciiTheme="majorHAnsi" w:hAnsiTheme="majorHAnsi" w:cstheme="majorHAnsi"/>
        </w:rPr>
        <w:t>xem</w:t>
      </w:r>
      <w:r w:rsidRPr="00D5653B">
        <w:rPr>
          <w:rFonts w:asciiTheme="majorHAnsi" w:hAnsiTheme="majorHAnsi" w:cstheme="majorHAnsi"/>
          <w:spacing w:val="-4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sản</w:t>
      </w:r>
      <w:proofErr w:type="spellEnd"/>
      <w:r w:rsidRPr="00D5653B">
        <w:rPr>
          <w:rFonts w:asciiTheme="majorHAnsi" w:hAnsiTheme="majorHAnsi" w:cstheme="majorHAnsi"/>
          <w:spacing w:val="-1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phẩm</w:t>
      </w:r>
      <w:proofErr w:type="spellEnd"/>
      <w:r w:rsidRPr="00D5653B">
        <w:rPr>
          <w:rFonts w:asciiTheme="majorHAnsi" w:hAnsiTheme="majorHAnsi" w:cstheme="majorHAnsi"/>
        </w:rPr>
        <w:t>,</w:t>
      </w:r>
      <w:r w:rsidRPr="00D5653B">
        <w:rPr>
          <w:rFonts w:asciiTheme="majorHAnsi" w:hAnsiTheme="majorHAnsi" w:cstheme="majorHAnsi"/>
          <w:spacing w:val="-1"/>
        </w:rPr>
        <w:t xml:space="preserve"> </w:t>
      </w:r>
      <w:r w:rsidRPr="00D5653B">
        <w:rPr>
          <w:rFonts w:asciiTheme="majorHAnsi" w:hAnsiTheme="majorHAnsi" w:cstheme="majorHAnsi"/>
        </w:rPr>
        <w:t>đăng</w:t>
      </w:r>
      <w:r w:rsidRPr="00D5653B">
        <w:rPr>
          <w:rFonts w:asciiTheme="majorHAnsi" w:hAnsiTheme="majorHAnsi" w:cstheme="majorHAnsi"/>
          <w:spacing w:val="-1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ký</w:t>
      </w:r>
      <w:proofErr w:type="spellEnd"/>
      <w:r w:rsidRPr="00D5653B">
        <w:rPr>
          <w:rFonts w:asciiTheme="majorHAnsi" w:hAnsiTheme="majorHAnsi" w:cstheme="majorHAnsi"/>
        </w:rPr>
        <w:t>/</w:t>
      </w:r>
      <w:r w:rsidRPr="00D5653B">
        <w:rPr>
          <w:rFonts w:asciiTheme="majorHAnsi" w:hAnsiTheme="majorHAnsi" w:cstheme="majorHAnsi"/>
          <w:spacing w:val="-1"/>
        </w:rPr>
        <w:t xml:space="preserve"> </w:t>
      </w:r>
      <w:r w:rsidRPr="00D5653B">
        <w:rPr>
          <w:rFonts w:asciiTheme="majorHAnsi" w:hAnsiTheme="majorHAnsi" w:cstheme="majorHAnsi"/>
        </w:rPr>
        <w:t>đăng</w:t>
      </w:r>
      <w:r w:rsidRPr="00D5653B">
        <w:rPr>
          <w:rFonts w:asciiTheme="majorHAnsi" w:hAnsiTheme="majorHAnsi" w:cstheme="majorHAnsi"/>
          <w:spacing w:val="-1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nhập</w:t>
      </w:r>
      <w:proofErr w:type="spellEnd"/>
      <w:r w:rsidRPr="00D5653B">
        <w:rPr>
          <w:rFonts w:asciiTheme="majorHAnsi" w:hAnsiTheme="majorHAnsi" w:cstheme="majorHAnsi"/>
        </w:rPr>
        <w:t>,</w:t>
      </w:r>
      <w:r w:rsidRPr="00D5653B">
        <w:rPr>
          <w:rFonts w:asciiTheme="majorHAnsi" w:hAnsiTheme="majorHAnsi" w:cstheme="majorHAnsi"/>
          <w:spacing w:val="-1"/>
        </w:rPr>
        <w:t xml:space="preserve"> </w:t>
      </w:r>
      <w:r w:rsidRPr="00D5653B">
        <w:rPr>
          <w:rFonts w:asciiTheme="majorHAnsi" w:hAnsiTheme="majorHAnsi" w:cstheme="majorHAnsi"/>
        </w:rPr>
        <w:t>…</w:t>
      </w:r>
    </w:p>
    <w:p w14:paraId="087A9DE6" w14:textId="2BEE033E" w:rsidR="00394844" w:rsidRPr="00394844" w:rsidRDefault="00394844" w:rsidP="005F7E53">
      <w:pPr>
        <w:pStyle w:val="BodyText"/>
        <w:numPr>
          <w:ilvl w:val="2"/>
          <w:numId w:val="2"/>
        </w:numPr>
        <w:spacing w:before="143" w:after="6"/>
        <w:ind w:right="1123"/>
        <w:jc w:val="both"/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lang w:val="en-US"/>
        </w:rPr>
        <w:t xml:space="preserve">Giao </w:t>
      </w:r>
      <w:proofErr w:type="spellStart"/>
      <w:r>
        <w:rPr>
          <w:rFonts w:asciiTheme="majorHAnsi" w:hAnsiTheme="majorHAnsi" w:cstheme="majorHAnsi"/>
          <w:lang w:val="en-US"/>
        </w:rPr>
        <w:t>diện</w:t>
      </w:r>
      <w:proofErr w:type="spellEnd"/>
      <w:r>
        <w:rPr>
          <w:rFonts w:asciiTheme="majorHAnsi" w:hAnsiTheme="majorHAnsi" w:cstheme="majorHAnsi"/>
          <w:lang w:val="en-US"/>
        </w:rPr>
        <w:t xml:space="preserve"> </w:t>
      </w:r>
      <w:proofErr w:type="spellStart"/>
      <w:r>
        <w:rPr>
          <w:rFonts w:asciiTheme="majorHAnsi" w:hAnsiTheme="majorHAnsi" w:cstheme="majorHAnsi"/>
          <w:lang w:val="en-US"/>
        </w:rPr>
        <w:t>trang</w:t>
      </w:r>
      <w:proofErr w:type="spellEnd"/>
      <w:r>
        <w:rPr>
          <w:rFonts w:asciiTheme="majorHAnsi" w:hAnsiTheme="majorHAnsi" w:cstheme="majorHAnsi"/>
          <w:lang w:val="en-US"/>
        </w:rPr>
        <w:t xml:space="preserve"> </w:t>
      </w:r>
      <w:proofErr w:type="spellStart"/>
      <w:r>
        <w:rPr>
          <w:rFonts w:asciiTheme="majorHAnsi" w:hAnsiTheme="majorHAnsi" w:cstheme="majorHAnsi"/>
          <w:lang w:val="en-US"/>
        </w:rPr>
        <w:t>chủ</w:t>
      </w:r>
      <w:proofErr w:type="spellEnd"/>
    </w:p>
    <w:p w14:paraId="77CF1795" w14:textId="77777777" w:rsidR="00A039F6" w:rsidRPr="00D5653B" w:rsidRDefault="00A039F6" w:rsidP="00CD3F94">
      <w:pPr>
        <w:pStyle w:val="BodyText"/>
        <w:ind w:left="1411" w:right="1123"/>
        <w:jc w:val="both"/>
        <w:rPr>
          <w:rFonts w:asciiTheme="majorHAnsi" w:hAnsiTheme="majorHAnsi" w:cstheme="majorHAnsi"/>
          <w:sz w:val="20"/>
        </w:rPr>
      </w:pPr>
    </w:p>
    <w:p w14:paraId="7038A8A4" w14:textId="77777777" w:rsidR="00B77C6F" w:rsidRDefault="00F15882" w:rsidP="00B77C6F">
      <w:pPr>
        <w:pStyle w:val="BodyText"/>
        <w:keepNext/>
        <w:ind w:left="1411" w:right="1123"/>
        <w:jc w:val="center"/>
      </w:pPr>
      <w:bookmarkStart w:id="355" w:name="_bookmark212"/>
      <w:bookmarkEnd w:id="355"/>
      <w:r w:rsidRPr="00D5653B">
        <w:rPr>
          <w:rFonts w:asciiTheme="majorHAnsi" w:hAnsiTheme="majorHAnsi" w:cstheme="majorHAnsi"/>
          <w:noProof/>
          <w:sz w:val="28"/>
          <w:lang w:val="en-US"/>
        </w:rPr>
        <w:drawing>
          <wp:inline distT="0" distB="0" distL="0" distR="0" wp14:anchorId="627BF20A" wp14:editId="31CD0B41">
            <wp:extent cx="1914525" cy="4047381"/>
            <wp:effectExtent l="0" t="0" r="0" b="0"/>
            <wp:docPr id="4103" name="Picture 4103" descr="C:\Users\Asus\AppData\Local\Microsoft\Windows\INetCache\Content.Word\Screenshot_16543328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C:\Users\Asus\AppData\Local\Microsoft\Windows\INetCache\Content.Word\Screenshot_1654332868.png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4525" cy="40473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6A905B" w14:textId="3E542F19" w:rsidR="00CB5C7B" w:rsidRDefault="00B77C6F" w:rsidP="00B77C6F">
      <w:pPr>
        <w:pStyle w:val="Caption"/>
        <w:ind w:left="0"/>
        <w:jc w:val="center"/>
      </w:pPr>
      <w:bookmarkStart w:id="356" w:name="_Toc106818892"/>
      <w:proofErr w:type="spellStart"/>
      <w:r>
        <w:t>Hình</w:t>
      </w:r>
      <w:proofErr w:type="spellEnd"/>
      <w:r>
        <w:t xml:space="preserve">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3</w:t>
      </w:r>
      <w:r>
        <w:fldChar w:fldCharType="end"/>
      </w:r>
      <w:r>
        <w:t>.</w:t>
      </w:r>
      <w:r>
        <w:fldChar w:fldCharType="begin"/>
      </w:r>
      <w:r>
        <w:instrText xml:space="preserve"> SEQ Hình \* ARABIC \s 1 </w:instrText>
      </w:r>
      <w:r>
        <w:fldChar w:fldCharType="separate"/>
      </w:r>
      <w:r>
        <w:rPr>
          <w:noProof/>
        </w:rPr>
        <w:t>74</w:t>
      </w:r>
      <w:r>
        <w:fldChar w:fldCharType="end"/>
      </w:r>
      <w:r>
        <w:rPr>
          <w:lang w:val="en-US"/>
        </w:rPr>
        <w:t xml:space="preserve"> </w:t>
      </w:r>
      <w:r w:rsidRPr="007A2B20">
        <w:rPr>
          <w:lang w:val="en-US"/>
        </w:rPr>
        <w:t xml:space="preserve">Trang </w:t>
      </w:r>
      <w:proofErr w:type="spellStart"/>
      <w:r w:rsidRPr="007A2B20">
        <w:rPr>
          <w:lang w:val="en-US"/>
        </w:rPr>
        <w:t>chủ</w:t>
      </w:r>
      <w:bookmarkEnd w:id="356"/>
      <w:proofErr w:type="spellEnd"/>
    </w:p>
    <w:p w14:paraId="700F5113" w14:textId="08E87B7C" w:rsidR="00A62EA4" w:rsidRPr="00394844" w:rsidRDefault="00587955" w:rsidP="00394844">
      <w:pPr>
        <w:pStyle w:val="BodyText"/>
        <w:spacing w:before="178"/>
        <w:ind w:left="1411" w:right="1123" w:hanging="360"/>
        <w:jc w:val="both"/>
        <w:rPr>
          <w:rFonts w:asciiTheme="majorHAnsi" w:hAnsiTheme="majorHAnsi" w:cstheme="majorHAnsi"/>
          <w:lang w:val="en-US"/>
        </w:rPr>
      </w:pPr>
      <w:r w:rsidRPr="00D5653B">
        <w:rPr>
          <w:rFonts w:asciiTheme="majorHAnsi" w:hAnsiTheme="majorHAnsi" w:cstheme="majorHAnsi"/>
        </w:rPr>
        <w:t>+</w:t>
      </w:r>
      <w:r w:rsidRPr="00D5653B">
        <w:rPr>
          <w:rFonts w:asciiTheme="majorHAnsi" w:hAnsiTheme="majorHAnsi" w:cstheme="majorHAnsi"/>
          <w:spacing w:val="18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Tại</w:t>
      </w:r>
      <w:proofErr w:type="spellEnd"/>
      <w:r w:rsidRPr="00D5653B">
        <w:rPr>
          <w:rFonts w:asciiTheme="majorHAnsi" w:hAnsiTheme="majorHAnsi" w:cstheme="majorHAnsi"/>
          <w:spacing w:val="-9"/>
        </w:rPr>
        <w:t xml:space="preserve"> </w:t>
      </w:r>
      <w:r w:rsidRPr="00D5653B">
        <w:rPr>
          <w:rFonts w:asciiTheme="majorHAnsi" w:hAnsiTheme="majorHAnsi" w:cstheme="majorHAnsi"/>
        </w:rPr>
        <w:t>giao</w:t>
      </w:r>
      <w:r w:rsidRPr="00D5653B">
        <w:rPr>
          <w:rFonts w:asciiTheme="majorHAnsi" w:hAnsiTheme="majorHAnsi" w:cstheme="majorHAnsi"/>
          <w:spacing w:val="-6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diện</w:t>
      </w:r>
      <w:proofErr w:type="spellEnd"/>
      <w:r w:rsidRPr="00D5653B">
        <w:rPr>
          <w:rFonts w:asciiTheme="majorHAnsi" w:hAnsiTheme="majorHAnsi" w:cstheme="majorHAnsi"/>
          <w:spacing w:val="-9"/>
        </w:rPr>
        <w:t xml:space="preserve"> </w:t>
      </w:r>
      <w:r w:rsidRPr="00D5653B">
        <w:rPr>
          <w:rFonts w:asciiTheme="majorHAnsi" w:hAnsiTheme="majorHAnsi" w:cstheme="majorHAnsi"/>
        </w:rPr>
        <w:t>trang</w:t>
      </w:r>
      <w:r w:rsidRPr="00D5653B">
        <w:rPr>
          <w:rFonts w:asciiTheme="majorHAnsi" w:hAnsiTheme="majorHAnsi" w:cstheme="majorHAnsi"/>
          <w:spacing w:val="-8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chủ</w:t>
      </w:r>
      <w:proofErr w:type="spellEnd"/>
      <w:r w:rsidRPr="00D5653B">
        <w:rPr>
          <w:rFonts w:asciiTheme="majorHAnsi" w:hAnsiTheme="majorHAnsi" w:cstheme="majorHAnsi"/>
        </w:rPr>
        <w:t>,</w:t>
      </w:r>
      <w:r w:rsidRPr="00D5653B">
        <w:rPr>
          <w:rFonts w:asciiTheme="majorHAnsi" w:hAnsiTheme="majorHAnsi" w:cstheme="majorHAnsi"/>
          <w:spacing w:val="-6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người</w:t>
      </w:r>
      <w:proofErr w:type="spellEnd"/>
      <w:r w:rsidRPr="00D5653B">
        <w:rPr>
          <w:rFonts w:asciiTheme="majorHAnsi" w:hAnsiTheme="majorHAnsi" w:cstheme="majorHAnsi"/>
          <w:spacing w:val="-7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dùng</w:t>
      </w:r>
      <w:proofErr w:type="spellEnd"/>
      <w:r w:rsidRPr="00D5653B">
        <w:rPr>
          <w:rFonts w:asciiTheme="majorHAnsi" w:hAnsiTheme="majorHAnsi" w:cstheme="majorHAnsi"/>
          <w:spacing w:val="-6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có</w:t>
      </w:r>
      <w:proofErr w:type="spellEnd"/>
      <w:r w:rsidRPr="00D5653B">
        <w:rPr>
          <w:rFonts w:asciiTheme="majorHAnsi" w:hAnsiTheme="majorHAnsi" w:cstheme="majorHAnsi"/>
          <w:spacing w:val="-6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thể</w:t>
      </w:r>
      <w:proofErr w:type="spellEnd"/>
      <w:r w:rsidRPr="00D5653B">
        <w:rPr>
          <w:rFonts w:asciiTheme="majorHAnsi" w:hAnsiTheme="majorHAnsi" w:cstheme="majorHAnsi"/>
          <w:spacing w:val="-6"/>
        </w:rPr>
        <w:t xml:space="preserve"> </w:t>
      </w:r>
      <w:r w:rsidRPr="00D5653B">
        <w:rPr>
          <w:rFonts w:asciiTheme="majorHAnsi" w:hAnsiTheme="majorHAnsi" w:cstheme="majorHAnsi"/>
        </w:rPr>
        <w:t>xem</w:t>
      </w:r>
      <w:r w:rsidRPr="00D5653B">
        <w:rPr>
          <w:rFonts w:asciiTheme="majorHAnsi" w:hAnsiTheme="majorHAnsi" w:cstheme="majorHAnsi"/>
          <w:spacing w:val="-8"/>
        </w:rPr>
        <w:t xml:space="preserve"> </w:t>
      </w:r>
      <w:proofErr w:type="spellStart"/>
      <w:r w:rsidR="00D07733" w:rsidRPr="00D5653B">
        <w:rPr>
          <w:rFonts w:asciiTheme="majorHAnsi" w:hAnsiTheme="majorHAnsi" w:cstheme="majorHAnsi"/>
          <w:lang w:val="en-US"/>
        </w:rPr>
        <w:t>tất</w:t>
      </w:r>
      <w:proofErr w:type="spellEnd"/>
      <w:r w:rsidR="00D07733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D07733" w:rsidRPr="00D5653B">
        <w:rPr>
          <w:rFonts w:asciiTheme="majorHAnsi" w:hAnsiTheme="majorHAnsi" w:cstheme="majorHAnsi"/>
          <w:lang w:val="en-US"/>
        </w:rPr>
        <w:t>cả</w:t>
      </w:r>
      <w:proofErr w:type="spellEnd"/>
      <w:r w:rsidR="00D07733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các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sản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phẩm và </w:t>
      </w:r>
      <w:proofErr w:type="spellStart"/>
      <w:r w:rsidR="00D07733" w:rsidRPr="00D5653B">
        <w:rPr>
          <w:rFonts w:asciiTheme="majorHAnsi" w:hAnsiTheme="majorHAnsi" w:cstheme="majorHAnsi"/>
          <w:lang w:val="en-US"/>
        </w:rPr>
        <w:t>chọn</w:t>
      </w:r>
      <w:proofErr w:type="spellEnd"/>
      <w:r w:rsidR="00D07733" w:rsidRPr="00D5653B">
        <w:rPr>
          <w:rFonts w:asciiTheme="majorHAnsi" w:hAnsiTheme="majorHAnsi" w:cstheme="majorHAnsi"/>
          <w:lang w:val="en-US"/>
        </w:rPr>
        <w:t xml:space="preserve"> </w:t>
      </w:r>
      <w:r w:rsidR="0051445D" w:rsidRPr="00D5653B">
        <w:rPr>
          <w:rFonts w:asciiTheme="majorHAnsi" w:hAnsiTheme="majorHAnsi" w:cstheme="majorHAnsi"/>
          <w:lang w:val="en-US"/>
        </w:rPr>
        <w:t xml:space="preserve">vào </w:t>
      </w:r>
      <w:proofErr w:type="spellStart"/>
      <w:r w:rsidR="0051445D" w:rsidRPr="00D5653B">
        <w:rPr>
          <w:rFonts w:asciiTheme="majorHAnsi" w:hAnsiTheme="majorHAnsi" w:cstheme="majorHAnsi"/>
          <w:lang w:val="en-US"/>
        </w:rPr>
        <w:t>ngành</w:t>
      </w:r>
      <w:proofErr w:type="spellEnd"/>
      <w:r w:rsidR="0051445D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51445D" w:rsidRPr="00D5653B">
        <w:rPr>
          <w:rFonts w:asciiTheme="majorHAnsi" w:hAnsiTheme="majorHAnsi" w:cstheme="majorHAnsi"/>
          <w:lang w:val="en-US"/>
        </w:rPr>
        <w:t>hàng</w:t>
      </w:r>
      <w:proofErr w:type="spellEnd"/>
      <w:r w:rsidR="0051445D" w:rsidRPr="00D5653B">
        <w:rPr>
          <w:rFonts w:asciiTheme="majorHAnsi" w:hAnsiTheme="majorHAnsi" w:cstheme="majorHAnsi"/>
          <w:lang w:val="en-US"/>
        </w:rPr>
        <w:t xml:space="preserve">, </w:t>
      </w:r>
      <w:proofErr w:type="spellStart"/>
      <w:r w:rsidR="0051445D" w:rsidRPr="00D5653B">
        <w:rPr>
          <w:rFonts w:asciiTheme="majorHAnsi" w:hAnsiTheme="majorHAnsi" w:cstheme="majorHAnsi"/>
          <w:lang w:val="en-US"/>
        </w:rPr>
        <w:t>loại</w:t>
      </w:r>
      <w:proofErr w:type="spellEnd"/>
      <w:r w:rsidR="0051445D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51445D" w:rsidRPr="00D5653B">
        <w:rPr>
          <w:rFonts w:asciiTheme="majorHAnsi" w:hAnsiTheme="majorHAnsi" w:cstheme="majorHAnsi"/>
          <w:lang w:val="en-US"/>
        </w:rPr>
        <w:t>hàng</w:t>
      </w:r>
      <w:proofErr w:type="spellEnd"/>
      <w:r w:rsidRPr="00D5653B">
        <w:rPr>
          <w:rFonts w:asciiTheme="majorHAnsi" w:hAnsiTheme="majorHAnsi" w:cstheme="majorHAnsi"/>
          <w:lang w:val="en-US"/>
        </w:rPr>
        <w:t>.</w:t>
      </w:r>
    </w:p>
    <w:p w14:paraId="7CE6643B" w14:textId="77777777" w:rsidR="005734A4" w:rsidRPr="00394844" w:rsidRDefault="005734A4" w:rsidP="00394844">
      <w:pPr>
        <w:pStyle w:val="BodyText"/>
        <w:spacing w:before="178"/>
        <w:ind w:left="1411" w:right="1123" w:hanging="360"/>
        <w:jc w:val="both"/>
        <w:rPr>
          <w:rFonts w:asciiTheme="majorHAnsi" w:hAnsiTheme="majorHAnsi" w:cstheme="majorHAnsi"/>
          <w:lang w:val="en-US"/>
        </w:rPr>
      </w:pPr>
    </w:p>
    <w:p w14:paraId="68CA0608" w14:textId="3451C539" w:rsidR="004A47C8" w:rsidRPr="00D5653B" w:rsidRDefault="004A47C8" w:rsidP="0030117C">
      <w:pPr>
        <w:pStyle w:val="Heading4"/>
      </w:pPr>
      <w:r w:rsidRPr="00D5653B">
        <w:t xml:space="preserve"> </w:t>
      </w:r>
      <w:r>
        <w:t xml:space="preserve">Giao </w:t>
      </w:r>
      <w:proofErr w:type="spellStart"/>
      <w:r>
        <w:t>diện</w:t>
      </w:r>
      <w:proofErr w:type="spellEnd"/>
      <w:r>
        <w:t xml:space="preserve"> đăng </w:t>
      </w:r>
      <w:proofErr w:type="spellStart"/>
      <w:r>
        <w:t>nhập</w:t>
      </w:r>
      <w:proofErr w:type="spellEnd"/>
      <w:r>
        <w:t xml:space="preserve">/đăng </w:t>
      </w:r>
      <w:proofErr w:type="spellStart"/>
      <w:r>
        <w:t>ký</w:t>
      </w:r>
      <w:proofErr w:type="spellEnd"/>
    </w:p>
    <w:p w14:paraId="62D147B7" w14:textId="6D754F16" w:rsidR="005222A6" w:rsidRDefault="00587955" w:rsidP="00CD3F94">
      <w:pPr>
        <w:pStyle w:val="BodyText"/>
        <w:tabs>
          <w:tab w:val="left" w:pos="2863"/>
        </w:tabs>
        <w:spacing w:before="143" w:after="10" w:line="357" w:lineRule="auto"/>
        <w:ind w:left="1411" w:right="1123" w:hanging="360"/>
        <w:jc w:val="both"/>
        <w:rPr>
          <w:rFonts w:asciiTheme="majorHAnsi" w:hAnsiTheme="majorHAnsi" w:cstheme="majorHAnsi"/>
        </w:rPr>
      </w:pPr>
      <w:r w:rsidRPr="00D5653B">
        <w:rPr>
          <w:rFonts w:asciiTheme="majorHAnsi" w:hAnsiTheme="majorHAnsi" w:cstheme="majorHAnsi"/>
        </w:rPr>
        <w:t>+</w:t>
      </w:r>
      <w:r w:rsidRPr="00D5653B">
        <w:rPr>
          <w:rFonts w:asciiTheme="majorHAnsi" w:hAnsiTheme="majorHAnsi" w:cstheme="majorHAnsi"/>
        </w:rPr>
        <w:tab/>
      </w:r>
      <w:proofErr w:type="spellStart"/>
      <w:r w:rsidRPr="00D5653B">
        <w:rPr>
          <w:rFonts w:asciiTheme="majorHAnsi" w:hAnsiTheme="majorHAnsi" w:cstheme="majorHAnsi"/>
        </w:rPr>
        <w:t>Người</w:t>
      </w:r>
      <w:proofErr w:type="spellEnd"/>
      <w:r w:rsidRPr="00D5653B">
        <w:rPr>
          <w:rFonts w:asciiTheme="majorHAnsi" w:hAnsiTheme="majorHAnsi" w:cstheme="majorHAnsi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dùng</w:t>
      </w:r>
      <w:proofErr w:type="spellEnd"/>
      <w:r w:rsidRPr="00D5653B">
        <w:rPr>
          <w:rFonts w:asciiTheme="majorHAnsi" w:hAnsiTheme="majorHAnsi" w:cstheme="majorHAnsi"/>
          <w:spacing w:val="1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có</w:t>
      </w:r>
      <w:proofErr w:type="spellEnd"/>
      <w:r w:rsidRPr="00D5653B">
        <w:rPr>
          <w:rFonts w:asciiTheme="majorHAnsi" w:hAnsiTheme="majorHAnsi" w:cstheme="majorHAnsi"/>
          <w:spacing w:val="3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thể</w:t>
      </w:r>
      <w:proofErr w:type="spellEnd"/>
      <w:r w:rsidRPr="00D5653B">
        <w:rPr>
          <w:rFonts w:asciiTheme="majorHAnsi" w:hAnsiTheme="majorHAnsi" w:cstheme="majorHAnsi"/>
          <w:spacing w:val="4"/>
        </w:rPr>
        <w:t xml:space="preserve"> </w:t>
      </w:r>
      <w:r w:rsidRPr="00D5653B">
        <w:rPr>
          <w:rFonts w:asciiTheme="majorHAnsi" w:hAnsiTheme="majorHAnsi" w:cstheme="majorHAnsi"/>
        </w:rPr>
        <w:t>đăng</w:t>
      </w:r>
      <w:r w:rsidRPr="00D5653B">
        <w:rPr>
          <w:rFonts w:asciiTheme="majorHAnsi" w:hAnsiTheme="majorHAnsi" w:cstheme="majorHAnsi"/>
          <w:spacing w:val="1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nhập</w:t>
      </w:r>
      <w:proofErr w:type="spellEnd"/>
      <w:r w:rsidRPr="00D5653B">
        <w:rPr>
          <w:rFonts w:asciiTheme="majorHAnsi" w:hAnsiTheme="majorHAnsi" w:cstheme="majorHAnsi"/>
          <w:spacing w:val="2"/>
        </w:rPr>
        <w:t xml:space="preserve"> </w:t>
      </w:r>
      <w:r w:rsidRPr="00D5653B">
        <w:rPr>
          <w:rFonts w:asciiTheme="majorHAnsi" w:hAnsiTheme="majorHAnsi" w:cstheme="majorHAnsi"/>
        </w:rPr>
        <w:t>(</w:t>
      </w:r>
      <w:proofErr w:type="spellStart"/>
      <w:r w:rsidRPr="00D5653B">
        <w:rPr>
          <w:rFonts w:asciiTheme="majorHAnsi" w:hAnsiTheme="majorHAnsi" w:cstheme="majorHAnsi"/>
        </w:rPr>
        <w:t>nếu</w:t>
      </w:r>
      <w:proofErr w:type="spellEnd"/>
      <w:r w:rsidRPr="00D5653B">
        <w:rPr>
          <w:rFonts w:asciiTheme="majorHAnsi" w:hAnsiTheme="majorHAnsi" w:cstheme="majorHAnsi"/>
          <w:spacing w:val="4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đã</w:t>
      </w:r>
      <w:proofErr w:type="spellEnd"/>
      <w:r w:rsidRPr="00D5653B">
        <w:rPr>
          <w:rFonts w:asciiTheme="majorHAnsi" w:hAnsiTheme="majorHAnsi" w:cstheme="majorHAnsi"/>
          <w:spacing w:val="1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có</w:t>
      </w:r>
      <w:proofErr w:type="spellEnd"/>
      <w:r w:rsidRPr="00D5653B">
        <w:rPr>
          <w:rFonts w:asciiTheme="majorHAnsi" w:hAnsiTheme="majorHAnsi" w:cstheme="majorHAnsi"/>
          <w:spacing w:val="4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tài</w:t>
      </w:r>
      <w:proofErr w:type="spellEnd"/>
      <w:r w:rsidRPr="00D5653B">
        <w:rPr>
          <w:rFonts w:asciiTheme="majorHAnsi" w:hAnsiTheme="majorHAnsi" w:cstheme="majorHAnsi"/>
          <w:spacing w:val="4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khoản</w:t>
      </w:r>
      <w:proofErr w:type="spellEnd"/>
      <w:r w:rsidRPr="00D5653B">
        <w:rPr>
          <w:rFonts w:asciiTheme="majorHAnsi" w:hAnsiTheme="majorHAnsi" w:cstheme="majorHAnsi"/>
        </w:rPr>
        <w:t>)</w:t>
      </w:r>
      <w:r w:rsidRPr="00D5653B">
        <w:rPr>
          <w:rFonts w:asciiTheme="majorHAnsi" w:hAnsiTheme="majorHAnsi" w:cstheme="majorHAnsi"/>
          <w:spacing w:val="2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hoặc</w:t>
      </w:r>
      <w:proofErr w:type="spellEnd"/>
      <w:r w:rsidRPr="00D5653B">
        <w:rPr>
          <w:rFonts w:asciiTheme="majorHAnsi" w:hAnsiTheme="majorHAnsi" w:cstheme="majorHAnsi"/>
          <w:spacing w:val="2"/>
        </w:rPr>
        <w:t xml:space="preserve"> </w:t>
      </w:r>
      <w:r w:rsidRPr="00D5653B">
        <w:rPr>
          <w:rFonts w:asciiTheme="majorHAnsi" w:hAnsiTheme="majorHAnsi" w:cstheme="majorHAnsi"/>
        </w:rPr>
        <w:t xml:space="preserve">đăng </w:t>
      </w:r>
      <w:proofErr w:type="spellStart"/>
      <w:r w:rsidRPr="00D5653B">
        <w:rPr>
          <w:rFonts w:asciiTheme="majorHAnsi" w:hAnsiTheme="majorHAnsi" w:cstheme="majorHAnsi"/>
        </w:rPr>
        <w:t>ký</w:t>
      </w:r>
      <w:proofErr w:type="spellEnd"/>
      <w:r w:rsidRPr="00D5653B">
        <w:rPr>
          <w:rFonts w:asciiTheme="majorHAnsi" w:hAnsiTheme="majorHAnsi" w:cstheme="majorHAnsi"/>
        </w:rPr>
        <w:t>(</w:t>
      </w:r>
      <w:r w:rsidRPr="00D5653B">
        <w:rPr>
          <w:rFonts w:asciiTheme="majorHAnsi" w:hAnsiTheme="majorHAnsi" w:cstheme="majorHAnsi"/>
          <w:spacing w:val="4"/>
        </w:rPr>
        <w:t xml:space="preserve"> </w:t>
      </w:r>
      <w:r w:rsidR="00A97C1C" w:rsidRPr="00D5653B">
        <w:rPr>
          <w:rFonts w:asciiTheme="majorHAnsi" w:hAnsiTheme="majorHAnsi" w:cstheme="majorHAnsi"/>
          <w:lang w:val="en-US"/>
        </w:rPr>
        <w:t xml:space="preserve">bao </w:t>
      </w:r>
      <w:proofErr w:type="spellStart"/>
      <w:r w:rsidR="00A97C1C" w:rsidRPr="00D5653B">
        <w:rPr>
          <w:rFonts w:asciiTheme="majorHAnsi" w:hAnsiTheme="majorHAnsi" w:cstheme="majorHAnsi"/>
          <w:lang w:val="en-US"/>
        </w:rPr>
        <w:t>gồm</w:t>
      </w:r>
      <w:proofErr w:type="spellEnd"/>
      <w:r w:rsidR="00A97C1C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A97C1C" w:rsidRPr="00D5653B">
        <w:rPr>
          <w:rFonts w:asciiTheme="majorHAnsi" w:hAnsiTheme="majorHAnsi" w:cstheme="majorHAnsi"/>
          <w:lang w:val="en-US"/>
        </w:rPr>
        <w:t>chuỗi</w:t>
      </w:r>
      <w:proofErr w:type="spellEnd"/>
      <w:r w:rsidR="00A97C1C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A97C1C" w:rsidRPr="00D5653B">
        <w:rPr>
          <w:rFonts w:asciiTheme="majorHAnsi" w:hAnsiTheme="majorHAnsi" w:cstheme="majorHAnsi"/>
          <w:lang w:val="en-US"/>
        </w:rPr>
        <w:t>các</w:t>
      </w:r>
      <w:proofErr w:type="spellEnd"/>
      <w:r w:rsidR="00A97C1C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A97C1C" w:rsidRPr="00D5653B">
        <w:rPr>
          <w:rFonts w:asciiTheme="majorHAnsi" w:hAnsiTheme="majorHAnsi" w:cstheme="majorHAnsi"/>
          <w:lang w:val="en-US"/>
        </w:rPr>
        <w:t>màn</w:t>
      </w:r>
      <w:proofErr w:type="spellEnd"/>
      <w:r w:rsidR="00A97C1C" w:rsidRPr="00D5653B">
        <w:rPr>
          <w:rFonts w:asciiTheme="majorHAnsi" w:hAnsiTheme="majorHAnsi" w:cstheme="majorHAnsi"/>
          <w:lang w:val="en-US"/>
        </w:rPr>
        <w:t xml:space="preserve"> hình </w:t>
      </w:r>
      <w:proofErr w:type="spellStart"/>
      <w:r w:rsidR="00A97C1C" w:rsidRPr="00D5653B">
        <w:rPr>
          <w:rFonts w:asciiTheme="majorHAnsi" w:hAnsiTheme="majorHAnsi" w:cstheme="majorHAnsi"/>
          <w:lang w:val="en-US"/>
        </w:rPr>
        <w:t>bước</w:t>
      </w:r>
      <w:proofErr w:type="spellEnd"/>
      <w:r w:rsidR="00A97C1C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A97C1C" w:rsidRPr="00D5653B">
        <w:rPr>
          <w:rFonts w:asciiTheme="majorHAnsi" w:hAnsiTheme="majorHAnsi" w:cstheme="majorHAnsi"/>
          <w:lang w:val="en-US"/>
        </w:rPr>
        <w:t>đăng</w:t>
      </w:r>
      <w:proofErr w:type="spellEnd"/>
      <w:r w:rsidR="00A97C1C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A97C1C" w:rsidRPr="00D5653B">
        <w:rPr>
          <w:rFonts w:asciiTheme="majorHAnsi" w:hAnsiTheme="majorHAnsi" w:cstheme="majorHAnsi"/>
          <w:lang w:val="en-US"/>
        </w:rPr>
        <w:t>ký</w:t>
      </w:r>
      <w:proofErr w:type="spellEnd"/>
      <w:r w:rsidRPr="00D5653B">
        <w:rPr>
          <w:rFonts w:asciiTheme="majorHAnsi" w:hAnsiTheme="majorHAnsi" w:cstheme="majorHAnsi"/>
        </w:rPr>
        <w:t>)</w:t>
      </w:r>
      <w:r w:rsidRPr="00D5653B">
        <w:rPr>
          <w:rFonts w:asciiTheme="majorHAnsi" w:hAnsiTheme="majorHAnsi" w:cstheme="majorHAnsi"/>
          <w:spacing w:val="-1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vào</w:t>
      </w:r>
      <w:proofErr w:type="spellEnd"/>
      <w:r w:rsidRPr="00D5653B">
        <w:rPr>
          <w:rFonts w:asciiTheme="majorHAnsi" w:hAnsiTheme="majorHAnsi" w:cstheme="majorHAnsi"/>
          <w:spacing w:val="1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ứng</w:t>
      </w:r>
      <w:proofErr w:type="spellEnd"/>
      <w:r w:rsidRPr="00D5653B">
        <w:rPr>
          <w:rFonts w:asciiTheme="majorHAnsi" w:hAnsiTheme="majorHAnsi" w:cstheme="majorHAnsi"/>
          <w:spacing w:val="-1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dụng</w:t>
      </w:r>
      <w:proofErr w:type="spellEnd"/>
      <w:r w:rsidRPr="00D5653B">
        <w:rPr>
          <w:rFonts w:asciiTheme="majorHAnsi" w:hAnsiTheme="majorHAnsi" w:cstheme="majorHAnsi"/>
          <w:spacing w:val="-2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để</w:t>
      </w:r>
      <w:proofErr w:type="spellEnd"/>
      <w:r w:rsidRPr="00D5653B">
        <w:rPr>
          <w:rFonts w:asciiTheme="majorHAnsi" w:hAnsiTheme="majorHAnsi" w:cstheme="majorHAnsi"/>
          <w:spacing w:val="-1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có</w:t>
      </w:r>
      <w:proofErr w:type="spellEnd"/>
      <w:r w:rsidRPr="00D5653B">
        <w:rPr>
          <w:rFonts w:asciiTheme="majorHAnsi" w:hAnsiTheme="majorHAnsi" w:cstheme="majorHAnsi"/>
          <w:spacing w:val="-2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thể</w:t>
      </w:r>
      <w:proofErr w:type="spellEnd"/>
      <w:r w:rsidRPr="00D5653B">
        <w:rPr>
          <w:rFonts w:asciiTheme="majorHAnsi" w:hAnsiTheme="majorHAnsi" w:cstheme="majorHAnsi"/>
          <w:spacing w:val="2"/>
        </w:rPr>
        <w:t xml:space="preserve"> </w:t>
      </w:r>
      <w:r w:rsidRPr="00D5653B">
        <w:rPr>
          <w:rFonts w:asciiTheme="majorHAnsi" w:hAnsiTheme="majorHAnsi" w:cstheme="majorHAnsi"/>
        </w:rPr>
        <w:t>mua</w:t>
      </w:r>
      <w:r w:rsidRPr="00D5653B">
        <w:rPr>
          <w:rFonts w:asciiTheme="majorHAnsi" w:hAnsiTheme="majorHAnsi" w:cstheme="majorHAnsi"/>
          <w:spacing w:val="-2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sản</w:t>
      </w:r>
      <w:proofErr w:type="spellEnd"/>
      <w:r w:rsidRPr="00D5653B">
        <w:rPr>
          <w:rFonts w:asciiTheme="majorHAnsi" w:hAnsiTheme="majorHAnsi" w:cstheme="majorHAnsi"/>
          <w:spacing w:val="-1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phẩm</w:t>
      </w:r>
      <w:proofErr w:type="spellEnd"/>
      <w:r w:rsidRPr="00D5653B">
        <w:rPr>
          <w:rFonts w:asciiTheme="majorHAnsi" w:hAnsiTheme="majorHAnsi" w:cstheme="majorHAnsi"/>
        </w:rPr>
        <w:t>.</w:t>
      </w:r>
    </w:p>
    <w:p w14:paraId="4E8CD12F" w14:textId="598606A4" w:rsidR="00F8081D" w:rsidRDefault="009B3945" w:rsidP="006D5B27">
      <w:pPr>
        <w:pStyle w:val="BodyText"/>
        <w:keepNext/>
        <w:numPr>
          <w:ilvl w:val="2"/>
          <w:numId w:val="2"/>
        </w:numPr>
        <w:spacing w:before="143" w:after="6"/>
        <w:ind w:left="1411" w:right="1123" w:hanging="138"/>
        <w:jc w:val="center"/>
      </w:pPr>
      <w:bookmarkStart w:id="357" w:name="_bookmark213"/>
      <w:bookmarkEnd w:id="357"/>
      <w:r w:rsidRPr="009B3945">
        <w:rPr>
          <w:rFonts w:asciiTheme="majorHAnsi" w:hAnsiTheme="majorHAnsi" w:cstheme="majorHAnsi"/>
          <w:lang w:val="en-US"/>
        </w:rPr>
        <w:lastRenderedPageBreak/>
        <w:t xml:space="preserve">Giao </w:t>
      </w:r>
      <w:proofErr w:type="spellStart"/>
      <w:r w:rsidRPr="009B3945">
        <w:rPr>
          <w:rFonts w:asciiTheme="majorHAnsi" w:hAnsiTheme="majorHAnsi" w:cstheme="majorHAnsi"/>
          <w:lang w:val="en-US"/>
        </w:rPr>
        <w:t>diện</w:t>
      </w:r>
      <w:proofErr w:type="spellEnd"/>
      <w:r w:rsidRPr="009B3945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9B3945">
        <w:rPr>
          <w:rFonts w:asciiTheme="majorHAnsi" w:hAnsiTheme="majorHAnsi" w:cstheme="majorHAnsi"/>
          <w:lang w:val="en-US"/>
        </w:rPr>
        <w:t>Đăng</w:t>
      </w:r>
      <w:proofErr w:type="spellEnd"/>
      <w:r w:rsidRPr="009B3945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9B3945">
        <w:rPr>
          <w:rFonts w:asciiTheme="majorHAnsi" w:hAnsiTheme="majorHAnsi" w:cstheme="majorHAnsi"/>
          <w:lang w:val="en-US"/>
        </w:rPr>
        <w:t>nhập</w:t>
      </w:r>
      <w:proofErr w:type="spellEnd"/>
      <w:r w:rsidRPr="009B3945">
        <w:rPr>
          <w:rFonts w:asciiTheme="majorHAnsi" w:hAnsiTheme="majorHAnsi" w:cstheme="majorHAnsi"/>
          <w:lang w:val="en-US"/>
        </w:rPr>
        <w:t>/</w:t>
      </w:r>
      <w:proofErr w:type="spellStart"/>
      <w:r w:rsidRPr="009B3945">
        <w:rPr>
          <w:rFonts w:asciiTheme="majorHAnsi" w:hAnsiTheme="majorHAnsi" w:cstheme="majorHAnsi"/>
          <w:lang w:val="en-US"/>
        </w:rPr>
        <w:t>Đăng</w:t>
      </w:r>
      <w:proofErr w:type="spellEnd"/>
      <w:r w:rsidRPr="009B3945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9B3945">
        <w:rPr>
          <w:rFonts w:asciiTheme="majorHAnsi" w:hAnsiTheme="majorHAnsi" w:cstheme="majorHAnsi"/>
          <w:lang w:val="en-US"/>
        </w:rPr>
        <w:t>ký</w:t>
      </w:r>
      <w:proofErr w:type="spellEnd"/>
    </w:p>
    <w:p w14:paraId="1A3F431A" w14:textId="4FA632F4" w:rsidR="00CB5C7B" w:rsidRDefault="00F8081D" w:rsidP="00CB5C7B">
      <w:pPr>
        <w:pStyle w:val="BodyText"/>
        <w:keepNext/>
        <w:ind w:left="1411" w:right="1123"/>
        <w:jc w:val="center"/>
      </w:pPr>
      <w:r w:rsidRPr="00F8081D">
        <w:rPr>
          <w:noProof/>
          <w:lang w:val="en-US"/>
        </w:rPr>
        <w:drawing>
          <wp:inline distT="0" distB="0" distL="0" distR="0" wp14:anchorId="5217BA20" wp14:editId="3FE6AE95">
            <wp:extent cx="2690864" cy="4328602"/>
            <wp:effectExtent l="0" t="0" r="0" b="0"/>
            <wp:docPr id="77" name="Picture 77" descr="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 descr="Logo&#10;&#10;Description automatically generated"/>
                    <pic:cNvPicPr/>
                  </pic:nvPicPr>
                  <pic:blipFill rotWithShape="1">
                    <a:blip r:embed="rId99"/>
                    <a:srcRect l="1035" t="902"/>
                    <a:stretch/>
                  </pic:blipFill>
                  <pic:spPr bwMode="auto">
                    <a:xfrm>
                      <a:off x="0" y="0"/>
                      <a:ext cx="2707409" cy="43552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96D96">
        <w:rPr>
          <w:rFonts w:asciiTheme="majorHAnsi" w:hAnsiTheme="majorHAnsi" w:cstheme="majorHAnsi"/>
          <w:noProof/>
          <w:lang w:val="en-US"/>
        </w:rPr>
        <w:t xml:space="preserve">          </w:t>
      </w:r>
      <w:r w:rsidR="00D96D96" w:rsidRPr="00D96D96">
        <w:rPr>
          <w:rFonts w:asciiTheme="majorHAnsi" w:hAnsiTheme="majorHAnsi" w:cstheme="majorHAnsi"/>
          <w:noProof/>
          <w:lang w:val="en-US"/>
        </w:rPr>
        <w:t xml:space="preserve"> </w:t>
      </w:r>
      <w:r w:rsidR="00D96D96" w:rsidRPr="00D5653B">
        <w:rPr>
          <w:rFonts w:asciiTheme="majorHAnsi" w:hAnsiTheme="majorHAnsi" w:cstheme="majorHAnsi"/>
          <w:noProof/>
          <w:lang w:val="en-US"/>
        </w:rPr>
        <w:drawing>
          <wp:inline distT="0" distB="0" distL="0" distR="0" wp14:anchorId="56AA367B" wp14:editId="596AB1C0">
            <wp:extent cx="2151994" cy="4546874"/>
            <wp:effectExtent l="0" t="0" r="1270" b="6350"/>
            <wp:docPr id="4111" name="Picture 4111" descr="C:\Users\Asus\AppData\Local\Microsoft\Windows\INetCache\Content.Word\Screenshot_16543331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C:\Users\Asus\AppData\Local\Microsoft\Windows\INetCache\Content.Word\Screenshot_1654333180.png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7170" cy="457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96530F" w14:textId="6DB120F1" w:rsidR="00B77C6F" w:rsidRDefault="00B77C6F" w:rsidP="00B77C6F">
      <w:pPr>
        <w:pStyle w:val="Caption"/>
        <w:ind w:left="0"/>
        <w:jc w:val="center"/>
      </w:pPr>
      <w:bookmarkStart w:id="358" w:name="_Toc106818893"/>
      <w:proofErr w:type="spellStart"/>
      <w:r>
        <w:t>Hình</w:t>
      </w:r>
      <w:proofErr w:type="spellEnd"/>
      <w:r>
        <w:t xml:space="preserve">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3</w:t>
      </w:r>
      <w:r>
        <w:fldChar w:fldCharType="end"/>
      </w:r>
      <w:r>
        <w:t>.</w:t>
      </w:r>
      <w:r>
        <w:fldChar w:fldCharType="begin"/>
      </w:r>
      <w:r>
        <w:instrText xml:space="preserve"> SEQ Hình \* ARABIC \s 1 </w:instrText>
      </w:r>
      <w:r>
        <w:fldChar w:fldCharType="separate"/>
      </w:r>
      <w:r>
        <w:rPr>
          <w:noProof/>
        </w:rPr>
        <w:t>75</w:t>
      </w:r>
      <w:r>
        <w:fldChar w:fldCharType="end"/>
      </w:r>
      <w:r>
        <w:rPr>
          <w:lang w:val="en-US"/>
        </w:rPr>
        <w:t xml:space="preserve"> </w:t>
      </w:r>
      <w:proofErr w:type="spellStart"/>
      <w:r w:rsidRPr="004F5149">
        <w:rPr>
          <w:lang w:val="en-US"/>
        </w:rPr>
        <w:t>Đăng</w:t>
      </w:r>
      <w:proofErr w:type="spellEnd"/>
      <w:r w:rsidRPr="004F5149">
        <w:rPr>
          <w:lang w:val="en-US"/>
        </w:rPr>
        <w:t xml:space="preserve"> </w:t>
      </w:r>
      <w:proofErr w:type="spellStart"/>
      <w:r w:rsidRPr="004F5149">
        <w:rPr>
          <w:lang w:val="en-US"/>
        </w:rPr>
        <w:t>nhập</w:t>
      </w:r>
      <w:bookmarkEnd w:id="358"/>
      <w:proofErr w:type="spellEnd"/>
      <w:r w:rsidR="00D96D96">
        <w:rPr>
          <w:lang w:val="en-US"/>
        </w:rPr>
        <w:t>/</w:t>
      </w:r>
      <w:proofErr w:type="spellStart"/>
      <w:r w:rsidR="00D96D96">
        <w:rPr>
          <w:lang w:val="en-US"/>
        </w:rPr>
        <w:t>Đăng</w:t>
      </w:r>
      <w:proofErr w:type="spellEnd"/>
      <w:r w:rsidR="00D96D96">
        <w:rPr>
          <w:lang w:val="en-US"/>
        </w:rPr>
        <w:t xml:space="preserve"> </w:t>
      </w:r>
      <w:proofErr w:type="spellStart"/>
      <w:r w:rsidR="00D96D96">
        <w:rPr>
          <w:lang w:val="en-US"/>
        </w:rPr>
        <w:t>ký</w:t>
      </w:r>
      <w:proofErr w:type="spellEnd"/>
    </w:p>
    <w:p w14:paraId="6272187A" w14:textId="77777777" w:rsidR="009B3945" w:rsidRPr="009B3945" w:rsidRDefault="00394844" w:rsidP="006D5B27">
      <w:pPr>
        <w:pStyle w:val="BodyText"/>
        <w:keepNext/>
        <w:numPr>
          <w:ilvl w:val="2"/>
          <w:numId w:val="2"/>
        </w:numPr>
        <w:spacing w:before="143" w:after="6"/>
        <w:ind w:left="1411" w:right="1123"/>
        <w:jc w:val="center"/>
      </w:pPr>
      <w:bookmarkStart w:id="359" w:name="_bookmark214"/>
      <w:bookmarkEnd w:id="359"/>
      <w:r w:rsidRPr="009B3945">
        <w:rPr>
          <w:rFonts w:asciiTheme="majorHAnsi" w:hAnsiTheme="majorHAnsi" w:cstheme="majorHAnsi"/>
          <w:lang w:val="en-US"/>
        </w:rPr>
        <w:lastRenderedPageBreak/>
        <w:t xml:space="preserve">Giao </w:t>
      </w:r>
      <w:proofErr w:type="spellStart"/>
      <w:r w:rsidRPr="009B3945">
        <w:rPr>
          <w:rFonts w:asciiTheme="majorHAnsi" w:hAnsiTheme="majorHAnsi" w:cstheme="majorHAnsi"/>
          <w:lang w:val="en-US"/>
        </w:rPr>
        <w:t>diện</w:t>
      </w:r>
      <w:proofErr w:type="spellEnd"/>
      <w:r w:rsidRPr="009B3945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9B3945">
        <w:rPr>
          <w:rFonts w:asciiTheme="majorHAnsi" w:hAnsiTheme="majorHAnsi" w:cstheme="majorHAnsi"/>
          <w:lang w:val="en-US"/>
        </w:rPr>
        <w:t>quên</w:t>
      </w:r>
      <w:proofErr w:type="spellEnd"/>
      <w:r w:rsidRPr="009B3945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9B3945">
        <w:rPr>
          <w:rFonts w:asciiTheme="majorHAnsi" w:hAnsiTheme="majorHAnsi" w:cstheme="majorHAnsi"/>
          <w:lang w:val="en-US"/>
        </w:rPr>
        <w:t>mật</w:t>
      </w:r>
      <w:proofErr w:type="spellEnd"/>
      <w:r w:rsidRPr="009B3945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9B3945">
        <w:rPr>
          <w:rFonts w:asciiTheme="majorHAnsi" w:hAnsiTheme="majorHAnsi" w:cstheme="majorHAnsi"/>
          <w:lang w:val="en-US"/>
        </w:rPr>
        <w:t>khẩu</w:t>
      </w:r>
      <w:proofErr w:type="spellEnd"/>
    </w:p>
    <w:p w14:paraId="338C7BE2" w14:textId="45934619" w:rsidR="005734A4" w:rsidRDefault="00A62EA4" w:rsidP="006D5B27">
      <w:pPr>
        <w:pStyle w:val="BodyText"/>
        <w:keepNext/>
        <w:numPr>
          <w:ilvl w:val="2"/>
          <w:numId w:val="2"/>
        </w:numPr>
        <w:spacing w:before="143" w:after="6"/>
        <w:ind w:left="1411" w:right="1123"/>
        <w:jc w:val="center"/>
      </w:pPr>
      <w:r w:rsidRPr="00D5653B">
        <w:rPr>
          <w:rFonts w:asciiTheme="majorHAnsi" w:hAnsiTheme="majorHAnsi" w:cstheme="majorHAnsi"/>
          <w:noProof/>
          <w:lang w:val="en-US"/>
        </w:rPr>
        <w:drawing>
          <wp:inline distT="0" distB="0" distL="0" distR="0" wp14:anchorId="21D2A760" wp14:editId="2A827CB4">
            <wp:extent cx="1996613" cy="4212943"/>
            <wp:effectExtent l="0" t="0" r="3810" b="0"/>
            <wp:docPr id="4099" name="Picture 4099" descr="C:\Users\Asus\AppData\Local\Microsoft\Windows\INetCache\Content.Word\Screenshot_16543332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Asus\AppData\Local\Microsoft\Windows\INetCache\Content.Word\Screenshot_1654333211.png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0783" cy="4263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A26E6" w:rsidRPr="002A26E6">
        <w:rPr>
          <w:rFonts w:asciiTheme="majorHAnsi" w:hAnsiTheme="majorHAnsi" w:cstheme="majorHAnsi"/>
          <w:noProof/>
          <w:lang w:val="en-US"/>
        </w:rPr>
        <w:t xml:space="preserve"> </w:t>
      </w:r>
      <w:r w:rsidR="002A26E6" w:rsidRPr="00D5653B">
        <w:rPr>
          <w:rFonts w:asciiTheme="majorHAnsi" w:hAnsiTheme="majorHAnsi" w:cstheme="majorHAnsi"/>
          <w:noProof/>
          <w:lang w:val="en-US"/>
        </w:rPr>
        <w:drawing>
          <wp:inline distT="0" distB="0" distL="0" distR="0" wp14:anchorId="614C7CCA" wp14:editId="34E50303">
            <wp:extent cx="1991631" cy="4202430"/>
            <wp:effectExtent l="0" t="0" r="8890" b="7620"/>
            <wp:docPr id="4101" name="Picture 4101" descr="C:\Users\Asus\AppData\Local\Microsoft\Windows\INetCache\Content.Word\Screenshot_16543332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Asus\AppData\Local\Microsoft\Windows\INetCache\Content.Word\Screenshot_1654333252.png"/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8078" cy="42371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DB0A70" w14:textId="544090A9" w:rsidR="00A62EA4" w:rsidRDefault="005734A4" w:rsidP="002A26E6">
      <w:pPr>
        <w:pStyle w:val="Caption"/>
        <w:ind w:left="0"/>
        <w:jc w:val="center"/>
        <w:rPr>
          <w:lang w:val="en-US"/>
        </w:rPr>
      </w:pPr>
      <w:bookmarkStart w:id="360" w:name="_Toc106818895"/>
      <w:proofErr w:type="spellStart"/>
      <w:r>
        <w:t>Hình</w:t>
      </w:r>
      <w:proofErr w:type="spellEnd"/>
      <w:r>
        <w:t xml:space="preserve">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3</w:t>
      </w:r>
      <w:r>
        <w:fldChar w:fldCharType="end"/>
      </w:r>
      <w:r>
        <w:t>.</w:t>
      </w:r>
      <w:r>
        <w:fldChar w:fldCharType="begin"/>
      </w:r>
      <w:r>
        <w:instrText xml:space="preserve"> SEQ Hình \* ARABIC \s 1 </w:instrText>
      </w:r>
      <w:r>
        <w:fldChar w:fldCharType="separate"/>
      </w:r>
      <w:r>
        <w:fldChar w:fldCharType="end"/>
      </w:r>
      <w:r w:rsidR="00C15334">
        <w:rPr>
          <w:lang w:val="en-US"/>
        </w:rPr>
        <w:t>6</w:t>
      </w:r>
      <w:r>
        <w:rPr>
          <w:lang w:val="en-US"/>
        </w:rPr>
        <w:t xml:space="preserve"> </w:t>
      </w:r>
      <w:proofErr w:type="spellStart"/>
      <w:r w:rsidRPr="000E59DC">
        <w:rPr>
          <w:lang w:val="en-US"/>
        </w:rPr>
        <w:t>Quên</w:t>
      </w:r>
      <w:proofErr w:type="spellEnd"/>
      <w:r w:rsidRPr="000E59DC">
        <w:rPr>
          <w:lang w:val="en-US"/>
        </w:rPr>
        <w:t xml:space="preserve"> </w:t>
      </w:r>
      <w:proofErr w:type="spellStart"/>
      <w:r w:rsidRPr="000E59DC">
        <w:rPr>
          <w:lang w:val="en-US"/>
        </w:rPr>
        <w:t>mật</w:t>
      </w:r>
      <w:proofErr w:type="spellEnd"/>
      <w:r w:rsidRPr="000E59DC">
        <w:rPr>
          <w:lang w:val="en-US"/>
        </w:rPr>
        <w:t xml:space="preserve"> </w:t>
      </w:r>
      <w:proofErr w:type="spellStart"/>
      <w:r w:rsidRPr="000E59DC">
        <w:rPr>
          <w:lang w:val="en-US"/>
        </w:rPr>
        <w:t>khẩu</w:t>
      </w:r>
      <w:bookmarkEnd w:id="360"/>
      <w:proofErr w:type="spellEnd"/>
    </w:p>
    <w:p w14:paraId="4BA75A5B" w14:textId="77777777" w:rsidR="002A26E6" w:rsidRDefault="002A26E6" w:rsidP="002A26E6">
      <w:pPr>
        <w:rPr>
          <w:lang w:val="en-US"/>
        </w:rPr>
        <w:sectPr w:rsidR="002A26E6">
          <w:pgSz w:w="11910" w:h="16840"/>
          <w:pgMar w:top="1580" w:right="360" w:bottom="1180" w:left="540" w:header="0" w:footer="938" w:gutter="0"/>
          <w:cols w:space="720"/>
        </w:sectPr>
      </w:pPr>
    </w:p>
    <w:p w14:paraId="10AEEC02" w14:textId="0D253DF6" w:rsidR="004A47C8" w:rsidRPr="00D5653B" w:rsidRDefault="004A47C8" w:rsidP="0030117C">
      <w:pPr>
        <w:pStyle w:val="Heading4"/>
      </w:pPr>
      <w:r>
        <w:lastRenderedPageBreak/>
        <w:t xml:space="preserve">Giao </w:t>
      </w:r>
      <w:proofErr w:type="spellStart"/>
      <w:r>
        <w:t>diện</w:t>
      </w:r>
      <w:proofErr w:type="spellEnd"/>
      <w:r>
        <w:t xml:space="preserve"> danh </w:t>
      </w:r>
      <w:proofErr w:type="spellStart"/>
      <w:r>
        <w:t>sách</w:t>
      </w:r>
      <w:proofErr w:type="spellEnd"/>
      <w:r>
        <w:t xml:space="preserve"> ưa </w:t>
      </w:r>
      <w:proofErr w:type="spellStart"/>
      <w:r>
        <w:t>thích</w:t>
      </w:r>
      <w:proofErr w:type="spellEnd"/>
    </w:p>
    <w:p w14:paraId="26CB4816" w14:textId="77777777" w:rsidR="00A039F6" w:rsidRDefault="00587955" w:rsidP="00CD3F94">
      <w:pPr>
        <w:pStyle w:val="BodyText"/>
        <w:tabs>
          <w:tab w:val="left" w:pos="2863"/>
        </w:tabs>
        <w:spacing w:before="143" w:after="10" w:line="357" w:lineRule="auto"/>
        <w:ind w:left="1411" w:right="1123" w:hanging="360"/>
        <w:jc w:val="both"/>
        <w:rPr>
          <w:rFonts w:asciiTheme="majorHAnsi" w:hAnsiTheme="majorHAnsi" w:cstheme="majorHAnsi"/>
        </w:rPr>
      </w:pPr>
      <w:r w:rsidRPr="00D5653B">
        <w:rPr>
          <w:rFonts w:asciiTheme="majorHAnsi" w:hAnsiTheme="majorHAnsi" w:cstheme="majorHAnsi"/>
        </w:rPr>
        <w:t>+</w:t>
      </w:r>
      <w:r w:rsidRPr="00D5653B">
        <w:rPr>
          <w:rFonts w:asciiTheme="majorHAnsi" w:hAnsiTheme="majorHAnsi" w:cstheme="majorHAnsi"/>
        </w:rPr>
        <w:tab/>
        <w:t>Khi</w:t>
      </w:r>
      <w:r w:rsidRPr="00D5653B">
        <w:rPr>
          <w:rFonts w:asciiTheme="majorHAnsi" w:hAnsiTheme="majorHAnsi" w:cstheme="majorHAnsi"/>
          <w:spacing w:val="15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nhấn</w:t>
      </w:r>
      <w:proofErr w:type="spellEnd"/>
      <w:r w:rsidRPr="00D5653B">
        <w:rPr>
          <w:rFonts w:asciiTheme="majorHAnsi" w:hAnsiTheme="majorHAnsi" w:cstheme="majorHAnsi"/>
          <w:spacing w:val="15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vào</w:t>
      </w:r>
      <w:proofErr w:type="spellEnd"/>
      <w:r w:rsidRPr="00D5653B">
        <w:rPr>
          <w:rFonts w:asciiTheme="majorHAnsi" w:hAnsiTheme="majorHAnsi" w:cstheme="majorHAnsi"/>
          <w:spacing w:val="16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tab</w:t>
      </w:r>
      <w:proofErr w:type="spellEnd"/>
      <w:r w:rsidRPr="00D5653B">
        <w:rPr>
          <w:rFonts w:asciiTheme="majorHAnsi" w:hAnsiTheme="majorHAnsi" w:cstheme="majorHAnsi"/>
          <w:spacing w:val="15"/>
        </w:rPr>
        <w:t xml:space="preserve"> </w:t>
      </w:r>
      <w:r w:rsidRPr="00D5653B">
        <w:rPr>
          <w:rFonts w:asciiTheme="majorHAnsi" w:hAnsiTheme="majorHAnsi" w:cstheme="majorHAnsi"/>
        </w:rPr>
        <w:t>danh</w:t>
      </w:r>
      <w:r w:rsidR="00323ECB" w:rsidRPr="00D5653B">
        <w:rPr>
          <w:rFonts w:asciiTheme="majorHAnsi" w:hAnsiTheme="majorHAnsi" w:cstheme="majorHAnsi"/>
          <w:spacing w:val="19"/>
          <w:lang w:val="en-US"/>
        </w:rPr>
        <w:t xml:space="preserve"> </w:t>
      </w:r>
      <w:proofErr w:type="spellStart"/>
      <w:r w:rsidR="00323ECB" w:rsidRPr="00D5653B">
        <w:rPr>
          <w:rFonts w:asciiTheme="majorHAnsi" w:hAnsiTheme="majorHAnsi" w:cstheme="majorHAnsi"/>
          <w:spacing w:val="19"/>
          <w:lang w:val="en-US"/>
        </w:rPr>
        <w:t>sách</w:t>
      </w:r>
      <w:proofErr w:type="spellEnd"/>
      <w:r w:rsidR="00323ECB" w:rsidRPr="00D5653B">
        <w:rPr>
          <w:rFonts w:asciiTheme="majorHAnsi" w:hAnsiTheme="majorHAnsi" w:cstheme="majorHAnsi"/>
          <w:spacing w:val="19"/>
          <w:lang w:val="en-US"/>
        </w:rPr>
        <w:t xml:space="preserve"> </w:t>
      </w:r>
      <w:proofErr w:type="spellStart"/>
      <w:r w:rsidR="00323ECB" w:rsidRPr="00D5653B">
        <w:rPr>
          <w:rFonts w:asciiTheme="majorHAnsi" w:hAnsiTheme="majorHAnsi" w:cstheme="majorHAnsi"/>
          <w:spacing w:val="19"/>
          <w:lang w:val="en-US"/>
        </w:rPr>
        <w:t>yêu</w:t>
      </w:r>
      <w:proofErr w:type="spellEnd"/>
      <w:r w:rsidR="00323ECB" w:rsidRPr="00D5653B">
        <w:rPr>
          <w:rFonts w:asciiTheme="majorHAnsi" w:hAnsiTheme="majorHAnsi" w:cstheme="majorHAnsi"/>
          <w:spacing w:val="19"/>
          <w:lang w:val="en-US"/>
        </w:rPr>
        <w:t xml:space="preserve"> </w:t>
      </w:r>
      <w:proofErr w:type="spellStart"/>
      <w:r w:rsidR="00323ECB" w:rsidRPr="00D5653B">
        <w:rPr>
          <w:rFonts w:asciiTheme="majorHAnsi" w:hAnsiTheme="majorHAnsi" w:cstheme="majorHAnsi"/>
          <w:spacing w:val="19"/>
          <w:lang w:val="en-US"/>
        </w:rPr>
        <w:t>thích</w:t>
      </w:r>
      <w:proofErr w:type="spellEnd"/>
      <w:r w:rsidR="00323ECB" w:rsidRPr="00D5653B">
        <w:rPr>
          <w:rFonts w:asciiTheme="majorHAnsi" w:hAnsiTheme="majorHAnsi" w:cstheme="majorHAnsi"/>
          <w:spacing w:val="19"/>
          <w:lang w:val="en-US"/>
        </w:rPr>
        <w:t xml:space="preserve">, </w:t>
      </w:r>
      <w:proofErr w:type="spellStart"/>
      <w:r w:rsidR="00323ECB" w:rsidRPr="00D5653B">
        <w:rPr>
          <w:rFonts w:asciiTheme="majorHAnsi" w:hAnsiTheme="majorHAnsi" w:cstheme="majorHAnsi"/>
          <w:spacing w:val="19"/>
          <w:lang w:val="en-US"/>
        </w:rPr>
        <w:t>hệ</w:t>
      </w:r>
      <w:proofErr w:type="spellEnd"/>
      <w:r w:rsidR="00323ECB" w:rsidRPr="00D5653B">
        <w:rPr>
          <w:rFonts w:asciiTheme="majorHAnsi" w:hAnsiTheme="majorHAnsi" w:cstheme="majorHAnsi"/>
          <w:spacing w:val="19"/>
          <w:lang w:val="en-US"/>
        </w:rPr>
        <w:t xml:space="preserve"> </w:t>
      </w:r>
      <w:proofErr w:type="spellStart"/>
      <w:r w:rsidR="00323ECB" w:rsidRPr="00D5653B">
        <w:rPr>
          <w:rFonts w:asciiTheme="majorHAnsi" w:hAnsiTheme="majorHAnsi" w:cstheme="majorHAnsi"/>
          <w:spacing w:val="19"/>
          <w:lang w:val="en-US"/>
        </w:rPr>
        <w:t>thống</w:t>
      </w:r>
      <w:proofErr w:type="spellEnd"/>
      <w:r w:rsidR="00323ECB" w:rsidRPr="00D5653B">
        <w:rPr>
          <w:rFonts w:asciiTheme="majorHAnsi" w:hAnsiTheme="majorHAnsi" w:cstheme="majorHAnsi"/>
          <w:spacing w:val="19"/>
          <w:lang w:val="en-US"/>
        </w:rPr>
        <w:t xml:space="preserve"> </w:t>
      </w:r>
      <w:proofErr w:type="spellStart"/>
      <w:r w:rsidR="00323ECB" w:rsidRPr="00D5653B">
        <w:rPr>
          <w:rFonts w:asciiTheme="majorHAnsi" w:hAnsiTheme="majorHAnsi" w:cstheme="majorHAnsi"/>
          <w:spacing w:val="19"/>
          <w:lang w:val="en-US"/>
        </w:rPr>
        <w:t>sẽ</w:t>
      </w:r>
      <w:proofErr w:type="spellEnd"/>
      <w:r w:rsidR="00323ECB" w:rsidRPr="00D5653B">
        <w:rPr>
          <w:rFonts w:asciiTheme="majorHAnsi" w:hAnsiTheme="majorHAnsi" w:cstheme="majorHAnsi"/>
          <w:spacing w:val="19"/>
          <w:lang w:val="en-US"/>
        </w:rPr>
        <w:t xml:space="preserve"> </w:t>
      </w:r>
      <w:proofErr w:type="spellStart"/>
      <w:r w:rsidR="00323ECB" w:rsidRPr="00D5653B">
        <w:rPr>
          <w:rFonts w:asciiTheme="majorHAnsi" w:hAnsiTheme="majorHAnsi" w:cstheme="majorHAnsi"/>
          <w:spacing w:val="19"/>
          <w:lang w:val="en-US"/>
        </w:rPr>
        <w:t>hiển</w:t>
      </w:r>
      <w:proofErr w:type="spellEnd"/>
      <w:r w:rsidR="00323ECB" w:rsidRPr="00D5653B">
        <w:rPr>
          <w:rFonts w:asciiTheme="majorHAnsi" w:hAnsiTheme="majorHAnsi" w:cstheme="majorHAnsi"/>
          <w:spacing w:val="19"/>
          <w:lang w:val="en-US"/>
        </w:rPr>
        <w:t xml:space="preserve"> </w:t>
      </w:r>
      <w:proofErr w:type="spellStart"/>
      <w:r w:rsidR="00323ECB" w:rsidRPr="00D5653B">
        <w:rPr>
          <w:rFonts w:asciiTheme="majorHAnsi" w:hAnsiTheme="majorHAnsi" w:cstheme="majorHAnsi"/>
          <w:spacing w:val="19"/>
          <w:lang w:val="en-US"/>
        </w:rPr>
        <w:t>thị</w:t>
      </w:r>
      <w:proofErr w:type="spellEnd"/>
      <w:r w:rsidR="00323ECB" w:rsidRPr="00D5653B">
        <w:rPr>
          <w:rFonts w:asciiTheme="majorHAnsi" w:hAnsiTheme="majorHAnsi" w:cstheme="majorHAnsi"/>
          <w:spacing w:val="19"/>
          <w:lang w:val="en-US"/>
        </w:rPr>
        <w:t xml:space="preserve"> </w:t>
      </w:r>
      <w:proofErr w:type="spellStart"/>
      <w:r w:rsidR="00323ECB" w:rsidRPr="00D5653B">
        <w:rPr>
          <w:rFonts w:asciiTheme="majorHAnsi" w:hAnsiTheme="majorHAnsi" w:cstheme="majorHAnsi"/>
          <w:spacing w:val="19"/>
          <w:lang w:val="en-US"/>
        </w:rPr>
        <w:t>màn</w:t>
      </w:r>
      <w:proofErr w:type="spellEnd"/>
      <w:r w:rsidR="00323ECB" w:rsidRPr="00D5653B">
        <w:rPr>
          <w:rFonts w:asciiTheme="majorHAnsi" w:hAnsiTheme="majorHAnsi" w:cstheme="majorHAnsi"/>
          <w:spacing w:val="19"/>
          <w:lang w:val="en-US"/>
        </w:rPr>
        <w:t xml:space="preserve"> hình </w:t>
      </w:r>
      <w:proofErr w:type="spellStart"/>
      <w:r w:rsidR="00323ECB" w:rsidRPr="00D5653B">
        <w:rPr>
          <w:rFonts w:asciiTheme="majorHAnsi" w:hAnsiTheme="majorHAnsi" w:cstheme="majorHAnsi"/>
          <w:spacing w:val="19"/>
          <w:lang w:val="en-US"/>
        </w:rPr>
        <w:t>gồm</w:t>
      </w:r>
      <w:proofErr w:type="spellEnd"/>
      <w:r w:rsidR="00323ECB" w:rsidRPr="00D5653B">
        <w:rPr>
          <w:rFonts w:asciiTheme="majorHAnsi" w:hAnsiTheme="majorHAnsi" w:cstheme="majorHAnsi"/>
          <w:spacing w:val="19"/>
          <w:lang w:val="en-US"/>
        </w:rPr>
        <w:t xml:space="preserve"> </w:t>
      </w:r>
      <w:proofErr w:type="spellStart"/>
      <w:r w:rsidR="00323ECB" w:rsidRPr="00D5653B">
        <w:rPr>
          <w:rFonts w:asciiTheme="majorHAnsi" w:hAnsiTheme="majorHAnsi" w:cstheme="majorHAnsi"/>
          <w:spacing w:val="19"/>
          <w:lang w:val="en-US"/>
        </w:rPr>
        <w:t>các</w:t>
      </w:r>
      <w:proofErr w:type="spellEnd"/>
      <w:r w:rsidR="00323ECB" w:rsidRPr="00D5653B">
        <w:rPr>
          <w:rFonts w:asciiTheme="majorHAnsi" w:hAnsiTheme="majorHAnsi" w:cstheme="majorHAnsi"/>
          <w:spacing w:val="19"/>
          <w:lang w:val="en-US"/>
        </w:rPr>
        <w:t xml:space="preserve"> </w:t>
      </w:r>
      <w:proofErr w:type="spellStart"/>
      <w:r w:rsidR="00323ECB" w:rsidRPr="00D5653B">
        <w:rPr>
          <w:rFonts w:asciiTheme="majorHAnsi" w:hAnsiTheme="majorHAnsi" w:cstheme="majorHAnsi"/>
          <w:spacing w:val="19"/>
          <w:lang w:val="en-US"/>
        </w:rPr>
        <w:t>sản</w:t>
      </w:r>
      <w:proofErr w:type="spellEnd"/>
      <w:r w:rsidR="00323ECB" w:rsidRPr="00D5653B">
        <w:rPr>
          <w:rFonts w:asciiTheme="majorHAnsi" w:hAnsiTheme="majorHAnsi" w:cstheme="majorHAnsi"/>
          <w:spacing w:val="19"/>
          <w:lang w:val="en-US"/>
        </w:rPr>
        <w:t xml:space="preserve"> </w:t>
      </w:r>
      <w:proofErr w:type="spellStart"/>
      <w:r w:rsidR="00323ECB" w:rsidRPr="00D5653B">
        <w:rPr>
          <w:rFonts w:asciiTheme="majorHAnsi" w:hAnsiTheme="majorHAnsi" w:cstheme="majorHAnsi"/>
          <w:spacing w:val="19"/>
          <w:lang w:val="en-US"/>
        </w:rPr>
        <w:t>phảm</w:t>
      </w:r>
      <w:proofErr w:type="spellEnd"/>
      <w:r w:rsidR="00323ECB" w:rsidRPr="00D5653B">
        <w:rPr>
          <w:rFonts w:asciiTheme="majorHAnsi" w:hAnsiTheme="majorHAnsi" w:cstheme="majorHAnsi"/>
          <w:spacing w:val="19"/>
          <w:lang w:val="en-US"/>
        </w:rPr>
        <w:t xml:space="preserve"> </w:t>
      </w:r>
      <w:proofErr w:type="spellStart"/>
      <w:r w:rsidR="00323ECB" w:rsidRPr="00D5653B">
        <w:rPr>
          <w:rFonts w:asciiTheme="majorHAnsi" w:hAnsiTheme="majorHAnsi" w:cstheme="majorHAnsi"/>
          <w:spacing w:val="19"/>
          <w:lang w:val="en-US"/>
        </w:rPr>
        <w:t>được</w:t>
      </w:r>
      <w:proofErr w:type="spellEnd"/>
      <w:r w:rsidR="00323ECB" w:rsidRPr="00D5653B">
        <w:rPr>
          <w:rFonts w:asciiTheme="majorHAnsi" w:hAnsiTheme="majorHAnsi" w:cstheme="majorHAnsi"/>
          <w:spacing w:val="19"/>
          <w:lang w:val="en-US"/>
        </w:rPr>
        <w:t xml:space="preserve"> </w:t>
      </w:r>
      <w:proofErr w:type="spellStart"/>
      <w:r w:rsidR="00323ECB" w:rsidRPr="00D5653B">
        <w:rPr>
          <w:rFonts w:asciiTheme="majorHAnsi" w:hAnsiTheme="majorHAnsi" w:cstheme="majorHAnsi"/>
          <w:spacing w:val="19"/>
          <w:lang w:val="en-US"/>
        </w:rPr>
        <w:t>đánh</w:t>
      </w:r>
      <w:proofErr w:type="spellEnd"/>
      <w:r w:rsidR="00323ECB" w:rsidRPr="00D5653B">
        <w:rPr>
          <w:rFonts w:asciiTheme="majorHAnsi" w:hAnsiTheme="majorHAnsi" w:cstheme="majorHAnsi"/>
          <w:spacing w:val="19"/>
          <w:lang w:val="en-US"/>
        </w:rPr>
        <w:t xml:space="preserve"> </w:t>
      </w:r>
      <w:proofErr w:type="spellStart"/>
      <w:r w:rsidR="00323ECB" w:rsidRPr="00D5653B">
        <w:rPr>
          <w:rFonts w:asciiTheme="majorHAnsi" w:hAnsiTheme="majorHAnsi" w:cstheme="majorHAnsi"/>
          <w:spacing w:val="19"/>
          <w:lang w:val="en-US"/>
        </w:rPr>
        <w:t>dấu</w:t>
      </w:r>
      <w:proofErr w:type="spellEnd"/>
      <w:r w:rsidR="00323ECB" w:rsidRPr="00D5653B">
        <w:rPr>
          <w:rFonts w:asciiTheme="majorHAnsi" w:hAnsiTheme="majorHAnsi" w:cstheme="majorHAnsi"/>
          <w:spacing w:val="19"/>
          <w:lang w:val="en-US"/>
        </w:rPr>
        <w:t xml:space="preserve"> </w:t>
      </w:r>
      <w:proofErr w:type="spellStart"/>
      <w:r w:rsidR="00323ECB" w:rsidRPr="00D5653B">
        <w:rPr>
          <w:rFonts w:asciiTheme="majorHAnsi" w:hAnsiTheme="majorHAnsi" w:cstheme="majorHAnsi"/>
          <w:spacing w:val="19"/>
          <w:lang w:val="en-US"/>
        </w:rPr>
        <w:t>là</w:t>
      </w:r>
      <w:proofErr w:type="spellEnd"/>
      <w:r w:rsidR="00323ECB" w:rsidRPr="00D5653B">
        <w:rPr>
          <w:rFonts w:asciiTheme="majorHAnsi" w:hAnsiTheme="majorHAnsi" w:cstheme="majorHAnsi"/>
          <w:spacing w:val="19"/>
          <w:lang w:val="en-US"/>
        </w:rPr>
        <w:t xml:space="preserve"> </w:t>
      </w:r>
      <w:proofErr w:type="spellStart"/>
      <w:r w:rsidR="00323ECB" w:rsidRPr="00D5653B">
        <w:rPr>
          <w:rFonts w:asciiTheme="majorHAnsi" w:hAnsiTheme="majorHAnsi" w:cstheme="majorHAnsi"/>
          <w:spacing w:val="19"/>
          <w:lang w:val="en-US"/>
        </w:rPr>
        <w:t>yêu</w:t>
      </w:r>
      <w:proofErr w:type="spellEnd"/>
      <w:r w:rsidR="00323ECB" w:rsidRPr="00D5653B">
        <w:rPr>
          <w:rFonts w:asciiTheme="majorHAnsi" w:hAnsiTheme="majorHAnsi" w:cstheme="majorHAnsi"/>
          <w:spacing w:val="19"/>
          <w:lang w:val="en-US"/>
        </w:rPr>
        <w:t xml:space="preserve"> </w:t>
      </w:r>
      <w:proofErr w:type="spellStart"/>
      <w:r w:rsidR="00323ECB" w:rsidRPr="00D5653B">
        <w:rPr>
          <w:rFonts w:asciiTheme="majorHAnsi" w:hAnsiTheme="majorHAnsi" w:cstheme="majorHAnsi"/>
          <w:spacing w:val="19"/>
          <w:lang w:val="en-US"/>
        </w:rPr>
        <w:t>thích</w:t>
      </w:r>
      <w:proofErr w:type="spellEnd"/>
      <w:r w:rsidRPr="00D5653B">
        <w:rPr>
          <w:rFonts w:asciiTheme="majorHAnsi" w:hAnsiTheme="majorHAnsi" w:cstheme="majorHAnsi"/>
        </w:rPr>
        <w:t>.</w:t>
      </w:r>
    </w:p>
    <w:p w14:paraId="5F99322E" w14:textId="0A746176" w:rsidR="00A039F6" w:rsidRPr="00394844" w:rsidRDefault="00394844" w:rsidP="005F7E53">
      <w:pPr>
        <w:pStyle w:val="BodyText"/>
        <w:numPr>
          <w:ilvl w:val="2"/>
          <w:numId w:val="2"/>
        </w:numPr>
        <w:spacing w:before="143" w:after="6"/>
        <w:ind w:right="1123"/>
        <w:jc w:val="both"/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lang w:val="en-US"/>
        </w:rPr>
        <w:t xml:space="preserve">Giao </w:t>
      </w:r>
      <w:proofErr w:type="spellStart"/>
      <w:r>
        <w:rPr>
          <w:rFonts w:asciiTheme="majorHAnsi" w:hAnsiTheme="majorHAnsi" w:cstheme="majorHAnsi"/>
          <w:lang w:val="en-US"/>
        </w:rPr>
        <w:t>diện</w:t>
      </w:r>
      <w:proofErr w:type="spellEnd"/>
      <w:r>
        <w:rPr>
          <w:rFonts w:asciiTheme="majorHAnsi" w:hAnsiTheme="majorHAnsi" w:cstheme="majorHAnsi"/>
          <w:lang w:val="en-US"/>
        </w:rPr>
        <w:t xml:space="preserve"> </w:t>
      </w:r>
      <w:proofErr w:type="spellStart"/>
      <w:r>
        <w:rPr>
          <w:rFonts w:asciiTheme="majorHAnsi" w:hAnsiTheme="majorHAnsi" w:cstheme="majorHAnsi"/>
          <w:lang w:val="en-US"/>
        </w:rPr>
        <w:t>danh</w:t>
      </w:r>
      <w:proofErr w:type="spellEnd"/>
      <w:r>
        <w:rPr>
          <w:rFonts w:asciiTheme="majorHAnsi" w:hAnsiTheme="majorHAnsi" w:cstheme="majorHAnsi"/>
          <w:lang w:val="en-US"/>
        </w:rPr>
        <w:t xml:space="preserve"> </w:t>
      </w:r>
      <w:proofErr w:type="spellStart"/>
      <w:r>
        <w:rPr>
          <w:rFonts w:asciiTheme="majorHAnsi" w:hAnsiTheme="majorHAnsi" w:cstheme="majorHAnsi"/>
          <w:lang w:val="en-US"/>
        </w:rPr>
        <w:t>sách</w:t>
      </w:r>
      <w:proofErr w:type="spellEnd"/>
      <w:r>
        <w:rPr>
          <w:rFonts w:asciiTheme="majorHAnsi" w:hAnsiTheme="majorHAnsi" w:cstheme="majorHAnsi"/>
          <w:lang w:val="en-US"/>
        </w:rPr>
        <w:t xml:space="preserve"> </w:t>
      </w:r>
      <w:proofErr w:type="spellStart"/>
      <w:r>
        <w:rPr>
          <w:rFonts w:asciiTheme="majorHAnsi" w:hAnsiTheme="majorHAnsi" w:cstheme="majorHAnsi"/>
          <w:lang w:val="en-US"/>
        </w:rPr>
        <w:t>ưa</w:t>
      </w:r>
      <w:proofErr w:type="spellEnd"/>
      <w:r>
        <w:rPr>
          <w:rFonts w:asciiTheme="majorHAnsi" w:hAnsiTheme="majorHAnsi" w:cstheme="majorHAnsi"/>
          <w:lang w:val="en-US"/>
        </w:rPr>
        <w:t xml:space="preserve"> </w:t>
      </w:r>
      <w:proofErr w:type="spellStart"/>
      <w:r>
        <w:rPr>
          <w:rFonts w:asciiTheme="majorHAnsi" w:hAnsiTheme="majorHAnsi" w:cstheme="majorHAnsi"/>
          <w:lang w:val="en-US"/>
        </w:rPr>
        <w:t>thích</w:t>
      </w:r>
      <w:proofErr w:type="spellEnd"/>
    </w:p>
    <w:p w14:paraId="3426AD17" w14:textId="225554C7" w:rsidR="005734A4" w:rsidRDefault="00A62EA4" w:rsidP="005734A4">
      <w:pPr>
        <w:keepNext/>
        <w:ind w:right="1123"/>
        <w:jc w:val="center"/>
      </w:pPr>
      <w:bookmarkStart w:id="361" w:name="_bookmark216"/>
      <w:bookmarkEnd w:id="361"/>
      <w:r w:rsidRPr="00D5653B">
        <w:rPr>
          <w:rFonts w:asciiTheme="majorHAnsi" w:hAnsiTheme="majorHAnsi" w:cstheme="majorHAnsi"/>
          <w:b/>
          <w:noProof/>
          <w:lang w:val="en-US"/>
        </w:rPr>
        <w:drawing>
          <wp:inline distT="0" distB="0" distL="0" distR="0" wp14:anchorId="444636E5" wp14:editId="4FE0F30C">
            <wp:extent cx="2043485" cy="4316187"/>
            <wp:effectExtent l="0" t="0" r="0" b="8255"/>
            <wp:docPr id="4098" name="Picture 4098" descr="C:\Users\Asus\AppData\Local\Microsoft\Windows\INetCache\Content.Word\Screenshot_16543330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sus\AppData\Local\Microsoft\Windows\INetCache\Content.Word\Screenshot_1654333054.png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1069" cy="43322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B3945" w:rsidRPr="009B3945">
        <w:rPr>
          <w:rFonts w:asciiTheme="majorHAnsi" w:hAnsiTheme="majorHAnsi" w:cstheme="majorHAnsi"/>
          <w:noProof/>
          <w:lang w:val="en-US"/>
        </w:rPr>
        <w:t xml:space="preserve"> </w:t>
      </w:r>
      <w:r w:rsidR="009B3945" w:rsidRPr="00D5653B">
        <w:rPr>
          <w:rFonts w:asciiTheme="majorHAnsi" w:hAnsiTheme="majorHAnsi" w:cstheme="majorHAnsi"/>
          <w:noProof/>
          <w:lang w:val="en-US"/>
        </w:rPr>
        <w:drawing>
          <wp:inline distT="0" distB="0" distL="0" distR="0" wp14:anchorId="12BAB6DD" wp14:editId="0CEAC190">
            <wp:extent cx="2056877" cy="4326230"/>
            <wp:effectExtent l="0" t="0" r="635" b="0"/>
            <wp:docPr id="4110" name="Picture 4110" descr="C:\Users\Asus\AppData\Local\Microsoft\Windows\INetCache\Content.Word\Screenshot_165433348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 descr="C:\Users\Asus\AppData\Local\Microsoft\Windows\INetCache\Content.Word\Screenshot_1654333483.png"/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0519" cy="43549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4F68B3" w14:textId="4BFA8EFE" w:rsidR="00CB5C7B" w:rsidRDefault="005734A4" w:rsidP="005734A4">
      <w:pPr>
        <w:pStyle w:val="Caption"/>
        <w:ind w:left="720"/>
        <w:jc w:val="center"/>
      </w:pPr>
      <w:r>
        <w:rPr>
          <w:lang w:val="en-US"/>
        </w:rPr>
        <w:t xml:space="preserve"> </w:t>
      </w:r>
      <w:bookmarkStart w:id="362" w:name="_Toc106818897"/>
      <w:proofErr w:type="spellStart"/>
      <w:r>
        <w:t>Hình</w:t>
      </w:r>
      <w:proofErr w:type="spellEnd"/>
      <w:r>
        <w:t xml:space="preserve">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3</w:t>
      </w:r>
      <w:r>
        <w:fldChar w:fldCharType="end"/>
      </w:r>
      <w:r>
        <w:t>.</w:t>
      </w:r>
      <w:r>
        <w:fldChar w:fldCharType="begin"/>
      </w:r>
      <w:r>
        <w:instrText xml:space="preserve"> SEQ Hình \* ARABIC \s 1 </w:instrText>
      </w:r>
      <w:r>
        <w:fldChar w:fldCharType="separate"/>
      </w:r>
      <w:r>
        <w:fldChar w:fldCharType="end"/>
      </w:r>
      <w:r w:rsidR="00C15334">
        <w:rPr>
          <w:lang w:val="en-US"/>
        </w:rPr>
        <w:t>7</w:t>
      </w:r>
      <w:r>
        <w:rPr>
          <w:lang w:val="en-US"/>
        </w:rPr>
        <w:t xml:space="preserve"> </w:t>
      </w:r>
      <w:proofErr w:type="spellStart"/>
      <w:r w:rsidRPr="00C541F4">
        <w:rPr>
          <w:lang w:val="en-US"/>
        </w:rPr>
        <w:t>Danh</w:t>
      </w:r>
      <w:proofErr w:type="spellEnd"/>
      <w:r w:rsidRPr="00C541F4">
        <w:rPr>
          <w:lang w:val="en-US"/>
        </w:rPr>
        <w:t xml:space="preserve"> </w:t>
      </w:r>
      <w:proofErr w:type="spellStart"/>
      <w:r w:rsidRPr="00C541F4">
        <w:rPr>
          <w:lang w:val="en-US"/>
        </w:rPr>
        <w:t>sách</w:t>
      </w:r>
      <w:proofErr w:type="spellEnd"/>
      <w:r w:rsidRPr="00C541F4">
        <w:rPr>
          <w:lang w:val="en-US"/>
        </w:rPr>
        <w:t xml:space="preserve"> </w:t>
      </w:r>
      <w:proofErr w:type="spellStart"/>
      <w:r w:rsidRPr="00C541F4">
        <w:rPr>
          <w:lang w:val="en-US"/>
        </w:rPr>
        <w:t>ưa</w:t>
      </w:r>
      <w:proofErr w:type="spellEnd"/>
      <w:r w:rsidRPr="00C541F4">
        <w:rPr>
          <w:lang w:val="en-US"/>
        </w:rPr>
        <w:t xml:space="preserve"> </w:t>
      </w:r>
      <w:proofErr w:type="spellStart"/>
      <w:r w:rsidRPr="00C541F4">
        <w:rPr>
          <w:lang w:val="en-US"/>
        </w:rPr>
        <w:t>thich</w:t>
      </w:r>
      <w:bookmarkEnd w:id="362"/>
      <w:proofErr w:type="spellEnd"/>
    </w:p>
    <w:p w14:paraId="12697878" w14:textId="77777777" w:rsidR="00A62EA4" w:rsidRPr="00D5653B" w:rsidRDefault="00A62EA4" w:rsidP="00CD3F94">
      <w:pPr>
        <w:ind w:left="1411" w:right="1123"/>
        <w:jc w:val="both"/>
        <w:rPr>
          <w:rFonts w:asciiTheme="majorHAnsi" w:hAnsiTheme="majorHAnsi" w:cstheme="majorHAnsi"/>
          <w:lang w:val="en-US"/>
        </w:rPr>
        <w:sectPr w:rsidR="00A62EA4" w:rsidRPr="00D5653B">
          <w:pgSz w:w="11910" w:h="16840"/>
          <w:pgMar w:top="1580" w:right="360" w:bottom="1180" w:left="540" w:header="0" w:footer="938" w:gutter="0"/>
          <w:cols w:space="720"/>
        </w:sectPr>
      </w:pPr>
    </w:p>
    <w:p w14:paraId="45EBA848" w14:textId="04AE6270" w:rsidR="002E54AC" w:rsidRPr="00D5653B" w:rsidRDefault="002E54AC" w:rsidP="0030117C">
      <w:pPr>
        <w:pStyle w:val="Heading4"/>
      </w:pPr>
      <w:r>
        <w:lastRenderedPageBreak/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 w:rsidR="003A0431">
        <w:t xml:space="preserve"> </w:t>
      </w:r>
    </w:p>
    <w:p w14:paraId="5CB6194C" w14:textId="71D5BC02" w:rsidR="00A62EA4" w:rsidRDefault="00E13C61" w:rsidP="00E13C61">
      <w:pPr>
        <w:pStyle w:val="BodyText"/>
        <w:tabs>
          <w:tab w:val="left" w:pos="2863"/>
        </w:tabs>
        <w:spacing w:before="143"/>
        <w:ind w:left="1418" w:right="1123" w:hanging="425"/>
        <w:jc w:val="both"/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</w:rPr>
        <w:t>+</w:t>
      </w:r>
      <w:r>
        <w:rPr>
          <w:rFonts w:asciiTheme="majorHAnsi" w:hAnsiTheme="majorHAnsi" w:cstheme="majorHAnsi"/>
        </w:rPr>
        <w:tab/>
      </w:r>
      <w:r w:rsidR="00A62EA4" w:rsidRPr="00D5653B">
        <w:rPr>
          <w:rFonts w:asciiTheme="majorHAnsi" w:hAnsiTheme="majorHAnsi" w:cstheme="majorHAnsi"/>
        </w:rPr>
        <w:t>Khi</w:t>
      </w:r>
      <w:r w:rsidR="00A62EA4" w:rsidRPr="00D5653B">
        <w:rPr>
          <w:rFonts w:asciiTheme="majorHAnsi" w:hAnsiTheme="majorHAnsi" w:cstheme="majorHAnsi"/>
          <w:spacing w:val="-2"/>
        </w:rPr>
        <w:t xml:space="preserve"> </w:t>
      </w:r>
      <w:proofErr w:type="spellStart"/>
      <w:r w:rsidR="00A62EA4" w:rsidRPr="00D5653B">
        <w:rPr>
          <w:rFonts w:asciiTheme="majorHAnsi" w:hAnsiTheme="majorHAnsi" w:cstheme="majorHAnsi"/>
        </w:rPr>
        <w:t>nhấn</w:t>
      </w:r>
      <w:proofErr w:type="spellEnd"/>
      <w:r w:rsidR="00A62EA4" w:rsidRPr="00D5653B">
        <w:rPr>
          <w:rFonts w:asciiTheme="majorHAnsi" w:hAnsiTheme="majorHAnsi" w:cstheme="majorHAnsi"/>
          <w:spacing w:val="-2"/>
        </w:rPr>
        <w:t xml:space="preserve"> </w:t>
      </w:r>
      <w:proofErr w:type="spellStart"/>
      <w:r w:rsidR="00A62EA4" w:rsidRPr="00D5653B">
        <w:rPr>
          <w:rFonts w:asciiTheme="majorHAnsi" w:hAnsiTheme="majorHAnsi" w:cstheme="majorHAnsi"/>
        </w:rPr>
        <w:t>vào</w:t>
      </w:r>
      <w:proofErr w:type="spellEnd"/>
      <w:r w:rsidR="00A62EA4" w:rsidRPr="00D5653B">
        <w:rPr>
          <w:rFonts w:asciiTheme="majorHAnsi" w:hAnsiTheme="majorHAnsi" w:cstheme="majorHAnsi"/>
          <w:spacing w:val="-2"/>
        </w:rPr>
        <w:t xml:space="preserve"> </w:t>
      </w:r>
      <w:r w:rsidR="00A62EA4" w:rsidRPr="00D5653B">
        <w:rPr>
          <w:rFonts w:asciiTheme="majorHAnsi" w:hAnsiTheme="majorHAnsi" w:cstheme="majorHAnsi"/>
          <w:lang w:val="en-US"/>
        </w:rPr>
        <w:t xml:space="preserve">mục </w:t>
      </w:r>
      <w:proofErr w:type="spellStart"/>
      <w:r w:rsidR="00F41662" w:rsidRPr="00D5653B">
        <w:rPr>
          <w:rFonts w:asciiTheme="majorHAnsi" w:hAnsiTheme="majorHAnsi" w:cstheme="majorHAnsi"/>
          <w:lang w:val="en-US"/>
        </w:rPr>
        <w:t>hỗ</w:t>
      </w:r>
      <w:proofErr w:type="spellEnd"/>
      <w:r w:rsidR="00F41662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F41662" w:rsidRPr="00D5653B">
        <w:rPr>
          <w:rFonts w:asciiTheme="majorHAnsi" w:hAnsiTheme="majorHAnsi" w:cstheme="majorHAnsi"/>
          <w:lang w:val="en-US"/>
        </w:rPr>
        <w:t>trợ</w:t>
      </w:r>
      <w:proofErr w:type="spellEnd"/>
      <w:r w:rsidR="00F41662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F41662" w:rsidRPr="00D5653B">
        <w:rPr>
          <w:rFonts w:asciiTheme="majorHAnsi" w:hAnsiTheme="majorHAnsi" w:cstheme="majorHAnsi"/>
          <w:lang w:val="en-US"/>
        </w:rPr>
        <w:t>khách</w:t>
      </w:r>
      <w:proofErr w:type="spellEnd"/>
      <w:r w:rsidR="00F41662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F41662" w:rsidRPr="00D5653B">
        <w:rPr>
          <w:rFonts w:asciiTheme="majorHAnsi" w:hAnsiTheme="majorHAnsi" w:cstheme="majorHAnsi"/>
          <w:lang w:val="en-US"/>
        </w:rPr>
        <w:t>hàng</w:t>
      </w:r>
      <w:proofErr w:type="spellEnd"/>
      <w:r w:rsidR="00A62EA4" w:rsidRPr="00D5653B">
        <w:rPr>
          <w:rFonts w:asciiTheme="majorHAnsi" w:hAnsiTheme="majorHAnsi" w:cstheme="majorHAnsi"/>
          <w:lang w:val="en-US"/>
        </w:rPr>
        <w:t xml:space="preserve">, </w:t>
      </w:r>
      <w:proofErr w:type="spellStart"/>
      <w:r w:rsidR="00A62EA4" w:rsidRPr="00D5653B">
        <w:rPr>
          <w:rFonts w:asciiTheme="majorHAnsi" w:hAnsiTheme="majorHAnsi" w:cstheme="majorHAnsi"/>
          <w:lang w:val="en-US"/>
        </w:rPr>
        <w:t>thì</w:t>
      </w:r>
      <w:proofErr w:type="spellEnd"/>
      <w:r w:rsidR="00A62EA4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A62EA4" w:rsidRPr="00D5653B">
        <w:rPr>
          <w:rFonts w:asciiTheme="majorHAnsi" w:hAnsiTheme="majorHAnsi" w:cstheme="majorHAnsi"/>
          <w:lang w:val="en-US"/>
        </w:rPr>
        <w:t>màn</w:t>
      </w:r>
      <w:proofErr w:type="spellEnd"/>
      <w:r w:rsidR="00A62EA4" w:rsidRPr="00D5653B">
        <w:rPr>
          <w:rFonts w:asciiTheme="majorHAnsi" w:hAnsiTheme="majorHAnsi" w:cstheme="majorHAnsi"/>
          <w:lang w:val="en-US"/>
        </w:rPr>
        <w:t xml:space="preserve"> hình </w:t>
      </w:r>
      <w:proofErr w:type="spellStart"/>
      <w:r w:rsidR="00A62EA4" w:rsidRPr="00D5653B">
        <w:rPr>
          <w:rFonts w:asciiTheme="majorHAnsi" w:hAnsiTheme="majorHAnsi" w:cstheme="majorHAnsi"/>
          <w:lang w:val="en-US"/>
        </w:rPr>
        <w:t>nhắn</w:t>
      </w:r>
      <w:proofErr w:type="spellEnd"/>
      <w:r w:rsidR="00A62EA4" w:rsidRPr="00D5653B">
        <w:rPr>
          <w:rFonts w:asciiTheme="majorHAnsi" w:hAnsiTheme="majorHAnsi" w:cstheme="majorHAnsi"/>
          <w:lang w:val="en-US"/>
        </w:rPr>
        <w:t xml:space="preserve"> tin </w:t>
      </w:r>
      <w:proofErr w:type="spellStart"/>
      <w:r w:rsidR="00A62EA4" w:rsidRPr="00D5653B">
        <w:rPr>
          <w:rFonts w:asciiTheme="majorHAnsi" w:hAnsiTheme="majorHAnsi" w:cstheme="majorHAnsi"/>
          <w:lang w:val="en-US"/>
        </w:rPr>
        <w:t>sẽ</w:t>
      </w:r>
      <w:proofErr w:type="spellEnd"/>
      <w:r w:rsidR="00A62EA4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A62EA4" w:rsidRPr="00D5653B">
        <w:rPr>
          <w:rFonts w:asciiTheme="majorHAnsi" w:hAnsiTheme="majorHAnsi" w:cstheme="majorHAnsi"/>
          <w:lang w:val="en-US"/>
        </w:rPr>
        <w:t>hiển</w:t>
      </w:r>
      <w:proofErr w:type="spellEnd"/>
      <w:r w:rsidR="00A62EA4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A62EA4" w:rsidRPr="00D5653B">
        <w:rPr>
          <w:rFonts w:asciiTheme="majorHAnsi" w:hAnsiTheme="majorHAnsi" w:cstheme="majorHAnsi"/>
          <w:lang w:val="en-US"/>
        </w:rPr>
        <w:t>thị</w:t>
      </w:r>
      <w:proofErr w:type="spellEnd"/>
      <w:r w:rsidR="00A62EA4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A62EA4" w:rsidRPr="00D5653B">
        <w:rPr>
          <w:rFonts w:asciiTheme="majorHAnsi" w:hAnsiTheme="majorHAnsi" w:cstheme="majorHAnsi"/>
          <w:lang w:val="en-US"/>
        </w:rPr>
        <w:t>gồm</w:t>
      </w:r>
      <w:proofErr w:type="spellEnd"/>
      <w:r w:rsidR="00A62EA4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A62EA4" w:rsidRPr="00D5653B">
        <w:rPr>
          <w:rFonts w:asciiTheme="majorHAnsi" w:hAnsiTheme="majorHAnsi" w:cstheme="majorHAnsi"/>
          <w:lang w:val="en-US"/>
        </w:rPr>
        <w:t>các</w:t>
      </w:r>
      <w:proofErr w:type="spellEnd"/>
      <w:r w:rsidR="00A62EA4" w:rsidRPr="00D5653B">
        <w:rPr>
          <w:rFonts w:asciiTheme="majorHAnsi" w:hAnsiTheme="majorHAnsi" w:cstheme="majorHAnsi"/>
          <w:lang w:val="en-US"/>
        </w:rPr>
        <w:t xml:space="preserve"> tin </w:t>
      </w:r>
      <w:proofErr w:type="spellStart"/>
      <w:r w:rsidR="00A62EA4" w:rsidRPr="00D5653B">
        <w:rPr>
          <w:rFonts w:asciiTheme="majorHAnsi" w:hAnsiTheme="majorHAnsi" w:cstheme="majorHAnsi"/>
          <w:lang w:val="en-US"/>
        </w:rPr>
        <w:t>nhắn</w:t>
      </w:r>
      <w:proofErr w:type="spellEnd"/>
      <w:r w:rsidR="00A62EA4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A62EA4" w:rsidRPr="00D5653B">
        <w:rPr>
          <w:rFonts w:asciiTheme="majorHAnsi" w:hAnsiTheme="majorHAnsi" w:cstheme="majorHAnsi"/>
          <w:lang w:val="en-US"/>
        </w:rPr>
        <w:t>đã</w:t>
      </w:r>
      <w:proofErr w:type="spellEnd"/>
      <w:r w:rsidR="00A62EA4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A62EA4" w:rsidRPr="00D5653B">
        <w:rPr>
          <w:rFonts w:asciiTheme="majorHAnsi" w:hAnsiTheme="majorHAnsi" w:cstheme="majorHAnsi"/>
          <w:lang w:val="en-US"/>
        </w:rPr>
        <w:t>nhắn</w:t>
      </w:r>
      <w:proofErr w:type="spellEnd"/>
      <w:r w:rsidR="00A62EA4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A62EA4" w:rsidRPr="00D5653B">
        <w:rPr>
          <w:rFonts w:asciiTheme="majorHAnsi" w:hAnsiTheme="majorHAnsi" w:cstheme="majorHAnsi"/>
          <w:lang w:val="en-US"/>
        </w:rPr>
        <w:t>với</w:t>
      </w:r>
      <w:proofErr w:type="spellEnd"/>
      <w:r w:rsidR="00A62EA4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A62EA4" w:rsidRPr="00D5653B">
        <w:rPr>
          <w:rFonts w:asciiTheme="majorHAnsi" w:hAnsiTheme="majorHAnsi" w:cstheme="majorHAnsi"/>
          <w:lang w:val="en-US"/>
        </w:rPr>
        <w:t>bên</w:t>
      </w:r>
      <w:proofErr w:type="spellEnd"/>
      <w:r w:rsidR="00A62EA4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F41662" w:rsidRPr="00D5653B">
        <w:rPr>
          <w:rFonts w:asciiTheme="majorHAnsi" w:hAnsiTheme="majorHAnsi" w:cstheme="majorHAnsi"/>
          <w:lang w:val="en-US"/>
        </w:rPr>
        <w:t>hỗ</w:t>
      </w:r>
      <w:proofErr w:type="spellEnd"/>
      <w:r w:rsidR="00F41662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F41662" w:rsidRPr="00D5653B">
        <w:rPr>
          <w:rFonts w:asciiTheme="majorHAnsi" w:hAnsiTheme="majorHAnsi" w:cstheme="majorHAnsi"/>
          <w:lang w:val="en-US"/>
        </w:rPr>
        <w:t>trợ</w:t>
      </w:r>
      <w:proofErr w:type="spellEnd"/>
      <w:r w:rsidR="00F41662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F41662" w:rsidRPr="00D5653B">
        <w:rPr>
          <w:rFonts w:asciiTheme="majorHAnsi" w:hAnsiTheme="majorHAnsi" w:cstheme="majorHAnsi"/>
          <w:lang w:val="en-US"/>
        </w:rPr>
        <w:t>khách</w:t>
      </w:r>
      <w:proofErr w:type="spellEnd"/>
      <w:r w:rsidR="00F41662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F41662" w:rsidRPr="00D5653B">
        <w:rPr>
          <w:rFonts w:asciiTheme="majorHAnsi" w:hAnsiTheme="majorHAnsi" w:cstheme="majorHAnsi"/>
          <w:lang w:val="en-US"/>
        </w:rPr>
        <w:t>hàng</w:t>
      </w:r>
      <w:proofErr w:type="spellEnd"/>
      <w:r w:rsidR="00A62EA4" w:rsidRPr="00D5653B">
        <w:rPr>
          <w:rFonts w:asciiTheme="majorHAnsi" w:hAnsiTheme="majorHAnsi" w:cstheme="majorHAnsi"/>
          <w:lang w:val="en-US"/>
        </w:rPr>
        <w:t>.</w:t>
      </w:r>
    </w:p>
    <w:p w14:paraId="0E76C64C" w14:textId="6F0DA3CA" w:rsidR="003A0431" w:rsidRPr="00394844" w:rsidRDefault="003A0431" w:rsidP="005F7E53">
      <w:pPr>
        <w:pStyle w:val="BodyText"/>
        <w:numPr>
          <w:ilvl w:val="2"/>
          <w:numId w:val="2"/>
        </w:numPr>
        <w:spacing w:before="143" w:after="6"/>
        <w:ind w:right="1123"/>
        <w:jc w:val="both"/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lang w:val="en-US"/>
        </w:rPr>
        <w:t xml:space="preserve">Giao </w:t>
      </w:r>
      <w:proofErr w:type="spellStart"/>
      <w:r>
        <w:rPr>
          <w:rFonts w:asciiTheme="majorHAnsi" w:hAnsiTheme="majorHAnsi" w:cstheme="majorHAnsi"/>
          <w:lang w:val="en-US"/>
        </w:rPr>
        <w:t>diện</w:t>
      </w:r>
      <w:proofErr w:type="spellEnd"/>
      <w:r>
        <w:rPr>
          <w:rFonts w:asciiTheme="majorHAnsi" w:hAnsiTheme="majorHAnsi" w:cstheme="majorHAnsi"/>
          <w:lang w:val="en-US"/>
        </w:rPr>
        <w:t xml:space="preserve"> </w:t>
      </w:r>
      <w:proofErr w:type="spellStart"/>
      <w:r>
        <w:rPr>
          <w:rFonts w:asciiTheme="majorHAnsi" w:hAnsiTheme="majorHAnsi" w:cstheme="majorHAnsi"/>
          <w:lang w:val="en-US"/>
        </w:rPr>
        <w:t>Hỗ</w:t>
      </w:r>
      <w:proofErr w:type="spellEnd"/>
      <w:r>
        <w:rPr>
          <w:rFonts w:asciiTheme="majorHAnsi" w:hAnsiTheme="majorHAnsi" w:cstheme="majorHAnsi"/>
          <w:lang w:val="en-US"/>
        </w:rPr>
        <w:t xml:space="preserve"> </w:t>
      </w:r>
      <w:proofErr w:type="spellStart"/>
      <w:r>
        <w:rPr>
          <w:rFonts w:asciiTheme="majorHAnsi" w:hAnsiTheme="majorHAnsi" w:cstheme="majorHAnsi"/>
          <w:lang w:val="en-US"/>
        </w:rPr>
        <w:t>trợ</w:t>
      </w:r>
      <w:proofErr w:type="spellEnd"/>
      <w:r>
        <w:rPr>
          <w:rFonts w:asciiTheme="majorHAnsi" w:hAnsiTheme="majorHAnsi" w:cstheme="majorHAnsi"/>
          <w:lang w:val="en-US"/>
        </w:rPr>
        <w:t xml:space="preserve"> </w:t>
      </w:r>
      <w:proofErr w:type="spellStart"/>
      <w:r>
        <w:rPr>
          <w:rFonts w:asciiTheme="majorHAnsi" w:hAnsiTheme="majorHAnsi" w:cstheme="majorHAnsi"/>
          <w:lang w:val="en-US"/>
        </w:rPr>
        <w:t>khách</w:t>
      </w:r>
      <w:proofErr w:type="spellEnd"/>
      <w:r>
        <w:rPr>
          <w:rFonts w:asciiTheme="majorHAnsi" w:hAnsiTheme="majorHAnsi" w:cstheme="majorHAnsi"/>
          <w:lang w:val="en-US"/>
        </w:rPr>
        <w:t xml:space="preserve"> </w:t>
      </w:r>
      <w:proofErr w:type="spellStart"/>
      <w:r>
        <w:rPr>
          <w:rFonts w:asciiTheme="majorHAnsi" w:hAnsiTheme="majorHAnsi" w:cstheme="majorHAnsi"/>
          <w:lang w:val="en-US"/>
        </w:rPr>
        <w:t>hàng</w:t>
      </w:r>
      <w:proofErr w:type="spellEnd"/>
    </w:p>
    <w:p w14:paraId="1A55BB18" w14:textId="77777777" w:rsidR="005734A4" w:rsidRDefault="003A0431" w:rsidP="005734A4">
      <w:pPr>
        <w:pStyle w:val="BodyText"/>
        <w:keepNext/>
        <w:tabs>
          <w:tab w:val="left" w:pos="2863"/>
        </w:tabs>
        <w:spacing w:before="143"/>
        <w:ind w:left="1418" w:right="1123" w:hanging="425"/>
        <w:jc w:val="center"/>
      </w:pPr>
      <w:r w:rsidRPr="003A0431">
        <w:rPr>
          <w:rFonts w:asciiTheme="majorHAnsi" w:hAnsiTheme="majorHAnsi" w:cstheme="majorHAnsi"/>
          <w:noProof/>
          <w:lang w:val="en-US"/>
        </w:rPr>
        <w:drawing>
          <wp:inline distT="0" distB="0" distL="0" distR="0" wp14:anchorId="7B74A2A2" wp14:editId="117664A6">
            <wp:extent cx="2297927" cy="4851180"/>
            <wp:effectExtent l="0" t="0" r="0" b="0"/>
            <wp:docPr id="4105" name="Picture 4105" descr="C:\Users\Asus\Desktop\Screenshot_16554732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sus\Desktop\Screenshot_1655473265.png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7927" cy="485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F03A5B" w14:textId="278EE283" w:rsidR="00632A34" w:rsidRDefault="005734A4" w:rsidP="002A26E6">
      <w:pPr>
        <w:pStyle w:val="Caption"/>
        <w:ind w:left="0"/>
        <w:jc w:val="center"/>
        <w:rPr>
          <w:lang w:val="en-US"/>
        </w:rPr>
      </w:pPr>
      <w:bookmarkStart w:id="363" w:name="_Toc106818899"/>
      <w:proofErr w:type="spellStart"/>
      <w:r>
        <w:t>Hình</w:t>
      </w:r>
      <w:proofErr w:type="spellEnd"/>
      <w:r>
        <w:t xml:space="preserve">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3</w:t>
      </w:r>
      <w:r>
        <w:fldChar w:fldCharType="end"/>
      </w:r>
      <w:r>
        <w:t>.</w:t>
      </w:r>
      <w:r w:rsidR="00C15334">
        <w:rPr>
          <w:lang w:val="en-US"/>
        </w:rPr>
        <w:t>79</w:t>
      </w:r>
      <w:r>
        <w:fldChar w:fldCharType="begin"/>
      </w:r>
      <w:r>
        <w:instrText xml:space="preserve"> SEQ Hình \* ARABIC \s 1 </w:instrText>
      </w:r>
      <w:r>
        <w:fldChar w:fldCharType="separate"/>
      </w:r>
      <w:r>
        <w:fldChar w:fldCharType="end"/>
      </w:r>
      <w:r>
        <w:rPr>
          <w:lang w:val="en-US"/>
        </w:rPr>
        <w:t xml:space="preserve"> </w:t>
      </w:r>
      <w:proofErr w:type="spellStart"/>
      <w:r w:rsidRPr="00BC3F7E">
        <w:rPr>
          <w:lang w:val="en-US"/>
        </w:rPr>
        <w:t>Hỗ</w:t>
      </w:r>
      <w:proofErr w:type="spellEnd"/>
      <w:r w:rsidRPr="00BC3F7E">
        <w:rPr>
          <w:lang w:val="en-US"/>
        </w:rPr>
        <w:t xml:space="preserve"> </w:t>
      </w:r>
      <w:proofErr w:type="spellStart"/>
      <w:r w:rsidRPr="00BC3F7E">
        <w:rPr>
          <w:lang w:val="en-US"/>
        </w:rPr>
        <w:t>trợ</w:t>
      </w:r>
      <w:proofErr w:type="spellEnd"/>
      <w:r w:rsidRPr="00BC3F7E">
        <w:rPr>
          <w:lang w:val="en-US"/>
        </w:rPr>
        <w:t xml:space="preserve"> </w:t>
      </w:r>
      <w:proofErr w:type="spellStart"/>
      <w:r w:rsidRPr="00BC3F7E">
        <w:rPr>
          <w:lang w:val="en-US"/>
        </w:rPr>
        <w:t>khách</w:t>
      </w:r>
      <w:proofErr w:type="spellEnd"/>
      <w:r w:rsidRPr="00BC3F7E">
        <w:rPr>
          <w:lang w:val="en-US"/>
        </w:rPr>
        <w:t xml:space="preserve"> </w:t>
      </w:r>
      <w:proofErr w:type="spellStart"/>
      <w:r w:rsidRPr="00BC3F7E">
        <w:rPr>
          <w:lang w:val="en-US"/>
        </w:rPr>
        <w:t>hàng</w:t>
      </w:r>
      <w:bookmarkStart w:id="364" w:name="_bookmark217"/>
      <w:bookmarkStart w:id="365" w:name="_bookmark218"/>
      <w:bookmarkEnd w:id="363"/>
      <w:bookmarkEnd w:id="364"/>
      <w:bookmarkEnd w:id="365"/>
      <w:proofErr w:type="spellEnd"/>
    </w:p>
    <w:p w14:paraId="714721BD" w14:textId="77777777" w:rsidR="002A26E6" w:rsidRDefault="002A26E6" w:rsidP="002A26E6">
      <w:pPr>
        <w:rPr>
          <w:lang w:val="en-US"/>
        </w:rPr>
        <w:sectPr w:rsidR="002A26E6">
          <w:pgSz w:w="11910" w:h="16840"/>
          <w:pgMar w:top="1580" w:right="360" w:bottom="1180" w:left="540" w:header="0" w:footer="938" w:gutter="0"/>
          <w:cols w:space="720"/>
        </w:sectPr>
      </w:pPr>
    </w:p>
    <w:p w14:paraId="2334C1E1" w14:textId="211DED96" w:rsidR="002E54AC" w:rsidRPr="00D5653B" w:rsidRDefault="002E54AC" w:rsidP="0030117C">
      <w:pPr>
        <w:pStyle w:val="Heading4"/>
      </w:pPr>
      <w:r>
        <w:lastRenderedPageBreak/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giỏ</w:t>
      </w:r>
      <w:proofErr w:type="spellEnd"/>
      <w:r>
        <w:t xml:space="preserve"> </w:t>
      </w:r>
      <w:proofErr w:type="spellStart"/>
      <w:r>
        <w:t>hàng</w:t>
      </w:r>
      <w:proofErr w:type="spellEnd"/>
    </w:p>
    <w:p w14:paraId="663419AA" w14:textId="77777777" w:rsidR="00A039F6" w:rsidRDefault="00587955" w:rsidP="00CD3F94">
      <w:pPr>
        <w:pStyle w:val="BodyText"/>
        <w:tabs>
          <w:tab w:val="left" w:pos="2863"/>
        </w:tabs>
        <w:spacing w:before="143" w:after="10" w:line="357" w:lineRule="auto"/>
        <w:ind w:left="1411" w:right="1123" w:hanging="360"/>
        <w:jc w:val="both"/>
        <w:rPr>
          <w:rFonts w:asciiTheme="majorHAnsi" w:hAnsiTheme="majorHAnsi" w:cstheme="majorHAnsi"/>
        </w:rPr>
      </w:pPr>
      <w:r w:rsidRPr="00D5653B">
        <w:rPr>
          <w:rFonts w:asciiTheme="majorHAnsi" w:hAnsiTheme="majorHAnsi" w:cstheme="majorHAnsi"/>
        </w:rPr>
        <w:t>+</w:t>
      </w:r>
      <w:r w:rsidRPr="00D5653B">
        <w:rPr>
          <w:rFonts w:asciiTheme="majorHAnsi" w:hAnsiTheme="majorHAnsi" w:cstheme="majorHAnsi"/>
        </w:rPr>
        <w:tab/>
        <w:t>Khi</w:t>
      </w:r>
      <w:r w:rsidRPr="00D5653B">
        <w:rPr>
          <w:rFonts w:asciiTheme="majorHAnsi" w:hAnsiTheme="majorHAnsi" w:cstheme="majorHAnsi"/>
          <w:spacing w:val="27"/>
        </w:rPr>
        <w:t xml:space="preserve"> </w:t>
      </w:r>
      <w:r w:rsidRPr="00D5653B">
        <w:rPr>
          <w:rFonts w:asciiTheme="majorHAnsi" w:hAnsiTheme="majorHAnsi" w:cstheme="majorHAnsi"/>
        </w:rPr>
        <w:t>xem</w:t>
      </w:r>
      <w:r w:rsidRPr="00D5653B">
        <w:rPr>
          <w:rFonts w:asciiTheme="majorHAnsi" w:hAnsiTheme="majorHAnsi" w:cstheme="majorHAnsi"/>
          <w:spacing w:val="28"/>
        </w:rPr>
        <w:t xml:space="preserve"> </w:t>
      </w:r>
      <w:r w:rsidRPr="00D5653B">
        <w:rPr>
          <w:rFonts w:asciiTheme="majorHAnsi" w:hAnsiTheme="majorHAnsi" w:cstheme="majorHAnsi"/>
        </w:rPr>
        <w:t>chi</w:t>
      </w:r>
      <w:r w:rsidRPr="00D5653B">
        <w:rPr>
          <w:rFonts w:asciiTheme="majorHAnsi" w:hAnsiTheme="majorHAnsi" w:cstheme="majorHAnsi"/>
          <w:spacing w:val="29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tiết</w:t>
      </w:r>
      <w:proofErr w:type="spellEnd"/>
      <w:r w:rsidRPr="00D5653B">
        <w:rPr>
          <w:rFonts w:asciiTheme="majorHAnsi" w:hAnsiTheme="majorHAnsi" w:cstheme="majorHAnsi"/>
          <w:spacing w:val="30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sản</w:t>
      </w:r>
      <w:proofErr w:type="spellEnd"/>
      <w:r w:rsidRPr="00D5653B">
        <w:rPr>
          <w:rFonts w:asciiTheme="majorHAnsi" w:hAnsiTheme="majorHAnsi" w:cstheme="majorHAnsi"/>
          <w:spacing w:val="29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phẩm</w:t>
      </w:r>
      <w:proofErr w:type="spellEnd"/>
      <w:r w:rsidRPr="00D5653B">
        <w:rPr>
          <w:rFonts w:asciiTheme="majorHAnsi" w:hAnsiTheme="majorHAnsi" w:cstheme="majorHAnsi"/>
        </w:rPr>
        <w:t>,</w:t>
      </w:r>
      <w:r w:rsidRPr="00D5653B">
        <w:rPr>
          <w:rFonts w:asciiTheme="majorHAnsi" w:hAnsiTheme="majorHAnsi" w:cstheme="majorHAnsi"/>
          <w:spacing w:val="28"/>
        </w:rPr>
        <w:t xml:space="preserve"> </w:t>
      </w:r>
      <w:r w:rsidRPr="00D5653B">
        <w:rPr>
          <w:rFonts w:asciiTheme="majorHAnsi" w:hAnsiTheme="majorHAnsi" w:cstheme="majorHAnsi"/>
        </w:rPr>
        <w:t>khi</w:t>
      </w:r>
      <w:r w:rsidRPr="00D5653B">
        <w:rPr>
          <w:rFonts w:asciiTheme="majorHAnsi" w:hAnsiTheme="majorHAnsi" w:cstheme="majorHAnsi"/>
          <w:spacing w:val="30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muốn</w:t>
      </w:r>
      <w:proofErr w:type="spellEnd"/>
      <w:r w:rsidRPr="00D5653B">
        <w:rPr>
          <w:rFonts w:asciiTheme="majorHAnsi" w:hAnsiTheme="majorHAnsi" w:cstheme="majorHAnsi"/>
          <w:spacing w:val="30"/>
        </w:rPr>
        <w:t xml:space="preserve"> </w:t>
      </w:r>
      <w:r w:rsidRPr="00D5653B">
        <w:rPr>
          <w:rFonts w:asciiTheme="majorHAnsi" w:hAnsiTheme="majorHAnsi" w:cstheme="majorHAnsi"/>
        </w:rPr>
        <w:t>mua</w:t>
      </w:r>
      <w:r w:rsidRPr="00D5653B">
        <w:rPr>
          <w:rFonts w:asciiTheme="majorHAnsi" w:hAnsiTheme="majorHAnsi" w:cstheme="majorHAnsi"/>
          <w:spacing w:val="28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hoặc</w:t>
      </w:r>
      <w:proofErr w:type="spellEnd"/>
      <w:r w:rsidRPr="00D5653B">
        <w:rPr>
          <w:rFonts w:asciiTheme="majorHAnsi" w:hAnsiTheme="majorHAnsi" w:cstheme="majorHAnsi"/>
          <w:spacing w:val="28"/>
        </w:rPr>
        <w:t xml:space="preserve"> </w:t>
      </w:r>
      <w:r w:rsidRPr="00D5653B">
        <w:rPr>
          <w:rFonts w:asciiTheme="majorHAnsi" w:hAnsiTheme="majorHAnsi" w:cstheme="majorHAnsi"/>
        </w:rPr>
        <w:t>thêm</w:t>
      </w:r>
      <w:r w:rsidRPr="00D5653B">
        <w:rPr>
          <w:rFonts w:asciiTheme="majorHAnsi" w:hAnsiTheme="majorHAnsi" w:cstheme="majorHAnsi"/>
          <w:spacing w:val="28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vào</w:t>
      </w:r>
      <w:proofErr w:type="spellEnd"/>
      <w:r w:rsidRPr="00D5653B">
        <w:rPr>
          <w:rFonts w:asciiTheme="majorHAnsi" w:hAnsiTheme="majorHAnsi" w:cstheme="majorHAnsi"/>
          <w:spacing w:val="29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giỏ</w:t>
      </w:r>
      <w:proofErr w:type="spellEnd"/>
      <w:r w:rsidRPr="00D5653B">
        <w:rPr>
          <w:rFonts w:asciiTheme="majorHAnsi" w:hAnsiTheme="majorHAnsi" w:cstheme="majorHAnsi"/>
          <w:spacing w:val="31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hàng</w:t>
      </w:r>
      <w:proofErr w:type="spellEnd"/>
      <w:r w:rsidRPr="00D5653B">
        <w:rPr>
          <w:rFonts w:asciiTheme="majorHAnsi" w:hAnsiTheme="majorHAnsi" w:cstheme="majorHAnsi"/>
        </w:rPr>
        <w:t>,</w:t>
      </w:r>
      <w:r w:rsidRPr="00D5653B">
        <w:rPr>
          <w:rFonts w:asciiTheme="majorHAnsi" w:hAnsiTheme="majorHAnsi" w:cstheme="majorHAnsi"/>
          <w:spacing w:val="-62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người</w:t>
      </w:r>
      <w:proofErr w:type="spellEnd"/>
      <w:r w:rsidRPr="00D5653B">
        <w:rPr>
          <w:rFonts w:asciiTheme="majorHAnsi" w:hAnsiTheme="majorHAnsi" w:cstheme="majorHAnsi"/>
          <w:spacing w:val="-2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dùng</w:t>
      </w:r>
      <w:proofErr w:type="spellEnd"/>
      <w:r w:rsidRPr="00D5653B">
        <w:rPr>
          <w:rFonts w:asciiTheme="majorHAnsi" w:hAnsiTheme="majorHAnsi" w:cstheme="majorHAnsi"/>
          <w:spacing w:val="-1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có</w:t>
      </w:r>
      <w:proofErr w:type="spellEnd"/>
      <w:r w:rsidRPr="00D5653B">
        <w:rPr>
          <w:rFonts w:asciiTheme="majorHAnsi" w:hAnsiTheme="majorHAnsi" w:cstheme="majorHAnsi"/>
          <w:spacing w:val="-1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thể</w:t>
      </w:r>
      <w:proofErr w:type="spellEnd"/>
      <w:r w:rsidRPr="00D5653B">
        <w:rPr>
          <w:rFonts w:asciiTheme="majorHAnsi" w:hAnsiTheme="majorHAnsi" w:cstheme="majorHAnsi"/>
          <w:spacing w:val="-2"/>
        </w:rPr>
        <w:t xml:space="preserve"> </w:t>
      </w:r>
      <w:r w:rsidRPr="00D5653B">
        <w:rPr>
          <w:rFonts w:asciiTheme="majorHAnsi" w:hAnsiTheme="majorHAnsi" w:cstheme="majorHAnsi"/>
        </w:rPr>
        <w:t>thêm</w:t>
      </w:r>
      <w:r w:rsidRPr="00D5653B">
        <w:rPr>
          <w:rFonts w:asciiTheme="majorHAnsi" w:hAnsiTheme="majorHAnsi" w:cstheme="majorHAnsi"/>
          <w:spacing w:val="-1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vào</w:t>
      </w:r>
      <w:proofErr w:type="spellEnd"/>
      <w:r w:rsidRPr="00D5653B">
        <w:rPr>
          <w:rFonts w:asciiTheme="majorHAnsi" w:hAnsiTheme="majorHAnsi" w:cstheme="majorHAnsi"/>
          <w:spacing w:val="-1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giỏ</w:t>
      </w:r>
      <w:proofErr w:type="spellEnd"/>
      <w:r w:rsidRPr="00D5653B">
        <w:rPr>
          <w:rFonts w:asciiTheme="majorHAnsi" w:hAnsiTheme="majorHAnsi" w:cstheme="majorHAnsi"/>
          <w:spacing w:val="1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hàng</w:t>
      </w:r>
      <w:proofErr w:type="spellEnd"/>
      <w:r w:rsidRPr="00D5653B">
        <w:rPr>
          <w:rFonts w:asciiTheme="majorHAnsi" w:hAnsiTheme="majorHAnsi" w:cstheme="majorHAnsi"/>
          <w:spacing w:val="-1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để</w:t>
      </w:r>
      <w:proofErr w:type="spellEnd"/>
      <w:r w:rsidRPr="00D5653B">
        <w:rPr>
          <w:rFonts w:asciiTheme="majorHAnsi" w:hAnsiTheme="majorHAnsi" w:cstheme="majorHAnsi"/>
          <w:spacing w:val="2"/>
        </w:rPr>
        <w:t xml:space="preserve"> </w:t>
      </w:r>
      <w:r w:rsidRPr="00D5653B">
        <w:rPr>
          <w:rFonts w:asciiTheme="majorHAnsi" w:hAnsiTheme="majorHAnsi" w:cstheme="majorHAnsi"/>
        </w:rPr>
        <w:t>mua</w:t>
      </w:r>
      <w:r w:rsidRPr="00D5653B">
        <w:rPr>
          <w:rFonts w:asciiTheme="majorHAnsi" w:hAnsiTheme="majorHAnsi" w:cstheme="majorHAnsi"/>
          <w:spacing w:val="1"/>
        </w:rPr>
        <w:t xml:space="preserve"> </w:t>
      </w:r>
      <w:r w:rsidRPr="00D5653B">
        <w:rPr>
          <w:rFonts w:asciiTheme="majorHAnsi" w:hAnsiTheme="majorHAnsi" w:cstheme="majorHAnsi"/>
        </w:rPr>
        <w:t>sau.</w:t>
      </w:r>
    </w:p>
    <w:p w14:paraId="4BB06408" w14:textId="020E0B72" w:rsidR="00394844" w:rsidRPr="00394844" w:rsidRDefault="00394844" w:rsidP="005F7E53">
      <w:pPr>
        <w:pStyle w:val="BodyText"/>
        <w:numPr>
          <w:ilvl w:val="2"/>
          <w:numId w:val="2"/>
        </w:numPr>
        <w:spacing w:before="143" w:after="6"/>
        <w:ind w:right="1123"/>
        <w:jc w:val="both"/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lang w:val="en-US"/>
        </w:rPr>
        <w:t xml:space="preserve">Giao </w:t>
      </w:r>
      <w:proofErr w:type="spellStart"/>
      <w:r>
        <w:rPr>
          <w:rFonts w:asciiTheme="majorHAnsi" w:hAnsiTheme="majorHAnsi" w:cstheme="majorHAnsi"/>
          <w:lang w:val="en-US"/>
        </w:rPr>
        <w:t>diện</w:t>
      </w:r>
      <w:proofErr w:type="spellEnd"/>
      <w:r>
        <w:rPr>
          <w:rFonts w:asciiTheme="majorHAnsi" w:hAnsiTheme="majorHAnsi" w:cstheme="majorHAnsi"/>
          <w:lang w:val="en-US"/>
        </w:rPr>
        <w:t xml:space="preserve"> </w:t>
      </w:r>
      <w:proofErr w:type="spellStart"/>
      <w:r>
        <w:rPr>
          <w:rFonts w:asciiTheme="majorHAnsi" w:hAnsiTheme="majorHAnsi" w:cstheme="majorHAnsi"/>
          <w:lang w:val="en-US"/>
        </w:rPr>
        <w:t>Danh</w:t>
      </w:r>
      <w:proofErr w:type="spellEnd"/>
      <w:r>
        <w:rPr>
          <w:rFonts w:asciiTheme="majorHAnsi" w:hAnsiTheme="majorHAnsi" w:cstheme="majorHAnsi"/>
          <w:lang w:val="en-US"/>
        </w:rPr>
        <w:t xml:space="preserve"> </w:t>
      </w:r>
      <w:proofErr w:type="spellStart"/>
      <w:r>
        <w:rPr>
          <w:rFonts w:asciiTheme="majorHAnsi" w:hAnsiTheme="majorHAnsi" w:cstheme="majorHAnsi"/>
          <w:lang w:val="en-US"/>
        </w:rPr>
        <w:t>sách</w:t>
      </w:r>
      <w:proofErr w:type="spellEnd"/>
      <w:r>
        <w:rPr>
          <w:rFonts w:asciiTheme="majorHAnsi" w:hAnsiTheme="majorHAnsi" w:cstheme="majorHAnsi"/>
          <w:lang w:val="en-US"/>
        </w:rPr>
        <w:t xml:space="preserve"> </w:t>
      </w:r>
      <w:proofErr w:type="spellStart"/>
      <w:r>
        <w:rPr>
          <w:rFonts w:asciiTheme="majorHAnsi" w:hAnsiTheme="majorHAnsi" w:cstheme="majorHAnsi"/>
          <w:lang w:val="en-US"/>
        </w:rPr>
        <w:t>giỏ</w:t>
      </w:r>
      <w:proofErr w:type="spellEnd"/>
      <w:r>
        <w:rPr>
          <w:rFonts w:asciiTheme="majorHAnsi" w:hAnsiTheme="majorHAnsi" w:cstheme="majorHAnsi"/>
          <w:lang w:val="en-US"/>
        </w:rPr>
        <w:t xml:space="preserve"> </w:t>
      </w:r>
      <w:proofErr w:type="spellStart"/>
      <w:r>
        <w:rPr>
          <w:rFonts w:asciiTheme="majorHAnsi" w:hAnsiTheme="majorHAnsi" w:cstheme="majorHAnsi"/>
          <w:lang w:val="en-US"/>
        </w:rPr>
        <w:t>hàng</w:t>
      </w:r>
      <w:proofErr w:type="spellEnd"/>
    </w:p>
    <w:p w14:paraId="0A545AF5" w14:textId="674DE2B2" w:rsidR="005734A4" w:rsidRDefault="00394844" w:rsidP="005734A4">
      <w:pPr>
        <w:pStyle w:val="BodyText"/>
        <w:keepNext/>
        <w:spacing w:before="235"/>
        <w:ind w:left="0" w:right="30"/>
        <w:jc w:val="center"/>
      </w:pPr>
      <w:r w:rsidRPr="00D5653B">
        <w:rPr>
          <w:rFonts w:asciiTheme="majorHAnsi" w:hAnsiTheme="majorHAnsi" w:cstheme="majorHAnsi"/>
          <w:noProof/>
          <w:lang w:val="en-US"/>
        </w:rPr>
        <w:drawing>
          <wp:inline distT="0" distB="0" distL="0" distR="0" wp14:anchorId="0EB6E4BA" wp14:editId="23FA0780">
            <wp:extent cx="1431235" cy="3021561"/>
            <wp:effectExtent l="0" t="0" r="0" b="7620"/>
            <wp:docPr id="4109" name="Picture 4109" descr="C:\Users\Asus\AppData\Local\Microsoft\Windows\INetCache\Content.Word\Screenshot_165433377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 descr="C:\Users\Asus\AppData\Local\Microsoft\Windows\INetCache\Content.Word\Screenshot_1654333778.png"/>
                    <pic:cNvPicPr>
                      <a:picLocks noChangeAspect="1" noChangeArrowheads="1"/>
                    </pic:cNvPicPr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1235" cy="30215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B3945" w:rsidRPr="009B3945">
        <w:rPr>
          <w:rFonts w:asciiTheme="majorHAnsi" w:hAnsiTheme="majorHAnsi" w:cstheme="majorHAnsi"/>
          <w:noProof/>
          <w:lang w:val="en-US"/>
        </w:rPr>
        <w:t xml:space="preserve"> </w:t>
      </w:r>
      <w:r w:rsidR="009B3945" w:rsidRPr="00D5653B">
        <w:rPr>
          <w:rFonts w:asciiTheme="majorHAnsi" w:hAnsiTheme="majorHAnsi" w:cstheme="majorHAnsi"/>
          <w:noProof/>
          <w:lang w:val="en-US"/>
        </w:rPr>
        <w:drawing>
          <wp:inline distT="0" distB="0" distL="0" distR="0" wp14:anchorId="169F0E57" wp14:editId="124A3BA2">
            <wp:extent cx="1439186" cy="3035127"/>
            <wp:effectExtent l="0" t="0" r="0" b="1270"/>
            <wp:docPr id="4108" name="Picture 4108" descr="C:\Users\Asus\AppData\Local\Microsoft\Windows\INetCache\Content.Word\Screenshot_16543333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 descr="C:\Users\Asus\AppData\Local\Microsoft\Windows\INetCache\Content.Word\Screenshot_1654333341.png"/>
                    <pic:cNvPicPr>
                      <a:picLocks noChangeAspect="1" noChangeArrowheads="1"/>
                    </pic:cNvPicPr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9186" cy="30351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1D3D5F" w14:textId="664C79D1" w:rsidR="00A62EA4" w:rsidRDefault="005734A4" w:rsidP="00632A34">
      <w:pPr>
        <w:pStyle w:val="Caption"/>
        <w:ind w:left="0"/>
        <w:jc w:val="center"/>
        <w:rPr>
          <w:lang w:val="en-US"/>
        </w:rPr>
      </w:pPr>
      <w:bookmarkStart w:id="366" w:name="_Toc106818900"/>
      <w:proofErr w:type="spellStart"/>
      <w:r>
        <w:t>Hình</w:t>
      </w:r>
      <w:proofErr w:type="spellEnd"/>
      <w:r>
        <w:t xml:space="preserve">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3</w:t>
      </w:r>
      <w:r>
        <w:fldChar w:fldCharType="end"/>
      </w:r>
      <w:r>
        <w:t>.</w:t>
      </w:r>
      <w:r>
        <w:fldChar w:fldCharType="begin"/>
      </w:r>
      <w:r>
        <w:instrText xml:space="preserve"> SEQ Hình \* ARABIC \s 1 </w:instrText>
      </w:r>
      <w:r>
        <w:fldChar w:fldCharType="separate"/>
      </w:r>
      <w:r>
        <w:fldChar w:fldCharType="end"/>
      </w:r>
      <w:r w:rsidR="00C15334">
        <w:rPr>
          <w:lang w:val="en-US"/>
        </w:rPr>
        <w:t>0</w:t>
      </w:r>
      <w:r>
        <w:rPr>
          <w:lang w:val="en-US"/>
        </w:rPr>
        <w:t xml:space="preserve"> </w:t>
      </w:r>
      <w:proofErr w:type="spellStart"/>
      <w:r w:rsidRPr="006C0A3B">
        <w:rPr>
          <w:lang w:val="en-US"/>
        </w:rPr>
        <w:t>Danh</w:t>
      </w:r>
      <w:proofErr w:type="spellEnd"/>
      <w:r w:rsidRPr="006C0A3B">
        <w:rPr>
          <w:lang w:val="en-US"/>
        </w:rPr>
        <w:t xml:space="preserve"> </w:t>
      </w:r>
      <w:proofErr w:type="spellStart"/>
      <w:r w:rsidRPr="006C0A3B">
        <w:rPr>
          <w:lang w:val="en-US"/>
        </w:rPr>
        <w:t>sách</w:t>
      </w:r>
      <w:proofErr w:type="spellEnd"/>
      <w:r w:rsidRPr="006C0A3B">
        <w:rPr>
          <w:lang w:val="en-US"/>
        </w:rPr>
        <w:t xml:space="preserve"> </w:t>
      </w:r>
      <w:proofErr w:type="spellStart"/>
      <w:r w:rsidRPr="006C0A3B">
        <w:rPr>
          <w:lang w:val="en-US"/>
        </w:rPr>
        <w:t>giỏ</w:t>
      </w:r>
      <w:proofErr w:type="spellEnd"/>
      <w:r w:rsidRPr="006C0A3B">
        <w:rPr>
          <w:lang w:val="en-US"/>
        </w:rPr>
        <w:t xml:space="preserve"> </w:t>
      </w:r>
      <w:proofErr w:type="spellStart"/>
      <w:r w:rsidRPr="006C0A3B">
        <w:rPr>
          <w:lang w:val="en-US"/>
        </w:rPr>
        <w:t>hàng</w:t>
      </w:r>
      <w:bookmarkEnd w:id="366"/>
      <w:proofErr w:type="spellEnd"/>
    </w:p>
    <w:p w14:paraId="2FCECAD0" w14:textId="77777777" w:rsidR="002A26E6" w:rsidRDefault="002A26E6" w:rsidP="002A26E6">
      <w:pPr>
        <w:rPr>
          <w:lang w:val="en-US"/>
        </w:rPr>
        <w:sectPr w:rsidR="002A26E6">
          <w:pgSz w:w="11910" w:h="16840"/>
          <w:pgMar w:top="1580" w:right="360" w:bottom="1180" w:left="540" w:header="0" w:footer="938" w:gutter="0"/>
          <w:cols w:space="720"/>
        </w:sectPr>
      </w:pPr>
    </w:p>
    <w:p w14:paraId="5B6F67CA" w14:textId="14ED1FF0" w:rsidR="00E57EE7" w:rsidRPr="00BA159C" w:rsidRDefault="002E54AC" w:rsidP="0030117C">
      <w:pPr>
        <w:pStyle w:val="Heading4"/>
      </w:pPr>
      <w:bookmarkStart w:id="367" w:name="_bookmark220"/>
      <w:bookmarkEnd w:id="367"/>
      <w:r>
        <w:lastRenderedPageBreak/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cửa</w:t>
      </w:r>
      <w:proofErr w:type="spellEnd"/>
      <w:r>
        <w:t xml:space="preserve"> </w:t>
      </w:r>
      <w:proofErr w:type="spellStart"/>
      <w:r>
        <w:t>hàng</w:t>
      </w:r>
      <w:proofErr w:type="spellEnd"/>
    </w:p>
    <w:p w14:paraId="4866AFB4" w14:textId="3A8ECB88" w:rsidR="00394844" w:rsidRDefault="00BA159C" w:rsidP="00632A34">
      <w:pPr>
        <w:pStyle w:val="BodyText"/>
        <w:spacing w:before="143" w:after="4"/>
        <w:ind w:left="1411" w:right="1123" w:hanging="360"/>
        <w:jc w:val="both"/>
        <w:rPr>
          <w:rFonts w:asciiTheme="majorHAnsi" w:hAnsiTheme="majorHAnsi" w:cstheme="majorHAnsi"/>
          <w:lang w:val="en-US"/>
        </w:rPr>
      </w:pPr>
      <w:r w:rsidRPr="00D5653B">
        <w:rPr>
          <w:rFonts w:asciiTheme="majorHAnsi" w:hAnsiTheme="majorHAnsi" w:cstheme="majorHAnsi"/>
        </w:rPr>
        <w:t>+</w:t>
      </w:r>
      <w:r w:rsidRPr="00D5653B">
        <w:rPr>
          <w:rFonts w:asciiTheme="majorHAnsi" w:hAnsiTheme="majorHAnsi" w:cstheme="majorHAnsi"/>
          <w:spacing w:val="1"/>
        </w:rPr>
        <w:t xml:space="preserve"> </w:t>
      </w:r>
      <w:r>
        <w:rPr>
          <w:rFonts w:asciiTheme="majorHAnsi" w:hAnsiTheme="majorHAnsi" w:cstheme="majorHAnsi"/>
          <w:lang w:val="vi-VN"/>
        </w:rPr>
        <w:t xml:space="preserve">Giao </w:t>
      </w:r>
      <w:proofErr w:type="spellStart"/>
      <w:r>
        <w:rPr>
          <w:rFonts w:asciiTheme="majorHAnsi" w:hAnsiTheme="majorHAnsi" w:cstheme="majorHAnsi"/>
          <w:lang w:val="vi-VN"/>
        </w:rPr>
        <w:t>diện</w:t>
      </w:r>
      <w:proofErr w:type="spellEnd"/>
      <w:r>
        <w:rPr>
          <w:rFonts w:asciiTheme="majorHAnsi" w:hAnsiTheme="majorHAnsi" w:cstheme="majorHAnsi"/>
          <w:lang w:val="vi-VN"/>
        </w:rPr>
        <w:t xml:space="preserve"> </w:t>
      </w:r>
      <w:proofErr w:type="spellStart"/>
      <w:r>
        <w:rPr>
          <w:rFonts w:asciiTheme="majorHAnsi" w:hAnsiTheme="majorHAnsi" w:cstheme="majorHAnsi"/>
          <w:lang w:val="vi-VN"/>
        </w:rPr>
        <w:t>cửa</w:t>
      </w:r>
      <w:proofErr w:type="spellEnd"/>
      <w:r>
        <w:rPr>
          <w:rFonts w:asciiTheme="majorHAnsi" w:hAnsiTheme="majorHAnsi" w:cstheme="majorHAnsi"/>
          <w:lang w:val="vi-VN"/>
        </w:rPr>
        <w:t xml:space="preserve"> </w:t>
      </w:r>
      <w:proofErr w:type="spellStart"/>
      <w:r>
        <w:rPr>
          <w:rFonts w:asciiTheme="majorHAnsi" w:hAnsiTheme="majorHAnsi" w:cstheme="majorHAnsi"/>
          <w:lang w:val="vi-VN"/>
        </w:rPr>
        <w:t>hàng</w:t>
      </w:r>
      <w:proofErr w:type="spellEnd"/>
      <w:r>
        <w:rPr>
          <w:rFonts w:asciiTheme="majorHAnsi" w:hAnsiTheme="majorHAnsi" w:cstheme="majorHAnsi"/>
          <w:lang w:val="vi-VN"/>
        </w:rPr>
        <w:t xml:space="preserve"> </w:t>
      </w:r>
      <w:proofErr w:type="spellStart"/>
      <w:r>
        <w:rPr>
          <w:rFonts w:asciiTheme="majorHAnsi" w:hAnsiTheme="majorHAnsi" w:cstheme="majorHAnsi"/>
          <w:lang w:val="vi-VN"/>
        </w:rPr>
        <w:t>là</w:t>
      </w:r>
      <w:proofErr w:type="spellEnd"/>
      <w:r>
        <w:rPr>
          <w:rFonts w:asciiTheme="majorHAnsi" w:hAnsiTheme="majorHAnsi" w:cstheme="majorHAnsi"/>
          <w:lang w:val="vi-VN"/>
        </w:rPr>
        <w:t xml:space="preserve"> giao </w:t>
      </w:r>
      <w:proofErr w:type="spellStart"/>
      <w:r>
        <w:rPr>
          <w:rFonts w:asciiTheme="majorHAnsi" w:hAnsiTheme="majorHAnsi" w:cstheme="majorHAnsi"/>
          <w:lang w:val="vi-VN"/>
        </w:rPr>
        <w:t>diện</w:t>
      </w:r>
      <w:proofErr w:type="spellEnd"/>
      <w:r>
        <w:rPr>
          <w:rFonts w:asciiTheme="majorHAnsi" w:hAnsiTheme="majorHAnsi" w:cstheme="majorHAnsi"/>
          <w:lang w:val="vi-VN"/>
        </w:rPr>
        <w:t xml:space="preserve"> </w:t>
      </w:r>
      <w:proofErr w:type="spellStart"/>
      <w:r>
        <w:rPr>
          <w:rFonts w:asciiTheme="majorHAnsi" w:hAnsiTheme="majorHAnsi" w:cstheme="majorHAnsi"/>
          <w:lang w:val="vi-VN"/>
        </w:rPr>
        <w:t>hiển</w:t>
      </w:r>
      <w:proofErr w:type="spellEnd"/>
      <w:r>
        <w:rPr>
          <w:rFonts w:asciiTheme="majorHAnsi" w:hAnsiTheme="majorHAnsi" w:cstheme="majorHAnsi"/>
          <w:lang w:val="vi-VN"/>
        </w:rPr>
        <w:t xml:space="preserve"> </w:t>
      </w:r>
      <w:proofErr w:type="spellStart"/>
      <w:r>
        <w:rPr>
          <w:rFonts w:asciiTheme="majorHAnsi" w:hAnsiTheme="majorHAnsi" w:cstheme="majorHAnsi"/>
          <w:lang w:val="vi-VN"/>
        </w:rPr>
        <w:t>thị</w:t>
      </w:r>
      <w:proofErr w:type="spellEnd"/>
      <w:r>
        <w:rPr>
          <w:rFonts w:asciiTheme="majorHAnsi" w:hAnsiTheme="majorHAnsi" w:cstheme="majorHAnsi"/>
          <w:lang w:val="vi-VN"/>
        </w:rPr>
        <w:t xml:space="preserve"> toan </w:t>
      </w:r>
      <w:proofErr w:type="spellStart"/>
      <w:r>
        <w:rPr>
          <w:rFonts w:asciiTheme="majorHAnsi" w:hAnsiTheme="majorHAnsi" w:cstheme="majorHAnsi"/>
          <w:lang w:val="vi-VN"/>
        </w:rPr>
        <w:t>bộ</w:t>
      </w:r>
      <w:proofErr w:type="spellEnd"/>
      <w:r>
        <w:rPr>
          <w:rFonts w:asciiTheme="majorHAnsi" w:hAnsiTheme="majorHAnsi" w:cstheme="majorHAnsi"/>
          <w:lang w:val="vi-VN"/>
        </w:rPr>
        <w:t xml:space="preserve"> </w:t>
      </w:r>
      <w:proofErr w:type="spellStart"/>
      <w:r>
        <w:rPr>
          <w:rFonts w:asciiTheme="majorHAnsi" w:hAnsiTheme="majorHAnsi" w:cstheme="majorHAnsi"/>
          <w:lang w:val="vi-VN"/>
        </w:rPr>
        <w:t>các</w:t>
      </w:r>
      <w:proofErr w:type="spellEnd"/>
      <w:r>
        <w:rPr>
          <w:rFonts w:asciiTheme="majorHAnsi" w:hAnsiTheme="majorHAnsi" w:cstheme="majorHAnsi"/>
          <w:lang w:val="vi-VN"/>
        </w:rPr>
        <w:t xml:space="preserve"> </w:t>
      </w:r>
      <w:proofErr w:type="spellStart"/>
      <w:r>
        <w:rPr>
          <w:rFonts w:asciiTheme="majorHAnsi" w:hAnsiTheme="majorHAnsi" w:cstheme="majorHAnsi"/>
          <w:lang w:val="vi-VN"/>
        </w:rPr>
        <w:t>loại</w:t>
      </w:r>
      <w:proofErr w:type="spellEnd"/>
      <w:r>
        <w:rPr>
          <w:rFonts w:asciiTheme="majorHAnsi" w:hAnsiTheme="majorHAnsi" w:cstheme="majorHAnsi"/>
          <w:lang w:val="vi-VN"/>
        </w:rPr>
        <w:t xml:space="preserve"> </w:t>
      </w:r>
      <w:proofErr w:type="spellStart"/>
      <w:r>
        <w:rPr>
          <w:rFonts w:asciiTheme="majorHAnsi" w:hAnsiTheme="majorHAnsi" w:cstheme="majorHAnsi"/>
          <w:lang w:val="vi-VN"/>
        </w:rPr>
        <w:t>hàng</w:t>
      </w:r>
      <w:proofErr w:type="spellEnd"/>
      <w:r>
        <w:rPr>
          <w:rFonts w:asciiTheme="majorHAnsi" w:hAnsiTheme="majorHAnsi" w:cstheme="majorHAnsi"/>
          <w:lang w:val="vi-VN"/>
        </w:rPr>
        <w:t xml:space="preserve">, </w:t>
      </w:r>
      <w:proofErr w:type="spellStart"/>
      <w:r>
        <w:rPr>
          <w:rFonts w:asciiTheme="majorHAnsi" w:hAnsiTheme="majorHAnsi" w:cstheme="majorHAnsi"/>
          <w:lang w:val="vi-VN"/>
        </w:rPr>
        <w:t>người</w:t>
      </w:r>
      <w:proofErr w:type="spellEnd"/>
      <w:r>
        <w:rPr>
          <w:rFonts w:asciiTheme="majorHAnsi" w:hAnsiTheme="majorHAnsi" w:cstheme="majorHAnsi"/>
          <w:lang w:val="vi-VN"/>
        </w:rPr>
        <w:t xml:space="preserve"> </w:t>
      </w:r>
      <w:proofErr w:type="spellStart"/>
      <w:r>
        <w:rPr>
          <w:rFonts w:asciiTheme="majorHAnsi" w:hAnsiTheme="majorHAnsi" w:cstheme="majorHAnsi"/>
          <w:lang w:val="vi-VN"/>
        </w:rPr>
        <w:t>dùng</w:t>
      </w:r>
      <w:proofErr w:type="spellEnd"/>
      <w:r>
        <w:rPr>
          <w:rFonts w:asciiTheme="majorHAnsi" w:hAnsiTheme="majorHAnsi" w:cstheme="majorHAnsi"/>
          <w:lang w:val="vi-VN"/>
        </w:rPr>
        <w:t xml:space="preserve"> </w:t>
      </w:r>
      <w:proofErr w:type="spellStart"/>
      <w:r>
        <w:rPr>
          <w:rFonts w:asciiTheme="majorHAnsi" w:hAnsiTheme="majorHAnsi" w:cstheme="majorHAnsi"/>
          <w:lang w:val="vi-VN"/>
        </w:rPr>
        <w:t>có</w:t>
      </w:r>
      <w:proofErr w:type="spellEnd"/>
      <w:r>
        <w:rPr>
          <w:rFonts w:asciiTheme="majorHAnsi" w:hAnsiTheme="majorHAnsi" w:cstheme="majorHAnsi"/>
          <w:lang w:val="vi-VN"/>
        </w:rPr>
        <w:t xml:space="preserve"> </w:t>
      </w:r>
      <w:proofErr w:type="spellStart"/>
      <w:r>
        <w:rPr>
          <w:rFonts w:asciiTheme="majorHAnsi" w:hAnsiTheme="majorHAnsi" w:cstheme="majorHAnsi"/>
          <w:lang w:val="vi-VN"/>
        </w:rPr>
        <w:t>thể</w:t>
      </w:r>
      <w:proofErr w:type="spellEnd"/>
      <w:r>
        <w:rPr>
          <w:rFonts w:asciiTheme="majorHAnsi" w:hAnsiTheme="majorHAnsi" w:cstheme="majorHAnsi"/>
          <w:lang w:val="vi-VN"/>
        </w:rPr>
        <w:t xml:space="preserve"> xem </w:t>
      </w:r>
      <w:proofErr w:type="spellStart"/>
      <w:r w:rsidR="00253AC8">
        <w:rPr>
          <w:rFonts w:asciiTheme="majorHAnsi" w:hAnsiTheme="majorHAnsi" w:cstheme="majorHAnsi"/>
          <w:lang w:val="vi-VN"/>
        </w:rPr>
        <w:t>những</w:t>
      </w:r>
      <w:proofErr w:type="spellEnd"/>
      <w:r w:rsidR="00253AC8">
        <w:rPr>
          <w:rFonts w:asciiTheme="majorHAnsi" w:hAnsiTheme="majorHAnsi" w:cstheme="majorHAnsi"/>
          <w:lang w:val="vi-VN"/>
        </w:rPr>
        <w:t xml:space="preserve"> </w:t>
      </w:r>
      <w:proofErr w:type="spellStart"/>
      <w:r w:rsidR="00253AC8">
        <w:rPr>
          <w:rFonts w:asciiTheme="majorHAnsi" w:hAnsiTheme="majorHAnsi" w:cstheme="majorHAnsi"/>
          <w:lang w:val="vi-VN"/>
        </w:rPr>
        <w:t>sản</w:t>
      </w:r>
      <w:proofErr w:type="spellEnd"/>
      <w:r w:rsidR="00253AC8">
        <w:rPr>
          <w:rFonts w:asciiTheme="majorHAnsi" w:hAnsiTheme="majorHAnsi" w:cstheme="majorHAnsi"/>
          <w:lang w:val="vi-VN"/>
        </w:rPr>
        <w:t xml:space="preserve"> </w:t>
      </w:r>
      <w:proofErr w:type="spellStart"/>
      <w:r w:rsidR="00253AC8">
        <w:rPr>
          <w:rFonts w:asciiTheme="majorHAnsi" w:hAnsiTheme="majorHAnsi" w:cstheme="majorHAnsi"/>
          <w:lang w:val="vi-VN"/>
        </w:rPr>
        <w:t>phẩm</w:t>
      </w:r>
      <w:proofErr w:type="spellEnd"/>
      <w:r w:rsidR="00253AC8">
        <w:rPr>
          <w:rFonts w:asciiTheme="majorHAnsi" w:hAnsiTheme="majorHAnsi" w:cstheme="majorHAnsi"/>
          <w:lang w:val="vi-VN"/>
        </w:rPr>
        <w:t xml:space="preserve"> </w:t>
      </w:r>
      <w:proofErr w:type="spellStart"/>
      <w:r w:rsidR="00253AC8">
        <w:rPr>
          <w:rFonts w:asciiTheme="majorHAnsi" w:hAnsiTheme="majorHAnsi" w:cstheme="majorHAnsi"/>
          <w:lang w:val="vi-VN"/>
        </w:rPr>
        <w:t>thuộc</w:t>
      </w:r>
      <w:proofErr w:type="spellEnd"/>
      <w:r w:rsidR="00253AC8">
        <w:rPr>
          <w:rFonts w:asciiTheme="majorHAnsi" w:hAnsiTheme="majorHAnsi" w:cstheme="majorHAnsi"/>
          <w:lang w:val="vi-VN"/>
        </w:rPr>
        <w:t xml:space="preserve"> </w:t>
      </w:r>
      <w:proofErr w:type="spellStart"/>
      <w:r w:rsidR="00253AC8">
        <w:rPr>
          <w:rFonts w:asciiTheme="majorHAnsi" w:hAnsiTheme="majorHAnsi" w:cstheme="majorHAnsi"/>
          <w:lang w:val="vi-VN"/>
        </w:rPr>
        <w:t>loại</w:t>
      </w:r>
      <w:proofErr w:type="spellEnd"/>
      <w:r w:rsidR="00253AC8">
        <w:rPr>
          <w:rFonts w:asciiTheme="majorHAnsi" w:hAnsiTheme="majorHAnsi" w:cstheme="majorHAnsi"/>
          <w:lang w:val="vi-VN"/>
        </w:rPr>
        <w:t xml:space="preserve"> </w:t>
      </w:r>
      <w:proofErr w:type="spellStart"/>
      <w:r w:rsidR="00253AC8">
        <w:rPr>
          <w:rFonts w:asciiTheme="majorHAnsi" w:hAnsiTheme="majorHAnsi" w:cstheme="majorHAnsi"/>
          <w:lang w:val="vi-VN"/>
        </w:rPr>
        <w:t>hàng</w:t>
      </w:r>
      <w:proofErr w:type="spellEnd"/>
      <w:r w:rsidR="00253AC8">
        <w:rPr>
          <w:rFonts w:asciiTheme="majorHAnsi" w:hAnsiTheme="majorHAnsi" w:cstheme="majorHAnsi"/>
          <w:lang w:val="vi-VN"/>
        </w:rPr>
        <w:t xml:space="preserve"> </w:t>
      </w:r>
      <w:proofErr w:type="spellStart"/>
      <w:r w:rsidR="00253AC8">
        <w:rPr>
          <w:rFonts w:asciiTheme="majorHAnsi" w:hAnsiTheme="majorHAnsi" w:cstheme="majorHAnsi"/>
          <w:lang w:val="vi-VN"/>
        </w:rPr>
        <w:t>đó</w:t>
      </w:r>
      <w:proofErr w:type="spellEnd"/>
      <w:r w:rsidR="00253AC8">
        <w:rPr>
          <w:rFonts w:asciiTheme="majorHAnsi" w:hAnsiTheme="majorHAnsi" w:cstheme="majorHAnsi"/>
          <w:lang w:val="vi-VN"/>
        </w:rPr>
        <w:t xml:space="preserve"> </w:t>
      </w:r>
      <w:proofErr w:type="spellStart"/>
      <w:r w:rsidR="00253AC8">
        <w:rPr>
          <w:rFonts w:asciiTheme="majorHAnsi" w:hAnsiTheme="majorHAnsi" w:cstheme="majorHAnsi"/>
          <w:lang w:val="vi-VN"/>
        </w:rPr>
        <w:t>bằng</w:t>
      </w:r>
      <w:proofErr w:type="spellEnd"/>
      <w:r w:rsidR="00253AC8">
        <w:rPr>
          <w:rFonts w:asciiTheme="majorHAnsi" w:hAnsiTheme="majorHAnsi" w:cstheme="majorHAnsi"/>
          <w:lang w:val="vi-VN"/>
        </w:rPr>
        <w:t xml:space="preserve"> </w:t>
      </w:r>
      <w:proofErr w:type="spellStart"/>
      <w:r w:rsidR="00253AC8">
        <w:rPr>
          <w:rFonts w:asciiTheme="majorHAnsi" w:hAnsiTheme="majorHAnsi" w:cstheme="majorHAnsi"/>
          <w:lang w:val="vi-VN"/>
        </w:rPr>
        <w:t>cách</w:t>
      </w:r>
      <w:proofErr w:type="spellEnd"/>
      <w:r w:rsidR="00253AC8">
        <w:rPr>
          <w:rFonts w:asciiTheme="majorHAnsi" w:hAnsiTheme="majorHAnsi" w:cstheme="majorHAnsi"/>
          <w:lang w:val="vi-VN"/>
        </w:rPr>
        <w:t xml:space="preserve"> </w:t>
      </w:r>
      <w:proofErr w:type="spellStart"/>
      <w:r w:rsidR="00253AC8">
        <w:rPr>
          <w:rFonts w:asciiTheme="majorHAnsi" w:hAnsiTheme="majorHAnsi" w:cstheme="majorHAnsi"/>
          <w:lang w:val="vi-VN"/>
        </w:rPr>
        <w:t>nhấn</w:t>
      </w:r>
      <w:proofErr w:type="spellEnd"/>
      <w:r w:rsidR="00253AC8">
        <w:rPr>
          <w:rFonts w:asciiTheme="majorHAnsi" w:hAnsiTheme="majorHAnsi" w:cstheme="majorHAnsi"/>
          <w:lang w:val="vi-VN"/>
        </w:rPr>
        <w:t xml:space="preserve"> </w:t>
      </w:r>
      <w:proofErr w:type="spellStart"/>
      <w:r w:rsidR="00253AC8">
        <w:rPr>
          <w:rFonts w:asciiTheme="majorHAnsi" w:hAnsiTheme="majorHAnsi" w:cstheme="majorHAnsi"/>
          <w:lang w:val="vi-VN"/>
        </w:rPr>
        <w:t>vào</w:t>
      </w:r>
      <w:proofErr w:type="spellEnd"/>
      <w:r w:rsidR="00253AC8">
        <w:rPr>
          <w:rFonts w:asciiTheme="majorHAnsi" w:hAnsiTheme="majorHAnsi" w:cstheme="majorHAnsi"/>
          <w:lang w:val="vi-VN"/>
        </w:rPr>
        <w:t xml:space="preserve"> “Xem thêm”</w:t>
      </w:r>
    </w:p>
    <w:p w14:paraId="45854547" w14:textId="60FB4F1D" w:rsidR="009B3945" w:rsidRPr="009B3945" w:rsidRDefault="00632A34" w:rsidP="006D5B27">
      <w:pPr>
        <w:pStyle w:val="BodyText"/>
        <w:keepNext/>
        <w:numPr>
          <w:ilvl w:val="2"/>
          <w:numId w:val="2"/>
        </w:numPr>
        <w:spacing w:before="235" w:after="6"/>
        <w:ind w:left="1411" w:right="1123"/>
        <w:jc w:val="center"/>
      </w:pPr>
      <w:r w:rsidRPr="009B3945">
        <w:rPr>
          <w:rFonts w:asciiTheme="majorHAnsi" w:hAnsiTheme="majorHAnsi" w:cstheme="majorHAnsi"/>
          <w:lang w:val="en-US"/>
        </w:rPr>
        <w:t xml:space="preserve">Giao </w:t>
      </w:r>
      <w:proofErr w:type="spellStart"/>
      <w:r w:rsidRPr="009B3945">
        <w:rPr>
          <w:rFonts w:asciiTheme="majorHAnsi" w:hAnsiTheme="majorHAnsi" w:cstheme="majorHAnsi"/>
          <w:lang w:val="en-US"/>
        </w:rPr>
        <w:t>diện</w:t>
      </w:r>
      <w:proofErr w:type="spellEnd"/>
      <w:r w:rsidRPr="009B3945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3113A0" w:rsidRPr="009B3945">
        <w:rPr>
          <w:rFonts w:asciiTheme="majorHAnsi" w:hAnsiTheme="majorHAnsi" w:cstheme="majorHAnsi"/>
          <w:lang w:val="en-US"/>
        </w:rPr>
        <w:t>Cửa</w:t>
      </w:r>
      <w:proofErr w:type="spellEnd"/>
      <w:r w:rsidR="003113A0" w:rsidRPr="009B3945">
        <w:rPr>
          <w:rFonts w:asciiTheme="majorHAnsi" w:hAnsiTheme="majorHAnsi" w:cstheme="majorHAnsi"/>
          <w:lang w:val="en-US"/>
        </w:rPr>
        <w:t xml:space="preserve"> </w:t>
      </w:r>
      <w:r w:rsidR="009B3945">
        <w:rPr>
          <w:rFonts w:asciiTheme="majorHAnsi" w:hAnsiTheme="majorHAnsi" w:cstheme="majorHAnsi"/>
          <w:lang w:val="en-US"/>
        </w:rPr>
        <w:t>hang</w:t>
      </w:r>
    </w:p>
    <w:p w14:paraId="62DE813D" w14:textId="3300ECB2" w:rsidR="005734A4" w:rsidRDefault="00E57EE7" w:rsidP="006D5B27">
      <w:pPr>
        <w:pStyle w:val="BodyText"/>
        <w:keepNext/>
        <w:numPr>
          <w:ilvl w:val="2"/>
          <w:numId w:val="2"/>
        </w:numPr>
        <w:spacing w:before="235" w:after="6"/>
        <w:ind w:left="1411" w:right="1123"/>
        <w:jc w:val="center"/>
      </w:pPr>
      <w:r w:rsidRPr="00D5653B">
        <w:rPr>
          <w:rFonts w:asciiTheme="majorHAnsi" w:hAnsiTheme="majorHAnsi" w:cstheme="majorHAnsi"/>
          <w:noProof/>
          <w:lang w:val="en-US"/>
        </w:rPr>
        <w:drawing>
          <wp:inline distT="0" distB="0" distL="0" distR="0" wp14:anchorId="3F8CC16F" wp14:editId="4228B32A">
            <wp:extent cx="1686430" cy="3562185"/>
            <wp:effectExtent l="0" t="0" r="9525" b="635"/>
            <wp:docPr id="4141" name="Picture 4141" descr="C:\Users\Asus\Desktop\Screenshot_16543367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 descr="C:\Users\Asus\Desktop\Screenshot_1654336704.png"/>
                    <pic:cNvPicPr>
                      <a:picLocks noChangeAspect="1" noChangeArrowheads="1"/>
                    </pic:cNvPicPr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6430" cy="3562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DC0313" w14:textId="1EEA3513" w:rsidR="002A26E6" w:rsidRDefault="005734A4" w:rsidP="005734A4">
      <w:pPr>
        <w:pStyle w:val="Caption"/>
        <w:ind w:left="0"/>
        <w:jc w:val="center"/>
        <w:rPr>
          <w:lang w:val="en-US"/>
        </w:rPr>
        <w:sectPr w:rsidR="002A26E6">
          <w:pgSz w:w="11910" w:h="16840"/>
          <w:pgMar w:top="1580" w:right="360" w:bottom="1180" w:left="540" w:header="0" w:footer="938" w:gutter="0"/>
          <w:cols w:space="720"/>
        </w:sectPr>
      </w:pPr>
      <w:bookmarkStart w:id="368" w:name="_Toc106818902"/>
      <w:proofErr w:type="spellStart"/>
      <w:r>
        <w:t>Hình</w:t>
      </w:r>
      <w:proofErr w:type="spellEnd"/>
      <w:r>
        <w:t xml:space="preserve">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3</w:t>
      </w:r>
      <w:r>
        <w:fldChar w:fldCharType="end"/>
      </w:r>
      <w:r>
        <w:t>.</w:t>
      </w:r>
      <w:r>
        <w:fldChar w:fldCharType="begin"/>
      </w:r>
      <w:r>
        <w:instrText xml:space="preserve"> SEQ Hình \* ARABIC \s 1 </w:instrText>
      </w:r>
      <w:r>
        <w:fldChar w:fldCharType="separate"/>
      </w:r>
      <w:r>
        <w:fldChar w:fldCharType="end"/>
      </w:r>
      <w:r w:rsidR="00C15334">
        <w:rPr>
          <w:lang w:val="en-US"/>
        </w:rPr>
        <w:t>1</w:t>
      </w:r>
      <w:r>
        <w:rPr>
          <w:lang w:val="en-US"/>
        </w:rPr>
        <w:t xml:space="preserve"> </w:t>
      </w:r>
      <w:proofErr w:type="spellStart"/>
      <w:r w:rsidRPr="00A53FFF">
        <w:rPr>
          <w:lang w:val="en-US"/>
        </w:rPr>
        <w:t>Cửa</w:t>
      </w:r>
      <w:proofErr w:type="spellEnd"/>
      <w:r w:rsidRPr="00A53FFF">
        <w:rPr>
          <w:lang w:val="en-US"/>
        </w:rPr>
        <w:t xml:space="preserve"> </w:t>
      </w:r>
      <w:proofErr w:type="spellStart"/>
      <w:r w:rsidRPr="00A53FFF">
        <w:rPr>
          <w:lang w:val="en-US"/>
        </w:rPr>
        <w:t>hàng</w:t>
      </w:r>
      <w:bookmarkEnd w:id="368"/>
      <w:proofErr w:type="spellEnd"/>
    </w:p>
    <w:p w14:paraId="63332EA9" w14:textId="5764F43E" w:rsidR="002E54AC" w:rsidRPr="00D5653B" w:rsidRDefault="002E54AC" w:rsidP="0030117C">
      <w:pPr>
        <w:pStyle w:val="Heading4"/>
      </w:pPr>
      <w:r>
        <w:lastRenderedPageBreak/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</w:t>
      </w:r>
      <w:r w:rsidR="00904A05">
        <w:t>ìm</w:t>
      </w:r>
      <w:proofErr w:type="spellEnd"/>
      <w:r w:rsidR="00904A05">
        <w:t xml:space="preserve"> </w:t>
      </w:r>
      <w:proofErr w:type="spellStart"/>
      <w:r w:rsidR="00904A05">
        <w:t>kiếm</w:t>
      </w:r>
      <w:proofErr w:type="spellEnd"/>
    </w:p>
    <w:p w14:paraId="4D1C3919" w14:textId="77777777" w:rsidR="00A039F6" w:rsidRDefault="00587955" w:rsidP="00CD3F94">
      <w:pPr>
        <w:pStyle w:val="BodyText"/>
        <w:spacing w:before="143" w:after="4"/>
        <w:ind w:left="1411" w:right="1123" w:hanging="360"/>
        <w:jc w:val="both"/>
        <w:rPr>
          <w:rFonts w:asciiTheme="majorHAnsi" w:hAnsiTheme="majorHAnsi" w:cstheme="majorHAnsi"/>
        </w:rPr>
      </w:pPr>
      <w:r w:rsidRPr="00D5653B">
        <w:rPr>
          <w:rFonts w:asciiTheme="majorHAnsi" w:hAnsiTheme="majorHAnsi" w:cstheme="majorHAnsi"/>
        </w:rPr>
        <w:t>+</w:t>
      </w:r>
      <w:r w:rsidRPr="00D5653B">
        <w:rPr>
          <w:rFonts w:asciiTheme="majorHAnsi" w:hAnsiTheme="majorHAnsi" w:cstheme="majorHAnsi"/>
          <w:spacing w:val="1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Nếu</w:t>
      </w:r>
      <w:proofErr w:type="spellEnd"/>
      <w:r w:rsidRPr="00D5653B">
        <w:rPr>
          <w:rFonts w:asciiTheme="majorHAnsi" w:hAnsiTheme="majorHAnsi" w:cstheme="majorHAnsi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muốn</w:t>
      </w:r>
      <w:proofErr w:type="spellEnd"/>
      <w:r w:rsidRPr="00D5653B">
        <w:rPr>
          <w:rFonts w:asciiTheme="majorHAnsi" w:hAnsiTheme="majorHAnsi" w:cstheme="majorHAnsi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tìm</w:t>
      </w:r>
      <w:proofErr w:type="spellEnd"/>
      <w:r w:rsidRPr="00D5653B">
        <w:rPr>
          <w:rFonts w:asciiTheme="majorHAnsi" w:hAnsiTheme="majorHAnsi" w:cstheme="majorHAnsi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kiếm</w:t>
      </w:r>
      <w:proofErr w:type="spellEnd"/>
      <w:r w:rsidRPr="00D5653B">
        <w:rPr>
          <w:rFonts w:asciiTheme="majorHAnsi" w:hAnsiTheme="majorHAnsi" w:cstheme="majorHAnsi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sản</w:t>
      </w:r>
      <w:proofErr w:type="spellEnd"/>
      <w:r w:rsidRPr="00D5653B">
        <w:rPr>
          <w:rFonts w:asciiTheme="majorHAnsi" w:hAnsiTheme="majorHAnsi" w:cstheme="majorHAnsi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phẩm</w:t>
      </w:r>
      <w:proofErr w:type="spellEnd"/>
      <w:r w:rsidRPr="00D5653B">
        <w:rPr>
          <w:rFonts w:asciiTheme="majorHAnsi" w:hAnsiTheme="majorHAnsi" w:cstheme="majorHAnsi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nào</w:t>
      </w:r>
      <w:proofErr w:type="spellEnd"/>
      <w:r w:rsidRPr="00D5653B">
        <w:rPr>
          <w:rFonts w:asciiTheme="majorHAnsi" w:hAnsiTheme="majorHAnsi" w:cstheme="majorHAnsi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đó</w:t>
      </w:r>
      <w:proofErr w:type="spellEnd"/>
      <w:r w:rsidRPr="00D5653B">
        <w:rPr>
          <w:rFonts w:asciiTheme="majorHAnsi" w:hAnsiTheme="majorHAnsi" w:cstheme="majorHAnsi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thì</w:t>
      </w:r>
      <w:proofErr w:type="spellEnd"/>
      <w:r w:rsidRPr="00D5653B">
        <w:rPr>
          <w:rFonts w:asciiTheme="majorHAnsi" w:hAnsiTheme="majorHAnsi" w:cstheme="majorHAnsi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người</w:t>
      </w:r>
      <w:proofErr w:type="spellEnd"/>
      <w:r w:rsidRPr="00D5653B">
        <w:rPr>
          <w:rFonts w:asciiTheme="majorHAnsi" w:hAnsiTheme="majorHAnsi" w:cstheme="majorHAnsi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dùng</w:t>
      </w:r>
      <w:proofErr w:type="spellEnd"/>
      <w:r w:rsidRPr="00D5653B">
        <w:rPr>
          <w:rFonts w:asciiTheme="majorHAnsi" w:hAnsiTheme="majorHAnsi" w:cstheme="majorHAnsi"/>
        </w:rPr>
        <w:t xml:space="preserve"> </w:t>
      </w:r>
      <w:proofErr w:type="spellStart"/>
      <w:r w:rsidR="004C021E" w:rsidRPr="00D5653B">
        <w:rPr>
          <w:rFonts w:asciiTheme="majorHAnsi" w:hAnsiTheme="majorHAnsi" w:cstheme="majorHAnsi"/>
          <w:lang w:val="en-US"/>
        </w:rPr>
        <w:t>ấn</w:t>
      </w:r>
      <w:proofErr w:type="spellEnd"/>
      <w:r w:rsidR="004C021E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4C021E" w:rsidRPr="00D5653B">
        <w:rPr>
          <w:rFonts w:asciiTheme="majorHAnsi" w:hAnsiTheme="majorHAnsi" w:cstheme="majorHAnsi"/>
          <w:lang w:val="en-US"/>
        </w:rPr>
        <w:t>chọn</w:t>
      </w:r>
      <w:proofErr w:type="spellEnd"/>
      <w:r w:rsidR="004C021E" w:rsidRPr="00D5653B">
        <w:rPr>
          <w:rFonts w:asciiTheme="majorHAnsi" w:hAnsiTheme="majorHAnsi" w:cstheme="majorHAnsi"/>
          <w:lang w:val="en-US"/>
        </w:rPr>
        <w:t xml:space="preserve"> vào</w:t>
      </w:r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thanh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tìm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kiếm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4C021E" w:rsidRPr="00D5653B">
        <w:rPr>
          <w:rFonts w:asciiTheme="majorHAnsi" w:hAnsiTheme="majorHAnsi" w:cstheme="majorHAnsi"/>
          <w:lang w:val="en-US"/>
        </w:rPr>
        <w:t>để</w:t>
      </w:r>
      <w:proofErr w:type="spellEnd"/>
      <w:r w:rsidR="004C021E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4C021E" w:rsidRPr="00D5653B">
        <w:rPr>
          <w:rFonts w:asciiTheme="majorHAnsi" w:hAnsiTheme="majorHAnsi" w:cstheme="majorHAnsi"/>
          <w:lang w:val="en-US"/>
        </w:rPr>
        <w:t>mở</w:t>
      </w:r>
      <w:proofErr w:type="spellEnd"/>
      <w:r w:rsidR="004C021E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4C021E" w:rsidRPr="00D5653B">
        <w:rPr>
          <w:rFonts w:asciiTheme="majorHAnsi" w:hAnsiTheme="majorHAnsi" w:cstheme="majorHAnsi"/>
          <w:lang w:val="en-US"/>
        </w:rPr>
        <w:t>màn</w:t>
      </w:r>
      <w:proofErr w:type="spellEnd"/>
      <w:r w:rsidR="004C021E" w:rsidRPr="00D5653B">
        <w:rPr>
          <w:rFonts w:asciiTheme="majorHAnsi" w:hAnsiTheme="majorHAnsi" w:cstheme="majorHAnsi"/>
          <w:lang w:val="en-US"/>
        </w:rPr>
        <w:t xml:space="preserve"> hình </w:t>
      </w:r>
      <w:proofErr w:type="spellStart"/>
      <w:r w:rsidR="004C021E" w:rsidRPr="00D5653B">
        <w:rPr>
          <w:rFonts w:asciiTheme="majorHAnsi" w:hAnsiTheme="majorHAnsi" w:cstheme="majorHAnsi"/>
          <w:lang w:val="en-US"/>
        </w:rPr>
        <w:t>tìm</w:t>
      </w:r>
      <w:proofErr w:type="spellEnd"/>
      <w:r w:rsidR="004C021E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4C021E" w:rsidRPr="00D5653B">
        <w:rPr>
          <w:rFonts w:asciiTheme="majorHAnsi" w:hAnsiTheme="majorHAnsi" w:cstheme="majorHAnsi"/>
          <w:lang w:val="en-US"/>
        </w:rPr>
        <w:t>kiếm</w:t>
      </w:r>
      <w:proofErr w:type="spellEnd"/>
      <w:r w:rsidR="004C021E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4C021E" w:rsidRPr="00D5653B">
        <w:rPr>
          <w:rFonts w:asciiTheme="majorHAnsi" w:hAnsiTheme="majorHAnsi" w:cstheme="majorHAnsi"/>
          <w:lang w:val="en-US"/>
        </w:rPr>
        <w:t>sản</w:t>
      </w:r>
      <w:proofErr w:type="spellEnd"/>
      <w:r w:rsidR="004C021E" w:rsidRPr="00D5653B">
        <w:rPr>
          <w:rFonts w:asciiTheme="majorHAnsi" w:hAnsiTheme="majorHAnsi" w:cstheme="majorHAnsi"/>
          <w:lang w:val="en-US"/>
        </w:rPr>
        <w:t xml:space="preserve"> phẩm</w:t>
      </w:r>
      <w:r w:rsidRPr="00D5653B">
        <w:rPr>
          <w:rFonts w:asciiTheme="majorHAnsi" w:hAnsiTheme="majorHAnsi" w:cstheme="majorHAnsi"/>
        </w:rPr>
        <w:t>.</w:t>
      </w:r>
    </w:p>
    <w:p w14:paraId="0C2BA954" w14:textId="44931898" w:rsidR="00394844" w:rsidRPr="00394844" w:rsidRDefault="00394844" w:rsidP="005F7E53">
      <w:pPr>
        <w:pStyle w:val="BodyText"/>
        <w:numPr>
          <w:ilvl w:val="2"/>
          <w:numId w:val="2"/>
        </w:numPr>
        <w:spacing w:before="143" w:after="6"/>
        <w:ind w:right="1123"/>
        <w:jc w:val="both"/>
        <w:rPr>
          <w:rFonts w:asciiTheme="majorHAnsi" w:hAnsiTheme="majorHAnsi" w:cstheme="majorHAnsi"/>
          <w:lang w:val="en-US"/>
        </w:rPr>
      </w:pPr>
      <w:bookmarkStart w:id="369" w:name="_bookmark221"/>
      <w:bookmarkEnd w:id="369"/>
      <w:r>
        <w:rPr>
          <w:rFonts w:asciiTheme="majorHAnsi" w:hAnsiTheme="majorHAnsi" w:cstheme="majorHAnsi"/>
          <w:lang w:val="en-US"/>
        </w:rPr>
        <w:t xml:space="preserve">Giao </w:t>
      </w:r>
      <w:proofErr w:type="spellStart"/>
      <w:r>
        <w:rPr>
          <w:rFonts w:asciiTheme="majorHAnsi" w:hAnsiTheme="majorHAnsi" w:cstheme="majorHAnsi"/>
          <w:lang w:val="en-US"/>
        </w:rPr>
        <w:t>diện</w:t>
      </w:r>
      <w:proofErr w:type="spellEnd"/>
      <w:r>
        <w:rPr>
          <w:rFonts w:asciiTheme="majorHAnsi" w:hAnsiTheme="majorHAnsi" w:cstheme="majorHAnsi"/>
          <w:lang w:val="en-US"/>
        </w:rPr>
        <w:t xml:space="preserve"> </w:t>
      </w:r>
      <w:proofErr w:type="spellStart"/>
      <w:r>
        <w:rPr>
          <w:rFonts w:asciiTheme="majorHAnsi" w:hAnsiTheme="majorHAnsi" w:cstheme="majorHAnsi"/>
          <w:lang w:val="en-US"/>
        </w:rPr>
        <w:t>Tìm</w:t>
      </w:r>
      <w:proofErr w:type="spellEnd"/>
      <w:r>
        <w:rPr>
          <w:rFonts w:asciiTheme="majorHAnsi" w:hAnsiTheme="majorHAnsi" w:cstheme="majorHAnsi"/>
          <w:lang w:val="en-US"/>
        </w:rPr>
        <w:t xml:space="preserve"> </w:t>
      </w:r>
      <w:proofErr w:type="spellStart"/>
      <w:r>
        <w:rPr>
          <w:rFonts w:asciiTheme="majorHAnsi" w:hAnsiTheme="majorHAnsi" w:cstheme="majorHAnsi"/>
          <w:lang w:val="en-US"/>
        </w:rPr>
        <w:t>kiếm</w:t>
      </w:r>
      <w:proofErr w:type="spellEnd"/>
      <w:r>
        <w:rPr>
          <w:rFonts w:asciiTheme="majorHAnsi" w:hAnsiTheme="majorHAnsi" w:cstheme="majorHAnsi"/>
          <w:lang w:val="en-US"/>
        </w:rPr>
        <w:t xml:space="preserve"> </w:t>
      </w:r>
      <w:proofErr w:type="spellStart"/>
      <w:r>
        <w:rPr>
          <w:rFonts w:asciiTheme="majorHAnsi" w:hAnsiTheme="majorHAnsi" w:cstheme="majorHAnsi"/>
          <w:lang w:val="en-US"/>
        </w:rPr>
        <w:t>sản</w:t>
      </w:r>
      <w:proofErr w:type="spellEnd"/>
      <w:r>
        <w:rPr>
          <w:rFonts w:asciiTheme="majorHAnsi" w:hAnsiTheme="majorHAnsi" w:cstheme="majorHAnsi"/>
          <w:lang w:val="en-US"/>
        </w:rPr>
        <w:t xml:space="preserve"> phẩm</w:t>
      </w:r>
    </w:p>
    <w:p w14:paraId="78AD3C3D" w14:textId="77777777" w:rsidR="005734A4" w:rsidRDefault="00A62EA4" w:rsidP="005734A4">
      <w:pPr>
        <w:keepNext/>
        <w:ind w:left="1411" w:right="1123"/>
        <w:jc w:val="center"/>
      </w:pPr>
      <w:r w:rsidRPr="00D5653B">
        <w:rPr>
          <w:rFonts w:asciiTheme="majorHAnsi" w:hAnsiTheme="majorHAnsi" w:cstheme="majorHAnsi"/>
          <w:noProof/>
          <w:lang w:val="en-US"/>
        </w:rPr>
        <w:drawing>
          <wp:inline distT="0" distB="0" distL="0" distR="0" wp14:anchorId="7A83E912" wp14:editId="4E476455">
            <wp:extent cx="2665730" cy="5633085"/>
            <wp:effectExtent l="0" t="0" r="1270" b="5715"/>
            <wp:docPr id="4107" name="Picture 4107" descr="C:\Users\Asus\AppData\Local\Microsoft\Windows\INetCache\Content.Word\Screenshot_16543336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 descr="C:\Users\Asus\AppData\Local\Microsoft\Windows\INetCache\Content.Word\Screenshot_1654333600.png"/>
                    <pic:cNvPicPr>
                      <a:picLocks noChangeAspect="1" noChangeArrowheads="1"/>
                    </pic:cNvPicPr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5730" cy="5633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97AF0A" w14:textId="1A02CDD5" w:rsidR="00CB5C7B" w:rsidRDefault="005734A4" w:rsidP="005734A4">
      <w:pPr>
        <w:pStyle w:val="Caption"/>
        <w:ind w:left="0"/>
        <w:jc w:val="center"/>
      </w:pPr>
      <w:bookmarkStart w:id="370" w:name="_Toc106818903"/>
      <w:proofErr w:type="spellStart"/>
      <w:r>
        <w:t>Hình</w:t>
      </w:r>
      <w:proofErr w:type="spellEnd"/>
      <w:r>
        <w:t xml:space="preserve">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3</w:t>
      </w:r>
      <w:r>
        <w:fldChar w:fldCharType="end"/>
      </w:r>
      <w:r>
        <w:t>.</w:t>
      </w:r>
      <w:r>
        <w:fldChar w:fldCharType="begin"/>
      </w:r>
      <w:r>
        <w:instrText xml:space="preserve"> SEQ Hình \* ARABIC \s 1 </w:instrText>
      </w:r>
      <w:r>
        <w:fldChar w:fldCharType="separate"/>
      </w:r>
      <w:r>
        <w:fldChar w:fldCharType="end"/>
      </w:r>
      <w:r w:rsidR="00C15334">
        <w:rPr>
          <w:lang w:val="en-US"/>
        </w:rPr>
        <w:t>2</w:t>
      </w:r>
      <w:r>
        <w:rPr>
          <w:lang w:val="en-US"/>
        </w:rPr>
        <w:t xml:space="preserve"> </w:t>
      </w:r>
      <w:proofErr w:type="spellStart"/>
      <w:r w:rsidRPr="00FE6DCA">
        <w:rPr>
          <w:lang w:val="en-US"/>
        </w:rPr>
        <w:t>Tìm</w:t>
      </w:r>
      <w:proofErr w:type="spellEnd"/>
      <w:r w:rsidRPr="00FE6DCA">
        <w:rPr>
          <w:lang w:val="en-US"/>
        </w:rPr>
        <w:t xml:space="preserve"> </w:t>
      </w:r>
      <w:proofErr w:type="spellStart"/>
      <w:r w:rsidRPr="00FE6DCA">
        <w:rPr>
          <w:lang w:val="en-US"/>
        </w:rPr>
        <w:t>kiếm</w:t>
      </w:r>
      <w:proofErr w:type="spellEnd"/>
      <w:r w:rsidRPr="00FE6DCA">
        <w:rPr>
          <w:lang w:val="en-US"/>
        </w:rPr>
        <w:t xml:space="preserve"> </w:t>
      </w:r>
      <w:proofErr w:type="spellStart"/>
      <w:r w:rsidRPr="00FE6DCA">
        <w:rPr>
          <w:lang w:val="en-US"/>
        </w:rPr>
        <w:t>sản</w:t>
      </w:r>
      <w:proofErr w:type="spellEnd"/>
      <w:r w:rsidRPr="00FE6DCA">
        <w:rPr>
          <w:lang w:val="en-US"/>
        </w:rPr>
        <w:t xml:space="preserve"> phẩm</w:t>
      </w:r>
      <w:bookmarkEnd w:id="370"/>
    </w:p>
    <w:p w14:paraId="03890404" w14:textId="77777777" w:rsidR="00A62EA4" w:rsidRPr="00D5653B" w:rsidRDefault="00A62EA4" w:rsidP="00CD3F94">
      <w:pPr>
        <w:ind w:left="1411" w:right="1123"/>
        <w:jc w:val="both"/>
        <w:rPr>
          <w:rFonts w:asciiTheme="majorHAnsi" w:hAnsiTheme="majorHAnsi" w:cstheme="majorHAnsi"/>
        </w:rPr>
      </w:pPr>
    </w:p>
    <w:p w14:paraId="3A6BBB3C" w14:textId="77777777" w:rsidR="00A039F6" w:rsidRPr="00D5653B" w:rsidRDefault="00A039F6" w:rsidP="00CD3F94">
      <w:pPr>
        <w:ind w:left="1411" w:right="1123"/>
        <w:jc w:val="both"/>
        <w:rPr>
          <w:rFonts w:asciiTheme="majorHAnsi" w:hAnsiTheme="majorHAnsi" w:cstheme="majorHAnsi"/>
        </w:rPr>
        <w:sectPr w:rsidR="00A039F6" w:rsidRPr="00D5653B">
          <w:pgSz w:w="11910" w:h="16840"/>
          <w:pgMar w:top="1580" w:right="360" w:bottom="1180" w:left="540" w:header="0" w:footer="938" w:gutter="0"/>
          <w:cols w:space="720"/>
        </w:sectPr>
      </w:pPr>
    </w:p>
    <w:p w14:paraId="3530E0FA" w14:textId="0C9F1A41" w:rsidR="00904A05" w:rsidRPr="00D5653B" w:rsidRDefault="00904A05" w:rsidP="0030117C">
      <w:pPr>
        <w:pStyle w:val="Heading4"/>
      </w:pPr>
      <w:r>
        <w:lastRenderedPageBreak/>
        <w:t xml:space="preserve">Giao </w:t>
      </w:r>
      <w:proofErr w:type="spellStart"/>
      <w:r>
        <w:t>diện</w:t>
      </w:r>
      <w:proofErr w:type="spellEnd"/>
      <w:r>
        <w:t xml:space="preserve"> thông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công</w:t>
      </w:r>
    </w:p>
    <w:p w14:paraId="26347C74" w14:textId="3A49CC7D" w:rsidR="00A039F6" w:rsidRPr="00D5653B" w:rsidRDefault="00587955" w:rsidP="00CD3F94">
      <w:pPr>
        <w:pStyle w:val="BodyText"/>
        <w:spacing w:before="143" w:after="4"/>
        <w:ind w:left="1411" w:right="1123" w:hanging="360"/>
        <w:jc w:val="both"/>
        <w:rPr>
          <w:rFonts w:asciiTheme="majorHAnsi" w:hAnsiTheme="majorHAnsi" w:cstheme="majorHAnsi"/>
          <w:lang w:val="en-US"/>
        </w:rPr>
      </w:pPr>
      <w:r w:rsidRPr="00D5653B">
        <w:rPr>
          <w:rFonts w:asciiTheme="majorHAnsi" w:hAnsiTheme="majorHAnsi" w:cstheme="majorHAnsi"/>
        </w:rPr>
        <w:t>+</w:t>
      </w:r>
      <w:r w:rsidRPr="00D5653B">
        <w:rPr>
          <w:rFonts w:asciiTheme="majorHAnsi" w:hAnsiTheme="majorHAnsi" w:cstheme="majorHAnsi"/>
          <w:spacing w:val="1"/>
        </w:rPr>
        <w:t xml:space="preserve"> </w:t>
      </w:r>
      <w:r w:rsidRPr="00D5653B">
        <w:rPr>
          <w:rFonts w:asciiTheme="majorHAnsi" w:hAnsiTheme="majorHAnsi" w:cstheme="majorHAnsi"/>
        </w:rPr>
        <w:t xml:space="preserve">Khi </w:t>
      </w:r>
      <w:proofErr w:type="spellStart"/>
      <w:r w:rsidRPr="00D5653B">
        <w:rPr>
          <w:rFonts w:asciiTheme="majorHAnsi" w:hAnsiTheme="majorHAnsi" w:cstheme="majorHAnsi"/>
        </w:rPr>
        <w:t>người</w:t>
      </w:r>
      <w:proofErr w:type="spellEnd"/>
      <w:r w:rsidRPr="00D5653B">
        <w:rPr>
          <w:rFonts w:asciiTheme="majorHAnsi" w:hAnsiTheme="majorHAnsi" w:cstheme="majorHAnsi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dùng</w:t>
      </w:r>
      <w:proofErr w:type="spellEnd"/>
      <w:r w:rsidRPr="00D5653B">
        <w:rPr>
          <w:rFonts w:asciiTheme="majorHAnsi" w:hAnsiTheme="majorHAnsi" w:cstheme="majorHAnsi"/>
        </w:rPr>
        <w:t xml:space="preserve"> </w:t>
      </w:r>
      <w:proofErr w:type="spellStart"/>
      <w:r w:rsidR="002548E9" w:rsidRPr="00D5653B">
        <w:rPr>
          <w:rFonts w:asciiTheme="majorHAnsi" w:hAnsiTheme="majorHAnsi" w:cstheme="majorHAnsi"/>
          <w:lang w:val="en-US"/>
        </w:rPr>
        <w:t>chọn</w:t>
      </w:r>
      <w:proofErr w:type="spellEnd"/>
      <w:r w:rsidR="002548E9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2548E9" w:rsidRPr="00D5653B">
        <w:rPr>
          <w:rFonts w:asciiTheme="majorHAnsi" w:hAnsiTheme="majorHAnsi" w:cstheme="majorHAnsi"/>
          <w:lang w:val="en-US"/>
        </w:rPr>
        <w:t>các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sản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phẩm</w:t>
      </w:r>
      <w:r w:rsidR="002548E9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2548E9" w:rsidRPr="00D5653B">
        <w:rPr>
          <w:rFonts w:asciiTheme="majorHAnsi" w:hAnsiTheme="majorHAnsi" w:cstheme="majorHAnsi"/>
          <w:lang w:val="en-US"/>
        </w:rPr>
        <w:t>trong</w:t>
      </w:r>
      <w:proofErr w:type="spellEnd"/>
      <w:r w:rsidR="002548E9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2548E9" w:rsidRPr="00D5653B">
        <w:rPr>
          <w:rFonts w:asciiTheme="majorHAnsi" w:hAnsiTheme="majorHAnsi" w:cstheme="majorHAnsi"/>
          <w:lang w:val="en-US"/>
        </w:rPr>
        <w:t>giỏ</w:t>
      </w:r>
      <w:proofErr w:type="spellEnd"/>
      <w:r w:rsidR="002548E9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2548E9" w:rsidRPr="00D5653B">
        <w:rPr>
          <w:rFonts w:asciiTheme="majorHAnsi" w:hAnsiTheme="majorHAnsi" w:cstheme="majorHAnsi"/>
          <w:lang w:val="en-US"/>
        </w:rPr>
        <w:t>hàng</w:t>
      </w:r>
      <w:proofErr w:type="spellEnd"/>
      <w:r w:rsidR="002548E9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2548E9" w:rsidRPr="00D5653B">
        <w:rPr>
          <w:rFonts w:asciiTheme="majorHAnsi" w:hAnsiTheme="majorHAnsi" w:cstheme="majorHAnsi"/>
          <w:lang w:val="en-US"/>
        </w:rPr>
        <w:t>sau</w:t>
      </w:r>
      <w:proofErr w:type="spellEnd"/>
      <w:r w:rsidR="002548E9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2548E9" w:rsidRPr="00D5653B">
        <w:rPr>
          <w:rFonts w:asciiTheme="majorHAnsi" w:hAnsiTheme="majorHAnsi" w:cstheme="majorHAnsi"/>
          <w:lang w:val="en-US"/>
        </w:rPr>
        <w:t>đó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nhấn</w:t>
      </w:r>
      <w:proofErr w:type="spellEnd"/>
      <w:r w:rsidRPr="00D5653B">
        <w:rPr>
          <w:rFonts w:asciiTheme="majorHAnsi" w:hAnsiTheme="majorHAnsi" w:cstheme="majorHAnsi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vào</w:t>
      </w:r>
      <w:proofErr w:type="spellEnd"/>
      <w:r w:rsidRPr="00D5653B">
        <w:rPr>
          <w:rFonts w:asciiTheme="majorHAnsi" w:hAnsiTheme="majorHAnsi" w:cstheme="majorHAnsi"/>
        </w:rPr>
        <w:t xml:space="preserve"> thanh </w:t>
      </w:r>
      <w:proofErr w:type="spellStart"/>
      <w:r w:rsidRPr="00D5653B">
        <w:rPr>
          <w:rFonts w:asciiTheme="majorHAnsi" w:hAnsiTheme="majorHAnsi" w:cstheme="majorHAnsi"/>
        </w:rPr>
        <w:t>toán</w:t>
      </w:r>
      <w:proofErr w:type="spellEnd"/>
      <w:r w:rsidRPr="00D5653B">
        <w:rPr>
          <w:rFonts w:asciiTheme="majorHAnsi" w:hAnsiTheme="majorHAnsi" w:cstheme="majorHAnsi"/>
        </w:rPr>
        <w:t xml:space="preserve"> trong</w:t>
      </w:r>
      <w:r w:rsidRPr="00D5653B">
        <w:rPr>
          <w:rFonts w:asciiTheme="majorHAnsi" w:hAnsiTheme="majorHAnsi" w:cstheme="majorHAnsi"/>
          <w:spacing w:val="1"/>
        </w:rPr>
        <w:t xml:space="preserve"> </w:t>
      </w:r>
      <w:r w:rsidRPr="00D5653B">
        <w:rPr>
          <w:rFonts w:asciiTheme="majorHAnsi" w:hAnsiTheme="majorHAnsi" w:cstheme="majorHAnsi"/>
        </w:rPr>
        <w:t>giao</w:t>
      </w:r>
      <w:r w:rsidRPr="00D5653B">
        <w:rPr>
          <w:rFonts w:asciiTheme="majorHAnsi" w:hAnsiTheme="majorHAnsi" w:cstheme="majorHAnsi"/>
          <w:spacing w:val="-4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diện</w:t>
      </w:r>
      <w:proofErr w:type="spellEnd"/>
      <w:r w:rsidRPr="00D5653B">
        <w:rPr>
          <w:rFonts w:asciiTheme="majorHAnsi" w:hAnsiTheme="majorHAnsi" w:cstheme="majorHAnsi"/>
          <w:spacing w:val="-4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giỏ</w:t>
      </w:r>
      <w:proofErr w:type="spellEnd"/>
      <w:r w:rsidRPr="00D5653B">
        <w:rPr>
          <w:rFonts w:asciiTheme="majorHAnsi" w:hAnsiTheme="majorHAnsi" w:cstheme="majorHAnsi"/>
          <w:spacing w:val="-3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hàng</w:t>
      </w:r>
      <w:proofErr w:type="spellEnd"/>
      <w:r w:rsidRPr="00D5653B">
        <w:rPr>
          <w:rFonts w:asciiTheme="majorHAnsi" w:hAnsiTheme="majorHAnsi" w:cstheme="majorHAnsi"/>
        </w:rPr>
        <w:t>,</w:t>
      </w:r>
      <w:r w:rsidRPr="00D5653B">
        <w:rPr>
          <w:rFonts w:asciiTheme="majorHAnsi" w:hAnsiTheme="majorHAnsi" w:cstheme="majorHAnsi"/>
          <w:spacing w:val="-4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sẽ</w:t>
      </w:r>
      <w:proofErr w:type="spellEnd"/>
      <w:r w:rsidRPr="00D5653B">
        <w:rPr>
          <w:rFonts w:asciiTheme="majorHAnsi" w:hAnsiTheme="majorHAnsi" w:cstheme="majorHAnsi"/>
          <w:spacing w:val="-4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có</w:t>
      </w:r>
      <w:proofErr w:type="spellEnd"/>
      <w:r w:rsidRPr="00D5653B">
        <w:rPr>
          <w:rFonts w:asciiTheme="majorHAnsi" w:hAnsiTheme="majorHAnsi" w:cstheme="majorHAnsi"/>
          <w:spacing w:val="-3"/>
        </w:rPr>
        <w:t xml:space="preserve"> </w:t>
      </w:r>
      <w:proofErr w:type="spellStart"/>
      <w:r w:rsidR="002548E9" w:rsidRPr="00D5653B">
        <w:rPr>
          <w:rFonts w:asciiTheme="majorHAnsi" w:hAnsiTheme="majorHAnsi" w:cstheme="majorHAnsi"/>
          <w:lang w:val="en-US"/>
        </w:rPr>
        <w:t>hiển</w:t>
      </w:r>
      <w:proofErr w:type="spellEnd"/>
      <w:r w:rsidR="002548E9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2548E9" w:rsidRPr="00D5653B">
        <w:rPr>
          <w:rFonts w:asciiTheme="majorHAnsi" w:hAnsiTheme="majorHAnsi" w:cstheme="majorHAnsi"/>
          <w:lang w:val="en-US"/>
        </w:rPr>
        <w:t>thị</w:t>
      </w:r>
      <w:proofErr w:type="spellEnd"/>
      <w:r w:rsidR="002548E9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giao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diện</w:t>
      </w:r>
      <w:proofErr w:type="spellEnd"/>
      <w:r w:rsidRPr="00D5653B">
        <w:rPr>
          <w:rFonts w:asciiTheme="majorHAnsi" w:hAnsiTheme="majorHAnsi" w:cstheme="majorHAnsi"/>
          <w:spacing w:val="-4"/>
        </w:rPr>
        <w:t xml:space="preserve"> </w:t>
      </w:r>
      <w:r w:rsidRPr="00D5653B">
        <w:rPr>
          <w:rFonts w:asciiTheme="majorHAnsi" w:hAnsiTheme="majorHAnsi" w:cstheme="majorHAnsi"/>
        </w:rPr>
        <w:t>thanh</w:t>
      </w:r>
      <w:r w:rsidRPr="00D5653B">
        <w:rPr>
          <w:rFonts w:asciiTheme="majorHAnsi" w:hAnsiTheme="majorHAnsi" w:cstheme="majorHAnsi"/>
          <w:spacing w:val="-3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toán</w:t>
      </w:r>
      <w:proofErr w:type="spellEnd"/>
      <w:r w:rsidRPr="00D5653B">
        <w:rPr>
          <w:rFonts w:asciiTheme="majorHAnsi" w:hAnsiTheme="majorHAnsi" w:cstheme="majorHAnsi"/>
          <w:lang w:val="en-US"/>
        </w:rPr>
        <w:t>.</w:t>
      </w:r>
    </w:p>
    <w:p w14:paraId="469733C0" w14:textId="43982095" w:rsidR="00A039F6" w:rsidRDefault="00587955" w:rsidP="005F7E53">
      <w:pPr>
        <w:pStyle w:val="ListParagraph"/>
        <w:numPr>
          <w:ilvl w:val="1"/>
          <w:numId w:val="2"/>
        </w:numPr>
        <w:tabs>
          <w:tab w:val="left" w:pos="2525"/>
          <w:tab w:val="left" w:pos="2526"/>
        </w:tabs>
        <w:spacing w:before="181" w:line="352" w:lineRule="auto"/>
        <w:ind w:left="1411" w:right="1123"/>
        <w:jc w:val="both"/>
        <w:rPr>
          <w:rFonts w:asciiTheme="majorHAnsi" w:hAnsiTheme="majorHAnsi" w:cstheme="majorHAnsi"/>
        </w:rPr>
      </w:pPr>
      <w:bookmarkStart w:id="371" w:name="_bookmark223"/>
      <w:bookmarkEnd w:id="371"/>
      <w:proofErr w:type="spellStart"/>
      <w:r w:rsidRPr="00D5653B">
        <w:rPr>
          <w:rFonts w:asciiTheme="majorHAnsi" w:hAnsiTheme="majorHAnsi" w:cstheme="majorHAnsi"/>
        </w:rPr>
        <w:t>Tại</w:t>
      </w:r>
      <w:proofErr w:type="spellEnd"/>
      <w:r w:rsidRPr="00D5653B">
        <w:rPr>
          <w:rFonts w:asciiTheme="majorHAnsi" w:hAnsiTheme="majorHAnsi" w:cstheme="majorHAnsi"/>
          <w:spacing w:val="10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mục</w:t>
      </w:r>
      <w:proofErr w:type="spellEnd"/>
      <w:r w:rsidRPr="00D5653B">
        <w:rPr>
          <w:rFonts w:asciiTheme="majorHAnsi" w:hAnsiTheme="majorHAnsi" w:cstheme="majorHAnsi"/>
          <w:spacing w:val="10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địa</w:t>
      </w:r>
      <w:proofErr w:type="spellEnd"/>
      <w:r w:rsidRPr="00D5653B">
        <w:rPr>
          <w:rFonts w:asciiTheme="majorHAnsi" w:hAnsiTheme="majorHAnsi" w:cstheme="majorHAnsi"/>
          <w:spacing w:val="10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chỉ</w:t>
      </w:r>
      <w:proofErr w:type="spellEnd"/>
      <w:r w:rsidRPr="00D5653B">
        <w:rPr>
          <w:rFonts w:asciiTheme="majorHAnsi" w:hAnsiTheme="majorHAnsi" w:cstheme="majorHAnsi"/>
          <w:spacing w:val="10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nhận</w:t>
      </w:r>
      <w:proofErr w:type="spellEnd"/>
      <w:r w:rsidRPr="00D5653B">
        <w:rPr>
          <w:rFonts w:asciiTheme="majorHAnsi" w:hAnsiTheme="majorHAnsi" w:cstheme="majorHAnsi"/>
          <w:spacing w:val="10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hàng</w:t>
      </w:r>
      <w:proofErr w:type="spellEnd"/>
      <w:r w:rsidRPr="00D5653B">
        <w:rPr>
          <w:rFonts w:asciiTheme="majorHAnsi" w:hAnsiTheme="majorHAnsi" w:cstheme="majorHAnsi"/>
        </w:rPr>
        <w:t>,</w:t>
      </w:r>
      <w:r w:rsidRPr="00D5653B">
        <w:rPr>
          <w:rFonts w:asciiTheme="majorHAnsi" w:hAnsiTheme="majorHAnsi" w:cstheme="majorHAnsi"/>
          <w:spacing w:val="11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người</w:t>
      </w:r>
      <w:proofErr w:type="spellEnd"/>
      <w:r w:rsidRPr="00D5653B">
        <w:rPr>
          <w:rFonts w:asciiTheme="majorHAnsi" w:hAnsiTheme="majorHAnsi" w:cstheme="majorHAnsi"/>
          <w:spacing w:val="10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dùng</w:t>
      </w:r>
      <w:proofErr w:type="spellEnd"/>
      <w:r w:rsidRPr="00D5653B">
        <w:rPr>
          <w:rFonts w:asciiTheme="majorHAnsi" w:hAnsiTheme="majorHAnsi" w:cstheme="majorHAnsi"/>
          <w:spacing w:val="11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cũng</w:t>
      </w:r>
      <w:proofErr w:type="spellEnd"/>
      <w:r w:rsidRPr="00D5653B">
        <w:rPr>
          <w:rFonts w:asciiTheme="majorHAnsi" w:hAnsiTheme="majorHAnsi" w:cstheme="majorHAnsi"/>
          <w:spacing w:val="12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có</w:t>
      </w:r>
      <w:proofErr w:type="spellEnd"/>
      <w:r w:rsidRPr="00D5653B">
        <w:rPr>
          <w:rFonts w:asciiTheme="majorHAnsi" w:hAnsiTheme="majorHAnsi" w:cstheme="majorHAnsi"/>
          <w:spacing w:val="10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thể</w:t>
      </w:r>
      <w:proofErr w:type="spellEnd"/>
      <w:r w:rsidRPr="00D5653B">
        <w:rPr>
          <w:rFonts w:asciiTheme="majorHAnsi" w:hAnsiTheme="majorHAnsi" w:cstheme="majorHAnsi"/>
          <w:spacing w:val="10"/>
        </w:rPr>
        <w:t xml:space="preserve"> </w:t>
      </w:r>
      <w:r w:rsidRPr="00D5653B">
        <w:rPr>
          <w:rFonts w:asciiTheme="majorHAnsi" w:hAnsiTheme="majorHAnsi" w:cstheme="majorHAnsi"/>
        </w:rPr>
        <w:t>thay</w:t>
      </w:r>
      <w:r w:rsidRPr="00D5653B">
        <w:rPr>
          <w:rFonts w:asciiTheme="majorHAnsi" w:hAnsiTheme="majorHAnsi" w:cstheme="majorHAnsi"/>
          <w:spacing w:val="6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đổi</w:t>
      </w:r>
      <w:proofErr w:type="spellEnd"/>
      <w:r w:rsidRPr="00D5653B">
        <w:rPr>
          <w:rFonts w:asciiTheme="majorHAnsi" w:hAnsiTheme="majorHAnsi" w:cstheme="majorHAnsi"/>
          <w:spacing w:val="10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địa</w:t>
      </w:r>
      <w:proofErr w:type="spellEnd"/>
      <w:r w:rsidRPr="00D5653B">
        <w:rPr>
          <w:rFonts w:asciiTheme="majorHAnsi" w:hAnsiTheme="majorHAnsi" w:cstheme="majorHAnsi"/>
          <w:spacing w:val="10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chỉ</w:t>
      </w:r>
      <w:proofErr w:type="spellEnd"/>
      <w:r w:rsidRPr="00D5653B">
        <w:rPr>
          <w:rFonts w:asciiTheme="majorHAnsi" w:hAnsiTheme="majorHAnsi" w:cstheme="majorHAnsi"/>
          <w:spacing w:val="10"/>
        </w:rPr>
        <w:t xml:space="preserve"> </w:t>
      </w:r>
      <w:r w:rsidRPr="00D5653B">
        <w:rPr>
          <w:rFonts w:asciiTheme="majorHAnsi" w:hAnsiTheme="majorHAnsi" w:cstheme="majorHAnsi"/>
        </w:rPr>
        <w:t>giao</w:t>
      </w:r>
      <w:r w:rsidR="00E13C61">
        <w:rPr>
          <w:rFonts w:asciiTheme="majorHAnsi" w:hAnsiTheme="majorHAnsi" w:cstheme="majorHAnsi"/>
          <w:lang w:val="vi-VN"/>
        </w:rPr>
        <w:t xml:space="preserve"> </w:t>
      </w:r>
      <w:r w:rsidRPr="00D5653B">
        <w:rPr>
          <w:rFonts w:asciiTheme="majorHAnsi" w:hAnsiTheme="majorHAnsi" w:cstheme="majorHAnsi"/>
          <w:spacing w:val="-62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hàng</w:t>
      </w:r>
      <w:proofErr w:type="spellEnd"/>
      <w:r w:rsidRPr="00D5653B">
        <w:rPr>
          <w:rFonts w:asciiTheme="majorHAnsi" w:hAnsiTheme="majorHAnsi" w:cstheme="majorHAnsi"/>
        </w:rPr>
        <w:t>,</w:t>
      </w:r>
      <w:r w:rsidRPr="00D5653B">
        <w:rPr>
          <w:rFonts w:asciiTheme="majorHAnsi" w:hAnsiTheme="majorHAnsi" w:cstheme="majorHAnsi"/>
          <w:spacing w:val="-2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hoặc</w:t>
      </w:r>
      <w:proofErr w:type="spellEnd"/>
      <w:r w:rsidRPr="00D5653B">
        <w:rPr>
          <w:rFonts w:asciiTheme="majorHAnsi" w:hAnsiTheme="majorHAnsi" w:cstheme="majorHAnsi"/>
          <w:spacing w:val="2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sửa</w:t>
      </w:r>
      <w:proofErr w:type="spellEnd"/>
      <w:r w:rsidRPr="00D5653B">
        <w:rPr>
          <w:rFonts w:asciiTheme="majorHAnsi" w:hAnsiTheme="majorHAnsi" w:cstheme="majorHAnsi"/>
        </w:rPr>
        <w:t xml:space="preserve"> thông</w:t>
      </w:r>
      <w:r w:rsidRPr="00D5653B">
        <w:rPr>
          <w:rFonts w:asciiTheme="majorHAnsi" w:hAnsiTheme="majorHAnsi" w:cstheme="majorHAnsi"/>
          <w:spacing w:val="-1"/>
        </w:rPr>
        <w:t xml:space="preserve"> </w:t>
      </w:r>
      <w:r w:rsidRPr="00D5653B">
        <w:rPr>
          <w:rFonts w:asciiTheme="majorHAnsi" w:hAnsiTheme="majorHAnsi" w:cstheme="majorHAnsi"/>
        </w:rPr>
        <w:t xml:space="preserve">tin </w:t>
      </w:r>
      <w:proofErr w:type="spellStart"/>
      <w:r w:rsidRPr="00D5653B">
        <w:rPr>
          <w:rFonts w:asciiTheme="majorHAnsi" w:hAnsiTheme="majorHAnsi" w:cstheme="majorHAnsi"/>
        </w:rPr>
        <w:t>địa</w:t>
      </w:r>
      <w:proofErr w:type="spellEnd"/>
      <w:r w:rsidRPr="00D5653B">
        <w:rPr>
          <w:rFonts w:asciiTheme="majorHAnsi" w:hAnsiTheme="majorHAnsi" w:cstheme="majorHAnsi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chỉ</w:t>
      </w:r>
      <w:proofErr w:type="spellEnd"/>
      <w:r w:rsidRPr="00D5653B">
        <w:rPr>
          <w:rFonts w:asciiTheme="majorHAnsi" w:hAnsiTheme="majorHAnsi" w:cstheme="majorHAnsi"/>
          <w:spacing w:val="-2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nhận</w:t>
      </w:r>
      <w:proofErr w:type="spellEnd"/>
      <w:r w:rsidRPr="00D5653B">
        <w:rPr>
          <w:rFonts w:asciiTheme="majorHAnsi" w:hAnsiTheme="majorHAnsi" w:cstheme="majorHAnsi"/>
          <w:spacing w:val="-1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hàng</w:t>
      </w:r>
      <w:proofErr w:type="spellEnd"/>
      <w:r w:rsidRPr="00D5653B">
        <w:rPr>
          <w:rFonts w:asciiTheme="majorHAnsi" w:hAnsiTheme="majorHAnsi" w:cstheme="majorHAnsi"/>
        </w:rPr>
        <w:t>.</w:t>
      </w:r>
    </w:p>
    <w:p w14:paraId="10988959" w14:textId="6F112D9D" w:rsidR="00153B96" w:rsidRPr="00394844" w:rsidRDefault="00153B96" w:rsidP="005F7E53">
      <w:pPr>
        <w:pStyle w:val="BodyText"/>
        <w:numPr>
          <w:ilvl w:val="2"/>
          <w:numId w:val="2"/>
        </w:numPr>
        <w:spacing w:before="143" w:after="6"/>
        <w:ind w:right="1123"/>
        <w:jc w:val="both"/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lang w:val="en-US"/>
        </w:rPr>
        <w:t xml:space="preserve">Giao </w:t>
      </w:r>
      <w:proofErr w:type="spellStart"/>
      <w:r>
        <w:rPr>
          <w:rFonts w:asciiTheme="majorHAnsi" w:hAnsiTheme="majorHAnsi" w:cstheme="majorHAnsi"/>
          <w:lang w:val="en-US"/>
        </w:rPr>
        <w:t>diện</w:t>
      </w:r>
      <w:proofErr w:type="spellEnd"/>
      <w:r>
        <w:rPr>
          <w:rFonts w:asciiTheme="majorHAnsi" w:hAnsiTheme="majorHAnsi" w:cstheme="majorHAnsi"/>
          <w:lang w:val="en-US"/>
        </w:rPr>
        <w:t xml:space="preserve"> </w:t>
      </w:r>
      <w:proofErr w:type="spellStart"/>
      <w:r>
        <w:rPr>
          <w:rFonts w:asciiTheme="majorHAnsi" w:hAnsiTheme="majorHAnsi" w:cstheme="majorHAnsi"/>
          <w:lang w:val="en-US"/>
        </w:rPr>
        <w:t>Thông</w:t>
      </w:r>
      <w:proofErr w:type="spellEnd"/>
      <w:r>
        <w:rPr>
          <w:rFonts w:asciiTheme="majorHAnsi" w:hAnsiTheme="majorHAnsi" w:cstheme="majorHAnsi"/>
          <w:lang w:val="en-US"/>
        </w:rPr>
        <w:t xml:space="preserve"> </w:t>
      </w:r>
      <w:proofErr w:type="spellStart"/>
      <w:r>
        <w:rPr>
          <w:rFonts w:asciiTheme="majorHAnsi" w:hAnsiTheme="majorHAnsi" w:cstheme="majorHAnsi"/>
          <w:lang w:val="en-US"/>
        </w:rPr>
        <w:t>báo</w:t>
      </w:r>
      <w:proofErr w:type="spellEnd"/>
      <w:r>
        <w:rPr>
          <w:rFonts w:asciiTheme="majorHAnsi" w:hAnsiTheme="majorHAnsi" w:cstheme="majorHAnsi"/>
          <w:lang w:val="en-US"/>
        </w:rPr>
        <w:t xml:space="preserve"> </w:t>
      </w:r>
      <w:proofErr w:type="spellStart"/>
      <w:r>
        <w:rPr>
          <w:rFonts w:asciiTheme="majorHAnsi" w:hAnsiTheme="majorHAnsi" w:cstheme="majorHAnsi"/>
          <w:lang w:val="en-US"/>
        </w:rPr>
        <w:t>thành</w:t>
      </w:r>
      <w:proofErr w:type="spellEnd"/>
      <w:r>
        <w:rPr>
          <w:rFonts w:asciiTheme="majorHAnsi" w:hAnsiTheme="majorHAnsi" w:cstheme="majorHAnsi"/>
          <w:lang w:val="en-US"/>
        </w:rPr>
        <w:t xml:space="preserve"> </w:t>
      </w:r>
      <w:proofErr w:type="spellStart"/>
      <w:r>
        <w:rPr>
          <w:rFonts w:asciiTheme="majorHAnsi" w:hAnsiTheme="majorHAnsi" w:cstheme="majorHAnsi"/>
          <w:lang w:val="en-US"/>
        </w:rPr>
        <w:t>công</w:t>
      </w:r>
      <w:proofErr w:type="spellEnd"/>
    </w:p>
    <w:p w14:paraId="33DC548C" w14:textId="77777777" w:rsidR="005734A4" w:rsidRDefault="003130CB" w:rsidP="005734A4">
      <w:pPr>
        <w:pStyle w:val="BodyText"/>
        <w:keepNext/>
        <w:spacing w:before="180"/>
        <w:ind w:left="1411" w:right="1123" w:firstLine="720"/>
        <w:jc w:val="center"/>
      </w:pPr>
      <w:r w:rsidRPr="00D5653B">
        <w:rPr>
          <w:rFonts w:asciiTheme="majorHAnsi" w:hAnsiTheme="majorHAnsi" w:cstheme="majorHAnsi"/>
          <w:noProof/>
          <w:lang w:val="en-US"/>
        </w:rPr>
        <w:drawing>
          <wp:inline distT="0" distB="0" distL="0" distR="0" wp14:anchorId="267FF093" wp14:editId="599348D7">
            <wp:extent cx="2831465" cy="5981700"/>
            <wp:effectExtent l="0" t="0" r="6985" b="0"/>
            <wp:docPr id="4144" name="Picture 4144" descr="C:\Users\Asus\Desktop\Screenshot_165433727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 descr="C:\Users\Asus\Desktop\Screenshot_1654337274.png"/>
                    <pic:cNvPicPr>
                      <a:picLocks noChangeAspect="1" noChangeArrowheads="1"/>
                    </pic:cNvPicPr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1465" cy="598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91B1A4" w14:textId="789F1322" w:rsidR="00CB5C7B" w:rsidRDefault="005734A4" w:rsidP="005734A4">
      <w:pPr>
        <w:pStyle w:val="Caption"/>
        <w:ind w:left="0" w:firstLine="720"/>
        <w:jc w:val="center"/>
      </w:pPr>
      <w:bookmarkStart w:id="372" w:name="_Toc106818904"/>
      <w:proofErr w:type="spellStart"/>
      <w:r>
        <w:t>Hình</w:t>
      </w:r>
      <w:proofErr w:type="spellEnd"/>
      <w:r>
        <w:t xml:space="preserve">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3</w:t>
      </w:r>
      <w:r>
        <w:fldChar w:fldCharType="end"/>
      </w:r>
      <w:r>
        <w:t>.</w:t>
      </w:r>
      <w:r>
        <w:fldChar w:fldCharType="begin"/>
      </w:r>
      <w:r>
        <w:instrText xml:space="preserve"> SEQ Hình \* ARABIC \s 1 </w:instrText>
      </w:r>
      <w:r>
        <w:fldChar w:fldCharType="separate"/>
      </w:r>
      <w:r>
        <w:fldChar w:fldCharType="end"/>
      </w:r>
      <w:r w:rsidR="00C15334">
        <w:rPr>
          <w:lang w:val="en-US"/>
        </w:rPr>
        <w:t>3</w:t>
      </w:r>
      <w:r>
        <w:rPr>
          <w:lang w:val="en-US"/>
        </w:rPr>
        <w:t xml:space="preserve"> </w:t>
      </w:r>
      <w:proofErr w:type="spellStart"/>
      <w:r w:rsidRPr="00F01601">
        <w:rPr>
          <w:lang w:val="en-US"/>
        </w:rPr>
        <w:t>Thông</w:t>
      </w:r>
      <w:proofErr w:type="spellEnd"/>
      <w:r w:rsidRPr="00F01601">
        <w:rPr>
          <w:lang w:val="en-US"/>
        </w:rPr>
        <w:t xml:space="preserve"> </w:t>
      </w:r>
      <w:proofErr w:type="spellStart"/>
      <w:r w:rsidRPr="00F01601">
        <w:rPr>
          <w:lang w:val="en-US"/>
        </w:rPr>
        <w:t>báo</w:t>
      </w:r>
      <w:proofErr w:type="spellEnd"/>
      <w:r w:rsidRPr="00F01601">
        <w:rPr>
          <w:lang w:val="en-US"/>
        </w:rPr>
        <w:t xml:space="preserve"> </w:t>
      </w:r>
      <w:proofErr w:type="spellStart"/>
      <w:r w:rsidRPr="00F01601">
        <w:rPr>
          <w:lang w:val="en-US"/>
        </w:rPr>
        <w:t>thành</w:t>
      </w:r>
      <w:proofErr w:type="spellEnd"/>
      <w:r w:rsidRPr="00F01601">
        <w:rPr>
          <w:lang w:val="en-US"/>
        </w:rPr>
        <w:t xml:space="preserve"> </w:t>
      </w:r>
      <w:proofErr w:type="spellStart"/>
      <w:r w:rsidRPr="00F01601">
        <w:rPr>
          <w:lang w:val="en-US"/>
        </w:rPr>
        <w:t>công</w:t>
      </w:r>
      <w:bookmarkEnd w:id="372"/>
      <w:proofErr w:type="spellEnd"/>
    </w:p>
    <w:p w14:paraId="3DAF265A" w14:textId="3A5CD4E7" w:rsidR="00904A05" w:rsidRPr="00D5653B" w:rsidRDefault="00904A05" w:rsidP="0030117C">
      <w:pPr>
        <w:pStyle w:val="Heading4"/>
      </w:pPr>
      <w:r>
        <w:lastRenderedPageBreak/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địa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giao </w:t>
      </w:r>
      <w:proofErr w:type="spellStart"/>
      <w:r>
        <w:t>hàng</w:t>
      </w:r>
      <w:proofErr w:type="spellEnd"/>
    </w:p>
    <w:p w14:paraId="1C055BA4" w14:textId="6035CF2D" w:rsidR="00A039F6" w:rsidRPr="00D5653B" w:rsidRDefault="00A16DF6" w:rsidP="00CD3F94">
      <w:pPr>
        <w:ind w:left="1411" w:right="1123"/>
        <w:jc w:val="both"/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lang w:val="vi-VN"/>
        </w:rPr>
        <w:t xml:space="preserve">+ </w:t>
      </w:r>
      <w:proofErr w:type="spellStart"/>
      <w:r w:rsidR="00C90EF3" w:rsidRPr="00D5653B">
        <w:rPr>
          <w:rFonts w:asciiTheme="majorHAnsi" w:hAnsiTheme="majorHAnsi" w:cstheme="majorHAnsi"/>
          <w:lang w:val="en-US"/>
        </w:rPr>
        <w:t>Tại</w:t>
      </w:r>
      <w:proofErr w:type="spellEnd"/>
      <w:r w:rsidR="00C90EF3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C90EF3" w:rsidRPr="00D5653B">
        <w:rPr>
          <w:rFonts w:asciiTheme="majorHAnsi" w:hAnsiTheme="majorHAnsi" w:cstheme="majorHAnsi"/>
          <w:lang w:val="en-US"/>
        </w:rPr>
        <w:t>giao</w:t>
      </w:r>
      <w:proofErr w:type="spellEnd"/>
      <w:r w:rsidR="00C90EF3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C90EF3" w:rsidRPr="00D5653B">
        <w:rPr>
          <w:rFonts w:asciiTheme="majorHAnsi" w:hAnsiTheme="majorHAnsi" w:cstheme="majorHAnsi"/>
          <w:lang w:val="en-US"/>
        </w:rPr>
        <w:t>diện</w:t>
      </w:r>
      <w:proofErr w:type="spellEnd"/>
      <w:r w:rsidR="00C90EF3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C90EF3" w:rsidRPr="00D5653B">
        <w:rPr>
          <w:rFonts w:asciiTheme="majorHAnsi" w:hAnsiTheme="majorHAnsi" w:cstheme="majorHAnsi"/>
          <w:lang w:val="en-US"/>
        </w:rPr>
        <w:t>này</w:t>
      </w:r>
      <w:proofErr w:type="spellEnd"/>
      <w:r w:rsidR="00C90EF3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C90EF3" w:rsidRPr="00D5653B">
        <w:rPr>
          <w:rFonts w:asciiTheme="majorHAnsi" w:hAnsiTheme="majorHAnsi" w:cstheme="majorHAnsi"/>
          <w:lang w:val="en-US"/>
        </w:rPr>
        <w:t>người</w:t>
      </w:r>
      <w:proofErr w:type="spellEnd"/>
      <w:r w:rsidR="00C90EF3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C90EF3" w:rsidRPr="00D5653B">
        <w:rPr>
          <w:rFonts w:asciiTheme="majorHAnsi" w:hAnsiTheme="majorHAnsi" w:cstheme="majorHAnsi"/>
          <w:lang w:val="en-US"/>
        </w:rPr>
        <w:t>dùng</w:t>
      </w:r>
      <w:proofErr w:type="spellEnd"/>
      <w:r w:rsidR="00C90EF3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C90EF3" w:rsidRPr="00D5653B">
        <w:rPr>
          <w:rFonts w:asciiTheme="majorHAnsi" w:hAnsiTheme="majorHAnsi" w:cstheme="majorHAnsi"/>
          <w:lang w:val="en-US"/>
        </w:rPr>
        <w:t>có</w:t>
      </w:r>
      <w:proofErr w:type="spellEnd"/>
      <w:r w:rsidR="00C90EF3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C90EF3" w:rsidRPr="00D5653B">
        <w:rPr>
          <w:rFonts w:asciiTheme="majorHAnsi" w:hAnsiTheme="majorHAnsi" w:cstheme="majorHAnsi"/>
          <w:lang w:val="en-US"/>
        </w:rPr>
        <w:t>thể</w:t>
      </w:r>
      <w:proofErr w:type="spellEnd"/>
      <w:r w:rsidR="00C90EF3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C90EF3" w:rsidRPr="00D5653B">
        <w:rPr>
          <w:rFonts w:asciiTheme="majorHAnsi" w:hAnsiTheme="majorHAnsi" w:cstheme="majorHAnsi"/>
          <w:lang w:val="en-US"/>
        </w:rPr>
        <w:t>thực</w:t>
      </w:r>
      <w:proofErr w:type="spellEnd"/>
      <w:r w:rsidR="00C90EF3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C90EF3" w:rsidRPr="00D5653B">
        <w:rPr>
          <w:rFonts w:asciiTheme="majorHAnsi" w:hAnsiTheme="majorHAnsi" w:cstheme="majorHAnsi"/>
          <w:lang w:val="en-US"/>
        </w:rPr>
        <w:t>hiện</w:t>
      </w:r>
      <w:proofErr w:type="spellEnd"/>
      <w:r w:rsidR="00C90EF3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C90EF3" w:rsidRPr="00D5653B">
        <w:rPr>
          <w:rFonts w:asciiTheme="majorHAnsi" w:hAnsiTheme="majorHAnsi" w:cstheme="majorHAnsi"/>
          <w:lang w:val="en-US"/>
        </w:rPr>
        <w:t>thêm</w:t>
      </w:r>
      <w:proofErr w:type="spellEnd"/>
      <w:r w:rsidR="00C90EF3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C90EF3" w:rsidRPr="00D5653B">
        <w:rPr>
          <w:rFonts w:asciiTheme="majorHAnsi" w:hAnsiTheme="majorHAnsi" w:cstheme="majorHAnsi"/>
          <w:lang w:val="en-US"/>
        </w:rPr>
        <w:t>xóa</w:t>
      </w:r>
      <w:proofErr w:type="spellEnd"/>
      <w:r w:rsidR="00C90EF3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C90EF3" w:rsidRPr="00D5653B">
        <w:rPr>
          <w:rFonts w:asciiTheme="majorHAnsi" w:hAnsiTheme="majorHAnsi" w:cstheme="majorHAnsi"/>
          <w:lang w:val="en-US"/>
        </w:rPr>
        <w:t>sửa</w:t>
      </w:r>
      <w:proofErr w:type="spellEnd"/>
      <w:r w:rsidR="00C90EF3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C90EF3" w:rsidRPr="00D5653B">
        <w:rPr>
          <w:rFonts w:asciiTheme="majorHAnsi" w:hAnsiTheme="majorHAnsi" w:cstheme="majorHAnsi"/>
          <w:lang w:val="en-US"/>
        </w:rPr>
        <w:t>các</w:t>
      </w:r>
      <w:proofErr w:type="spellEnd"/>
      <w:r w:rsidR="00C90EF3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C90EF3" w:rsidRPr="00D5653B">
        <w:rPr>
          <w:rFonts w:asciiTheme="majorHAnsi" w:hAnsiTheme="majorHAnsi" w:cstheme="majorHAnsi"/>
          <w:lang w:val="en-US"/>
        </w:rPr>
        <w:t>địa</w:t>
      </w:r>
      <w:proofErr w:type="spellEnd"/>
      <w:r w:rsidR="00C90EF3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C90EF3" w:rsidRPr="00D5653B">
        <w:rPr>
          <w:rFonts w:asciiTheme="majorHAnsi" w:hAnsiTheme="majorHAnsi" w:cstheme="majorHAnsi"/>
          <w:lang w:val="en-US"/>
        </w:rPr>
        <w:t>chỉ</w:t>
      </w:r>
      <w:proofErr w:type="spellEnd"/>
      <w:r w:rsidR="00C90EF3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C90EF3" w:rsidRPr="00D5653B">
        <w:rPr>
          <w:rFonts w:asciiTheme="majorHAnsi" w:hAnsiTheme="majorHAnsi" w:cstheme="majorHAnsi"/>
          <w:lang w:val="en-US"/>
        </w:rPr>
        <w:t>giao</w:t>
      </w:r>
      <w:proofErr w:type="spellEnd"/>
      <w:r w:rsidR="00C90EF3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C90EF3" w:rsidRPr="00D5653B">
        <w:rPr>
          <w:rFonts w:asciiTheme="majorHAnsi" w:hAnsiTheme="majorHAnsi" w:cstheme="majorHAnsi"/>
          <w:lang w:val="en-US"/>
        </w:rPr>
        <w:t>hàng</w:t>
      </w:r>
      <w:proofErr w:type="spellEnd"/>
      <w:r w:rsidR="00C90EF3" w:rsidRPr="00D5653B">
        <w:rPr>
          <w:rFonts w:asciiTheme="majorHAnsi" w:hAnsiTheme="majorHAnsi" w:cstheme="majorHAnsi"/>
          <w:lang w:val="en-US"/>
        </w:rPr>
        <w:t xml:space="preserve"> của </w:t>
      </w:r>
      <w:proofErr w:type="spellStart"/>
      <w:r w:rsidR="00C90EF3" w:rsidRPr="00D5653B">
        <w:rPr>
          <w:rFonts w:asciiTheme="majorHAnsi" w:hAnsiTheme="majorHAnsi" w:cstheme="majorHAnsi"/>
          <w:lang w:val="en-US"/>
        </w:rPr>
        <w:t>bản</w:t>
      </w:r>
      <w:proofErr w:type="spellEnd"/>
      <w:r w:rsidR="00C90EF3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C90EF3" w:rsidRPr="00D5653B">
        <w:rPr>
          <w:rFonts w:asciiTheme="majorHAnsi" w:hAnsiTheme="majorHAnsi" w:cstheme="majorHAnsi"/>
          <w:lang w:val="en-US"/>
        </w:rPr>
        <w:t>thâ</w:t>
      </w:r>
      <w:r w:rsidR="00153B96">
        <w:rPr>
          <w:rFonts w:asciiTheme="majorHAnsi" w:hAnsiTheme="majorHAnsi" w:cstheme="majorHAnsi"/>
          <w:lang w:val="en-US"/>
        </w:rPr>
        <w:t>n</w:t>
      </w:r>
      <w:proofErr w:type="spellEnd"/>
      <w:r w:rsidR="00C90EF3" w:rsidRPr="00D5653B">
        <w:rPr>
          <w:rFonts w:asciiTheme="majorHAnsi" w:hAnsiTheme="majorHAnsi" w:cstheme="majorHAnsi"/>
          <w:lang w:val="en-US"/>
        </w:rPr>
        <w:t>.</w:t>
      </w:r>
    </w:p>
    <w:p w14:paraId="1499560F" w14:textId="3EEE1540" w:rsidR="00A039F6" w:rsidRPr="00153B96" w:rsidRDefault="00153B96" w:rsidP="005F7E53">
      <w:pPr>
        <w:pStyle w:val="BodyText"/>
        <w:numPr>
          <w:ilvl w:val="2"/>
          <w:numId w:val="2"/>
        </w:numPr>
        <w:spacing w:before="143" w:after="6"/>
        <w:ind w:right="1123"/>
        <w:jc w:val="both"/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lang w:val="en-US"/>
        </w:rPr>
        <w:t xml:space="preserve">Giao </w:t>
      </w:r>
      <w:proofErr w:type="spellStart"/>
      <w:r>
        <w:rPr>
          <w:rFonts w:asciiTheme="majorHAnsi" w:hAnsiTheme="majorHAnsi" w:cstheme="majorHAnsi"/>
          <w:lang w:val="en-US"/>
        </w:rPr>
        <w:t>diện</w:t>
      </w:r>
      <w:proofErr w:type="spellEnd"/>
      <w:r>
        <w:rPr>
          <w:rFonts w:asciiTheme="majorHAnsi" w:hAnsiTheme="majorHAnsi" w:cstheme="majorHAnsi"/>
          <w:lang w:val="en-US"/>
        </w:rPr>
        <w:t xml:space="preserve"> </w:t>
      </w:r>
      <w:r w:rsidR="00C15334">
        <w:rPr>
          <w:rFonts w:asciiTheme="majorHAnsi" w:hAnsiTheme="majorHAnsi" w:cstheme="majorHAnsi"/>
          <w:lang w:val="en-US"/>
        </w:rPr>
        <w:t>Quản lý</w:t>
      </w:r>
      <w:r w:rsidR="00855B33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855B33">
        <w:rPr>
          <w:rFonts w:asciiTheme="majorHAnsi" w:hAnsiTheme="majorHAnsi" w:cstheme="majorHAnsi"/>
          <w:lang w:val="en-US"/>
        </w:rPr>
        <w:t>địa</w:t>
      </w:r>
      <w:proofErr w:type="spellEnd"/>
      <w:r w:rsidR="00855B33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855B33">
        <w:rPr>
          <w:rFonts w:asciiTheme="majorHAnsi" w:hAnsiTheme="majorHAnsi" w:cstheme="majorHAnsi"/>
          <w:lang w:val="en-US"/>
        </w:rPr>
        <w:t>chỉ</w:t>
      </w:r>
      <w:proofErr w:type="spellEnd"/>
    </w:p>
    <w:p w14:paraId="5F3E08BA" w14:textId="3ED58C7C" w:rsidR="005734A4" w:rsidRDefault="00A62EA4" w:rsidP="005734A4">
      <w:pPr>
        <w:pStyle w:val="BodyText"/>
        <w:keepNext/>
        <w:spacing w:before="89"/>
        <w:ind w:left="1411" w:right="1123"/>
        <w:jc w:val="center"/>
      </w:pPr>
      <w:bookmarkStart w:id="373" w:name="_bookmark224"/>
      <w:bookmarkEnd w:id="373"/>
      <w:r w:rsidRPr="00D5653B">
        <w:rPr>
          <w:rFonts w:asciiTheme="majorHAnsi" w:hAnsiTheme="majorHAnsi" w:cstheme="majorHAnsi"/>
          <w:noProof/>
          <w:lang w:val="en-US"/>
        </w:rPr>
        <w:drawing>
          <wp:inline distT="0" distB="0" distL="0" distR="0" wp14:anchorId="3191599E" wp14:editId="424B00F3">
            <wp:extent cx="2122775" cy="4485338"/>
            <wp:effectExtent l="0" t="0" r="0" b="0"/>
            <wp:docPr id="4106" name="Picture 4106" descr="C:\Users\Asus\AppData\Local\Microsoft\Windows\INetCache\Content.Word\Screenshot_16543338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 descr="C:\Users\Asus\AppData\Local\Microsoft\Windows\INetCache\Content.Word\Screenshot_1654333822.png"/>
                    <pic:cNvPicPr>
                      <a:picLocks noChangeAspect="1" noChangeArrowheads="1"/>
                    </pic:cNvPicPr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4900" cy="45320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15334" w:rsidRPr="00C15334">
        <w:rPr>
          <w:rFonts w:asciiTheme="majorHAnsi" w:hAnsiTheme="majorHAnsi" w:cstheme="majorHAnsi"/>
          <w:noProof/>
          <w:lang w:val="en-US"/>
        </w:rPr>
        <w:t xml:space="preserve"> </w:t>
      </w:r>
      <w:r w:rsidR="00C15334" w:rsidRPr="00D5653B">
        <w:rPr>
          <w:rFonts w:asciiTheme="majorHAnsi" w:hAnsiTheme="majorHAnsi" w:cstheme="majorHAnsi"/>
          <w:noProof/>
          <w:lang w:val="en-US"/>
        </w:rPr>
        <w:drawing>
          <wp:inline distT="0" distB="0" distL="0" distR="0" wp14:anchorId="64916564" wp14:editId="6B48C69C">
            <wp:extent cx="2125511" cy="4482028"/>
            <wp:effectExtent l="0" t="0" r="8255" b="0"/>
            <wp:docPr id="4102" name="Picture 4102" descr="C:\Users\Asus\AppData\Local\Microsoft\Windows\INetCache\Content.Word\Screenshot_16543338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C:\Users\Asus\AppData\Local\Microsoft\Windows\INetCache\Content.Word\Screenshot_1654333848.png"/>
                    <pic:cNvPicPr>
                      <a:picLocks noChangeAspect="1" noChangeArrowheads="1"/>
                    </pic:cNvPicPr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7702" cy="4507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991804" w14:textId="09ADE662" w:rsidR="00C15334" w:rsidRDefault="005734A4" w:rsidP="001A4508">
      <w:pPr>
        <w:pStyle w:val="Caption"/>
        <w:ind w:left="0"/>
        <w:jc w:val="center"/>
        <w:rPr>
          <w:lang w:val="en-US"/>
        </w:rPr>
        <w:sectPr w:rsidR="00C15334">
          <w:pgSz w:w="11910" w:h="16840"/>
          <w:pgMar w:top="1580" w:right="360" w:bottom="1180" w:left="540" w:header="0" w:footer="938" w:gutter="0"/>
          <w:cols w:space="720"/>
        </w:sectPr>
      </w:pPr>
      <w:bookmarkStart w:id="374" w:name="_Toc106818905"/>
      <w:proofErr w:type="spellStart"/>
      <w:r>
        <w:t>Hình</w:t>
      </w:r>
      <w:proofErr w:type="spellEnd"/>
      <w:r>
        <w:t xml:space="preserve">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3</w:t>
      </w:r>
      <w:r>
        <w:fldChar w:fldCharType="end"/>
      </w:r>
      <w:r>
        <w:t>.</w:t>
      </w:r>
      <w:r>
        <w:fldChar w:fldCharType="begin"/>
      </w:r>
      <w:r>
        <w:instrText xml:space="preserve"> SEQ Hình \* ARABIC \s 1 </w:instrText>
      </w:r>
      <w:r>
        <w:fldChar w:fldCharType="separate"/>
      </w:r>
      <w:r>
        <w:fldChar w:fldCharType="end"/>
      </w:r>
      <w:r w:rsidR="00C15334">
        <w:rPr>
          <w:lang w:val="en-US"/>
        </w:rPr>
        <w:t>4</w:t>
      </w:r>
      <w:r>
        <w:rPr>
          <w:lang w:val="en-US"/>
        </w:rPr>
        <w:t xml:space="preserve"> </w:t>
      </w:r>
      <w:proofErr w:type="spellStart"/>
      <w:r w:rsidRPr="00D31D84">
        <w:rPr>
          <w:lang w:val="en-US"/>
        </w:rPr>
        <w:t>Danh</w:t>
      </w:r>
      <w:proofErr w:type="spellEnd"/>
      <w:r w:rsidRPr="00D31D84">
        <w:rPr>
          <w:lang w:val="en-US"/>
        </w:rPr>
        <w:t xml:space="preserve"> </w:t>
      </w:r>
      <w:proofErr w:type="spellStart"/>
      <w:r w:rsidRPr="00D31D84">
        <w:rPr>
          <w:lang w:val="en-US"/>
        </w:rPr>
        <w:t>sách</w:t>
      </w:r>
      <w:proofErr w:type="spellEnd"/>
      <w:r w:rsidRPr="00D31D84">
        <w:rPr>
          <w:lang w:val="en-US"/>
        </w:rPr>
        <w:t xml:space="preserve"> </w:t>
      </w:r>
      <w:proofErr w:type="spellStart"/>
      <w:r w:rsidRPr="00D31D84">
        <w:rPr>
          <w:lang w:val="en-US"/>
        </w:rPr>
        <w:t>địa</w:t>
      </w:r>
      <w:proofErr w:type="spellEnd"/>
      <w:r w:rsidRPr="00D31D84">
        <w:rPr>
          <w:lang w:val="en-US"/>
        </w:rPr>
        <w:t xml:space="preserve"> </w:t>
      </w:r>
      <w:proofErr w:type="spellStart"/>
      <w:r w:rsidRPr="00D31D84">
        <w:rPr>
          <w:lang w:val="en-US"/>
        </w:rPr>
        <w:t>chỉ</w:t>
      </w:r>
      <w:bookmarkEnd w:id="374"/>
      <w:proofErr w:type="spellEnd"/>
    </w:p>
    <w:p w14:paraId="0FC48DE7" w14:textId="2E3216F6" w:rsidR="00855B33" w:rsidRDefault="00855B33" w:rsidP="001A4508">
      <w:pPr>
        <w:pStyle w:val="Caption"/>
        <w:ind w:left="0"/>
        <w:jc w:val="center"/>
        <w:rPr>
          <w:rFonts w:asciiTheme="majorHAnsi" w:hAnsiTheme="majorHAnsi" w:cstheme="majorHAnsi"/>
          <w:lang w:val="en-US"/>
        </w:rPr>
      </w:pPr>
    </w:p>
    <w:p w14:paraId="34E6E949" w14:textId="77232ABA" w:rsidR="00904A05" w:rsidRPr="00D5653B" w:rsidRDefault="00904A05" w:rsidP="0030117C">
      <w:pPr>
        <w:pStyle w:val="Heading4"/>
      </w:pPr>
      <w:r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đơn </w:t>
      </w:r>
      <w:proofErr w:type="spellStart"/>
      <w:r>
        <w:t>hàng</w:t>
      </w:r>
      <w:proofErr w:type="spellEnd"/>
    </w:p>
    <w:p w14:paraId="134CA97E" w14:textId="2D1437E8" w:rsidR="002032E0" w:rsidRPr="002032E0" w:rsidRDefault="00A16DF6" w:rsidP="002032E0">
      <w:pPr>
        <w:pStyle w:val="ListParagraph"/>
        <w:tabs>
          <w:tab w:val="left" w:pos="1418"/>
        </w:tabs>
        <w:spacing w:before="144" w:after="11" w:line="355" w:lineRule="auto"/>
        <w:ind w:left="1418" w:right="1123" w:firstLine="0"/>
        <w:jc w:val="both"/>
        <w:rPr>
          <w:rFonts w:asciiTheme="majorHAnsi" w:hAnsiTheme="majorHAnsi" w:cstheme="majorHAnsi"/>
          <w:lang w:val="vi-VN"/>
        </w:rPr>
      </w:pPr>
      <w:r>
        <w:rPr>
          <w:rFonts w:asciiTheme="majorHAnsi" w:hAnsiTheme="majorHAnsi" w:cstheme="majorHAnsi"/>
          <w:lang w:val="vi-VN"/>
        </w:rPr>
        <w:t xml:space="preserve">+ </w:t>
      </w:r>
      <w:proofErr w:type="spellStart"/>
      <w:r w:rsidR="00587955" w:rsidRPr="00D5653B">
        <w:rPr>
          <w:rFonts w:asciiTheme="majorHAnsi" w:hAnsiTheme="majorHAnsi" w:cstheme="majorHAnsi"/>
        </w:rPr>
        <w:t>Người</w:t>
      </w:r>
      <w:proofErr w:type="spellEnd"/>
      <w:r w:rsidR="00587955" w:rsidRPr="00D5653B">
        <w:rPr>
          <w:rFonts w:asciiTheme="majorHAnsi" w:hAnsiTheme="majorHAnsi" w:cstheme="majorHAnsi"/>
        </w:rPr>
        <w:t xml:space="preserve"> </w:t>
      </w:r>
      <w:proofErr w:type="spellStart"/>
      <w:r w:rsidR="00587955" w:rsidRPr="00D5653B">
        <w:rPr>
          <w:rFonts w:asciiTheme="majorHAnsi" w:hAnsiTheme="majorHAnsi" w:cstheme="majorHAnsi"/>
        </w:rPr>
        <w:t>dùng</w:t>
      </w:r>
      <w:proofErr w:type="spellEnd"/>
      <w:r w:rsidR="00587955" w:rsidRPr="00D5653B">
        <w:rPr>
          <w:rFonts w:asciiTheme="majorHAnsi" w:hAnsiTheme="majorHAnsi" w:cstheme="majorHAnsi"/>
        </w:rPr>
        <w:t xml:space="preserve"> </w:t>
      </w:r>
      <w:proofErr w:type="spellStart"/>
      <w:r w:rsidR="00587955" w:rsidRPr="00D5653B">
        <w:rPr>
          <w:rFonts w:asciiTheme="majorHAnsi" w:hAnsiTheme="majorHAnsi" w:cstheme="majorHAnsi"/>
        </w:rPr>
        <w:t>có</w:t>
      </w:r>
      <w:proofErr w:type="spellEnd"/>
      <w:r w:rsidR="00587955" w:rsidRPr="00D5653B">
        <w:rPr>
          <w:rFonts w:asciiTheme="majorHAnsi" w:hAnsiTheme="majorHAnsi" w:cstheme="majorHAnsi"/>
        </w:rPr>
        <w:t xml:space="preserve"> </w:t>
      </w:r>
      <w:proofErr w:type="spellStart"/>
      <w:r w:rsidR="00587955" w:rsidRPr="00D5653B">
        <w:rPr>
          <w:rFonts w:asciiTheme="majorHAnsi" w:hAnsiTheme="majorHAnsi" w:cstheme="majorHAnsi"/>
        </w:rPr>
        <w:t>thể</w:t>
      </w:r>
      <w:proofErr w:type="spellEnd"/>
      <w:r w:rsidR="00587955" w:rsidRPr="00D5653B">
        <w:rPr>
          <w:rFonts w:asciiTheme="majorHAnsi" w:hAnsiTheme="majorHAnsi" w:cstheme="majorHAnsi"/>
        </w:rPr>
        <w:t xml:space="preserve"> theo </w:t>
      </w:r>
      <w:proofErr w:type="spellStart"/>
      <w:r w:rsidR="00587955" w:rsidRPr="00D5653B">
        <w:rPr>
          <w:rFonts w:asciiTheme="majorHAnsi" w:hAnsiTheme="majorHAnsi" w:cstheme="majorHAnsi"/>
        </w:rPr>
        <w:t>dõi</w:t>
      </w:r>
      <w:proofErr w:type="spellEnd"/>
      <w:r w:rsidR="00587955" w:rsidRPr="00D5653B">
        <w:rPr>
          <w:rFonts w:asciiTheme="majorHAnsi" w:hAnsiTheme="majorHAnsi" w:cstheme="majorHAnsi"/>
        </w:rPr>
        <w:t xml:space="preserve"> đơn </w:t>
      </w:r>
      <w:proofErr w:type="spellStart"/>
      <w:r w:rsidR="00587955" w:rsidRPr="00D5653B">
        <w:rPr>
          <w:rFonts w:asciiTheme="majorHAnsi" w:hAnsiTheme="majorHAnsi" w:cstheme="majorHAnsi"/>
        </w:rPr>
        <w:t>hàng</w:t>
      </w:r>
      <w:proofErr w:type="spellEnd"/>
      <w:r w:rsidR="00587955" w:rsidRPr="00D5653B">
        <w:rPr>
          <w:rFonts w:asciiTheme="majorHAnsi" w:hAnsiTheme="majorHAnsi" w:cstheme="majorHAnsi"/>
        </w:rPr>
        <w:t xml:space="preserve"> </w:t>
      </w:r>
      <w:proofErr w:type="spellStart"/>
      <w:r w:rsidR="00587955" w:rsidRPr="00D5653B">
        <w:rPr>
          <w:rFonts w:asciiTheme="majorHAnsi" w:hAnsiTheme="majorHAnsi" w:cstheme="majorHAnsi"/>
        </w:rPr>
        <w:t>đã</w:t>
      </w:r>
      <w:proofErr w:type="spellEnd"/>
      <w:r w:rsidR="00587955" w:rsidRPr="00D5653B">
        <w:rPr>
          <w:rFonts w:asciiTheme="majorHAnsi" w:hAnsiTheme="majorHAnsi" w:cstheme="majorHAnsi"/>
        </w:rPr>
        <w:t xml:space="preserve"> </w:t>
      </w:r>
      <w:proofErr w:type="spellStart"/>
      <w:r w:rsidR="00587955" w:rsidRPr="00D5653B">
        <w:rPr>
          <w:rFonts w:asciiTheme="majorHAnsi" w:hAnsiTheme="majorHAnsi" w:cstheme="majorHAnsi"/>
        </w:rPr>
        <w:t>đặt</w:t>
      </w:r>
      <w:proofErr w:type="spellEnd"/>
      <w:r w:rsidR="00587955" w:rsidRPr="00D5653B">
        <w:rPr>
          <w:rFonts w:asciiTheme="majorHAnsi" w:hAnsiTheme="majorHAnsi" w:cstheme="majorHAnsi"/>
        </w:rPr>
        <w:t xml:space="preserve"> </w:t>
      </w:r>
      <w:r w:rsidR="007806AC" w:rsidRPr="00D5653B">
        <w:rPr>
          <w:rFonts w:asciiTheme="majorHAnsi" w:hAnsiTheme="majorHAnsi" w:cstheme="majorHAnsi"/>
          <w:lang w:val="en-US"/>
        </w:rPr>
        <w:t xml:space="preserve">ở </w:t>
      </w:r>
      <w:proofErr w:type="spellStart"/>
      <w:r w:rsidR="007806AC" w:rsidRPr="00D5653B">
        <w:rPr>
          <w:rFonts w:asciiTheme="majorHAnsi" w:hAnsiTheme="majorHAnsi" w:cstheme="majorHAnsi"/>
          <w:lang w:val="en-US"/>
        </w:rPr>
        <w:t>màn</w:t>
      </w:r>
      <w:proofErr w:type="spellEnd"/>
      <w:r w:rsidR="007806AC" w:rsidRPr="00D5653B">
        <w:rPr>
          <w:rFonts w:asciiTheme="majorHAnsi" w:hAnsiTheme="majorHAnsi" w:cstheme="majorHAnsi"/>
          <w:lang w:val="en-US"/>
        </w:rPr>
        <w:t xml:space="preserve"> hình</w:t>
      </w:r>
      <w:r w:rsidR="00587955" w:rsidRPr="00D5653B">
        <w:rPr>
          <w:rFonts w:asciiTheme="majorHAnsi" w:hAnsiTheme="majorHAnsi" w:cstheme="majorHAnsi"/>
          <w:spacing w:val="1"/>
        </w:rPr>
        <w:t xml:space="preserve"> </w:t>
      </w:r>
      <w:r w:rsidR="00587955" w:rsidRPr="00D5653B">
        <w:rPr>
          <w:rFonts w:asciiTheme="majorHAnsi" w:hAnsiTheme="majorHAnsi" w:cstheme="majorHAnsi"/>
        </w:rPr>
        <w:t>“</w:t>
      </w:r>
      <w:proofErr w:type="spellStart"/>
      <w:r w:rsidR="00587955" w:rsidRPr="00D5653B">
        <w:rPr>
          <w:rFonts w:asciiTheme="majorHAnsi" w:hAnsiTheme="majorHAnsi" w:cstheme="majorHAnsi"/>
        </w:rPr>
        <w:t>Quản</w:t>
      </w:r>
      <w:proofErr w:type="spellEnd"/>
      <w:r w:rsidR="00587955" w:rsidRPr="00D5653B">
        <w:rPr>
          <w:rFonts w:asciiTheme="majorHAnsi" w:hAnsiTheme="majorHAnsi" w:cstheme="majorHAnsi"/>
        </w:rPr>
        <w:t xml:space="preserve"> </w:t>
      </w:r>
      <w:proofErr w:type="spellStart"/>
      <w:r w:rsidR="00587955" w:rsidRPr="00D5653B">
        <w:rPr>
          <w:rFonts w:asciiTheme="majorHAnsi" w:hAnsiTheme="majorHAnsi" w:cstheme="majorHAnsi"/>
        </w:rPr>
        <w:t>lý</w:t>
      </w:r>
      <w:proofErr w:type="spellEnd"/>
      <w:r w:rsidR="00587955" w:rsidRPr="00D5653B">
        <w:rPr>
          <w:rFonts w:asciiTheme="majorHAnsi" w:hAnsiTheme="majorHAnsi" w:cstheme="majorHAnsi"/>
        </w:rPr>
        <w:t xml:space="preserve"> đơn </w:t>
      </w:r>
      <w:proofErr w:type="spellStart"/>
      <w:r w:rsidR="00587955" w:rsidRPr="00D5653B">
        <w:rPr>
          <w:rFonts w:asciiTheme="majorHAnsi" w:hAnsiTheme="majorHAnsi" w:cstheme="majorHAnsi"/>
        </w:rPr>
        <w:t>hàng</w:t>
      </w:r>
      <w:proofErr w:type="spellEnd"/>
      <w:r w:rsidR="00587955" w:rsidRPr="00D5653B">
        <w:rPr>
          <w:rFonts w:asciiTheme="majorHAnsi" w:hAnsiTheme="majorHAnsi" w:cstheme="majorHAnsi"/>
        </w:rPr>
        <w:t>”.</w:t>
      </w:r>
      <w:r w:rsidR="00A3655A">
        <w:rPr>
          <w:rFonts w:asciiTheme="majorHAnsi" w:hAnsiTheme="majorHAnsi" w:cstheme="majorHAnsi"/>
          <w:lang w:val="vi-VN"/>
        </w:rPr>
        <w:t xml:space="preserve"> </w:t>
      </w:r>
      <w:proofErr w:type="spellStart"/>
      <w:r w:rsidR="00A3655A">
        <w:rPr>
          <w:rFonts w:asciiTheme="majorHAnsi" w:hAnsiTheme="majorHAnsi" w:cstheme="majorHAnsi"/>
          <w:lang w:val="vi-VN"/>
        </w:rPr>
        <w:t>Tại</w:t>
      </w:r>
      <w:proofErr w:type="spellEnd"/>
      <w:r w:rsidR="00A3655A">
        <w:rPr>
          <w:rFonts w:asciiTheme="majorHAnsi" w:hAnsiTheme="majorHAnsi" w:cstheme="majorHAnsi"/>
          <w:lang w:val="vi-VN"/>
        </w:rPr>
        <w:t xml:space="preserve"> đây, </w:t>
      </w:r>
      <w:proofErr w:type="spellStart"/>
      <w:r w:rsidR="00A3655A">
        <w:rPr>
          <w:rFonts w:asciiTheme="majorHAnsi" w:hAnsiTheme="majorHAnsi" w:cstheme="majorHAnsi"/>
          <w:lang w:val="vi-VN"/>
        </w:rPr>
        <w:t>người</w:t>
      </w:r>
      <w:proofErr w:type="spellEnd"/>
      <w:r w:rsidR="00A3655A">
        <w:rPr>
          <w:rFonts w:asciiTheme="majorHAnsi" w:hAnsiTheme="majorHAnsi" w:cstheme="majorHAnsi"/>
          <w:lang w:val="vi-VN"/>
        </w:rPr>
        <w:t xml:space="preserve"> </w:t>
      </w:r>
      <w:proofErr w:type="spellStart"/>
      <w:r w:rsidR="00A3655A">
        <w:rPr>
          <w:rFonts w:asciiTheme="majorHAnsi" w:hAnsiTheme="majorHAnsi" w:cstheme="majorHAnsi"/>
          <w:lang w:val="vi-VN"/>
        </w:rPr>
        <w:t>dùng</w:t>
      </w:r>
      <w:proofErr w:type="spellEnd"/>
      <w:r w:rsidR="00A3655A">
        <w:rPr>
          <w:rFonts w:asciiTheme="majorHAnsi" w:hAnsiTheme="majorHAnsi" w:cstheme="majorHAnsi"/>
          <w:lang w:val="vi-VN"/>
        </w:rPr>
        <w:t xml:space="preserve"> </w:t>
      </w:r>
      <w:proofErr w:type="spellStart"/>
      <w:r w:rsidR="00A3655A">
        <w:rPr>
          <w:rFonts w:asciiTheme="majorHAnsi" w:hAnsiTheme="majorHAnsi" w:cstheme="majorHAnsi"/>
          <w:lang w:val="vi-VN"/>
        </w:rPr>
        <w:t>được</w:t>
      </w:r>
      <w:proofErr w:type="spellEnd"/>
      <w:r w:rsidR="00A3655A">
        <w:rPr>
          <w:rFonts w:asciiTheme="majorHAnsi" w:hAnsiTheme="majorHAnsi" w:cstheme="majorHAnsi"/>
          <w:lang w:val="vi-VN"/>
        </w:rPr>
        <w:t xml:space="preserve"> cung </w:t>
      </w:r>
      <w:proofErr w:type="spellStart"/>
      <w:r w:rsidR="00A3655A">
        <w:rPr>
          <w:rFonts w:asciiTheme="majorHAnsi" w:hAnsiTheme="majorHAnsi" w:cstheme="majorHAnsi"/>
          <w:lang w:val="vi-VN"/>
        </w:rPr>
        <w:t>cấp</w:t>
      </w:r>
      <w:proofErr w:type="spellEnd"/>
      <w:r w:rsidR="00A3655A">
        <w:rPr>
          <w:rFonts w:asciiTheme="majorHAnsi" w:hAnsiTheme="majorHAnsi" w:cstheme="majorHAnsi"/>
          <w:lang w:val="vi-VN"/>
        </w:rPr>
        <w:t xml:space="preserve"> </w:t>
      </w:r>
      <w:proofErr w:type="spellStart"/>
      <w:r w:rsidR="00A3655A">
        <w:rPr>
          <w:rFonts w:asciiTheme="majorHAnsi" w:hAnsiTheme="majorHAnsi" w:cstheme="majorHAnsi"/>
          <w:lang w:val="vi-VN"/>
        </w:rPr>
        <w:t>chức</w:t>
      </w:r>
      <w:proofErr w:type="spellEnd"/>
      <w:r w:rsidR="00A3655A">
        <w:rPr>
          <w:rFonts w:asciiTheme="majorHAnsi" w:hAnsiTheme="majorHAnsi" w:cstheme="majorHAnsi"/>
          <w:lang w:val="vi-VN"/>
        </w:rPr>
        <w:t xml:space="preserve"> năng “</w:t>
      </w:r>
      <w:proofErr w:type="spellStart"/>
      <w:r w:rsidR="00A3655A">
        <w:rPr>
          <w:rFonts w:asciiTheme="majorHAnsi" w:hAnsiTheme="majorHAnsi" w:cstheme="majorHAnsi"/>
          <w:lang w:val="vi-VN"/>
        </w:rPr>
        <w:t>Hủy</w:t>
      </w:r>
      <w:proofErr w:type="spellEnd"/>
      <w:r w:rsidR="00A3655A">
        <w:rPr>
          <w:rFonts w:asciiTheme="majorHAnsi" w:hAnsiTheme="majorHAnsi" w:cstheme="majorHAnsi"/>
          <w:lang w:val="vi-VN"/>
        </w:rPr>
        <w:t xml:space="preserve"> đơn </w:t>
      </w:r>
      <w:proofErr w:type="spellStart"/>
      <w:r w:rsidR="00A3655A">
        <w:rPr>
          <w:rFonts w:asciiTheme="majorHAnsi" w:hAnsiTheme="majorHAnsi" w:cstheme="majorHAnsi"/>
          <w:lang w:val="vi-VN"/>
        </w:rPr>
        <w:t>hàng</w:t>
      </w:r>
      <w:proofErr w:type="spellEnd"/>
      <w:r w:rsidR="00A3655A">
        <w:rPr>
          <w:rFonts w:asciiTheme="majorHAnsi" w:hAnsiTheme="majorHAnsi" w:cstheme="majorHAnsi"/>
          <w:lang w:val="vi-VN"/>
        </w:rPr>
        <w:t xml:space="preserve">” khi đơn </w:t>
      </w:r>
      <w:proofErr w:type="spellStart"/>
      <w:r w:rsidR="00A3655A">
        <w:rPr>
          <w:rFonts w:asciiTheme="majorHAnsi" w:hAnsiTheme="majorHAnsi" w:cstheme="majorHAnsi"/>
          <w:lang w:val="vi-VN"/>
        </w:rPr>
        <w:t>hàng</w:t>
      </w:r>
      <w:proofErr w:type="spellEnd"/>
      <w:r w:rsidR="00A3655A">
        <w:rPr>
          <w:rFonts w:asciiTheme="majorHAnsi" w:hAnsiTheme="majorHAnsi" w:cstheme="majorHAnsi"/>
          <w:lang w:val="vi-VN"/>
        </w:rPr>
        <w:t xml:space="preserve"> chưa </w:t>
      </w:r>
      <w:proofErr w:type="spellStart"/>
      <w:r w:rsidR="00A3655A">
        <w:rPr>
          <w:rFonts w:asciiTheme="majorHAnsi" w:hAnsiTheme="majorHAnsi" w:cstheme="majorHAnsi"/>
          <w:lang w:val="vi-VN"/>
        </w:rPr>
        <w:t>được</w:t>
      </w:r>
      <w:proofErr w:type="spellEnd"/>
      <w:r w:rsidR="00A3655A">
        <w:rPr>
          <w:rFonts w:asciiTheme="majorHAnsi" w:hAnsiTheme="majorHAnsi" w:cstheme="majorHAnsi"/>
          <w:lang w:val="vi-VN"/>
        </w:rPr>
        <w:t xml:space="preserve"> Admin </w:t>
      </w:r>
      <w:proofErr w:type="spellStart"/>
      <w:r w:rsidR="00A3655A">
        <w:rPr>
          <w:rFonts w:asciiTheme="majorHAnsi" w:hAnsiTheme="majorHAnsi" w:cstheme="majorHAnsi"/>
          <w:lang w:val="vi-VN"/>
        </w:rPr>
        <w:t>hoặc</w:t>
      </w:r>
      <w:proofErr w:type="spellEnd"/>
      <w:r w:rsidR="00A3655A">
        <w:rPr>
          <w:rFonts w:asciiTheme="majorHAnsi" w:hAnsiTheme="majorHAnsi" w:cstheme="majorHAnsi"/>
          <w:lang w:val="vi-VN"/>
        </w:rPr>
        <w:t xml:space="preserve"> </w:t>
      </w:r>
      <w:proofErr w:type="spellStart"/>
      <w:r w:rsidR="00A3655A">
        <w:rPr>
          <w:rFonts w:asciiTheme="majorHAnsi" w:hAnsiTheme="majorHAnsi" w:cstheme="majorHAnsi"/>
          <w:lang w:val="vi-VN"/>
        </w:rPr>
        <w:t>Staff</w:t>
      </w:r>
      <w:proofErr w:type="spellEnd"/>
      <w:r w:rsidR="00A3655A">
        <w:rPr>
          <w:rFonts w:asciiTheme="majorHAnsi" w:hAnsiTheme="majorHAnsi" w:cstheme="majorHAnsi"/>
          <w:lang w:val="vi-VN"/>
        </w:rPr>
        <w:t xml:space="preserve"> </w:t>
      </w:r>
      <w:proofErr w:type="spellStart"/>
      <w:r w:rsidR="00A3655A">
        <w:rPr>
          <w:rFonts w:asciiTheme="majorHAnsi" w:hAnsiTheme="majorHAnsi" w:cstheme="majorHAnsi"/>
          <w:lang w:val="vi-VN"/>
        </w:rPr>
        <w:t>xác</w:t>
      </w:r>
      <w:proofErr w:type="spellEnd"/>
      <w:r w:rsidR="00A3655A">
        <w:rPr>
          <w:rFonts w:asciiTheme="majorHAnsi" w:hAnsiTheme="majorHAnsi" w:cstheme="majorHAnsi"/>
          <w:lang w:val="vi-VN"/>
        </w:rPr>
        <w:t xml:space="preserve"> </w:t>
      </w:r>
      <w:proofErr w:type="spellStart"/>
      <w:r w:rsidR="00A3655A">
        <w:rPr>
          <w:rFonts w:asciiTheme="majorHAnsi" w:hAnsiTheme="majorHAnsi" w:cstheme="majorHAnsi"/>
          <w:lang w:val="vi-VN"/>
        </w:rPr>
        <w:t>nhận</w:t>
      </w:r>
      <w:proofErr w:type="spellEnd"/>
      <w:r w:rsidR="002032E0">
        <w:rPr>
          <w:rFonts w:asciiTheme="majorHAnsi" w:hAnsiTheme="majorHAnsi" w:cstheme="majorHAnsi"/>
          <w:lang w:val="vi-VN"/>
        </w:rPr>
        <w:t xml:space="preserve">. Khi </w:t>
      </w:r>
      <w:proofErr w:type="spellStart"/>
      <w:r w:rsidR="002032E0">
        <w:rPr>
          <w:rFonts w:asciiTheme="majorHAnsi" w:hAnsiTheme="majorHAnsi" w:cstheme="majorHAnsi"/>
          <w:lang w:val="vi-VN"/>
        </w:rPr>
        <w:t>bấm</w:t>
      </w:r>
      <w:proofErr w:type="spellEnd"/>
      <w:r w:rsidR="002032E0">
        <w:rPr>
          <w:rFonts w:asciiTheme="majorHAnsi" w:hAnsiTheme="majorHAnsi" w:cstheme="majorHAnsi"/>
          <w:lang w:val="vi-VN"/>
        </w:rPr>
        <w:t xml:space="preserve"> </w:t>
      </w:r>
      <w:proofErr w:type="spellStart"/>
      <w:r w:rsidR="002032E0">
        <w:rPr>
          <w:rFonts w:asciiTheme="majorHAnsi" w:hAnsiTheme="majorHAnsi" w:cstheme="majorHAnsi"/>
          <w:lang w:val="vi-VN"/>
        </w:rPr>
        <w:t>vào</w:t>
      </w:r>
      <w:proofErr w:type="spellEnd"/>
      <w:r w:rsidR="002032E0">
        <w:rPr>
          <w:rFonts w:asciiTheme="majorHAnsi" w:hAnsiTheme="majorHAnsi" w:cstheme="majorHAnsi"/>
          <w:lang w:val="vi-VN"/>
        </w:rPr>
        <w:t xml:space="preserve"> đơn </w:t>
      </w:r>
      <w:proofErr w:type="spellStart"/>
      <w:r w:rsidR="002032E0">
        <w:rPr>
          <w:rFonts w:asciiTheme="majorHAnsi" w:hAnsiTheme="majorHAnsi" w:cstheme="majorHAnsi"/>
          <w:lang w:val="vi-VN"/>
        </w:rPr>
        <w:t>hàng</w:t>
      </w:r>
      <w:proofErr w:type="spellEnd"/>
      <w:r w:rsidR="002032E0">
        <w:rPr>
          <w:rFonts w:asciiTheme="majorHAnsi" w:hAnsiTheme="majorHAnsi" w:cstheme="majorHAnsi"/>
          <w:lang w:val="vi-VN"/>
        </w:rPr>
        <w:t xml:space="preserve"> </w:t>
      </w:r>
      <w:proofErr w:type="spellStart"/>
      <w:r w:rsidR="002032E0">
        <w:rPr>
          <w:rFonts w:asciiTheme="majorHAnsi" w:hAnsiTheme="majorHAnsi" w:cstheme="majorHAnsi"/>
          <w:lang w:val="vi-VN"/>
        </w:rPr>
        <w:t>thì</w:t>
      </w:r>
      <w:proofErr w:type="spellEnd"/>
      <w:r w:rsidR="002032E0">
        <w:rPr>
          <w:rFonts w:asciiTheme="majorHAnsi" w:hAnsiTheme="majorHAnsi" w:cstheme="majorHAnsi"/>
          <w:lang w:val="vi-VN"/>
        </w:rPr>
        <w:t xml:space="preserve"> </w:t>
      </w:r>
      <w:proofErr w:type="spellStart"/>
      <w:r w:rsidR="002032E0">
        <w:rPr>
          <w:rFonts w:asciiTheme="majorHAnsi" w:hAnsiTheme="majorHAnsi" w:cstheme="majorHAnsi"/>
          <w:lang w:val="vi-VN"/>
        </w:rPr>
        <w:t>người</w:t>
      </w:r>
      <w:proofErr w:type="spellEnd"/>
      <w:r w:rsidR="002032E0">
        <w:rPr>
          <w:rFonts w:asciiTheme="majorHAnsi" w:hAnsiTheme="majorHAnsi" w:cstheme="majorHAnsi"/>
          <w:lang w:val="vi-VN"/>
        </w:rPr>
        <w:t xml:space="preserve"> </w:t>
      </w:r>
      <w:proofErr w:type="spellStart"/>
      <w:r w:rsidR="002032E0">
        <w:rPr>
          <w:rFonts w:asciiTheme="majorHAnsi" w:hAnsiTheme="majorHAnsi" w:cstheme="majorHAnsi"/>
          <w:lang w:val="vi-VN"/>
        </w:rPr>
        <w:t>dùng</w:t>
      </w:r>
      <w:proofErr w:type="spellEnd"/>
      <w:r w:rsidR="002032E0">
        <w:rPr>
          <w:rFonts w:asciiTheme="majorHAnsi" w:hAnsiTheme="majorHAnsi" w:cstheme="majorHAnsi"/>
          <w:lang w:val="vi-VN"/>
        </w:rPr>
        <w:t xml:space="preserve"> </w:t>
      </w:r>
      <w:proofErr w:type="spellStart"/>
      <w:r w:rsidR="002032E0">
        <w:rPr>
          <w:rFonts w:asciiTheme="majorHAnsi" w:hAnsiTheme="majorHAnsi" w:cstheme="majorHAnsi"/>
          <w:lang w:val="vi-VN"/>
        </w:rPr>
        <w:t>sẽ</w:t>
      </w:r>
      <w:proofErr w:type="spellEnd"/>
      <w:r w:rsidR="002032E0">
        <w:rPr>
          <w:rFonts w:asciiTheme="majorHAnsi" w:hAnsiTheme="majorHAnsi" w:cstheme="majorHAnsi"/>
          <w:lang w:val="vi-VN"/>
        </w:rPr>
        <w:t xml:space="preserve"> xem </w:t>
      </w:r>
      <w:proofErr w:type="spellStart"/>
      <w:r w:rsidR="002032E0">
        <w:rPr>
          <w:rFonts w:asciiTheme="majorHAnsi" w:hAnsiTheme="majorHAnsi" w:cstheme="majorHAnsi"/>
          <w:lang w:val="vi-VN"/>
        </w:rPr>
        <w:t>được</w:t>
      </w:r>
      <w:proofErr w:type="spellEnd"/>
      <w:r w:rsidR="002032E0">
        <w:rPr>
          <w:rFonts w:asciiTheme="majorHAnsi" w:hAnsiTheme="majorHAnsi" w:cstheme="majorHAnsi"/>
          <w:lang w:val="vi-VN"/>
        </w:rPr>
        <w:t xml:space="preserve"> chi </w:t>
      </w:r>
      <w:proofErr w:type="spellStart"/>
      <w:r w:rsidR="002032E0">
        <w:rPr>
          <w:rFonts w:asciiTheme="majorHAnsi" w:hAnsiTheme="majorHAnsi" w:cstheme="majorHAnsi"/>
          <w:lang w:val="vi-VN"/>
        </w:rPr>
        <w:t>tiết</w:t>
      </w:r>
      <w:proofErr w:type="spellEnd"/>
      <w:r w:rsidR="002032E0">
        <w:rPr>
          <w:rFonts w:asciiTheme="majorHAnsi" w:hAnsiTheme="majorHAnsi" w:cstheme="majorHAnsi"/>
          <w:lang w:val="vi-VN"/>
        </w:rPr>
        <w:t xml:space="preserve"> đơn </w:t>
      </w:r>
      <w:proofErr w:type="spellStart"/>
      <w:r w:rsidR="002032E0">
        <w:rPr>
          <w:rFonts w:asciiTheme="majorHAnsi" w:hAnsiTheme="majorHAnsi" w:cstheme="majorHAnsi"/>
          <w:lang w:val="vi-VN"/>
        </w:rPr>
        <w:t>hàng</w:t>
      </w:r>
      <w:proofErr w:type="spellEnd"/>
    </w:p>
    <w:p w14:paraId="07480039" w14:textId="10AEADC4" w:rsidR="00855B33" w:rsidRPr="00394844" w:rsidRDefault="00855B33" w:rsidP="005F7E53">
      <w:pPr>
        <w:pStyle w:val="BodyText"/>
        <w:numPr>
          <w:ilvl w:val="2"/>
          <w:numId w:val="2"/>
        </w:numPr>
        <w:spacing w:before="143" w:after="6"/>
        <w:ind w:right="1123"/>
        <w:jc w:val="both"/>
        <w:rPr>
          <w:rFonts w:asciiTheme="majorHAnsi" w:hAnsiTheme="majorHAnsi" w:cstheme="majorHAnsi"/>
          <w:lang w:val="en-US"/>
        </w:rPr>
      </w:pPr>
      <w:bookmarkStart w:id="375" w:name="_bookmark225"/>
      <w:bookmarkEnd w:id="375"/>
      <w:r>
        <w:rPr>
          <w:rFonts w:asciiTheme="majorHAnsi" w:hAnsiTheme="majorHAnsi" w:cstheme="majorHAnsi"/>
          <w:lang w:val="en-US"/>
        </w:rPr>
        <w:t xml:space="preserve">Giao </w:t>
      </w:r>
      <w:proofErr w:type="spellStart"/>
      <w:r>
        <w:rPr>
          <w:rFonts w:asciiTheme="majorHAnsi" w:hAnsiTheme="majorHAnsi" w:cstheme="majorHAnsi"/>
          <w:lang w:val="en-US"/>
        </w:rPr>
        <w:t>diện</w:t>
      </w:r>
      <w:proofErr w:type="spellEnd"/>
      <w:r>
        <w:rPr>
          <w:rFonts w:asciiTheme="majorHAnsi" w:hAnsiTheme="majorHAnsi" w:cstheme="majorHAnsi"/>
          <w:lang w:val="en-US"/>
        </w:rPr>
        <w:t xml:space="preserve"> </w:t>
      </w:r>
      <w:r w:rsidR="00CB5C7B">
        <w:rPr>
          <w:rFonts w:asciiTheme="majorHAnsi" w:hAnsiTheme="majorHAnsi" w:cstheme="majorHAnsi"/>
          <w:lang w:val="en-US"/>
        </w:rPr>
        <w:t>Q</w:t>
      </w:r>
      <w:r>
        <w:rPr>
          <w:rFonts w:asciiTheme="majorHAnsi" w:hAnsiTheme="majorHAnsi" w:cstheme="majorHAnsi"/>
          <w:lang w:val="en-US"/>
        </w:rPr>
        <w:t xml:space="preserve">uản lý </w:t>
      </w:r>
      <w:proofErr w:type="spellStart"/>
      <w:r>
        <w:rPr>
          <w:rFonts w:asciiTheme="majorHAnsi" w:hAnsiTheme="majorHAnsi" w:cstheme="majorHAnsi"/>
          <w:lang w:val="en-US"/>
        </w:rPr>
        <w:t>đơn</w:t>
      </w:r>
      <w:proofErr w:type="spellEnd"/>
      <w:r>
        <w:rPr>
          <w:rFonts w:asciiTheme="majorHAnsi" w:hAnsiTheme="majorHAnsi" w:cstheme="majorHAnsi"/>
          <w:lang w:val="en-US"/>
        </w:rPr>
        <w:t xml:space="preserve"> </w:t>
      </w:r>
      <w:proofErr w:type="spellStart"/>
      <w:r>
        <w:rPr>
          <w:rFonts w:asciiTheme="majorHAnsi" w:hAnsiTheme="majorHAnsi" w:cstheme="majorHAnsi"/>
          <w:lang w:val="en-US"/>
        </w:rPr>
        <w:t>hàng</w:t>
      </w:r>
      <w:proofErr w:type="spellEnd"/>
    </w:p>
    <w:p w14:paraId="75D63E1A" w14:textId="77777777" w:rsidR="00720004" w:rsidRDefault="00434CD8" w:rsidP="00720004">
      <w:pPr>
        <w:keepNext/>
        <w:spacing w:line="352" w:lineRule="auto"/>
        <w:ind w:left="1411" w:right="1123" w:firstLine="119"/>
      </w:pPr>
      <w:r w:rsidRPr="00434CD8">
        <w:rPr>
          <w:noProof/>
          <w:lang w:val="en-US"/>
        </w:rPr>
        <w:drawing>
          <wp:inline distT="0" distB="0" distL="0" distR="0" wp14:anchorId="6DD2ACEF" wp14:editId="0C6D9ACC">
            <wp:extent cx="2574950" cy="4205113"/>
            <wp:effectExtent l="0" t="0" r="0" b="5080"/>
            <wp:docPr id="30" name="Picture 3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application&#10;&#10;Description automatically generated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2584638" cy="4220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78B6" w:rsidRPr="00A978B6">
        <w:rPr>
          <w:noProof/>
        </w:rPr>
        <w:t xml:space="preserve"> </w:t>
      </w:r>
      <w:r w:rsidR="00A978B6" w:rsidRPr="00A978B6">
        <w:rPr>
          <w:noProof/>
          <w:lang w:val="en-US"/>
        </w:rPr>
        <w:drawing>
          <wp:inline distT="0" distB="0" distL="0" distR="0" wp14:anchorId="7B0E6074" wp14:editId="714747DD">
            <wp:extent cx="2560320" cy="4204970"/>
            <wp:effectExtent l="0" t="0" r="0" b="5080"/>
            <wp:docPr id="76" name="Picture 7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Graphical user interface, application&#10;&#10;Description automatically generated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567149" cy="4216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82FA1" w14:textId="6F6BE7C9" w:rsidR="00C15334" w:rsidRDefault="00720004" w:rsidP="00720004">
      <w:pPr>
        <w:pStyle w:val="Caption"/>
        <w:ind w:left="0"/>
        <w:jc w:val="center"/>
        <w:rPr>
          <w:lang w:val="en-US"/>
        </w:rPr>
        <w:sectPr w:rsidR="00C15334">
          <w:pgSz w:w="11910" w:h="16840"/>
          <w:pgMar w:top="1580" w:right="360" w:bottom="1180" w:left="540" w:header="0" w:footer="938" w:gutter="0"/>
          <w:cols w:space="720"/>
        </w:sectPr>
      </w:pPr>
      <w:bookmarkStart w:id="376" w:name="_Toc106818907"/>
      <w:proofErr w:type="spellStart"/>
      <w:r>
        <w:t>Hình</w:t>
      </w:r>
      <w:proofErr w:type="spellEnd"/>
      <w:r>
        <w:t xml:space="preserve"> </w:t>
      </w:r>
      <w:r w:rsidR="008205FF">
        <w:fldChar w:fldCharType="begin"/>
      </w:r>
      <w:r w:rsidR="008205FF">
        <w:instrText xml:space="preserve"> STYLEREF 1 \s </w:instrText>
      </w:r>
      <w:r w:rsidR="008205FF">
        <w:fldChar w:fldCharType="separate"/>
      </w:r>
      <w:r w:rsidR="008205FF">
        <w:rPr>
          <w:noProof/>
        </w:rPr>
        <w:t>3</w:t>
      </w:r>
      <w:r w:rsidR="008205FF">
        <w:fldChar w:fldCharType="end"/>
      </w:r>
      <w:r w:rsidR="008205FF">
        <w:t>.</w:t>
      </w:r>
      <w:r w:rsidR="008205FF">
        <w:fldChar w:fldCharType="begin"/>
      </w:r>
      <w:r w:rsidR="008205FF">
        <w:instrText xml:space="preserve"> SEQ Hình \* ARABIC \s 1 </w:instrText>
      </w:r>
      <w:r w:rsidR="008205FF">
        <w:fldChar w:fldCharType="separate"/>
      </w:r>
      <w:r w:rsidR="008205FF">
        <w:fldChar w:fldCharType="end"/>
      </w:r>
      <w:r w:rsidR="00C15334">
        <w:rPr>
          <w:lang w:val="en-US"/>
        </w:rPr>
        <w:t>5</w:t>
      </w:r>
      <w:r>
        <w:rPr>
          <w:lang w:val="en-US"/>
        </w:rPr>
        <w:t xml:space="preserve"> </w:t>
      </w:r>
      <w:r w:rsidRPr="00302118">
        <w:rPr>
          <w:lang w:val="en-US"/>
        </w:rPr>
        <w:t xml:space="preserve">Quản lý </w:t>
      </w:r>
      <w:proofErr w:type="spellStart"/>
      <w:r w:rsidRPr="00302118">
        <w:rPr>
          <w:lang w:val="en-US"/>
        </w:rPr>
        <w:t>đơn</w:t>
      </w:r>
      <w:proofErr w:type="spellEnd"/>
      <w:r w:rsidRPr="00302118">
        <w:rPr>
          <w:lang w:val="en-US"/>
        </w:rPr>
        <w:t xml:space="preserve"> </w:t>
      </w:r>
      <w:proofErr w:type="spellStart"/>
      <w:r w:rsidRPr="00302118">
        <w:rPr>
          <w:lang w:val="en-US"/>
        </w:rPr>
        <w:t>hàng</w:t>
      </w:r>
      <w:bookmarkEnd w:id="376"/>
      <w:proofErr w:type="spellEnd"/>
    </w:p>
    <w:p w14:paraId="7E7699BB" w14:textId="43B1858F" w:rsidR="00CB5C7B" w:rsidRDefault="00CB5C7B" w:rsidP="00720004">
      <w:pPr>
        <w:pStyle w:val="Caption"/>
        <w:ind w:left="0"/>
        <w:jc w:val="center"/>
      </w:pPr>
    </w:p>
    <w:p w14:paraId="6E0ACD05" w14:textId="77777777" w:rsidR="00A039F6" w:rsidRPr="00D5653B" w:rsidRDefault="00A039F6" w:rsidP="00CD3F94">
      <w:pPr>
        <w:pStyle w:val="BodyText"/>
        <w:ind w:left="1411" w:right="1123"/>
        <w:jc w:val="both"/>
        <w:rPr>
          <w:rFonts w:asciiTheme="majorHAnsi" w:hAnsiTheme="majorHAnsi" w:cstheme="majorHAnsi"/>
          <w:sz w:val="20"/>
        </w:rPr>
      </w:pPr>
    </w:p>
    <w:p w14:paraId="2B1AA3C3" w14:textId="77777777" w:rsidR="001A4508" w:rsidRDefault="001A4508" w:rsidP="00CD3F94">
      <w:pPr>
        <w:pStyle w:val="BodyText"/>
        <w:ind w:left="1411" w:right="1123"/>
        <w:jc w:val="both"/>
        <w:rPr>
          <w:rFonts w:asciiTheme="majorHAnsi" w:hAnsiTheme="majorHAnsi" w:cstheme="majorHAnsi"/>
          <w:sz w:val="20"/>
        </w:rPr>
      </w:pPr>
    </w:p>
    <w:p w14:paraId="616E10AD" w14:textId="77777777" w:rsidR="001A4508" w:rsidRPr="00D5653B" w:rsidRDefault="001A4508" w:rsidP="00CD3F94">
      <w:pPr>
        <w:pStyle w:val="BodyText"/>
        <w:ind w:left="1411" w:right="1123"/>
        <w:jc w:val="both"/>
        <w:rPr>
          <w:rFonts w:asciiTheme="majorHAnsi" w:hAnsiTheme="majorHAnsi" w:cstheme="majorHAnsi"/>
          <w:sz w:val="20"/>
        </w:rPr>
      </w:pPr>
    </w:p>
    <w:p w14:paraId="633B7ABF" w14:textId="6111F1FA" w:rsidR="002032E0" w:rsidRPr="002032E0" w:rsidRDefault="00802AE9" w:rsidP="0030117C">
      <w:pPr>
        <w:pStyle w:val="Heading4"/>
      </w:pPr>
      <w:r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đánh</w:t>
      </w:r>
      <w:proofErr w:type="spellEnd"/>
      <w:r>
        <w:t xml:space="preserve"> </w:t>
      </w:r>
      <w:proofErr w:type="spellStart"/>
      <w:r>
        <w:t>giá</w:t>
      </w:r>
      <w:proofErr w:type="spellEnd"/>
    </w:p>
    <w:p w14:paraId="1348D60A" w14:textId="37B02983" w:rsidR="001A4508" w:rsidRPr="001A4508" w:rsidRDefault="001A4508" w:rsidP="001A4508">
      <w:pPr>
        <w:pStyle w:val="ListParagraph"/>
        <w:ind w:left="1418" w:right="1087" w:firstLine="0"/>
        <w:jc w:val="both"/>
      </w:pPr>
      <w:r>
        <w:rPr>
          <w:lang w:val="vi-VN"/>
        </w:rPr>
        <w:t xml:space="preserve">+ </w:t>
      </w:r>
      <w:proofErr w:type="spellStart"/>
      <w:r w:rsidRPr="00D5653B">
        <w:t>Người</w:t>
      </w:r>
      <w:proofErr w:type="spellEnd"/>
      <w:r w:rsidRPr="00D5653B">
        <w:t xml:space="preserve"> </w:t>
      </w:r>
      <w:proofErr w:type="spellStart"/>
      <w:r w:rsidRPr="00D5653B">
        <w:t>dùng</w:t>
      </w:r>
      <w:proofErr w:type="spellEnd"/>
      <w:r w:rsidRPr="00D5653B">
        <w:t xml:space="preserve"> </w:t>
      </w:r>
      <w:proofErr w:type="spellStart"/>
      <w:r w:rsidRPr="00D5653B">
        <w:t>có</w:t>
      </w:r>
      <w:proofErr w:type="spellEnd"/>
      <w:r w:rsidRPr="00D5653B">
        <w:t xml:space="preserve"> </w:t>
      </w:r>
      <w:proofErr w:type="spellStart"/>
      <w:r w:rsidRPr="00D5653B">
        <w:t>thể</w:t>
      </w:r>
      <w:proofErr w:type="spellEnd"/>
      <w:r w:rsidRPr="00D5653B">
        <w:t xml:space="preserve"> </w:t>
      </w:r>
      <w:proofErr w:type="spellStart"/>
      <w:r w:rsidR="004D77BB">
        <w:rPr>
          <w:lang w:val="en-US"/>
        </w:rPr>
        <w:t>đánh</w:t>
      </w:r>
      <w:proofErr w:type="spellEnd"/>
      <w:r w:rsidR="004D77BB">
        <w:rPr>
          <w:lang w:val="en-US"/>
        </w:rPr>
        <w:t xml:space="preserve"> </w:t>
      </w:r>
      <w:proofErr w:type="spellStart"/>
      <w:r w:rsidR="004D77BB">
        <w:rPr>
          <w:lang w:val="en-US"/>
        </w:rPr>
        <w:t>giá</w:t>
      </w:r>
      <w:proofErr w:type="spellEnd"/>
      <w:r w:rsidR="004D77BB">
        <w:rPr>
          <w:lang w:val="en-US"/>
        </w:rPr>
        <w:t xml:space="preserve"> </w:t>
      </w:r>
      <w:proofErr w:type="spellStart"/>
      <w:r w:rsidR="004D77BB">
        <w:rPr>
          <w:lang w:val="en-US"/>
        </w:rPr>
        <w:t>sản</w:t>
      </w:r>
      <w:proofErr w:type="spellEnd"/>
      <w:r w:rsidR="004D77BB">
        <w:rPr>
          <w:lang w:val="en-US"/>
        </w:rPr>
        <w:t xml:space="preserve"> phẩm </w:t>
      </w:r>
      <w:proofErr w:type="spellStart"/>
      <w:r w:rsidR="004D77BB">
        <w:rPr>
          <w:lang w:val="en-US"/>
        </w:rPr>
        <w:t>bằng</w:t>
      </w:r>
      <w:proofErr w:type="spellEnd"/>
      <w:r w:rsidR="004D77BB">
        <w:rPr>
          <w:lang w:val="en-US"/>
        </w:rPr>
        <w:t xml:space="preserve"> </w:t>
      </w:r>
      <w:proofErr w:type="spellStart"/>
      <w:r w:rsidR="004D77BB">
        <w:rPr>
          <w:lang w:val="en-US"/>
        </w:rPr>
        <w:t>cách</w:t>
      </w:r>
      <w:proofErr w:type="spellEnd"/>
      <w:r w:rsidR="004D77BB">
        <w:rPr>
          <w:lang w:val="en-US"/>
        </w:rPr>
        <w:t xml:space="preserve"> </w:t>
      </w:r>
      <w:proofErr w:type="spellStart"/>
      <w:r w:rsidR="004D77BB">
        <w:rPr>
          <w:lang w:val="en-US"/>
        </w:rPr>
        <w:t>chọn</w:t>
      </w:r>
      <w:proofErr w:type="spellEnd"/>
      <w:r w:rsidR="004D77BB">
        <w:rPr>
          <w:lang w:val="en-US"/>
        </w:rPr>
        <w:t xml:space="preserve"> vào </w:t>
      </w:r>
      <w:proofErr w:type="spellStart"/>
      <w:r w:rsidR="004D77BB">
        <w:rPr>
          <w:lang w:val="en-US"/>
        </w:rPr>
        <w:t>sản</w:t>
      </w:r>
      <w:proofErr w:type="spellEnd"/>
      <w:r w:rsidR="004D77BB">
        <w:rPr>
          <w:lang w:val="en-US"/>
        </w:rPr>
        <w:t xml:space="preserve"> phẩm </w:t>
      </w:r>
      <w:proofErr w:type="spellStart"/>
      <w:r w:rsidR="004D77BB">
        <w:rPr>
          <w:lang w:val="en-US"/>
        </w:rPr>
        <w:t>mình</w:t>
      </w:r>
      <w:proofErr w:type="spellEnd"/>
      <w:r w:rsidR="004D77BB">
        <w:rPr>
          <w:lang w:val="en-US"/>
        </w:rPr>
        <w:t xml:space="preserve"> </w:t>
      </w:r>
      <w:proofErr w:type="spellStart"/>
      <w:r w:rsidR="004D77BB">
        <w:rPr>
          <w:lang w:val="en-US"/>
        </w:rPr>
        <w:t>muốn</w:t>
      </w:r>
      <w:proofErr w:type="spellEnd"/>
      <w:r w:rsidR="004D77BB">
        <w:rPr>
          <w:lang w:val="en-US"/>
        </w:rPr>
        <w:t xml:space="preserve"> </w:t>
      </w:r>
      <w:proofErr w:type="spellStart"/>
      <w:r w:rsidR="004D77BB">
        <w:rPr>
          <w:lang w:val="en-US"/>
        </w:rPr>
        <w:t>đánh</w:t>
      </w:r>
      <w:proofErr w:type="spellEnd"/>
      <w:r w:rsidR="004D77BB">
        <w:rPr>
          <w:lang w:val="en-US"/>
        </w:rPr>
        <w:t xml:space="preserve"> </w:t>
      </w:r>
      <w:proofErr w:type="spellStart"/>
      <w:r w:rsidR="004D77BB">
        <w:rPr>
          <w:lang w:val="en-US"/>
        </w:rPr>
        <w:t>giá</w:t>
      </w:r>
      <w:proofErr w:type="spellEnd"/>
      <w:r w:rsidR="004D77BB">
        <w:rPr>
          <w:lang w:val="en-US"/>
        </w:rPr>
        <w:t xml:space="preserve"> -&gt; Sau </w:t>
      </w:r>
      <w:proofErr w:type="spellStart"/>
      <w:r w:rsidR="004D77BB">
        <w:rPr>
          <w:lang w:val="en-US"/>
        </w:rPr>
        <w:t>đó</w:t>
      </w:r>
      <w:proofErr w:type="spellEnd"/>
      <w:r w:rsidR="004D77BB">
        <w:rPr>
          <w:lang w:val="en-US"/>
        </w:rPr>
        <w:t xml:space="preserve"> </w:t>
      </w:r>
      <w:proofErr w:type="spellStart"/>
      <w:r w:rsidR="004D77BB">
        <w:rPr>
          <w:lang w:val="en-US"/>
        </w:rPr>
        <w:t>chọn</w:t>
      </w:r>
      <w:proofErr w:type="spellEnd"/>
      <w:r w:rsidR="004D77BB">
        <w:rPr>
          <w:lang w:val="en-US"/>
        </w:rPr>
        <w:t xml:space="preserve"> “</w:t>
      </w:r>
      <w:proofErr w:type="spellStart"/>
      <w:r w:rsidR="004D77BB">
        <w:rPr>
          <w:lang w:val="en-US"/>
        </w:rPr>
        <w:t>Đánh</w:t>
      </w:r>
      <w:proofErr w:type="spellEnd"/>
      <w:r w:rsidR="004D77BB">
        <w:rPr>
          <w:lang w:val="en-US"/>
        </w:rPr>
        <w:t xml:space="preserve"> </w:t>
      </w:r>
      <w:proofErr w:type="spellStart"/>
      <w:r w:rsidR="004D77BB">
        <w:rPr>
          <w:lang w:val="en-US"/>
        </w:rPr>
        <w:t>giá</w:t>
      </w:r>
      <w:proofErr w:type="spellEnd"/>
      <w:r w:rsidR="004D77BB">
        <w:rPr>
          <w:lang w:val="en-US"/>
        </w:rPr>
        <w:t xml:space="preserve"> </w:t>
      </w:r>
      <w:proofErr w:type="spellStart"/>
      <w:r w:rsidR="004D77BB">
        <w:rPr>
          <w:lang w:val="en-US"/>
        </w:rPr>
        <w:t>sản</w:t>
      </w:r>
      <w:proofErr w:type="spellEnd"/>
      <w:r w:rsidR="004D77BB">
        <w:rPr>
          <w:lang w:val="en-US"/>
        </w:rPr>
        <w:t xml:space="preserve"> phẩm”</w:t>
      </w:r>
    </w:p>
    <w:p w14:paraId="0631EDA4" w14:textId="77777777" w:rsidR="004D77BB" w:rsidRDefault="004D77BB" w:rsidP="004D77BB">
      <w:pPr>
        <w:pStyle w:val="BodyText"/>
        <w:spacing w:before="143" w:after="6"/>
        <w:ind w:left="3462" w:right="1123"/>
        <w:jc w:val="both"/>
        <w:rPr>
          <w:rFonts w:asciiTheme="majorHAnsi" w:hAnsiTheme="majorHAnsi" w:cstheme="majorHAnsi"/>
          <w:lang w:val="en-US"/>
        </w:rPr>
      </w:pPr>
    </w:p>
    <w:p w14:paraId="6934A713" w14:textId="2289047C" w:rsidR="00A62EA4" w:rsidRPr="00715FCA" w:rsidRDefault="00862159" w:rsidP="005F7E53">
      <w:pPr>
        <w:pStyle w:val="BodyText"/>
        <w:numPr>
          <w:ilvl w:val="2"/>
          <w:numId w:val="2"/>
        </w:numPr>
        <w:spacing w:before="143" w:after="6"/>
        <w:ind w:right="1123"/>
        <w:jc w:val="both"/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lang w:val="en-US"/>
        </w:rPr>
        <w:t xml:space="preserve">Giao </w:t>
      </w:r>
      <w:proofErr w:type="spellStart"/>
      <w:r>
        <w:rPr>
          <w:rFonts w:asciiTheme="majorHAnsi" w:hAnsiTheme="majorHAnsi" w:cstheme="majorHAnsi"/>
          <w:lang w:val="en-US"/>
        </w:rPr>
        <w:t>diện</w:t>
      </w:r>
      <w:proofErr w:type="spellEnd"/>
      <w:r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715FCA">
        <w:rPr>
          <w:rFonts w:asciiTheme="majorHAnsi" w:hAnsiTheme="majorHAnsi" w:cstheme="majorHAnsi"/>
          <w:lang w:val="en-US"/>
        </w:rPr>
        <w:t>Đánh</w:t>
      </w:r>
      <w:proofErr w:type="spellEnd"/>
      <w:r w:rsidR="00715FCA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715FCA">
        <w:rPr>
          <w:rFonts w:asciiTheme="majorHAnsi" w:hAnsiTheme="majorHAnsi" w:cstheme="majorHAnsi"/>
          <w:lang w:val="en-US"/>
        </w:rPr>
        <w:t>giá</w:t>
      </w:r>
      <w:proofErr w:type="spellEnd"/>
      <w:r w:rsidR="00715FCA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715FCA">
        <w:rPr>
          <w:rFonts w:asciiTheme="majorHAnsi" w:hAnsiTheme="majorHAnsi" w:cstheme="majorHAnsi"/>
          <w:lang w:val="en-US"/>
        </w:rPr>
        <w:t>sản</w:t>
      </w:r>
      <w:proofErr w:type="spellEnd"/>
      <w:r w:rsidR="00715FCA">
        <w:rPr>
          <w:rFonts w:asciiTheme="majorHAnsi" w:hAnsiTheme="majorHAnsi" w:cstheme="majorHAnsi"/>
          <w:lang w:val="en-US"/>
        </w:rPr>
        <w:t xml:space="preserve"> phẩm</w:t>
      </w:r>
    </w:p>
    <w:p w14:paraId="69DB6FCF" w14:textId="3720F9A1" w:rsidR="00720004" w:rsidRDefault="00FF5629" w:rsidP="00720004">
      <w:pPr>
        <w:pStyle w:val="BodyText"/>
        <w:keepNext/>
        <w:spacing w:before="1"/>
        <w:ind w:left="1411" w:right="1123"/>
        <w:jc w:val="center"/>
      </w:pPr>
      <w:r w:rsidRPr="00D5653B">
        <w:rPr>
          <w:rFonts w:asciiTheme="majorHAnsi" w:hAnsiTheme="majorHAnsi" w:cstheme="majorHAnsi"/>
          <w:noProof/>
          <w:lang w:val="en-US"/>
        </w:rPr>
        <w:drawing>
          <wp:inline distT="0" distB="0" distL="0" distR="0" wp14:anchorId="1672965A" wp14:editId="183C2E5E">
            <wp:extent cx="2135344" cy="4510409"/>
            <wp:effectExtent l="0" t="0" r="0" b="4445"/>
            <wp:docPr id="4142" name="Picture 4142" descr="C:\Users\Asus\Desktop\Screenshot_16543369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 descr="C:\Users\Asus\Desktop\Screenshot_1654336924.png"/>
                    <pic:cNvPicPr>
                      <a:picLocks noChangeAspect="1" noChangeArrowheads="1"/>
                    </pic:cNvPicPr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6590" cy="4534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15334" w:rsidRPr="00C15334">
        <w:rPr>
          <w:rFonts w:asciiTheme="majorHAnsi" w:hAnsiTheme="majorHAnsi" w:cstheme="majorHAnsi"/>
          <w:noProof/>
          <w:lang w:val="en-US"/>
        </w:rPr>
        <w:t xml:space="preserve"> </w:t>
      </w:r>
      <w:r w:rsidR="00C15334" w:rsidRPr="00D5653B">
        <w:rPr>
          <w:rFonts w:asciiTheme="majorHAnsi" w:hAnsiTheme="majorHAnsi" w:cstheme="majorHAnsi"/>
          <w:noProof/>
          <w:lang w:val="en-US"/>
        </w:rPr>
        <w:drawing>
          <wp:inline distT="0" distB="0" distL="0" distR="0" wp14:anchorId="2417285E" wp14:editId="3062D646">
            <wp:extent cx="2132986" cy="4505429"/>
            <wp:effectExtent l="0" t="0" r="635" b="9525"/>
            <wp:docPr id="4143" name="Picture 4143" descr="C:\Users\Asus\Desktop\Screenshot_16543369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 descr="C:\Users\Asus\Desktop\Screenshot_1654336944.png"/>
                    <pic:cNvPicPr>
                      <a:picLocks noChangeAspect="1" noChangeArrowheads="1"/>
                    </pic:cNvPicPr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4644" cy="4530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84E598" w14:textId="0FFE3350" w:rsidR="00CB5C7B" w:rsidRDefault="00720004" w:rsidP="00720004">
      <w:pPr>
        <w:pStyle w:val="Caption"/>
        <w:ind w:left="0"/>
        <w:jc w:val="center"/>
      </w:pPr>
      <w:bookmarkStart w:id="377" w:name="_Toc106818908"/>
      <w:proofErr w:type="spellStart"/>
      <w:r>
        <w:t>Hình</w:t>
      </w:r>
      <w:proofErr w:type="spellEnd"/>
      <w:r>
        <w:t xml:space="preserve"> </w:t>
      </w:r>
      <w:r w:rsidR="008205FF">
        <w:fldChar w:fldCharType="begin"/>
      </w:r>
      <w:r w:rsidR="008205FF">
        <w:instrText xml:space="preserve"> STYLEREF 1 \s </w:instrText>
      </w:r>
      <w:r w:rsidR="008205FF">
        <w:fldChar w:fldCharType="separate"/>
      </w:r>
      <w:r w:rsidR="008205FF">
        <w:rPr>
          <w:noProof/>
        </w:rPr>
        <w:t>3</w:t>
      </w:r>
      <w:r w:rsidR="008205FF">
        <w:fldChar w:fldCharType="end"/>
      </w:r>
      <w:r w:rsidR="008205FF">
        <w:t>.</w:t>
      </w:r>
      <w:r w:rsidR="00C15334">
        <w:rPr>
          <w:lang w:val="en-US"/>
        </w:rPr>
        <w:t>86</w:t>
      </w:r>
      <w:r>
        <w:rPr>
          <w:lang w:val="en-US"/>
        </w:rPr>
        <w:t xml:space="preserve"> </w:t>
      </w:r>
      <w:proofErr w:type="spellStart"/>
      <w:r w:rsidRPr="00520695">
        <w:rPr>
          <w:lang w:val="en-US"/>
        </w:rPr>
        <w:t>Đánh</w:t>
      </w:r>
      <w:proofErr w:type="spellEnd"/>
      <w:r w:rsidRPr="00520695">
        <w:rPr>
          <w:lang w:val="en-US"/>
        </w:rPr>
        <w:t xml:space="preserve"> </w:t>
      </w:r>
      <w:proofErr w:type="spellStart"/>
      <w:r w:rsidRPr="00520695">
        <w:rPr>
          <w:lang w:val="en-US"/>
        </w:rPr>
        <w:t>giá</w:t>
      </w:r>
      <w:proofErr w:type="spellEnd"/>
      <w:r w:rsidRPr="00520695">
        <w:rPr>
          <w:lang w:val="en-US"/>
        </w:rPr>
        <w:t xml:space="preserve"> </w:t>
      </w:r>
      <w:proofErr w:type="spellStart"/>
      <w:r w:rsidRPr="00520695">
        <w:rPr>
          <w:lang w:val="en-US"/>
        </w:rPr>
        <w:t>sản</w:t>
      </w:r>
      <w:proofErr w:type="spellEnd"/>
      <w:r w:rsidRPr="00520695">
        <w:rPr>
          <w:lang w:val="en-US"/>
        </w:rPr>
        <w:t xml:space="preserve"> phẩm</w:t>
      </w:r>
      <w:bookmarkEnd w:id="377"/>
    </w:p>
    <w:p w14:paraId="6AA341AC" w14:textId="77777777" w:rsidR="00CB5C7B" w:rsidRDefault="00CB5C7B" w:rsidP="00CD3F94">
      <w:pPr>
        <w:spacing w:line="350" w:lineRule="auto"/>
        <w:ind w:left="1411" w:right="1123"/>
        <w:jc w:val="both"/>
        <w:rPr>
          <w:rFonts w:asciiTheme="majorHAnsi" w:hAnsiTheme="majorHAnsi" w:cstheme="majorHAnsi"/>
        </w:rPr>
      </w:pPr>
    </w:p>
    <w:p w14:paraId="4CDF2067" w14:textId="26EAF147" w:rsidR="00C15334" w:rsidRDefault="00C15334" w:rsidP="00CD3F94">
      <w:pPr>
        <w:spacing w:line="350" w:lineRule="auto"/>
        <w:ind w:left="1411" w:right="1123"/>
        <w:jc w:val="both"/>
        <w:rPr>
          <w:rFonts w:asciiTheme="majorHAnsi" w:hAnsiTheme="majorHAnsi" w:cstheme="majorHAnsi"/>
        </w:rPr>
      </w:pPr>
    </w:p>
    <w:p w14:paraId="1E36ECD0" w14:textId="3C27ADFF" w:rsidR="00C15334" w:rsidRDefault="00C15334" w:rsidP="00CD3F94">
      <w:pPr>
        <w:spacing w:line="350" w:lineRule="auto"/>
        <w:ind w:left="1411" w:right="1123"/>
        <w:jc w:val="both"/>
        <w:rPr>
          <w:rFonts w:asciiTheme="majorHAnsi" w:hAnsiTheme="majorHAnsi" w:cstheme="majorHAnsi"/>
        </w:rPr>
      </w:pPr>
    </w:p>
    <w:p w14:paraId="594ADF96" w14:textId="77777777" w:rsidR="00C15334" w:rsidRDefault="00C15334" w:rsidP="00CD3F94">
      <w:pPr>
        <w:spacing w:line="350" w:lineRule="auto"/>
        <w:ind w:left="1411" w:right="1123"/>
        <w:jc w:val="both"/>
        <w:rPr>
          <w:rFonts w:asciiTheme="majorHAnsi" w:hAnsiTheme="majorHAnsi" w:cstheme="majorHAnsi"/>
        </w:rPr>
      </w:pPr>
    </w:p>
    <w:p w14:paraId="5F7C3F99" w14:textId="77777777" w:rsidR="00CB5C7B" w:rsidRPr="00D5653B" w:rsidRDefault="00CB5C7B" w:rsidP="00CD3F94">
      <w:pPr>
        <w:spacing w:line="350" w:lineRule="auto"/>
        <w:ind w:left="1411" w:right="1123"/>
        <w:jc w:val="both"/>
        <w:rPr>
          <w:rFonts w:asciiTheme="majorHAnsi" w:hAnsiTheme="majorHAnsi" w:cstheme="majorHAnsi"/>
        </w:rPr>
      </w:pPr>
    </w:p>
    <w:p w14:paraId="62E45983" w14:textId="34CF91CB" w:rsidR="00715FCA" w:rsidRDefault="00802AE9" w:rsidP="0030117C">
      <w:pPr>
        <w:pStyle w:val="Heading4"/>
      </w:pPr>
      <w:r>
        <w:lastRenderedPageBreak/>
        <w:t xml:space="preserve">Giao </w:t>
      </w:r>
      <w:proofErr w:type="spellStart"/>
      <w:r>
        <w:t>diện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</w:p>
    <w:p w14:paraId="1F2E7DC2" w14:textId="59193941" w:rsidR="004D77BB" w:rsidRPr="004D77BB" w:rsidRDefault="004D77BB" w:rsidP="004D77BB">
      <w:pPr>
        <w:tabs>
          <w:tab w:val="left" w:pos="1985"/>
        </w:tabs>
        <w:ind w:left="1418" w:right="1087" w:hanging="33"/>
      </w:pPr>
      <w:r>
        <w:rPr>
          <w:lang w:val="vi-VN"/>
        </w:rPr>
        <w:t xml:space="preserve">+ </w:t>
      </w:r>
      <w:r>
        <w:rPr>
          <w:lang w:val="en-US"/>
        </w:rPr>
        <w:t xml:space="preserve">Giao </w:t>
      </w:r>
      <w:proofErr w:type="spellStart"/>
      <w:r>
        <w:rPr>
          <w:lang w:val="en-US"/>
        </w:rPr>
        <w:t>diện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này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giúp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người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dùng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xem</w:t>
      </w:r>
      <w:proofErr w:type="spellEnd"/>
      <w:r>
        <w:rPr>
          <w:lang w:val="en-US"/>
        </w:rPr>
        <w:t xml:space="preserve"> chi </w:t>
      </w:r>
      <w:proofErr w:type="spellStart"/>
      <w:r>
        <w:rPr>
          <w:lang w:val="en-US"/>
        </w:rPr>
        <w:t>tiết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sản</w:t>
      </w:r>
      <w:proofErr w:type="spellEnd"/>
      <w:r>
        <w:rPr>
          <w:lang w:val="en-US"/>
        </w:rPr>
        <w:t xml:space="preserve"> phẩm </w:t>
      </w:r>
      <w:proofErr w:type="spellStart"/>
      <w:r>
        <w:rPr>
          <w:lang w:val="en-US"/>
        </w:rPr>
        <w:t>mà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mình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muốn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xem</w:t>
      </w:r>
      <w:proofErr w:type="spellEnd"/>
      <w:r>
        <w:rPr>
          <w:lang w:val="en-US"/>
        </w:rPr>
        <w:t xml:space="preserve"> </w:t>
      </w:r>
    </w:p>
    <w:p w14:paraId="6F832012" w14:textId="4DABA740" w:rsidR="00715FCA" w:rsidRPr="00715FCA" w:rsidRDefault="00715FCA" w:rsidP="005F7E53">
      <w:pPr>
        <w:pStyle w:val="BodyText"/>
        <w:numPr>
          <w:ilvl w:val="2"/>
          <w:numId w:val="2"/>
        </w:numPr>
        <w:spacing w:before="143" w:after="6"/>
        <w:ind w:right="1123"/>
        <w:jc w:val="both"/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lang w:val="en-US"/>
        </w:rPr>
        <w:t xml:space="preserve">Giao </w:t>
      </w:r>
      <w:proofErr w:type="spellStart"/>
      <w:r>
        <w:rPr>
          <w:rFonts w:asciiTheme="majorHAnsi" w:hAnsiTheme="majorHAnsi" w:cstheme="majorHAnsi"/>
          <w:lang w:val="en-US"/>
        </w:rPr>
        <w:t>diện</w:t>
      </w:r>
      <w:proofErr w:type="spellEnd"/>
      <w:r>
        <w:rPr>
          <w:rFonts w:asciiTheme="majorHAnsi" w:hAnsiTheme="majorHAnsi" w:cstheme="majorHAnsi"/>
          <w:lang w:val="en-US"/>
        </w:rPr>
        <w:t xml:space="preserve"> Chi </w:t>
      </w:r>
      <w:proofErr w:type="spellStart"/>
      <w:r>
        <w:rPr>
          <w:rFonts w:asciiTheme="majorHAnsi" w:hAnsiTheme="majorHAnsi" w:cstheme="majorHAnsi"/>
          <w:lang w:val="en-US"/>
        </w:rPr>
        <w:t>tiết</w:t>
      </w:r>
      <w:proofErr w:type="spellEnd"/>
      <w:r>
        <w:rPr>
          <w:rFonts w:asciiTheme="majorHAnsi" w:hAnsiTheme="majorHAnsi" w:cstheme="majorHAnsi"/>
          <w:lang w:val="en-US"/>
        </w:rPr>
        <w:t xml:space="preserve"> </w:t>
      </w:r>
      <w:proofErr w:type="spellStart"/>
      <w:r>
        <w:rPr>
          <w:rFonts w:asciiTheme="majorHAnsi" w:hAnsiTheme="majorHAnsi" w:cstheme="majorHAnsi"/>
          <w:lang w:val="en-US"/>
        </w:rPr>
        <w:t>sản</w:t>
      </w:r>
      <w:proofErr w:type="spellEnd"/>
      <w:r>
        <w:rPr>
          <w:rFonts w:asciiTheme="majorHAnsi" w:hAnsiTheme="majorHAnsi" w:cstheme="majorHAnsi"/>
          <w:lang w:val="en-US"/>
        </w:rPr>
        <w:t xml:space="preserve"> phẩm</w:t>
      </w:r>
    </w:p>
    <w:p w14:paraId="21C1C152" w14:textId="77777777" w:rsidR="00720004" w:rsidRDefault="00A62EA4" w:rsidP="00720004">
      <w:pPr>
        <w:pStyle w:val="BodyText"/>
        <w:keepNext/>
        <w:ind w:left="0" w:right="120"/>
        <w:jc w:val="center"/>
      </w:pPr>
      <w:r w:rsidRPr="00D5653B">
        <w:rPr>
          <w:rFonts w:asciiTheme="majorHAnsi" w:hAnsiTheme="majorHAnsi" w:cstheme="majorHAnsi"/>
          <w:noProof/>
          <w:lang w:val="en-US"/>
        </w:rPr>
        <w:drawing>
          <wp:inline distT="0" distB="0" distL="0" distR="0" wp14:anchorId="005C0E53" wp14:editId="19A636C7">
            <wp:extent cx="2495550" cy="5264144"/>
            <wp:effectExtent l="0" t="0" r="0" b="0"/>
            <wp:docPr id="4104" name="Picture 4104" descr="C:\Users\Asus\AppData\Local\Microsoft\Windows\INetCache\Content.Word\Screenshot_16543334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 descr="C:\Users\Asus\AppData\Local\Microsoft\Windows\INetCache\Content.Word\Screenshot_1654333442.png"/>
                    <pic:cNvPicPr>
                      <a:picLocks noChangeAspect="1" noChangeArrowheads="1"/>
                    </pic:cNvPicPr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1380" cy="52764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A6E0C6" w14:textId="01B4332E" w:rsidR="00CB5C7B" w:rsidRDefault="00720004" w:rsidP="00720004">
      <w:pPr>
        <w:pStyle w:val="Caption"/>
        <w:ind w:left="0"/>
        <w:jc w:val="center"/>
      </w:pPr>
      <w:bookmarkStart w:id="378" w:name="_Toc106818910"/>
      <w:proofErr w:type="spellStart"/>
      <w:r>
        <w:t>Hình</w:t>
      </w:r>
      <w:proofErr w:type="spellEnd"/>
      <w:r>
        <w:t xml:space="preserve"> </w:t>
      </w:r>
      <w:r w:rsidR="008205FF">
        <w:fldChar w:fldCharType="begin"/>
      </w:r>
      <w:r w:rsidR="008205FF">
        <w:instrText xml:space="preserve"> STYLEREF 1 \s </w:instrText>
      </w:r>
      <w:r w:rsidR="008205FF">
        <w:fldChar w:fldCharType="separate"/>
      </w:r>
      <w:r w:rsidR="008205FF">
        <w:rPr>
          <w:noProof/>
        </w:rPr>
        <w:t>3</w:t>
      </w:r>
      <w:r w:rsidR="008205FF">
        <w:fldChar w:fldCharType="end"/>
      </w:r>
      <w:r w:rsidR="008205FF">
        <w:t>.</w:t>
      </w:r>
      <w:r w:rsidR="00C15334">
        <w:rPr>
          <w:lang w:val="en-US"/>
        </w:rPr>
        <w:t>87</w:t>
      </w:r>
      <w:r w:rsidR="008205FF">
        <w:fldChar w:fldCharType="begin"/>
      </w:r>
      <w:r w:rsidR="008205FF">
        <w:instrText xml:space="preserve"> SEQ Hình \* ARABIC \s 1 </w:instrText>
      </w:r>
      <w:r w:rsidR="008205FF">
        <w:fldChar w:fldCharType="separate"/>
      </w:r>
      <w:r w:rsidR="008205FF">
        <w:fldChar w:fldCharType="end"/>
      </w:r>
      <w:r>
        <w:rPr>
          <w:lang w:val="en-US"/>
        </w:rPr>
        <w:t xml:space="preserve"> </w:t>
      </w:r>
      <w:r w:rsidRPr="00762D93">
        <w:rPr>
          <w:lang w:val="en-US"/>
        </w:rPr>
        <w:t xml:space="preserve">Chi </w:t>
      </w:r>
      <w:proofErr w:type="spellStart"/>
      <w:r w:rsidRPr="00762D93">
        <w:rPr>
          <w:lang w:val="en-US"/>
        </w:rPr>
        <w:t>tiết</w:t>
      </w:r>
      <w:proofErr w:type="spellEnd"/>
      <w:r w:rsidRPr="00762D93">
        <w:rPr>
          <w:lang w:val="en-US"/>
        </w:rPr>
        <w:t xml:space="preserve"> </w:t>
      </w:r>
      <w:proofErr w:type="spellStart"/>
      <w:r w:rsidRPr="00762D93">
        <w:rPr>
          <w:lang w:val="en-US"/>
        </w:rPr>
        <w:t>sản</w:t>
      </w:r>
      <w:proofErr w:type="spellEnd"/>
      <w:r w:rsidRPr="00762D93">
        <w:rPr>
          <w:lang w:val="en-US"/>
        </w:rPr>
        <w:t xml:space="preserve"> phẩm</w:t>
      </w:r>
      <w:bookmarkEnd w:id="378"/>
    </w:p>
    <w:p w14:paraId="074F672E" w14:textId="77777777" w:rsidR="00A62EA4" w:rsidRPr="00D5653B" w:rsidRDefault="00A62EA4" w:rsidP="00CD3F94">
      <w:pPr>
        <w:ind w:left="1411" w:right="1123"/>
        <w:jc w:val="both"/>
        <w:rPr>
          <w:rFonts w:asciiTheme="majorHAnsi" w:hAnsiTheme="majorHAnsi" w:cstheme="majorHAnsi"/>
        </w:rPr>
        <w:sectPr w:rsidR="00A62EA4" w:rsidRPr="00D5653B">
          <w:pgSz w:w="11910" w:h="16840"/>
          <w:pgMar w:top="1580" w:right="360" w:bottom="1180" w:left="540" w:header="0" w:footer="938" w:gutter="0"/>
          <w:cols w:space="720"/>
        </w:sectPr>
      </w:pPr>
    </w:p>
    <w:p w14:paraId="4B3C10D7" w14:textId="1A9A3F53" w:rsidR="00893F2A" w:rsidRPr="00D5653B" w:rsidRDefault="00893F2A" w:rsidP="0030117C">
      <w:pPr>
        <w:pStyle w:val="Heading4"/>
      </w:pPr>
      <w:r>
        <w:lastRenderedPageBreak/>
        <w:t xml:space="preserve">Giao </w:t>
      </w:r>
      <w:proofErr w:type="spellStart"/>
      <w:r>
        <w:t>diện</w:t>
      </w:r>
      <w:proofErr w:type="spellEnd"/>
      <w:r>
        <w:t xml:space="preserve"> thông tin </w:t>
      </w:r>
      <w:proofErr w:type="spellStart"/>
      <w:r>
        <w:t>cá</w:t>
      </w:r>
      <w:proofErr w:type="spellEnd"/>
      <w:r>
        <w:t xml:space="preserve"> nhân</w:t>
      </w:r>
    </w:p>
    <w:p w14:paraId="3EED5F3A" w14:textId="776A6055" w:rsidR="00F3725A" w:rsidRDefault="00F3725A" w:rsidP="00CD3F94">
      <w:pPr>
        <w:pStyle w:val="BodyText"/>
        <w:tabs>
          <w:tab w:val="left" w:pos="2863"/>
        </w:tabs>
        <w:spacing w:before="143" w:after="10" w:line="357" w:lineRule="auto"/>
        <w:ind w:left="1411" w:right="1123" w:hanging="360"/>
        <w:jc w:val="both"/>
        <w:rPr>
          <w:rFonts w:asciiTheme="majorHAnsi" w:hAnsiTheme="majorHAnsi" w:cstheme="majorHAnsi"/>
        </w:rPr>
      </w:pPr>
      <w:r w:rsidRPr="00D5653B">
        <w:rPr>
          <w:rFonts w:asciiTheme="majorHAnsi" w:hAnsiTheme="majorHAnsi" w:cstheme="majorHAnsi"/>
        </w:rPr>
        <w:tab/>
      </w:r>
      <w:r w:rsidRPr="00D5653B">
        <w:rPr>
          <w:rFonts w:asciiTheme="majorHAnsi" w:hAnsiTheme="majorHAnsi" w:cstheme="majorHAnsi"/>
          <w:lang w:val="en-US"/>
        </w:rPr>
        <w:t xml:space="preserve">+ </w:t>
      </w:r>
      <w:proofErr w:type="spellStart"/>
      <w:r w:rsidRPr="00D5653B">
        <w:rPr>
          <w:rFonts w:asciiTheme="majorHAnsi" w:hAnsiTheme="majorHAnsi" w:cstheme="majorHAnsi"/>
        </w:rPr>
        <w:t>Người</w:t>
      </w:r>
      <w:proofErr w:type="spellEnd"/>
      <w:r w:rsidRPr="00D5653B">
        <w:rPr>
          <w:rFonts w:asciiTheme="majorHAnsi" w:hAnsiTheme="majorHAnsi" w:cstheme="majorHAnsi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dùng</w:t>
      </w:r>
      <w:proofErr w:type="spellEnd"/>
      <w:r w:rsidRPr="00D5653B">
        <w:rPr>
          <w:rFonts w:asciiTheme="majorHAnsi" w:hAnsiTheme="majorHAnsi" w:cstheme="majorHAnsi"/>
          <w:spacing w:val="1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có</w:t>
      </w:r>
      <w:proofErr w:type="spellEnd"/>
      <w:r w:rsidRPr="00D5653B">
        <w:rPr>
          <w:rFonts w:asciiTheme="majorHAnsi" w:hAnsiTheme="majorHAnsi" w:cstheme="majorHAnsi"/>
          <w:spacing w:val="3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thể</w:t>
      </w:r>
      <w:proofErr w:type="spellEnd"/>
      <w:r w:rsidRPr="00D5653B">
        <w:rPr>
          <w:rFonts w:asciiTheme="majorHAnsi" w:hAnsiTheme="majorHAnsi" w:cstheme="majorHAnsi"/>
          <w:spacing w:val="4"/>
        </w:rPr>
        <w:t xml:space="preserve"> </w:t>
      </w:r>
      <w:proofErr w:type="spellStart"/>
      <w:r w:rsidR="00D47ED2" w:rsidRPr="00D5653B">
        <w:rPr>
          <w:rFonts w:asciiTheme="majorHAnsi" w:hAnsiTheme="majorHAnsi" w:cstheme="majorHAnsi"/>
          <w:lang w:val="en-US"/>
        </w:rPr>
        <w:t>xem</w:t>
      </w:r>
      <w:proofErr w:type="spellEnd"/>
      <w:r w:rsidR="00D47ED2" w:rsidRPr="00D5653B">
        <w:rPr>
          <w:rFonts w:asciiTheme="majorHAnsi" w:hAnsiTheme="majorHAnsi" w:cstheme="majorHAnsi"/>
          <w:lang w:val="en-US"/>
        </w:rPr>
        <w:t xml:space="preserve"> và </w:t>
      </w:r>
      <w:proofErr w:type="spellStart"/>
      <w:r w:rsidR="00D47ED2" w:rsidRPr="00D5653B">
        <w:rPr>
          <w:rFonts w:asciiTheme="majorHAnsi" w:hAnsiTheme="majorHAnsi" w:cstheme="majorHAnsi"/>
          <w:lang w:val="en-US"/>
        </w:rPr>
        <w:t>sửa</w:t>
      </w:r>
      <w:proofErr w:type="spellEnd"/>
      <w:r w:rsidR="00D47ED2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D47ED2" w:rsidRPr="00D5653B">
        <w:rPr>
          <w:rFonts w:asciiTheme="majorHAnsi" w:hAnsiTheme="majorHAnsi" w:cstheme="majorHAnsi"/>
          <w:lang w:val="en-US"/>
        </w:rPr>
        <w:t>thông</w:t>
      </w:r>
      <w:proofErr w:type="spellEnd"/>
      <w:r w:rsidR="00D47ED2" w:rsidRPr="00D5653B">
        <w:rPr>
          <w:rFonts w:asciiTheme="majorHAnsi" w:hAnsiTheme="majorHAnsi" w:cstheme="majorHAnsi"/>
          <w:lang w:val="en-US"/>
        </w:rPr>
        <w:t xml:space="preserve"> tin </w:t>
      </w:r>
      <w:proofErr w:type="spellStart"/>
      <w:r w:rsidR="00D47ED2" w:rsidRPr="00D5653B">
        <w:rPr>
          <w:rFonts w:asciiTheme="majorHAnsi" w:hAnsiTheme="majorHAnsi" w:cstheme="majorHAnsi"/>
          <w:lang w:val="en-US"/>
        </w:rPr>
        <w:t>cá</w:t>
      </w:r>
      <w:proofErr w:type="spellEnd"/>
      <w:r w:rsidR="00D47ED2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D47ED2" w:rsidRPr="00D5653B">
        <w:rPr>
          <w:rFonts w:asciiTheme="majorHAnsi" w:hAnsiTheme="majorHAnsi" w:cstheme="majorHAnsi"/>
          <w:lang w:val="en-US"/>
        </w:rPr>
        <w:t>nhân</w:t>
      </w:r>
      <w:proofErr w:type="spellEnd"/>
      <w:r w:rsidR="00D47ED2" w:rsidRPr="00D5653B">
        <w:rPr>
          <w:rFonts w:asciiTheme="majorHAnsi" w:hAnsiTheme="majorHAnsi" w:cstheme="majorHAnsi"/>
          <w:lang w:val="en-US"/>
        </w:rPr>
        <w:t xml:space="preserve"> của </w:t>
      </w:r>
      <w:proofErr w:type="spellStart"/>
      <w:r w:rsidR="00D47ED2" w:rsidRPr="00D5653B">
        <w:rPr>
          <w:rFonts w:asciiTheme="majorHAnsi" w:hAnsiTheme="majorHAnsi" w:cstheme="majorHAnsi"/>
          <w:lang w:val="en-US"/>
        </w:rPr>
        <w:t>mình</w:t>
      </w:r>
      <w:proofErr w:type="spellEnd"/>
      <w:r w:rsidR="00D47ED2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D47ED2" w:rsidRPr="00D5653B">
        <w:rPr>
          <w:rFonts w:asciiTheme="majorHAnsi" w:hAnsiTheme="majorHAnsi" w:cstheme="majorHAnsi"/>
          <w:lang w:val="en-US"/>
        </w:rPr>
        <w:t>trên</w:t>
      </w:r>
      <w:proofErr w:type="spellEnd"/>
      <w:r w:rsidR="00D47ED2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D47ED2" w:rsidRPr="00D5653B">
        <w:rPr>
          <w:rFonts w:asciiTheme="majorHAnsi" w:hAnsiTheme="majorHAnsi" w:cstheme="majorHAnsi"/>
          <w:lang w:val="en-US"/>
        </w:rPr>
        <w:t>đây</w:t>
      </w:r>
      <w:proofErr w:type="spellEnd"/>
      <w:r w:rsidRPr="00D5653B">
        <w:rPr>
          <w:rFonts w:asciiTheme="majorHAnsi" w:hAnsiTheme="majorHAnsi" w:cstheme="majorHAnsi"/>
        </w:rPr>
        <w:t>.</w:t>
      </w:r>
    </w:p>
    <w:p w14:paraId="7BE72063" w14:textId="3EA2F9A7" w:rsidR="00715FCA" w:rsidRPr="00394844" w:rsidRDefault="00715FCA" w:rsidP="005F7E53">
      <w:pPr>
        <w:pStyle w:val="BodyText"/>
        <w:numPr>
          <w:ilvl w:val="2"/>
          <w:numId w:val="2"/>
        </w:numPr>
        <w:spacing w:before="143" w:after="6"/>
        <w:ind w:right="1123"/>
        <w:jc w:val="both"/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lang w:val="en-US"/>
        </w:rPr>
        <w:t xml:space="preserve">Giao </w:t>
      </w:r>
      <w:proofErr w:type="spellStart"/>
      <w:r>
        <w:rPr>
          <w:rFonts w:asciiTheme="majorHAnsi" w:hAnsiTheme="majorHAnsi" w:cstheme="majorHAnsi"/>
          <w:lang w:val="en-US"/>
        </w:rPr>
        <w:t>diện</w:t>
      </w:r>
      <w:proofErr w:type="spellEnd"/>
      <w:r>
        <w:rPr>
          <w:rFonts w:asciiTheme="majorHAnsi" w:hAnsiTheme="majorHAnsi" w:cstheme="majorHAnsi"/>
          <w:lang w:val="en-US"/>
        </w:rPr>
        <w:t xml:space="preserve"> </w:t>
      </w:r>
      <w:proofErr w:type="spellStart"/>
      <w:r>
        <w:rPr>
          <w:rFonts w:asciiTheme="majorHAnsi" w:hAnsiTheme="majorHAnsi" w:cstheme="majorHAnsi"/>
          <w:lang w:val="en-US"/>
        </w:rPr>
        <w:t>Thông</w:t>
      </w:r>
      <w:proofErr w:type="spellEnd"/>
      <w:r>
        <w:rPr>
          <w:rFonts w:asciiTheme="majorHAnsi" w:hAnsiTheme="majorHAnsi" w:cstheme="majorHAnsi"/>
          <w:lang w:val="en-US"/>
        </w:rPr>
        <w:t xml:space="preserve"> tin </w:t>
      </w:r>
      <w:proofErr w:type="spellStart"/>
      <w:r>
        <w:rPr>
          <w:rFonts w:asciiTheme="majorHAnsi" w:hAnsiTheme="majorHAnsi" w:cstheme="majorHAnsi"/>
          <w:lang w:val="en-US"/>
        </w:rPr>
        <w:t>tài</w:t>
      </w:r>
      <w:proofErr w:type="spellEnd"/>
      <w:r>
        <w:rPr>
          <w:rFonts w:asciiTheme="majorHAnsi" w:hAnsiTheme="majorHAnsi" w:cstheme="majorHAnsi"/>
          <w:lang w:val="en-US"/>
        </w:rPr>
        <w:t xml:space="preserve"> </w:t>
      </w:r>
      <w:proofErr w:type="spellStart"/>
      <w:r>
        <w:rPr>
          <w:rFonts w:asciiTheme="majorHAnsi" w:hAnsiTheme="majorHAnsi" w:cstheme="majorHAnsi"/>
          <w:lang w:val="en-US"/>
        </w:rPr>
        <w:t>khoản</w:t>
      </w:r>
      <w:proofErr w:type="spellEnd"/>
    </w:p>
    <w:p w14:paraId="53CC0C2D" w14:textId="77777777" w:rsidR="00720004" w:rsidRDefault="008446DA" w:rsidP="00F26FAB">
      <w:pPr>
        <w:keepNext/>
        <w:ind w:left="0" w:right="520" w:firstLine="720"/>
        <w:jc w:val="center"/>
      </w:pPr>
      <w:r>
        <w:rPr>
          <w:rFonts w:asciiTheme="majorHAnsi" w:hAnsiTheme="majorHAnsi" w:cstheme="majorHAnsi"/>
        </w:rPr>
        <w:pict w14:anchorId="77326E7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10.25pt;height:446.4pt">
            <v:imagedata r:id="rId118" o:title="Screenshot_1654335229"/>
          </v:shape>
        </w:pict>
      </w:r>
    </w:p>
    <w:p w14:paraId="4D6DC14C" w14:textId="7DECC058" w:rsidR="00CB5C7B" w:rsidRDefault="00720004" w:rsidP="00720004">
      <w:pPr>
        <w:pStyle w:val="Caption"/>
        <w:ind w:left="0"/>
        <w:jc w:val="center"/>
      </w:pPr>
      <w:bookmarkStart w:id="379" w:name="_Toc106818911"/>
      <w:proofErr w:type="spellStart"/>
      <w:r>
        <w:t>Hình</w:t>
      </w:r>
      <w:proofErr w:type="spellEnd"/>
      <w:r>
        <w:t xml:space="preserve"> </w:t>
      </w:r>
      <w:r w:rsidR="008205FF">
        <w:fldChar w:fldCharType="begin"/>
      </w:r>
      <w:r w:rsidR="008205FF">
        <w:instrText xml:space="preserve"> STYLEREF 1 \s </w:instrText>
      </w:r>
      <w:r w:rsidR="008205FF">
        <w:fldChar w:fldCharType="separate"/>
      </w:r>
      <w:r w:rsidR="008205FF">
        <w:rPr>
          <w:noProof/>
        </w:rPr>
        <w:t>3</w:t>
      </w:r>
      <w:r w:rsidR="008205FF">
        <w:fldChar w:fldCharType="end"/>
      </w:r>
      <w:r w:rsidR="008205FF">
        <w:t>.</w:t>
      </w:r>
      <w:r w:rsidR="00596091">
        <w:rPr>
          <w:lang w:val="en-US"/>
        </w:rPr>
        <w:t xml:space="preserve">88 </w:t>
      </w:r>
      <w:r>
        <w:rPr>
          <w:lang w:val="en-US"/>
        </w:rPr>
        <w:t xml:space="preserve"> </w:t>
      </w:r>
      <w:proofErr w:type="spellStart"/>
      <w:r w:rsidRPr="00790792">
        <w:rPr>
          <w:lang w:val="en-US"/>
        </w:rPr>
        <w:t>Thông</w:t>
      </w:r>
      <w:proofErr w:type="spellEnd"/>
      <w:r w:rsidRPr="00790792">
        <w:rPr>
          <w:lang w:val="en-US"/>
        </w:rPr>
        <w:t xml:space="preserve"> tin </w:t>
      </w:r>
      <w:proofErr w:type="spellStart"/>
      <w:r w:rsidRPr="00790792">
        <w:rPr>
          <w:lang w:val="en-US"/>
        </w:rPr>
        <w:t>tài</w:t>
      </w:r>
      <w:proofErr w:type="spellEnd"/>
      <w:r w:rsidRPr="00790792">
        <w:rPr>
          <w:lang w:val="en-US"/>
        </w:rPr>
        <w:t xml:space="preserve"> </w:t>
      </w:r>
      <w:proofErr w:type="spellStart"/>
      <w:r w:rsidRPr="00790792">
        <w:rPr>
          <w:lang w:val="en-US"/>
        </w:rPr>
        <w:t>khoản</w:t>
      </w:r>
      <w:bookmarkEnd w:id="379"/>
      <w:proofErr w:type="spellEnd"/>
    </w:p>
    <w:p w14:paraId="493AA285" w14:textId="49C1621D" w:rsidR="00B31788" w:rsidRPr="00715FCA" w:rsidRDefault="00715FCA" w:rsidP="005F7E53">
      <w:pPr>
        <w:pStyle w:val="BodyText"/>
        <w:numPr>
          <w:ilvl w:val="2"/>
          <w:numId w:val="2"/>
        </w:numPr>
        <w:spacing w:before="143" w:after="6"/>
        <w:ind w:right="1123"/>
        <w:jc w:val="both"/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lang w:val="en-US"/>
        </w:rPr>
        <w:t xml:space="preserve">Giao </w:t>
      </w:r>
      <w:proofErr w:type="spellStart"/>
      <w:r>
        <w:rPr>
          <w:rFonts w:asciiTheme="majorHAnsi" w:hAnsiTheme="majorHAnsi" w:cstheme="majorHAnsi"/>
          <w:lang w:val="en-US"/>
        </w:rPr>
        <w:t>diện</w:t>
      </w:r>
      <w:proofErr w:type="spellEnd"/>
      <w:r>
        <w:rPr>
          <w:rFonts w:asciiTheme="majorHAnsi" w:hAnsiTheme="majorHAnsi" w:cstheme="majorHAnsi"/>
          <w:lang w:val="en-US"/>
        </w:rPr>
        <w:t xml:space="preserve"> </w:t>
      </w:r>
      <w:proofErr w:type="spellStart"/>
      <w:r>
        <w:rPr>
          <w:rFonts w:asciiTheme="majorHAnsi" w:hAnsiTheme="majorHAnsi" w:cstheme="majorHAnsi"/>
          <w:lang w:val="en-US"/>
        </w:rPr>
        <w:t>Thay</w:t>
      </w:r>
      <w:proofErr w:type="spellEnd"/>
      <w:r>
        <w:rPr>
          <w:rFonts w:asciiTheme="majorHAnsi" w:hAnsiTheme="majorHAnsi" w:cstheme="majorHAnsi"/>
          <w:lang w:val="en-US"/>
        </w:rPr>
        <w:t xml:space="preserve"> </w:t>
      </w:r>
      <w:proofErr w:type="spellStart"/>
      <w:r>
        <w:rPr>
          <w:rFonts w:asciiTheme="majorHAnsi" w:hAnsiTheme="majorHAnsi" w:cstheme="majorHAnsi"/>
          <w:lang w:val="en-US"/>
        </w:rPr>
        <w:t>đổi</w:t>
      </w:r>
      <w:proofErr w:type="spellEnd"/>
      <w:r>
        <w:rPr>
          <w:rFonts w:asciiTheme="majorHAnsi" w:hAnsiTheme="majorHAnsi" w:cstheme="majorHAnsi"/>
          <w:lang w:val="en-US"/>
        </w:rPr>
        <w:t xml:space="preserve"> </w:t>
      </w:r>
      <w:proofErr w:type="spellStart"/>
      <w:r>
        <w:rPr>
          <w:rFonts w:asciiTheme="majorHAnsi" w:hAnsiTheme="majorHAnsi" w:cstheme="majorHAnsi"/>
          <w:lang w:val="en-US"/>
        </w:rPr>
        <w:t>tên</w:t>
      </w:r>
      <w:proofErr w:type="spellEnd"/>
      <w:r>
        <w:rPr>
          <w:rFonts w:asciiTheme="majorHAnsi" w:hAnsiTheme="majorHAnsi" w:cstheme="majorHAnsi"/>
          <w:lang w:val="en-US"/>
        </w:rPr>
        <w:t xml:space="preserve"> </w:t>
      </w:r>
      <w:proofErr w:type="spellStart"/>
      <w:r>
        <w:rPr>
          <w:rFonts w:asciiTheme="majorHAnsi" w:hAnsiTheme="majorHAnsi" w:cstheme="majorHAnsi"/>
          <w:lang w:val="en-US"/>
        </w:rPr>
        <w:t>hiển</w:t>
      </w:r>
      <w:proofErr w:type="spellEnd"/>
      <w:r>
        <w:rPr>
          <w:rFonts w:asciiTheme="majorHAnsi" w:hAnsiTheme="majorHAnsi" w:cstheme="majorHAnsi"/>
          <w:lang w:val="en-US"/>
        </w:rPr>
        <w:t xml:space="preserve"> </w:t>
      </w:r>
      <w:proofErr w:type="spellStart"/>
      <w:r>
        <w:rPr>
          <w:rFonts w:asciiTheme="majorHAnsi" w:hAnsiTheme="majorHAnsi" w:cstheme="majorHAnsi"/>
          <w:lang w:val="en-US"/>
        </w:rPr>
        <w:t>thị</w:t>
      </w:r>
      <w:proofErr w:type="spellEnd"/>
    </w:p>
    <w:p w14:paraId="7A26898D" w14:textId="77777777" w:rsidR="00720004" w:rsidRDefault="008446DA" w:rsidP="003A36B0">
      <w:pPr>
        <w:pStyle w:val="BodyText"/>
        <w:keepNext/>
        <w:spacing w:before="207"/>
        <w:ind w:left="0" w:right="95"/>
        <w:jc w:val="center"/>
      </w:pPr>
      <w:r>
        <w:rPr>
          <w:rFonts w:asciiTheme="majorHAnsi" w:hAnsiTheme="majorHAnsi" w:cstheme="majorHAnsi"/>
          <w:lang w:val="en-US"/>
        </w:rPr>
        <w:lastRenderedPageBreak/>
        <w:pict w14:anchorId="70F05B61">
          <v:shape id="_x0000_i1026" type="#_x0000_t75" style="width:252.85pt;height:533.4pt">
            <v:imagedata r:id="rId119" o:title="Screenshot_1654335347"/>
          </v:shape>
        </w:pict>
      </w:r>
    </w:p>
    <w:p w14:paraId="5F2400F3" w14:textId="1814AE85" w:rsidR="004D05AF" w:rsidRDefault="00720004" w:rsidP="00720004">
      <w:pPr>
        <w:pStyle w:val="Caption"/>
        <w:ind w:left="0"/>
        <w:jc w:val="center"/>
      </w:pPr>
      <w:bookmarkStart w:id="380" w:name="_Toc106818912"/>
      <w:proofErr w:type="spellStart"/>
      <w:r>
        <w:t>Hình</w:t>
      </w:r>
      <w:proofErr w:type="spellEnd"/>
      <w:r>
        <w:t xml:space="preserve"> </w:t>
      </w:r>
      <w:r w:rsidR="008205FF">
        <w:fldChar w:fldCharType="begin"/>
      </w:r>
      <w:r w:rsidR="008205FF">
        <w:instrText xml:space="preserve"> STYLEREF 1 \s </w:instrText>
      </w:r>
      <w:r w:rsidR="008205FF">
        <w:fldChar w:fldCharType="separate"/>
      </w:r>
      <w:r w:rsidR="008205FF">
        <w:rPr>
          <w:noProof/>
        </w:rPr>
        <w:t>3</w:t>
      </w:r>
      <w:r w:rsidR="008205FF">
        <w:fldChar w:fldCharType="end"/>
      </w:r>
      <w:r w:rsidR="008205FF">
        <w:t>.</w:t>
      </w:r>
      <w:r w:rsidR="00596091">
        <w:rPr>
          <w:lang w:val="en-US"/>
        </w:rPr>
        <w:t>89</w:t>
      </w:r>
      <w:r w:rsidR="008205FF">
        <w:fldChar w:fldCharType="begin"/>
      </w:r>
      <w:r w:rsidR="008205FF">
        <w:instrText xml:space="preserve"> SEQ Hình \* ARABIC \s 1 </w:instrText>
      </w:r>
      <w:r w:rsidR="008205FF">
        <w:fldChar w:fldCharType="separate"/>
      </w:r>
      <w:r w:rsidR="008205FF">
        <w:fldChar w:fldCharType="end"/>
      </w:r>
      <w:r>
        <w:rPr>
          <w:lang w:val="en-US"/>
        </w:rPr>
        <w:t xml:space="preserve"> </w:t>
      </w:r>
      <w:proofErr w:type="spellStart"/>
      <w:r w:rsidRPr="0078287B">
        <w:rPr>
          <w:lang w:val="en-US"/>
        </w:rPr>
        <w:t>Thay</w:t>
      </w:r>
      <w:proofErr w:type="spellEnd"/>
      <w:r w:rsidRPr="0078287B">
        <w:rPr>
          <w:lang w:val="en-US"/>
        </w:rPr>
        <w:t xml:space="preserve"> </w:t>
      </w:r>
      <w:proofErr w:type="spellStart"/>
      <w:r w:rsidRPr="0078287B">
        <w:rPr>
          <w:lang w:val="en-US"/>
        </w:rPr>
        <w:t>đổi</w:t>
      </w:r>
      <w:proofErr w:type="spellEnd"/>
      <w:r w:rsidRPr="0078287B">
        <w:rPr>
          <w:lang w:val="en-US"/>
        </w:rPr>
        <w:t xml:space="preserve"> </w:t>
      </w:r>
      <w:proofErr w:type="spellStart"/>
      <w:r w:rsidRPr="0078287B">
        <w:rPr>
          <w:lang w:val="en-US"/>
        </w:rPr>
        <w:t>tên</w:t>
      </w:r>
      <w:proofErr w:type="spellEnd"/>
      <w:r w:rsidRPr="0078287B">
        <w:rPr>
          <w:lang w:val="en-US"/>
        </w:rPr>
        <w:t xml:space="preserve"> </w:t>
      </w:r>
      <w:proofErr w:type="spellStart"/>
      <w:r w:rsidRPr="0078287B">
        <w:rPr>
          <w:lang w:val="en-US"/>
        </w:rPr>
        <w:t>hiển</w:t>
      </w:r>
      <w:proofErr w:type="spellEnd"/>
      <w:r w:rsidRPr="0078287B">
        <w:rPr>
          <w:lang w:val="en-US"/>
        </w:rPr>
        <w:t xml:space="preserve"> </w:t>
      </w:r>
      <w:proofErr w:type="spellStart"/>
      <w:r w:rsidRPr="0078287B">
        <w:rPr>
          <w:lang w:val="en-US"/>
        </w:rPr>
        <w:t>thị</w:t>
      </w:r>
      <w:bookmarkEnd w:id="380"/>
      <w:proofErr w:type="spellEnd"/>
    </w:p>
    <w:p w14:paraId="207EF66C" w14:textId="77777777" w:rsidR="00715FCA" w:rsidRDefault="00715FCA" w:rsidP="0056404B">
      <w:pPr>
        <w:pStyle w:val="BodyText"/>
        <w:spacing w:before="207"/>
        <w:ind w:left="1411" w:right="1123"/>
        <w:jc w:val="center"/>
        <w:rPr>
          <w:rFonts w:asciiTheme="majorHAnsi" w:hAnsiTheme="majorHAnsi" w:cstheme="majorHAnsi"/>
          <w:lang w:val="en-US"/>
        </w:rPr>
      </w:pPr>
    </w:p>
    <w:p w14:paraId="33251290" w14:textId="1D5258F5" w:rsidR="00C15334" w:rsidRPr="00C15334" w:rsidRDefault="00715FCA" w:rsidP="006D5B27">
      <w:pPr>
        <w:pStyle w:val="BodyText"/>
        <w:keepNext/>
        <w:numPr>
          <w:ilvl w:val="2"/>
          <w:numId w:val="2"/>
        </w:numPr>
        <w:spacing w:before="143" w:after="6"/>
        <w:ind w:left="0" w:right="-47"/>
        <w:jc w:val="center"/>
      </w:pPr>
      <w:r w:rsidRPr="00C15334">
        <w:rPr>
          <w:rFonts w:asciiTheme="majorHAnsi" w:hAnsiTheme="majorHAnsi" w:cstheme="majorHAnsi"/>
          <w:lang w:val="en-US"/>
        </w:rPr>
        <w:lastRenderedPageBreak/>
        <w:t xml:space="preserve">Giao </w:t>
      </w:r>
      <w:proofErr w:type="spellStart"/>
      <w:r w:rsidRPr="00C15334">
        <w:rPr>
          <w:rFonts w:asciiTheme="majorHAnsi" w:hAnsiTheme="majorHAnsi" w:cstheme="majorHAnsi"/>
          <w:lang w:val="en-US"/>
        </w:rPr>
        <w:t>diện</w:t>
      </w:r>
      <w:proofErr w:type="spellEnd"/>
      <w:r w:rsidRPr="00C15334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C15334">
        <w:rPr>
          <w:rFonts w:asciiTheme="majorHAnsi" w:hAnsiTheme="majorHAnsi" w:cstheme="majorHAnsi"/>
          <w:lang w:val="en-US"/>
        </w:rPr>
        <w:t>Thay</w:t>
      </w:r>
      <w:proofErr w:type="spellEnd"/>
      <w:r w:rsidRPr="00C15334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C15334">
        <w:rPr>
          <w:rFonts w:asciiTheme="majorHAnsi" w:hAnsiTheme="majorHAnsi" w:cstheme="majorHAnsi"/>
          <w:lang w:val="en-US"/>
        </w:rPr>
        <w:t>đổi</w:t>
      </w:r>
      <w:proofErr w:type="spellEnd"/>
      <w:r w:rsidRPr="00C15334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C15334">
        <w:rPr>
          <w:rFonts w:asciiTheme="majorHAnsi" w:hAnsiTheme="majorHAnsi" w:cstheme="majorHAnsi"/>
          <w:lang w:val="en-US"/>
        </w:rPr>
        <w:t>giới</w:t>
      </w:r>
      <w:proofErr w:type="spellEnd"/>
      <w:r w:rsidRPr="00C15334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C15334">
        <w:rPr>
          <w:rFonts w:asciiTheme="majorHAnsi" w:hAnsiTheme="majorHAnsi" w:cstheme="majorHAnsi"/>
          <w:lang w:val="en-US"/>
        </w:rPr>
        <w:t>tính</w:t>
      </w:r>
      <w:proofErr w:type="spellEnd"/>
    </w:p>
    <w:p w14:paraId="439686A2" w14:textId="77777777" w:rsidR="00720004" w:rsidRDefault="00EB36C8" w:rsidP="00C15334">
      <w:pPr>
        <w:pStyle w:val="BodyText"/>
        <w:keepNext/>
        <w:spacing w:before="143" w:after="6"/>
        <w:ind w:left="0" w:right="-47"/>
        <w:jc w:val="center"/>
      </w:pPr>
      <w:r w:rsidRPr="00D5653B">
        <w:rPr>
          <w:rFonts w:asciiTheme="majorHAnsi" w:hAnsiTheme="majorHAnsi" w:cstheme="majorHAnsi"/>
          <w:noProof/>
          <w:lang w:val="en-US"/>
        </w:rPr>
        <w:drawing>
          <wp:inline distT="0" distB="0" distL="0" distR="0" wp14:anchorId="5BDF15EC" wp14:editId="1217C57E">
            <wp:extent cx="1582310" cy="3342258"/>
            <wp:effectExtent l="0" t="0" r="0" b="0"/>
            <wp:docPr id="4113" name="Picture 4113" descr="C:\Users\Asus\Desktop\Screenshot_165433538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 descr="C:\Users\Asus\Desktop\Screenshot_1654335386.png"/>
                    <pic:cNvPicPr>
                      <a:picLocks noChangeAspect="1" noChangeArrowheads="1"/>
                    </pic:cNvPicPr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9201" cy="3377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02B742" w14:textId="59233F81" w:rsidR="00715FCA" w:rsidRDefault="00720004" w:rsidP="00F26FAB">
      <w:pPr>
        <w:pStyle w:val="Caption"/>
        <w:ind w:left="0"/>
        <w:jc w:val="center"/>
        <w:rPr>
          <w:rFonts w:asciiTheme="majorHAnsi" w:hAnsiTheme="majorHAnsi" w:cstheme="majorHAnsi"/>
          <w:lang w:val="en-US"/>
        </w:rPr>
      </w:pPr>
      <w:bookmarkStart w:id="381" w:name="_Toc106818913"/>
      <w:proofErr w:type="spellStart"/>
      <w:r>
        <w:t>Hình</w:t>
      </w:r>
      <w:proofErr w:type="spellEnd"/>
      <w:r>
        <w:t xml:space="preserve"> </w:t>
      </w:r>
      <w:r w:rsidR="008205FF">
        <w:fldChar w:fldCharType="begin"/>
      </w:r>
      <w:r w:rsidR="008205FF">
        <w:instrText xml:space="preserve"> STYLEREF 1 \s </w:instrText>
      </w:r>
      <w:r w:rsidR="008205FF">
        <w:fldChar w:fldCharType="separate"/>
      </w:r>
      <w:r w:rsidR="008205FF">
        <w:rPr>
          <w:noProof/>
        </w:rPr>
        <w:t>3</w:t>
      </w:r>
      <w:r w:rsidR="008205FF">
        <w:fldChar w:fldCharType="end"/>
      </w:r>
      <w:r w:rsidR="008205FF">
        <w:t>.</w:t>
      </w:r>
      <w:r w:rsidR="00596091">
        <w:rPr>
          <w:lang w:val="en-US"/>
        </w:rPr>
        <w:t>90</w:t>
      </w:r>
      <w:r>
        <w:rPr>
          <w:lang w:val="en-US"/>
        </w:rPr>
        <w:t xml:space="preserve"> </w:t>
      </w:r>
      <w:proofErr w:type="spellStart"/>
      <w:r w:rsidRPr="0046225F">
        <w:rPr>
          <w:lang w:val="en-US"/>
        </w:rPr>
        <w:t>Thay</w:t>
      </w:r>
      <w:proofErr w:type="spellEnd"/>
      <w:r w:rsidRPr="0046225F">
        <w:rPr>
          <w:lang w:val="en-US"/>
        </w:rPr>
        <w:t xml:space="preserve"> </w:t>
      </w:r>
      <w:proofErr w:type="spellStart"/>
      <w:r w:rsidRPr="0046225F">
        <w:rPr>
          <w:lang w:val="en-US"/>
        </w:rPr>
        <w:t>đổi</w:t>
      </w:r>
      <w:proofErr w:type="spellEnd"/>
      <w:r w:rsidRPr="0046225F">
        <w:rPr>
          <w:lang w:val="en-US"/>
        </w:rPr>
        <w:t xml:space="preserve"> </w:t>
      </w:r>
      <w:proofErr w:type="spellStart"/>
      <w:r w:rsidRPr="0046225F">
        <w:rPr>
          <w:lang w:val="en-US"/>
        </w:rPr>
        <w:t>giới</w:t>
      </w:r>
      <w:proofErr w:type="spellEnd"/>
      <w:r w:rsidRPr="0046225F">
        <w:rPr>
          <w:lang w:val="en-US"/>
        </w:rPr>
        <w:t xml:space="preserve"> </w:t>
      </w:r>
      <w:proofErr w:type="spellStart"/>
      <w:r w:rsidRPr="0046225F">
        <w:rPr>
          <w:lang w:val="en-US"/>
        </w:rPr>
        <w:t>tính</w:t>
      </w:r>
      <w:bookmarkEnd w:id="381"/>
      <w:proofErr w:type="spellEnd"/>
    </w:p>
    <w:p w14:paraId="023D0E1C" w14:textId="49AE6A08" w:rsidR="00715FCA" w:rsidRPr="00715FCA" w:rsidRDefault="00715FCA" w:rsidP="005F7E53">
      <w:pPr>
        <w:pStyle w:val="BodyText"/>
        <w:numPr>
          <w:ilvl w:val="2"/>
          <w:numId w:val="2"/>
        </w:numPr>
        <w:spacing w:before="143" w:after="6"/>
        <w:ind w:right="1123"/>
        <w:jc w:val="both"/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lang w:val="en-US"/>
        </w:rPr>
        <w:t xml:space="preserve">Giao </w:t>
      </w:r>
      <w:proofErr w:type="spellStart"/>
      <w:r>
        <w:rPr>
          <w:rFonts w:asciiTheme="majorHAnsi" w:hAnsiTheme="majorHAnsi" w:cstheme="majorHAnsi"/>
          <w:lang w:val="en-US"/>
        </w:rPr>
        <w:t>diện</w:t>
      </w:r>
      <w:proofErr w:type="spellEnd"/>
      <w:r>
        <w:rPr>
          <w:rFonts w:asciiTheme="majorHAnsi" w:hAnsiTheme="majorHAnsi" w:cstheme="majorHAnsi"/>
          <w:lang w:val="en-US"/>
        </w:rPr>
        <w:t xml:space="preserve"> </w:t>
      </w:r>
      <w:proofErr w:type="spellStart"/>
      <w:r>
        <w:rPr>
          <w:rFonts w:asciiTheme="majorHAnsi" w:hAnsiTheme="majorHAnsi" w:cstheme="majorHAnsi"/>
          <w:lang w:val="en-US"/>
        </w:rPr>
        <w:t>Thay</w:t>
      </w:r>
      <w:proofErr w:type="spellEnd"/>
      <w:r>
        <w:rPr>
          <w:rFonts w:asciiTheme="majorHAnsi" w:hAnsiTheme="majorHAnsi" w:cstheme="majorHAnsi"/>
          <w:lang w:val="en-US"/>
        </w:rPr>
        <w:t xml:space="preserve"> </w:t>
      </w:r>
      <w:proofErr w:type="spellStart"/>
      <w:r>
        <w:rPr>
          <w:rFonts w:asciiTheme="majorHAnsi" w:hAnsiTheme="majorHAnsi" w:cstheme="majorHAnsi"/>
          <w:lang w:val="en-US"/>
        </w:rPr>
        <w:t>đổi</w:t>
      </w:r>
      <w:proofErr w:type="spellEnd"/>
      <w:r>
        <w:rPr>
          <w:rFonts w:asciiTheme="majorHAnsi" w:hAnsiTheme="majorHAnsi" w:cstheme="majorHAnsi"/>
          <w:lang w:val="en-US"/>
        </w:rPr>
        <w:t xml:space="preserve"> </w:t>
      </w:r>
      <w:proofErr w:type="spellStart"/>
      <w:r>
        <w:rPr>
          <w:rFonts w:asciiTheme="majorHAnsi" w:hAnsiTheme="majorHAnsi" w:cstheme="majorHAnsi"/>
          <w:lang w:val="en-US"/>
        </w:rPr>
        <w:t>ngày</w:t>
      </w:r>
      <w:proofErr w:type="spellEnd"/>
      <w:r>
        <w:rPr>
          <w:rFonts w:asciiTheme="majorHAnsi" w:hAnsiTheme="majorHAnsi" w:cstheme="majorHAnsi"/>
          <w:lang w:val="en-US"/>
        </w:rPr>
        <w:t xml:space="preserve"> </w:t>
      </w:r>
      <w:proofErr w:type="spellStart"/>
      <w:r>
        <w:rPr>
          <w:rFonts w:asciiTheme="majorHAnsi" w:hAnsiTheme="majorHAnsi" w:cstheme="majorHAnsi"/>
          <w:lang w:val="en-US"/>
        </w:rPr>
        <w:t>sinh</w:t>
      </w:r>
      <w:proofErr w:type="spellEnd"/>
    </w:p>
    <w:p w14:paraId="2C5B4D4E" w14:textId="77777777" w:rsidR="00720004" w:rsidRDefault="00122718" w:rsidP="00F26FAB">
      <w:pPr>
        <w:keepNext/>
        <w:tabs>
          <w:tab w:val="left" w:pos="8647"/>
          <w:tab w:val="left" w:pos="9356"/>
        </w:tabs>
        <w:ind w:left="1411" w:right="95" w:hanging="1411"/>
        <w:jc w:val="center"/>
      </w:pPr>
      <w:r w:rsidRPr="00D5653B">
        <w:rPr>
          <w:rFonts w:asciiTheme="majorHAnsi" w:hAnsiTheme="majorHAnsi" w:cstheme="majorHAnsi"/>
          <w:noProof/>
          <w:lang w:val="en-US"/>
        </w:rPr>
        <w:drawing>
          <wp:inline distT="0" distB="0" distL="0" distR="0" wp14:anchorId="67583F04" wp14:editId="08487864">
            <wp:extent cx="1637968" cy="3459822"/>
            <wp:effectExtent l="0" t="0" r="635" b="7620"/>
            <wp:docPr id="4114" name="Picture 4114" descr="C:\Users\Asus\Desktop\Screenshot_16543354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 descr="C:\Users\Asus\Desktop\Screenshot_1654335428.png"/>
                    <pic:cNvPicPr>
                      <a:picLocks noChangeAspect="1" noChangeArrowheads="1"/>
                    </pic:cNvPicPr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9741" cy="34635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0E5700" w14:textId="4F5B72B8" w:rsidR="004D05AF" w:rsidRDefault="00720004" w:rsidP="00DD2CFA">
      <w:pPr>
        <w:pStyle w:val="Caption"/>
        <w:ind w:left="0"/>
        <w:jc w:val="center"/>
      </w:pPr>
      <w:bookmarkStart w:id="382" w:name="_Toc106818914"/>
      <w:proofErr w:type="spellStart"/>
      <w:r>
        <w:t>Hình</w:t>
      </w:r>
      <w:proofErr w:type="spellEnd"/>
      <w:r>
        <w:t xml:space="preserve"> </w:t>
      </w:r>
      <w:r w:rsidR="008205FF">
        <w:fldChar w:fldCharType="begin"/>
      </w:r>
      <w:r w:rsidR="008205FF">
        <w:instrText xml:space="preserve"> STYLEREF 1 \s </w:instrText>
      </w:r>
      <w:r w:rsidR="008205FF">
        <w:fldChar w:fldCharType="separate"/>
      </w:r>
      <w:r w:rsidR="008205FF">
        <w:rPr>
          <w:noProof/>
        </w:rPr>
        <w:t>3</w:t>
      </w:r>
      <w:r w:rsidR="008205FF">
        <w:fldChar w:fldCharType="end"/>
      </w:r>
      <w:r w:rsidR="008205FF">
        <w:t>.</w:t>
      </w:r>
      <w:r w:rsidR="00596091">
        <w:rPr>
          <w:lang w:val="en-US"/>
        </w:rPr>
        <w:t>91</w:t>
      </w:r>
      <w:r w:rsidR="008205FF">
        <w:fldChar w:fldCharType="begin"/>
      </w:r>
      <w:r w:rsidR="008205FF">
        <w:instrText xml:space="preserve"> SEQ Hình \* ARABIC \s 1 </w:instrText>
      </w:r>
      <w:r w:rsidR="008205FF">
        <w:fldChar w:fldCharType="separate"/>
      </w:r>
      <w:r w:rsidR="008205FF">
        <w:fldChar w:fldCharType="end"/>
      </w:r>
      <w:r>
        <w:rPr>
          <w:lang w:val="en-US"/>
        </w:rPr>
        <w:t xml:space="preserve"> </w:t>
      </w:r>
      <w:proofErr w:type="spellStart"/>
      <w:r w:rsidRPr="00BC6633">
        <w:rPr>
          <w:lang w:val="en-US"/>
        </w:rPr>
        <w:t>Thay</w:t>
      </w:r>
      <w:proofErr w:type="spellEnd"/>
      <w:r w:rsidRPr="00BC6633">
        <w:rPr>
          <w:lang w:val="en-US"/>
        </w:rPr>
        <w:t xml:space="preserve"> </w:t>
      </w:r>
      <w:proofErr w:type="spellStart"/>
      <w:r w:rsidRPr="00BC6633">
        <w:rPr>
          <w:lang w:val="en-US"/>
        </w:rPr>
        <w:t>đổi</w:t>
      </w:r>
      <w:proofErr w:type="spellEnd"/>
      <w:r w:rsidRPr="00BC6633">
        <w:rPr>
          <w:lang w:val="en-US"/>
        </w:rPr>
        <w:t xml:space="preserve"> </w:t>
      </w:r>
      <w:proofErr w:type="spellStart"/>
      <w:r w:rsidRPr="00BC6633">
        <w:rPr>
          <w:lang w:val="en-US"/>
        </w:rPr>
        <w:t>ngày</w:t>
      </w:r>
      <w:proofErr w:type="spellEnd"/>
      <w:r w:rsidRPr="00BC6633">
        <w:rPr>
          <w:lang w:val="en-US"/>
        </w:rPr>
        <w:t xml:space="preserve"> </w:t>
      </w:r>
      <w:proofErr w:type="spellStart"/>
      <w:r w:rsidRPr="00BC6633">
        <w:rPr>
          <w:lang w:val="en-US"/>
        </w:rPr>
        <w:t>sinh</w:t>
      </w:r>
      <w:bookmarkEnd w:id="382"/>
      <w:proofErr w:type="spellEnd"/>
    </w:p>
    <w:p w14:paraId="180B14A4" w14:textId="77777777" w:rsidR="00B56B07" w:rsidRDefault="00B56B07" w:rsidP="00CD3F94">
      <w:pPr>
        <w:ind w:left="1411" w:right="1123" w:firstLine="720"/>
        <w:jc w:val="both"/>
        <w:rPr>
          <w:rFonts w:asciiTheme="majorHAnsi" w:hAnsiTheme="majorHAnsi" w:cstheme="majorHAnsi"/>
          <w:lang w:val="en-US"/>
        </w:rPr>
      </w:pPr>
    </w:p>
    <w:p w14:paraId="01A902D0" w14:textId="55D4C060" w:rsidR="00715FCA" w:rsidRPr="00715FCA" w:rsidRDefault="00715FCA" w:rsidP="005F7E53">
      <w:pPr>
        <w:pStyle w:val="BodyText"/>
        <w:numPr>
          <w:ilvl w:val="2"/>
          <w:numId w:val="2"/>
        </w:numPr>
        <w:spacing w:before="143" w:after="6"/>
        <w:ind w:right="1123"/>
        <w:jc w:val="both"/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lang w:val="en-US"/>
        </w:rPr>
        <w:t xml:space="preserve">Giao </w:t>
      </w:r>
      <w:proofErr w:type="spellStart"/>
      <w:r>
        <w:rPr>
          <w:rFonts w:asciiTheme="majorHAnsi" w:hAnsiTheme="majorHAnsi" w:cstheme="majorHAnsi"/>
          <w:lang w:val="en-US"/>
        </w:rPr>
        <w:t>diện</w:t>
      </w:r>
      <w:proofErr w:type="spellEnd"/>
      <w:r>
        <w:rPr>
          <w:rFonts w:asciiTheme="majorHAnsi" w:hAnsiTheme="majorHAnsi" w:cstheme="majorHAnsi"/>
          <w:lang w:val="en-US"/>
        </w:rPr>
        <w:t xml:space="preserve"> </w:t>
      </w:r>
      <w:proofErr w:type="spellStart"/>
      <w:r>
        <w:rPr>
          <w:rFonts w:asciiTheme="majorHAnsi" w:hAnsiTheme="majorHAnsi" w:cstheme="majorHAnsi"/>
          <w:lang w:val="en-US"/>
        </w:rPr>
        <w:t>Thay</w:t>
      </w:r>
      <w:proofErr w:type="spellEnd"/>
      <w:r>
        <w:rPr>
          <w:rFonts w:asciiTheme="majorHAnsi" w:hAnsiTheme="majorHAnsi" w:cstheme="majorHAnsi"/>
          <w:lang w:val="en-US"/>
        </w:rPr>
        <w:t xml:space="preserve"> </w:t>
      </w:r>
      <w:proofErr w:type="spellStart"/>
      <w:r>
        <w:rPr>
          <w:rFonts w:asciiTheme="majorHAnsi" w:hAnsiTheme="majorHAnsi" w:cstheme="majorHAnsi"/>
          <w:lang w:val="en-US"/>
        </w:rPr>
        <w:t>đổi</w:t>
      </w:r>
      <w:proofErr w:type="spellEnd"/>
      <w:r>
        <w:rPr>
          <w:rFonts w:asciiTheme="majorHAnsi" w:hAnsiTheme="majorHAnsi" w:cstheme="majorHAnsi"/>
          <w:lang w:val="en-US"/>
        </w:rPr>
        <w:t xml:space="preserve"> email</w:t>
      </w:r>
    </w:p>
    <w:p w14:paraId="70AB4241" w14:textId="77777777" w:rsidR="008205FF" w:rsidRDefault="00B56B07" w:rsidP="008205FF">
      <w:pPr>
        <w:keepNext/>
        <w:ind w:left="1411" w:right="1123" w:firstLine="720"/>
        <w:jc w:val="center"/>
      </w:pPr>
      <w:r w:rsidRPr="00D5653B">
        <w:rPr>
          <w:rFonts w:asciiTheme="majorHAnsi" w:hAnsiTheme="majorHAnsi" w:cstheme="majorHAnsi"/>
          <w:noProof/>
          <w:lang w:val="en-US"/>
        </w:rPr>
        <w:lastRenderedPageBreak/>
        <w:drawing>
          <wp:inline distT="0" distB="0" distL="0" distR="0" wp14:anchorId="386A092B" wp14:editId="2D26553C">
            <wp:extent cx="1605915" cy="3392114"/>
            <wp:effectExtent l="0" t="0" r="0" b="0"/>
            <wp:docPr id="4115" name="Picture 4115" descr="C:\Users\Asus\Desktop\Screenshot_16543354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 descr="C:\Users\Asus\Desktop\Screenshot_1654335454.png"/>
                    <pic:cNvPicPr>
                      <a:picLocks noChangeAspect="1" noChangeArrowheads="1"/>
                    </pic:cNvPicPr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8433" cy="3397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1B8E9B" w14:textId="19A7EDFA" w:rsidR="004D05AF" w:rsidRDefault="008205FF" w:rsidP="008205FF">
      <w:pPr>
        <w:pStyle w:val="Caption"/>
        <w:ind w:left="0" w:firstLine="720"/>
        <w:jc w:val="center"/>
      </w:pPr>
      <w:bookmarkStart w:id="383" w:name="_Toc106818915"/>
      <w:proofErr w:type="spellStart"/>
      <w:r>
        <w:t>Hình</w:t>
      </w:r>
      <w:proofErr w:type="spellEnd"/>
      <w:r>
        <w:t xml:space="preserve">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3</w:t>
      </w:r>
      <w:r>
        <w:fldChar w:fldCharType="end"/>
      </w:r>
      <w:r>
        <w:t>.</w:t>
      </w:r>
      <w:r>
        <w:fldChar w:fldCharType="begin"/>
      </w:r>
      <w:r>
        <w:instrText xml:space="preserve"> SEQ Hình \* ARABIC \s 1 </w:instrText>
      </w:r>
      <w:r>
        <w:fldChar w:fldCharType="separate"/>
      </w:r>
      <w:r>
        <w:fldChar w:fldCharType="end"/>
      </w:r>
      <w:r w:rsidR="00596091">
        <w:rPr>
          <w:lang w:val="en-US"/>
        </w:rPr>
        <w:t>2</w:t>
      </w:r>
      <w:r>
        <w:rPr>
          <w:lang w:val="en-US"/>
        </w:rPr>
        <w:t xml:space="preserve"> </w:t>
      </w:r>
      <w:proofErr w:type="spellStart"/>
      <w:r w:rsidRPr="00237EA4">
        <w:rPr>
          <w:lang w:val="en-US"/>
        </w:rPr>
        <w:t>Thay</w:t>
      </w:r>
      <w:proofErr w:type="spellEnd"/>
      <w:r w:rsidRPr="00237EA4">
        <w:rPr>
          <w:lang w:val="en-US"/>
        </w:rPr>
        <w:t xml:space="preserve"> </w:t>
      </w:r>
      <w:proofErr w:type="spellStart"/>
      <w:r w:rsidRPr="00237EA4">
        <w:rPr>
          <w:lang w:val="en-US"/>
        </w:rPr>
        <w:t>đổi</w:t>
      </w:r>
      <w:proofErr w:type="spellEnd"/>
      <w:r w:rsidRPr="00237EA4">
        <w:rPr>
          <w:lang w:val="en-US"/>
        </w:rPr>
        <w:t xml:space="preserve"> email</w:t>
      </w:r>
      <w:bookmarkEnd w:id="383"/>
    </w:p>
    <w:p w14:paraId="59CADC8C" w14:textId="6AB4385B" w:rsidR="00715FCA" w:rsidRPr="00715FCA" w:rsidRDefault="00715FCA" w:rsidP="005F7E53">
      <w:pPr>
        <w:pStyle w:val="BodyText"/>
        <w:numPr>
          <w:ilvl w:val="2"/>
          <w:numId w:val="2"/>
        </w:numPr>
        <w:spacing w:before="143" w:after="6"/>
        <w:ind w:right="1123"/>
        <w:jc w:val="both"/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lang w:val="en-US"/>
        </w:rPr>
        <w:t xml:space="preserve">Giao </w:t>
      </w:r>
      <w:proofErr w:type="spellStart"/>
      <w:r>
        <w:rPr>
          <w:rFonts w:asciiTheme="majorHAnsi" w:hAnsiTheme="majorHAnsi" w:cstheme="majorHAnsi"/>
          <w:lang w:val="en-US"/>
        </w:rPr>
        <w:t>diện</w:t>
      </w:r>
      <w:proofErr w:type="spellEnd"/>
      <w:r>
        <w:rPr>
          <w:rFonts w:asciiTheme="majorHAnsi" w:hAnsiTheme="majorHAnsi" w:cstheme="majorHAnsi"/>
          <w:lang w:val="en-US"/>
        </w:rPr>
        <w:t xml:space="preserve"> </w:t>
      </w:r>
      <w:proofErr w:type="spellStart"/>
      <w:r>
        <w:rPr>
          <w:rFonts w:asciiTheme="majorHAnsi" w:hAnsiTheme="majorHAnsi" w:cstheme="majorHAnsi"/>
          <w:lang w:val="en-US"/>
        </w:rPr>
        <w:t>Thay</w:t>
      </w:r>
      <w:proofErr w:type="spellEnd"/>
      <w:r>
        <w:rPr>
          <w:rFonts w:asciiTheme="majorHAnsi" w:hAnsiTheme="majorHAnsi" w:cstheme="majorHAnsi"/>
          <w:lang w:val="en-US"/>
        </w:rPr>
        <w:t xml:space="preserve"> </w:t>
      </w:r>
      <w:proofErr w:type="spellStart"/>
      <w:r>
        <w:rPr>
          <w:rFonts w:asciiTheme="majorHAnsi" w:hAnsiTheme="majorHAnsi" w:cstheme="majorHAnsi"/>
          <w:lang w:val="en-US"/>
        </w:rPr>
        <w:t>đổi</w:t>
      </w:r>
      <w:proofErr w:type="spellEnd"/>
      <w:r>
        <w:rPr>
          <w:rFonts w:asciiTheme="majorHAnsi" w:hAnsiTheme="majorHAnsi" w:cstheme="majorHAnsi"/>
          <w:lang w:val="en-US"/>
        </w:rPr>
        <w:t xml:space="preserve"> </w:t>
      </w:r>
      <w:proofErr w:type="spellStart"/>
      <w:r>
        <w:rPr>
          <w:rFonts w:asciiTheme="majorHAnsi" w:hAnsiTheme="majorHAnsi" w:cstheme="majorHAnsi"/>
          <w:lang w:val="en-US"/>
        </w:rPr>
        <w:t>số</w:t>
      </w:r>
      <w:proofErr w:type="spellEnd"/>
      <w:r>
        <w:rPr>
          <w:rFonts w:asciiTheme="majorHAnsi" w:hAnsiTheme="majorHAnsi" w:cstheme="majorHAnsi"/>
          <w:lang w:val="en-US"/>
        </w:rPr>
        <w:t xml:space="preserve"> </w:t>
      </w:r>
      <w:proofErr w:type="spellStart"/>
      <w:r>
        <w:rPr>
          <w:rFonts w:asciiTheme="majorHAnsi" w:hAnsiTheme="majorHAnsi" w:cstheme="majorHAnsi"/>
          <w:lang w:val="en-US"/>
        </w:rPr>
        <w:t>điện</w:t>
      </w:r>
      <w:proofErr w:type="spellEnd"/>
      <w:r>
        <w:rPr>
          <w:rFonts w:asciiTheme="majorHAnsi" w:hAnsiTheme="majorHAnsi" w:cstheme="majorHAnsi"/>
          <w:lang w:val="en-US"/>
        </w:rPr>
        <w:t xml:space="preserve"> </w:t>
      </w:r>
      <w:proofErr w:type="spellStart"/>
      <w:r>
        <w:rPr>
          <w:rFonts w:asciiTheme="majorHAnsi" w:hAnsiTheme="majorHAnsi" w:cstheme="majorHAnsi"/>
          <w:lang w:val="en-US"/>
        </w:rPr>
        <w:t>thoại</w:t>
      </w:r>
      <w:proofErr w:type="spellEnd"/>
    </w:p>
    <w:p w14:paraId="2C052AE3" w14:textId="77777777" w:rsidR="008205FF" w:rsidRDefault="000972BB" w:rsidP="008205FF">
      <w:pPr>
        <w:keepNext/>
        <w:ind w:left="1411" w:right="1123" w:firstLine="720"/>
        <w:jc w:val="center"/>
      </w:pPr>
      <w:r w:rsidRPr="00D5653B">
        <w:rPr>
          <w:rFonts w:asciiTheme="majorHAnsi" w:hAnsiTheme="majorHAnsi" w:cstheme="majorHAnsi"/>
          <w:noProof/>
          <w:lang w:val="en-US"/>
        </w:rPr>
        <w:drawing>
          <wp:inline distT="0" distB="0" distL="0" distR="0" wp14:anchorId="20E5D205" wp14:editId="58E1F38B">
            <wp:extent cx="1848296" cy="3904090"/>
            <wp:effectExtent l="0" t="0" r="0" b="1270"/>
            <wp:docPr id="4116" name="Picture 4116" descr="C:\Users\Asus\Desktop\Screenshot_165433549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 descr="C:\Users\Asus\Desktop\Screenshot_1654335493.png"/>
                    <pic:cNvPicPr>
                      <a:picLocks noChangeAspect="1" noChangeArrowheads="1"/>
                    </pic:cNvPicPr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3389" cy="3935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DCAE04" w14:textId="501B056F" w:rsidR="004D05AF" w:rsidRDefault="008205FF" w:rsidP="008205FF">
      <w:pPr>
        <w:pStyle w:val="Caption"/>
        <w:ind w:left="0" w:firstLine="720"/>
        <w:jc w:val="center"/>
      </w:pPr>
      <w:bookmarkStart w:id="384" w:name="_Toc106818916"/>
      <w:proofErr w:type="spellStart"/>
      <w:r>
        <w:t>Hình</w:t>
      </w:r>
      <w:proofErr w:type="spellEnd"/>
      <w:r>
        <w:t xml:space="preserve">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3</w:t>
      </w:r>
      <w:r>
        <w:fldChar w:fldCharType="end"/>
      </w:r>
      <w:r>
        <w:t>.</w:t>
      </w:r>
      <w:r w:rsidR="00596091">
        <w:rPr>
          <w:lang w:val="en-US"/>
        </w:rPr>
        <w:t>93</w:t>
      </w:r>
      <w:r>
        <w:rPr>
          <w:lang w:val="en-US"/>
        </w:rPr>
        <w:t xml:space="preserve"> </w:t>
      </w:r>
      <w:proofErr w:type="spellStart"/>
      <w:r w:rsidRPr="00C20AB4">
        <w:rPr>
          <w:lang w:val="en-US"/>
        </w:rPr>
        <w:t>Thay</w:t>
      </w:r>
      <w:proofErr w:type="spellEnd"/>
      <w:r w:rsidRPr="00C20AB4">
        <w:rPr>
          <w:lang w:val="en-US"/>
        </w:rPr>
        <w:t xml:space="preserve"> </w:t>
      </w:r>
      <w:proofErr w:type="spellStart"/>
      <w:r w:rsidRPr="00C20AB4">
        <w:rPr>
          <w:lang w:val="en-US"/>
        </w:rPr>
        <w:t>đổi</w:t>
      </w:r>
      <w:proofErr w:type="spellEnd"/>
      <w:r w:rsidRPr="00C20AB4">
        <w:rPr>
          <w:lang w:val="en-US"/>
        </w:rPr>
        <w:t xml:space="preserve"> </w:t>
      </w:r>
      <w:proofErr w:type="spellStart"/>
      <w:r w:rsidRPr="00C20AB4">
        <w:rPr>
          <w:lang w:val="en-US"/>
        </w:rPr>
        <w:t>số</w:t>
      </w:r>
      <w:proofErr w:type="spellEnd"/>
      <w:r w:rsidRPr="00C20AB4">
        <w:rPr>
          <w:lang w:val="en-US"/>
        </w:rPr>
        <w:t xml:space="preserve"> </w:t>
      </w:r>
      <w:proofErr w:type="spellStart"/>
      <w:r w:rsidRPr="00C20AB4">
        <w:rPr>
          <w:lang w:val="en-US"/>
        </w:rPr>
        <w:t>điện</w:t>
      </w:r>
      <w:proofErr w:type="spellEnd"/>
      <w:r w:rsidRPr="00C20AB4">
        <w:rPr>
          <w:lang w:val="en-US"/>
        </w:rPr>
        <w:t xml:space="preserve"> </w:t>
      </w:r>
      <w:proofErr w:type="spellStart"/>
      <w:r w:rsidRPr="00C20AB4">
        <w:rPr>
          <w:lang w:val="en-US"/>
        </w:rPr>
        <w:t>thoại</w:t>
      </w:r>
      <w:bookmarkEnd w:id="384"/>
      <w:proofErr w:type="spellEnd"/>
    </w:p>
    <w:p w14:paraId="0D3BFBBC" w14:textId="65BD2E69" w:rsidR="00715FCA" w:rsidRPr="00715FCA" w:rsidRDefault="00715FCA" w:rsidP="005F7E53">
      <w:pPr>
        <w:pStyle w:val="BodyText"/>
        <w:numPr>
          <w:ilvl w:val="2"/>
          <w:numId w:val="2"/>
        </w:numPr>
        <w:spacing w:before="143" w:after="6"/>
        <w:ind w:right="1123"/>
        <w:jc w:val="both"/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lang w:val="en-US"/>
        </w:rPr>
        <w:t xml:space="preserve">Giao </w:t>
      </w:r>
      <w:proofErr w:type="spellStart"/>
      <w:r>
        <w:rPr>
          <w:rFonts w:asciiTheme="majorHAnsi" w:hAnsiTheme="majorHAnsi" w:cstheme="majorHAnsi"/>
          <w:lang w:val="en-US"/>
        </w:rPr>
        <w:t>diện</w:t>
      </w:r>
      <w:proofErr w:type="spellEnd"/>
      <w:r>
        <w:rPr>
          <w:rFonts w:asciiTheme="majorHAnsi" w:hAnsiTheme="majorHAnsi" w:cstheme="majorHAnsi"/>
          <w:lang w:val="en-US"/>
        </w:rPr>
        <w:t xml:space="preserve"> </w:t>
      </w:r>
      <w:proofErr w:type="spellStart"/>
      <w:r>
        <w:rPr>
          <w:rFonts w:asciiTheme="majorHAnsi" w:hAnsiTheme="majorHAnsi" w:cstheme="majorHAnsi"/>
          <w:lang w:val="en-US"/>
        </w:rPr>
        <w:t>Thay</w:t>
      </w:r>
      <w:proofErr w:type="spellEnd"/>
      <w:r>
        <w:rPr>
          <w:rFonts w:asciiTheme="majorHAnsi" w:hAnsiTheme="majorHAnsi" w:cstheme="majorHAnsi"/>
          <w:lang w:val="en-US"/>
        </w:rPr>
        <w:t xml:space="preserve"> </w:t>
      </w:r>
      <w:proofErr w:type="spellStart"/>
      <w:r>
        <w:rPr>
          <w:rFonts w:asciiTheme="majorHAnsi" w:hAnsiTheme="majorHAnsi" w:cstheme="majorHAnsi"/>
          <w:lang w:val="en-US"/>
        </w:rPr>
        <w:t>đổi</w:t>
      </w:r>
      <w:proofErr w:type="spellEnd"/>
      <w:r>
        <w:rPr>
          <w:rFonts w:asciiTheme="majorHAnsi" w:hAnsiTheme="majorHAnsi" w:cstheme="majorHAnsi"/>
          <w:lang w:val="en-US"/>
        </w:rPr>
        <w:t xml:space="preserve"> </w:t>
      </w:r>
      <w:proofErr w:type="spellStart"/>
      <w:r>
        <w:rPr>
          <w:rFonts w:asciiTheme="majorHAnsi" w:hAnsiTheme="majorHAnsi" w:cstheme="majorHAnsi"/>
          <w:lang w:val="en-US"/>
        </w:rPr>
        <w:t>mật</w:t>
      </w:r>
      <w:proofErr w:type="spellEnd"/>
      <w:r>
        <w:rPr>
          <w:rFonts w:asciiTheme="majorHAnsi" w:hAnsiTheme="majorHAnsi" w:cstheme="majorHAnsi"/>
          <w:lang w:val="en-US"/>
        </w:rPr>
        <w:t xml:space="preserve"> </w:t>
      </w:r>
      <w:proofErr w:type="spellStart"/>
      <w:r>
        <w:rPr>
          <w:rFonts w:asciiTheme="majorHAnsi" w:hAnsiTheme="majorHAnsi" w:cstheme="majorHAnsi"/>
          <w:lang w:val="en-US"/>
        </w:rPr>
        <w:t>khẩu</w:t>
      </w:r>
      <w:proofErr w:type="spellEnd"/>
    </w:p>
    <w:p w14:paraId="172DABF0" w14:textId="77777777" w:rsidR="008205FF" w:rsidRDefault="000A0F85" w:rsidP="008205FF">
      <w:pPr>
        <w:keepNext/>
        <w:ind w:left="1411" w:right="1123" w:firstLine="720"/>
        <w:jc w:val="center"/>
      </w:pPr>
      <w:r w:rsidRPr="00D5653B">
        <w:rPr>
          <w:rFonts w:asciiTheme="majorHAnsi" w:hAnsiTheme="majorHAnsi" w:cstheme="majorHAnsi"/>
          <w:noProof/>
          <w:lang w:val="en-US"/>
        </w:rPr>
        <w:lastRenderedPageBreak/>
        <w:drawing>
          <wp:inline distT="0" distB="0" distL="0" distR="0" wp14:anchorId="5172BCA8" wp14:editId="15FFE598">
            <wp:extent cx="2300019" cy="4858247"/>
            <wp:effectExtent l="0" t="0" r="5080" b="0"/>
            <wp:docPr id="4117" name="Picture 4117" descr="C:\Users\Asus\Desktop\Screenshot_16543355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 descr="C:\Users\Asus\Desktop\Screenshot_1654335524.png"/>
                    <pic:cNvPicPr>
                      <a:picLocks noChangeAspect="1" noChangeArrowheads="1"/>
                    </pic:cNvPicPr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0613" cy="488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50CD45" w14:textId="5A614F49" w:rsidR="004D05AF" w:rsidRDefault="008205FF" w:rsidP="008205FF">
      <w:pPr>
        <w:pStyle w:val="Caption"/>
        <w:ind w:left="0" w:firstLine="720"/>
        <w:jc w:val="center"/>
      </w:pPr>
      <w:bookmarkStart w:id="385" w:name="_Toc106818917"/>
      <w:proofErr w:type="spellStart"/>
      <w:r>
        <w:t>Hình</w:t>
      </w:r>
      <w:proofErr w:type="spellEnd"/>
      <w:r>
        <w:t xml:space="preserve">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3</w:t>
      </w:r>
      <w:r>
        <w:fldChar w:fldCharType="end"/>
      </w:r>
      <w:r>
        <w:t>.</w:t>
      </w:r>
      <w:r>
        <w:fldChar w:fldCharType="begin"/>
      </w:r>
      <w:r>
        <w:instrText xml:space="preserve"> SEQ Hình \* ARABIC \s 1 </w:instrText>
      </w:r>
      <w:r>
        <w:fldChar w:fldCharType="separate"/>
      </w:r>
      <w:r>
        <w:fldChar w:fldCharType="end"/>
      </w:r>
      <w:r w:rsidR="00596091">
        <w:rPr>
          <w:lang w:val="en-US"/>
        </w:rPr>
        <w:t>4</w:t>
      </w:r>
      <w:r>
        <w:rPr>
          <w:lang w:val="en-US"/>
        </w:rPr>
        <w:t xml:space="preserve"> </w:t>
      </w:r>
      <w:proofErr w:type="spellStart"/>
      <w:r w:rsidRPr="00F07144">
        <w:rPr>
          <w:lang w:val="en-US"/>
        </w:rPr>
        <w:t>Thay</w:t>
      </w:r>
      <w:proofErr w:type="spellEnd"/>
      <w:r w:rsidRPr="00F07144">
        <w:rPr>
          <w:lang w:val="en-US"/>
        </w:rPr>
        <w:t xml:space="preserve"> </w:t>
      </w:r>
      <w:proofErr w:type="spellStart"/>
      <w:r w:rsidRPr="00F07144">
        <w:rPr>
          <w:lang w:val="en-US"/>
        </w:rPr>
        <w:t>đổi</w:t>
      </w:r>
      <w:proofErr w:type="spellEnd"/>
      <w:r w:rsidRPr="00F07144">
        <w:rPr>
          <w:lang w:val="en-US"/>
        </w:rPr>
        <w:t xml:space="preserve"> </w:t>
      </w:r>
      <w:proofErr w:type="spellStart"/>
      <w:r w:rsidRPr="00F07144">
        <w:rPr>
          <w:lang w:val="en-US"/>
        </w:rPr>
        <w:t>mật</w:t>
      </w:r>
      <w:proofErr w:type="spellEnd"/>
      <w:r w:rsidRPr="00F07144">
        <w:rPr>
          <w:lang w:val="en-US"/>
        </w:rPr>
        <w:t xml:space="preserve"> </w:t>
      </w:r>
      <w:proofErr w:type="spellStart"/>
      <w:r w:rsidRPr="00F07144">
        <w:rPr>
          <w:lang w:val="en-US"/>
        </w:rPr>
        <w:t>khẩu</w:t>
      </w:r>
      <w:bookmarkEnd w:id="385"/>
      <w:proofErr w:type="spellEnd"/>
    </w:p>
    <w:p w14:paraId="2547BA77" w14:textId="112EB83D" w:rsidR="009835DF" w:rsidRPr="00D5653B" w:rsidRDefault="009835DF" w:rsidP="000011EE">
      <w:pPr>
        <w:pStyle w:val="Heading3"/>
        <w:rPr>
          <w:lang w:val="en-US"/>
        </w:rPr>
      </w:pPr>
      <w:bookmarkStart w:id="386" w:name="_Toc106804489"/>
      <w:bookmarkStart w:id="387" w:name="_Toc106811982"/>
      <w:bookmarkStart w:id="388" w:name="_Toc106818787"/>
      <w:r w:rsidRPr="00D5653B">
        <w:t>Giao</w:t>
      </w:r>
      <w:r w:rsidRPr="00D5653B">
        <w:rPr>
          <w:spacing w:val="-4"/>
        </w:rPr>
        <w:t xml:space="preserve"> </w:t>
      </w:r>
      <w:proofErr w:type="spellStart"/>
      <w:r w:rsidRPr="00D5653B">
        <w:t>diện</w:t>
      </w:r>
      <w:proofErr w:type="spellEnd"/>
      <w:r w:rsidRPr="00D5653B">
        <w:t xml:space="preserve"> </w:t>
      </w:r>
      <w:proofErr w:type="spellStart"/>
      <w:r w:rsidRPr="00D5653B">
        <w:t>ứng</w:t>
      </w:r>
      <w:proofErr w:type="spellEnd"/>
      <w:r w:rsidRPr="00D5653B">
        <w:rPr>
          <w:spacing w:val="-3"/>
        </w:rPr>
        <w:t xml:space="preserve"> </w:t>
      </w:r>
      <w:proofErr w:type="spellStart"/>
      <w:r w:rsidRPr="00D5653B">
        <w:t>dụng</w:t>
      </w:r>
      <w:proofErr w:type="spellEnd"/>
      <w:r w:rsidRPr="00D5653B">
        <w:rPr>
          <w:spacing w:val="-3"/>
        </w:rPr>
        <w:t xml:space="preserve"> </w:t>
      </w:r>
      <w:r w:rsidRPr="00D5653B">
        <w:t>di</w:t>
      </w:r>
      <w:r w:rsidRPr="00D5653B">
        <w:rPr>
          <w:spacing w:val="-4"/>
        </w:rPr>
        <w:t xml:space="preserve"> </w:t>
      </w:r>
      <w:proofErr w:type="spellStart"/>
      <w:r w:rsidRPr="00D5653B">
        <w:t>động</w:t>
      </w:r>
      <w:proofErr w:type="spellEnd"/>
      <w:r w:rsidRPr="00D5653B">
        <w:rPr>
          <w:spacing w:val="-3"/>
        </w:rPr>
        <w:t xml:space="preserve"> </w:t>
      </w:r>
      <w:proofErr w:type="spellStart"/>
      <w:r w:rsidRPr="00D5653B">
        <w:rPr>
          <w:lang w:val="en-US"/>
        </w:rPr>
        <w:t>dành</w:t>
      </w:r>
      <w:proofErr w:type="spellEnd"/>
      <w:r w:rsidRPr="00D5653B">
        <w:rPr>
          <w:lang w:val="en-US"/>
        </w:rPr>
        <w:t xml:space="preserve"> </w:t>
      </w:r>
      <w:proofErr w:type="spellStart"/>
      <w:r w:rsidRPr="00D5653B">
        <w:rPr>
          <w:lang w:val="en-US"/>
        </w:rPr>
        <w:t>cho</w:t>
      </w:r>
      <w:proofErr w:type="spellEnd"/>
      <w:r w:rsidRPr="00D5653B">
        <w:rPr>
          <w:lang w:val="en-US"/>
        </w:rPr>
        <w:t xml:space="preserve"> Staff</w:t>
      </w:r>
      <w:bookmarkEnd w:id="386"/>
      <w:bookmarkEnd w:id="387"/>
      <w:bookmarkEnd w:id="388"/>
    </w:p>
    <w:p w14:paraId="6FA41B30" w14:textId="072EDC60" w:rsidR="00C15334" w:rsidRPr="00C15334" w:rsidRDefault="009835DF" w:rsidP="00C15334">
      <w:pPr>
        <w:ind w:left="1411" w:right="1123"/>
        <w:rPr>
          <w:rFonts w:asciiTheme="majorHAnsi" w:hAnsiTheme="majorHAnsi" w:cstheme="majorHAnsi"/>
          <w:lang w:val="en-US"/>
        </w:rPr>
        <w:sectPr w:rsidR="00C15334" w:rsidRPr="00C15334">
          <w:pgSz w:w="11910" w:h="16840"/>
          <w:pgMar w:top="1580" w:right="360" w:bottom="1120" w:left="540" w:header="0" w:footer="938" w:gutter="0"/>
          <w:cols w:space="720"/>
        </w:sectPr>
      </w:pPr>
      <w:r w:rsidRPr="00D5653B">
        <w:rPr>
          <w:rFonts w:asciiTheme="majorHAnsi" w:hAnsiTheme="majorHAnsi" w:cstheme="majorHAnsi"/>
          <w:lang w:val="en-US"/>
        </w:rPr>
        <w:t xml:space="preserve">- Giao </w:t>
      </w:r>
      <w:proofErr w:type="spellStart"/>
      <w:r w:rsidRPr="00D5653B">
        <w:rPr>
          <w:rFonts w:asciiTheme="majorHAnsi" w:hAnsiTheme="majorHAnsi" w:cstheme="majorHAnsi"/>
          <w:lang w:val="en-US"/>
        </w:rPr>
        <w:t>diện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này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giống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như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giao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diện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dành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cho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khách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hàng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, </w:t>
      </w:r>
      <w:proofErr w:type="spellStart"/>
      <w:r w:rsidRPr="00D5653B">
        <w:rPr>
          <w:rFonts w:asciiTheme="majorHAnsi" w:hAnsiTheme="majorHAnsi" w:cstheme="majorHAnsi"/>
          <w:lang w:val="en-US"/>
        </w:rPr>
        <w:t>nhưng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có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thêm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một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số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giao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diện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khác</w:t>
      </w:r>
      <w:proofErr w:type="spellEnd"/>
      <w:r w:rsidRPr="00D5653B">
        <w:rPr>
          <w:rFonts w:asciiTheme="majorHAnsi" w:hAnsiTheme="majorHAnsi" w:cstheme="majorHAnsi"/>
          <w:lang w:val="en-US"/>
        </w:rPr>
        <w:t>.</w:t>
      </w:r>
    </w:p>
    <w:p w14:paraId="717D0810" w14:textId="77777777" w:rsidR="002A26E6" w:rsidRPr="002A26E6" w:rsidRDefault="002A26E6" w:rsidP="002A26E6">
      <w:pPr>
        <w:ind w:left="0"/>
        <w:rPr>
          <w:lang w:val="en-US"/>
        </w:rPr>
      </w:pPr>
    </w:p>
    <w:p w14:paraId="32765100" w14:textId="28CF0514" w:rsidR="003A0431" w:rsidRDefault="00F142F6" w:rsidP="0030117C">
      <w:pPr>
        <w:pStyle w:val="Heading4"/>
      </w:pPr>
      <w:r>
        <w:t>Gia</w:t>
      </w:r>
      <w:r w:rsidR="003A0431">
        <w:t xml:space="preserve">o </w:t>
      </w:r>
      <w:proofErr w:type="spellStart"/>
      <w:r w:rsidR="003A0431">
        <w:t>diện</w:t>
      </w:r>
      <w:proofErr w:type="spellEnd"/>
      <w:r w:rsidR="003A0431">
        <w:t xml:space="preserve"> </w:t>
      </w:r>
      <w:proofErr w:type="spellStart"/>
      <w:r w:rsidR="003A0431">
        <w:t>hỗ</w:t>
      </w:r>
      <w:proofErr w:type="spellEnd"/>
      <w:r w:rsidR="003A0431">
        <w:t xml:space="preserve"> </w:t>
      </w:r>
      <w:proofErr w:type="spellStart"/>
      <w:r w:rsidR="003A0431">
        <w:t>trợ</w:t>
      </w:r>
      <w:proofErr w:type="spellEnd"/>
      <w:r w:rsidR="003A0431">
        <w:t xml:space="preserve"> </w:t>
      </w:r>
      <w:proofErr w:type="spellStart"/>
      <w:r w:rsidR="003A0431">
        <w:t>khách</w:t>
      </w:r>
      <w:proofErr w:type="spellEnd"/>
      <w:r w:rsidR="003A0431">
        <w:t xml:space="preserve"> </w:t>
      </w:r>
      <w:proofErr w:type="spellStart"/>
      <w:r w:rsidR="003A0431">
        <w:t>hàng</w:t>
      </w:r>
      <w:proofErr w:type="spellEnd"/>
    </w:p>
    <w:p w14:paraId="44BC0ED9" w14:textId="599AAEE8" w:rsidR="00DD2CFA" w:rsidRDefault="003A0431" w:rsidP="006137A9">
      <w:pPr>
        <w:tabs>
          <w:tab w:val="left" w:pos="1418"/>
        </w:tabs>
        <w:ind w:left="1418" w:right="1087"/>
        <w:jc w:val="both"/>
        <w:rPr>
          <w:rFonts w:asciiTheme="majorHAnsi" w:hAnsiTheme="majorHAnsi" w:cstheme="majorHAnsi"/>
          <w:lang w:val="en-US"/>
        </w:rPr>
      </w:pPr>
      <w:r>
        <w:rPr>
          <w:lang w:val="fr-CH" w:eastAsia="fr-FR"/>
        </w:rPr>
        <w:t xml:space="preserve">+ </w:t>
      </w:r>
      <w:r w:rsidRPr="00D5653B">
        <w:rPr>
          <w:rFonts w:asciiTheme="majorHAnsi" w:hAnsiTheme="majorHAnsi" w:cstheme="majorHAnsi"/>
        </w:rPr>
        <w:t>Khi</w:t>
      </w:r>
      <w:r w:rsidRPr="00D5653B">
        <w:rPr>
          <w:rFonts w:asciiTheme="majorHAnsi" w:hAnsiTheme="majorHAnsi" w:cstheme="majorHAnsi"/>
          <w:spacing w:val="-2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nhấn</w:t>
      </w:r>
      <w:proofErr w:type="spellEnd"/>
      <w:r w:rsidRPr="00D5653B">
        <w:rPr>
          <w:rFonts w:asciiTheme="majorHAnsi" w:hAnsiTheme="majorHAnsi" w:cstheme="majorHAnsi"/>
          <w:spacing w:val="-2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vào</w:t>
      </w:r>
      <w:proofErr w:type="spellEnd"/>
      <w:r w:rsidRPr="00D5653B">
        <w:rPr>
          <w:rFonts w:asciiTheme="majorHAnsi" w:hAnsiTheme="majorHAnsi" w:cstheme="majorHAnsi"/>
          <w:spacing w:val="-2"/>
        </w:rPr>
        <w:t xml:space="preserve"> </w:t>
      </w:r>
      <w:r w:rsidRPr="00D5653B">
        <w:rPr>
          <w:rFonts w:asciiTheme="majorHAnsi" w:hAnsiTheme="majorHAnsi" w:cstheme="majorHAnsi"/>
          <w:lang w:val="en-US"/>
        </w:rPr>
        <w:t xml:space="preserve">mục </w:t>
      </w:r>
      <w:proofErr w:type="spellStart"/>
      <w:r w:rsidRPr="00D5653B">
        <w:rPr>
          <w:rFonts w:asciiTheme="majorHAnsi" w:hAnsiTheme="majorHAnsi" w:cstheme="majorHAnsi"/>
          <w:lang w:val="en-US"/>
        </w:rPr>
        <w:t>hỗ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trợ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khách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hàng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, </w:t>
      </w:r>
      <w:proofErr w:type="spellStart"/>
      <w:r>
        <w:rPr>
          <w:rFonts w:asciiTheme="majorHAnsi" w:hAnsiTheme="majorHAnsi" w:cstheme="majorHAnsi"/>
          <w:lang w:val="en-US"/>
        </w:rPr>
        <w:t>thì</w:t>
      </w:r>
      <w:proofErr w:type="spellEnd"/>
      <w:r>
        <w:rPr>
          <w:rFonts w:asciiTheme="majorHAnsi" w:hAnsiTheme="majorHAnsi" w:cstheme="majorHAnsi"/>
          <w:lang w:val="en-US"/>
        </w:rPr>
        <w:t xml:space="preserve"> </w:t>
      </w:r>
      <w:proofErr w:type="spellStart"/>
      <w:r>
        <w:rPr>
          <w:rFonts w:asciiTheme="majorHAnsi" w:hAnsiTheme="majorHAnsi" w:cstheme="majorHAnsi"/>
          <w:lang w:val="en-US"/>
        </w:rPr>
        <w:t>danh</w:t>
      </w:r>
      <w:proofErr w:type="spellEnd"/>
      <w:r>
        <w:rPr>
          <w:rFonts w:asciiTheme="majorHAnsi" w:hAnsiTheme="majorHAnsi" w:cstheme="majorHAnsi"/>
          <w:lang w:val="en-US"/>
        </w:rPr>
        <w:t xml:space="preserve"> </w:t>
      </w:r>
      <w:proofErr w:type="spellStart"/>
      <w:r>
        <w:rPr>
          <w:rFonts w:asciiTheme="majorHAnsi" w:hAnsiTheme="majorHAnsi" w:cstheme="majorHAnsi"/>
          <w:lang w:val="en-US"/>
        </w:rPr>
        <w:t>sách</w:t>
      </w:r>
      <w:proofErr w:type="spellEnd"/>
      <w:r>
        <w:rPr>
          <w:rFonts w:asciiTheme="majorHAnsi" w:hAnsiTheme="majorHAnsi" w:cstheme="majorHAnsi"/>
          <w:lang w:val="en-US"/>
        </w:rPr>
        <w:t xml:space="preserve"> </w:t>
      </w:r>
      <w:proofErr w:type="spellStart"/>
      <w:r>
        <w:rPr>
          <w:rFonts w:asciiTheme="majorHAnsi" w:hAnsiTheme="majorHAnsi" w:cstheme="majorHAnsi"/>
          <w:lang w:val="en-US"/>
        </w:rPr>
        <w:t>các</w:t>
      </w:r>
      <w:proofErr w:type="spellEnd"/>
      <w:r>
        <w:rPr>
          <w:rFonts w:asciiTheme="majorHAnsi" w:hAnsiTheme="majorHAnsi" w:cstheme="majorHAnsi"/>
          <w:lang w:val="en-US"/>
        </w:rPr>
        <w:t xml:space="preserve"> </w:t>
      </w:r>
      <w:proofErr w:type="spellStart"/>
      <w:r>
        <w:rPr>
          <w:rFonts w:asciiTheme="majorHAnsi" w:hAnsiTheme="majorHAnsi" w:cstheme="majorHAnsi"/>
          <w:lang w:val="en-US"/>
        </w:rPr>
        <w:t>khách</w:t>
      </w:r>
      <w:proofErr w:type="spellEnd"/>
      <w:r>
        <w:rPr>
          <w:rFonts w:asciiTheme="majorHAnsi" w:hAnsiTheme="majorHAnsi" w:cstheme="majorHAnsi"/>
          <w:lang w:val="en-US"/>
        </w:rPr>
        <w:t xml:space="preserve"> </w:t>
      </w:r>
      <w:proofErr w:type="spellStart"/>
      <w:r>
        <w:rPr>
          <w:rFonts w:asciiTheme="majorHAnsi" w:hAnsiTheme="majorHAnsi" w:cstheme="majorHAnsi"/>
          <w:lang w:val="en-US"/>
        </w:rPr>
        <w:t>hàng</w:t>
      </w:r>
      <w:proofErr w:type="spellEnd"/>
      <w:r>
        <w:rPr>
          <w:rFonts w:asciiTheme="majorHAnsi" w:hAnsiTheme="majorHAnsi" w:cstheme="majorHAnsi"/>
          <w:lang w:val="en-US"/>
        </w:rPr>
        <w:t xml:space="preserve"> và </w:t>
      </w:r>
      <w:proofErr w:type="spellStart"/>
      <w:r>
        <w:rPr>
          <w:rFonts w:asciiTheme="majorHAnsi" w:hAnsiTheme="majorHAnsi" w:cstheme="majorHAnsi"/>
          <w:lang w:val="en-US"/>
        </w:rPr>
        <w:t>nhân</w:t>
      </w:r>
      <w:proofErr w:type="spellEnd"/>
      <w:r>
        <w:rPr>
          <w:rFonts w:asciiTheme="majorHAnsi" w:hAnsiTheme="majorHAnsi" w:cstheme="majorHAnsi"/>
          <w:lang w:val="en-US"/>
        </w:rPr>
        <w:t xml:space="preserve"> </w:t>
      </w:r>
      <w:proofErr w:type="spellStart"/>
      <w:r>
        <w:rPr>
          <w:rFonts w:asciiTheme="majorHAnsi" w:hAnsiTheme="majorHAnsi" w:cstheme="majorHAnsi"/>
          <w:lang w:val="en-US"/>
        </w:rPr>
        <w:t>viên</w:t>
      </w:r>
      <w:proofErr w:type="spellEnd"/>
      <w:r>
        <w:rPr>
          <w:rFonts w:asciiTheme="majorHAnsi" w:hAnsiTheme="majorHAnsi" w:cstheme="majorHAnsi"/>
          <w:lang w:val="en-US"/>
        </w:rPr>
        <w:t xml:space="preserve"> </w:t>
      </w:r>
      <w:proofErr w:type="spellStart"/>
      <w:r>
        <w:rPr>
          <w:rFonts w:asciiTheme="majorHAnsi" w:hAnsiTheme="majorHAnsi" w:cstheme="majorHAnsi"/>
          <w:lang w:val="en-US"/>
        </w:rPr>
        <w:t>sẽ</w:t>
      </w:r>
      <w:proofErr w:type="spellEnd"/>
      <w:r>
        <w:rPr>
          <w:rFonts w:asciiTheme="majorHAnsi" w:hAnsiTheme="majorHAnsi" w:cstheme="majorHAnsi"/>
          <w:lang w:val="en-US"/>
        </w:rPr>
        <w:t xml:space="preserve"> </w:t>
      </w:r>
      <w:proofErr w:type="spellStart"/>
      <w:r>
        <w:rPr>
          <w:rFonts w:asciiTheme="majorHAnsi" w:hAnsiTheme="majorHAnsi" w:cstheme="majorHAnsi"/>
          <w:lang w:val="en-US"/>
        </w:rPr>
        <w:t>xuất</w:t>
      </w:r>
      <w:proofErr w:type="spellEnd"/>
      <w:r>
        <w:rPr>
          <w:rFonts w:asciiTheme="majorHAnsi" w:hAnsiTheme="majorHAnsi" w:cstheme="majorHAnsi"/>
          <w:lang w:val="en-US"/>
        </w:rPr>
        <w:t xml:space="preserve"> </w:t>
      </w:r>
      <w:proofErr w:type="spellStart"/>
      <w:r>
        <w:rPr>
          <w:rFonts w:asciiTheme="majorHAnsi" w:hAnsiTheme="majorHAnsi" w:cstheme="majorHAnsi"/>
          <w:lang w:val="en-US"/>
        </w:rPr>
        <w:t>hiện</w:t>
      </w:r>
      <w:proofErr w:type="spellEnd"/>
      <w:r>
        <w:rPr>
          <w:rFonts w:asciiTheme="majorHAnsi" w:hAnsiTheme="majorHAnsi" w:cstheme="majorHAnsi"/>
          <w:lang w:val="en-US"/>
        </w:rPr>
        <w:t xml:space="preserve"> </w:t>
      </w:r>
      <w:proofErr w:type="spellStart"/>
      <w:r>
        <w:rPr>
          <w:rFonts w:asciiTheme="majorHAnsi" w:hAnsiTheme="majorHAnsi" w:cstheme="majorHAnsi"/>
          <w:lang w:val="en-US"/>
        </w:rPr>
        <w:t>nhằm</w:t>
      </w:r>
      <w:proofErr w:type="spellEnd"/>
      <w:r>
        <w:rPr>
          <w:rFonts w:asciiTheme="majorHAnsi" w:hAnsiTheme="majorHAnsi" w:cstheme="majorHAnsi"/>
          <w:lang w:val="en-US"/>
        </w:rPr>
        <w:t xml:space="preserve"> </w:t>
      </w:r>
      <w:proofErr w:type="spellStart"/>
      <w:r>
        <w:rPr>
          <w:rFonts w:asciiTheme="majorHAnsi" w:hAnsiTheme="majorHAnsi" w:cstheme="majorHAnsi"/>
          <w:lang w:val="en-US"/>
        </w:rPr>
        <w:t>giúp</w:t>
      </w:r>
      <w:proofErr w:type="spellEnd"/>
      <w:r>
        <w:rPr>
          <w:rFonts w:asciiTheme="majorHAnsi" w:hAnsiTheme="majorHAnsi" w:cstheme="majorHAnsi"/>
          <w:lang w:val="en-US"/>
        </w:rPr>
        <w:t xml:space="preserve"> </w:t>
      </w:r>
      <w:proofErr w:type="spellStart"/>
      <w:r>
        <w:rPr>
          <w:rFonts w:asciiTheme="majorHAnsi" w:hAnsiTheme="majorHAnsi" w:cstheme="majorHAnsi"/>
          <w:lang w:val="en-US"/>
        </w:rPr>
        <w:t>người</w:t>
      </w:r>
      <w:proofErr w:type="spellEnd"/>
      <w:r>
        <w:rPr>
          <w:rFonts w:asciiTheme="majorHAnsi" w:hAnsiTheme="majorHAnsi" w:cstheme="majorHAnsi"/>
          <w:lang w:val="en-US"/>
        </w:rPr>
        <w:t xml:space="preserve"> </w:t>
      </w:r>
      <w:proofErr w:type="spellStart"/>
      <w:r>
        <w:rPr>
          <w:rFonts w:asciiTheme="majorHAnsi" w:hAnsiTheme="majorHAnsi" w:cstheme="majorHAnsi"/>
          <w:lang w:val="en-US"/>
        </w:rPr>
        <w:t>dùng</w:t>
      </w:r>
      <w:proofErr w:type="spellEnd"/>
      <w:r>
        <w:rPr>
          <w:rFonts w:asciiTheme="majorHAnsi" w:hAnsiTheme="majorHAnsi" w:cstheme="majorHAnsi"/>
          <w:lang w:val="en-US"/>
        </w:rPr>
        <w:t xml:space="preserve"> </w:t>
      </w:r>
      <w:proofErr w:type="spellStart"/>
      <w:r>
        <w:rPr>
          <w:rFonts w:asciiTheme="majorHAnsi" w:hAnsiTheme="majorHAnsi" w:cstheme="majorHAnsi"/>
          <w:lang w:val="en-US"/>
        </w:rPr>
        <w:t>chọn</w:t>
      </w:r>
      <w:proofErr w:type="spellEnd"/>
      <w:r>
        <w:rPr>
          <w:rFonts w:asciiTheme="majorHAnsi" w:hAnsiTheme="majorHAnsi" w:cstheme="majorHAnsi"/>
          <w:lang w:val="en-US"/>
        </w:rPr>
        <w:t xml:space="preserve"> </w:t>
      </w:r>
      <w:proofErr w:type="spellStart"/>
      <w:r>
        <w:rPr>
          <w:rFonts w:asciiTheme="majorHAnsi" w:hAnsiTheme="majorHAnsi" w:cstheme="majorHAnsi"/>
          <w:lang w:val="en-US"/>
        </w:rPr>
        <w:t>người</w:t>
      </w:r>
      <w:proofErr w:type="spellEnd"/>
      <w:r>
        <w:rPr>
          <w:rFonts w:asciiTheme="majorHAnsi" w:hAnsiTheme="majorHAnsi" w:cstheme="majorHAnsi"/>
          <w:lang w:val="en-US"/>
        </w:rPr>
        <w:t xml:space="preserve"> </w:t>
      </w:r>
      <w:proofErr w:type="spellStart"/>
      <w:r>
        <w:rPr>
          <w:rFonts w:asciiTheme="majorHAnsi" w:hAnsiTheme="majorHAnsi" w:cstheme="majorHAnsi"/>
          <w:lang w:val="en-US"/>
        </w:rPr>
        <w:t>để</w:t>
      </w:r>
      <w:proofErr w:type="spellEnd"/>
      <w:r>
        <w:rPr>
          <w:rFonts w:asciiTheme="majorHAnsi" w:hAnsiTheme="majorHAnsi" w:cstheme="majorHAnsi"/>
          <w:lang w:val="en-US"/>
        </w:rPr>
        <w:t xml:space="preserve"> </w:t>
      </w:r>
      <w:proofErr w:type="spellStart"/>
      <w:r>
        <w:rPr>
          <w:rFonts w:asciiTheme="majorHAnsi" w:hAnsiTheme="majorHAnsi" w:cstheme="majorHAnsi"/>
          <w:lang w:val="en-US"/>
        </w:rPr>
        <w:t>nhắn</w:t>
      </w:r>
      <w:proofErr w:type="spellEnd"/>
      <w:r>
        <w:rPr>
          <w:rFonts w:asciiTheme="majorHAnsi" w:hAnsiTheme="majorHAnsi" w:cstheme="majorHAnsi"/>
          <w:lang w:val="en-US"/>
        </w:rPr>
        <w:t xml:space="preserve"> tin.</w:t>
      </w:r>
    </w:p>
    <w:p w14:paraId="235FFDA5" w14:textId="1A59ADE4" w:rsidR="003A0431" w:rsidRDefault="003A0431" w:rsidP="005F7E53">
      <w:pPr>
        <w:pStyle w:val="BodyText"/>
        <w:numPr>
          <w:ilvl w:val="2"/>
          <w:numId w:val="2"/>
        </w:numPr>
        <w:spacing w:before="143" w:after="6"/>
        <w:ind w:right="1123"/>
        <w:jc w:val="both"/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lang w:val="en-US"/>
        </w:rPr>
        <w:t xml:space="preserve">Giao </w:t>
      </w:r>
      <w:proofErr w:type="spellStart"/>
      <w:r>
        <w:rPr>
          <w:rFonts w:asciiTheme="majorHAnsi" w:hAnsiTheme="majorHAnsi" w:cstheme="majorHAnsi"/>
          <w:lang w:val="en-US"/>
        </w:rPr>
        <w:t>diện</w:t>
      </w:r>
      <w:proofErr w:type="spellEnd"/>
      <w:r>
        <w:rPr>
          <w:rFonts w:asciiTheme="majorHAnsi" w:hAnsiTheme="majorHAnsi" w:cstheme="majorHAnsi"/>
          <w:lang w:val="en-US"/>
        </w:rPr>
        <w:t xml:space="preserve"> </w:t>
      </w:r>
      <w:proofErr w:type="spellStart"/>
      <w:r>
        <w:rPr>
          <w:rFonts w:asciiTheme="majorHAnsi" w:hAnsiTheme="majorHAnsi" w:cstheme="majorHAnsi"/>
          <w:lang w:val="en-US"/>
        </w:rPr>
        <w:t>Hỗ</w:t>
      </w:r>
      <w:proofErr w:type="spellEnd"/>
      <w:r>
        <w:rPr>
          <w:rFonts w:asciiTheme="majorHAnsi" w:hAnsiTheme="majorHAnsi" w:cstheme="majorHAnsi"/>
          <w:lang w:val="en-US"/>
        </w:rPr>
        <w:t xml:space="preserve"> </w:t>
      </w:r>
      <w:proofErr w:type="spellStart"/>
      <w:r>
        <w:rPr>
          <w:rFonts w:asciiTheme="majorHAnsi" w:hAnsiTheme="majorHAnsi" w:cstheme="majorHAnsi"/>
          <w:lang w:val="en-US"/>
        </w:rPr>
        <w:t>trợ</w:t>
      </w:r>
      <w:proofErr w:type="spellEnd"/>
      <w:r>
        <w:rPr>
          <w:rFonts w:asciiTheme="majorHAnsi" w:hAnsiTheme="majorHAnsi" w:cstheme="majorHAnsi"/>
          <w:lang w:val="en-US"/>
        </w:rPr>
        <w:t xml:space="preserve"> </w:t>
      </w:r>
      <w:proofErr w:type="spellStart"/>
      <w:r>
        <w:rPr>
          <w:rFonts w:asciiTheme="majorHAnsi" w:hAnsiTheme="majorHAnsi" w:cstheme="majorHAnsi"/>
          <w:lang w:val="en-US"/>
        </w:rPr>
        <w:t>khách</w:t>
      </w:r>
      <w:proofErr w:type="spellEnd"/>
      <w:r>
        <w:rPr>
          <w:rFonts w:asciiTheme="majorHAnsi" w:hAnsiTheme="majorHAnsi" w:cstheme="majorHAnsi"/>
          <w:lang w:val="en-US"/>
        </w:rPr>
        <w:t xml:space="preserve"> </w:t>
      </w:r>
      <w:proofErr w:type="spellStart"/>
      <w:r>
        <w:rPr>
          <w:rFonts w:asciiTheme="majorHAnsi" w:hAnsiTheme="majorHAnsi" w:cstheme="majorHAnsi"/>
          <w:lang w:val="en-US"/>
        </w:rPr>
        <w:t>hàng</w:t>
      </w:r>
      <w:proofErr w:type="spellEnd"/>
    </w:p>
    <w:p w14:paraId="5C897E5F" w14:textId="77777777" w:rsidR="00B75513" w:rsidRDefault="003A0431" w:rsidP="00B75513">
      <w:pPr>
        <w:pStyle w:val="BodyText"/>
        <w:keepNext/>
        <w:spacing w:before="143" w:after="6"/>
        <w:ind w:left="3462" w:right="1123"/>
        <w:jc w:val="both"/>
      </w:pPr>
      <w:r w:rsidRPr="003A0431">
        <w:rPr>
          <w:rFonts w:asciiTheme="majorHAnsi" w:hAnsiTheme="majorHAnsi" w:cstheme="majorHAnsi"/>
          <w:noProof/>
          <w:lang w:val="en-US"/>
        </w:rPr>
        <w:drawing>
          <wp:inline distT="0" distB="0" distL="0" distR="0" wp14:anchorId="6251D9FC" wp14:editId="6AAEA699">
            <wp:extent cx="2838450" cy="5992283"/>
            <wp:effectExtent l="0" t="0" r="0" b="8890"/>
            <wp:docPr id="4112" name="Picture 4112" descr="C:\Users\Asus\Desktop\Screenshot_16554732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C:\Users\Asus\Desktop\Screenshot_1655473247.png"/>
                    <pic:cNvPicPr>
                      <a:picLocks noChangeAspect="1" noChangeArrowheads="1"/>
                    </pic:cNvPicPr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8450" cy="59922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61F5B9" w14:textId="0C30C65B" w:rsidR="003A0431" w:rsidRDefault="00B75513" w:rsidP="00B75513">
      <w:pPr>
        <w:pStyle w:val="Caption"/>
        <w:ind w:left="0"/>
        <w:jc w:val="center"/>
      </w:pPr>
      <w:bookmarkStart w:id="389" w:name="_Toc106818924"/>
      <w:proofErr w:type="spellStart"/>
      <w:r>
        <w:t>Hình</w:t>
      </w:r>
      <w:proofErr w:type="spellEnd"/>
      <w:r>
        <w:t xml:space="preserve">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3</w:t>
      </w:r>
      <w:r>
        <w:fldChar w:fldCharType="end"/>
      </w:r>
      <w:r>
        <w:t>.</w:t>
      </w:r>
      <w:r w:rsidR="00596091">
        <w:rPr>
          <w:lang w:val="en-US"/>
        </w:rPr>
        <w:t>96</w:t>
      </w:r>
      <w:r>
        <w:fldChar w:fldCharType="begin"/>
      </w:r>
      <w:r>
        <w:instrText xml:space="preserve"> SEQ Hình \* ARABIC \s 1 </w:instrText>
      </w:r>
      <w:r>
        <w:fldChar w:fldCharType="separate"/>
      </w:r>
      <w:r>
        <w:fldChar w:fldCharType="end"/>
      </w:r>
      <w:r>
        <w:rPr>
          <w:lang w:val="en-US"/>
        </w:rPr>
        <w:t xml:space="preserve"> </w:t>
      </w:r>
      <w:proofErr w:type="spellStart"/>
      <w:r w:rsidRPr="004C29AC">
        <w:rPr>
          <w:lang w:val="en-US"/>
        </w:rPr>
        <w:t>Hỗ</w:t>
      </w:r>
      <w:proofErr w:type="spellEnd"/>
      <w:r w:rsidRPr="004C29AC">
        <w:rPr>
          <w:lang w:val="en-US"/>
        </w:rPr>
        <w:t xml:space="preserve"> </w:t>
      </w:r>
      <w:proofErr w:type="spellStart"/>
      <w:r w:rsidRPr="004C29AC">
        <w:rPr>
          <w:lang w:val="en-US"/>
        </w:rPr>
        <w:t>trợ</w:t>
      </w:r>
      <w:proofErr w:type="spellEnd"/>
      <w:r w:rsidRPr="004C29AC">
        <w:rPr>
          <w:lang w:val="en-US"/>
        </w:rPr>
        <w:t xml:space="preserve"> </w:t>
      </w:r>
      <w:proofErr w:type="spellStart"/>
      <w:r w:rsidRPr="004C29AC">
        <w:rPr>
          <w:lang w:val="en-US"/>
        </w:rPr>
        <w:t>khách</w:t>
      </w:r>
      <w:proofErr w:type="spellEnd"/>
      <w:r w:rsidRPr="004C29AC">
        <w:rPr>
          <w:lang w:val="en-US"/>
        </w:rPr>
        <w:t xml:space="preserve"> </w:t>
      </w:r>
      <w:proofErr w:type="spellStart"/>
      <w:r w:rsidRPr="004C29AC">
        <w:rPr>
          <w:lang w:val="en-US"/>
        </w:rPr>
        <w:t>hàng</w:t>
      </w:r>
      <w:bookmarkEnd w:id="389"/>
      <w:proofErr w:type="spellEnd"/>
    </w:p>
    <w:p w14:paraId="2B5903B9" w14:textId="77777777" w:rsidR="003A0431" w:rsidRPr="003A0431" w:rsidRDefault="003A0431" w:rsidP="003A0431">
      <w:pPr>
        <w:rPr>
          <w:lang w:val="fr-CH" w:eastAsia="fr-FR"/>
        </w:rPr>
      </w:pPr>
    </w:p>
    <w:p w14:paraId="05DF9675" w14:textId="576BF4FD" w:rsidR="002A26E6" w:rsidRPr="00D5653B" w:rsidRDefault="002A26E6" w:rsidP="000011EE">
      <w:pPr>
        <w:pStyle w:val="Heading3"/>
        <w:rPr>
          <w:lang w:val="en-US"/>
        </w:rPr>
      </w:pPr>
      <w:r w:rsidRPr="00D5653B">
        <w:t>Giao</w:t>
      </w:r>
      <w:r w:rsidRPr="00D5653B">
        <w:rPr>
          <w:spacing w:val="-4"/>
        </w:rPr>
        <w:t xml:space="preserve"> </w:t>
      </w:r>
      <w:proofErr w:type="spellStart"/>
      <w:r w:rsidRPr="00D5653B">
        <w:t>diện</w:t>
      </w:r>
      <w:proofErr w:type="spellEnd"/>
      <w:r w:rsidRPr="00D5653B">
        <w:t xml:space="preserve"> </w:t>
      </w:r>
      <w:proofErr w:type="spellStart"/>
      <w:r w:rsidRPr="00D5653B">
        <w:t>ứng</w:t>
      </w:r>
      <w:proofErr w:type="spellEnd"/>
      <w:r w:rsidRPr="00D5653B">
        <w:rPr>
          <w:spacing w:val="-3"/>
        </w:rPr>
        <w:t xml:space="preserve"> </w:t>
      </w:r>
      <w:proofErr w:type="spellStart"/>
      <w:r w:rsidRPr="00D5653B">
        <w:t>dụng</w:t>
      </w:r>
      <w:proofErr w:type="spellEnd"/>
      <w:r w:rsidRPr="00D5653B">
        <w:rPr>
          <w:spacing w:val="-3"/>
        </w:rPr>
        <w:t xml:space="preserve"> </w:t>
      </w:r>
      <w:r w:rsidRPr="00D5653B">
        <w:t>di</w:t>
      </w:r>
      <w:r w:rsidRPr="00D5653B">
        <w:rPr>
          <w:spacing w:val="-4"/>
        </w:rPr>
        <w:t xml:space="preserve"> </w:t>
      </w:r>
      <w:proofErr w:type="spellStart"/>
      <w:r w:rsidRPr="00D5653B">
        <w:t>động</w:t>
      </w:r>
      <w:proofErr w:type="spellEnd"/>
      <w:r w:rsidRPr="00D5653B">
        <w:rPr>
          <w:spacing w:val="-3"/>
        </w:rPr>
        <w:t xml:space="preserve"> </w:t>
      </w:r>
      <w:proofErr w:type="spellStart"/>
      <w:r w:rsidRPr="00D5653B">
        <w:rPr>
          <w:lang w:val="en-US"/>
        </w:rPr>
        <w:t>dành</w:t>
      </w:r>
      <w:proofErr w:type="spellEnd"/>
      <w:r w:rsidRPr="00D5653B">
        <w:rPr>
          <w:lang w:val="en-US"/>
        </w:rPr>
        <w:t xml:space="preserve"> </w:t>
      </w:r>
      <w:proofErr w:type="spellStart"/>
      <w:r w:rsidRPr="00D5653B">
        <w:rPr>
          <w:lang w:val="en-US"/>
        </w:rPr>
        <w:t>cho</w:t>
      </w:r>
      <w:proofErr w:type="spellEnd"/>
      <w:r w:rsidRPr="00D5653B">
        <w:rPr>
          <w:lang w:val="en-US"/>
        </w:rPr>
        <w:t xml:space="preserve"> </w:t>
      </w:r>
      <w:r>
        <w:rPr>
          <w:lang w:val="en-US"/>
        </w:rPr>
        <w:t>Admin</w:t>
      </w:r>
    </w:p>
    <w:p w14:paraId="582E4C6C" w14:textId="5D29A1DB" w:rsidR="00715FCA" w:rsidRDefault="00C86EB0" w:rsidP="0030117C">
      <w:pPr>
        <w:pStyle w:val="Heading4"/>
        <w:rPr>
          <w:rFonts w:cstheme="majorHAnsi"/>
          <w:lang w:val="en-US"/>
        </w:rPr>
      </w:pPr>
      <w:r>
        <w:lastRenderedPageBreak/>
        <w:t xml:space="preserve">Giao </w:t>
      </w:r>
      <w:proofErr w:type="spellStart"/>
      <w:r>
        <w:t>diện</w:t>
      </w:r>
      <w:proofErr w:type="spellEnd"/>
      <w:r>
        <w:t xml:space="preserve"> thông tin nhân viên</w:t>
      </w:r>
    </w:p>
    <w:p w14:paraId="0336BC74" w14:textId="74DC8486" w:rsidR="00715FCA" w:rsidRPr="00715FCA" w:rsidRDefault="00715FCA" w:rsidP="005F7E53">
      <w:pPr>
        <w:pStyle w:val="BodyText"/>
        <w:numPr>
          <w:ilvl w:val="2"/>
          <w:numId w:val="2"/>
        </w:numPr>
        <w:spacing w:before="143" w:after="6"/>
        <w:ind w:right="1123"/>
        <w:jc w:val="both"/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lang w:val="en-US"/>
        </w:rPr>
        <w:t xml:space="preserve">Giao </w:t>
      </w:r>
      <w:proofErr w:type="spellStart"/>
      <w:r>
        <w:rPr>
          <w:rFonts w:asciiTheme="majorHAnsi" w:hAnsiTheme="majorHAnsi" w:cstheme="majorHAnsi"/>
          <w:lang w:val="en-US"/>
        </w:rPr>
        <w:t>diện</w:t>
      </w:r>
      <w:proofErr w:type="spellEnd"/>
      <w:r>
        <w:rPr>
          <w:rFonts w:asciiTheme="majorHAnsi" w:hAnsiTheme="majorHAnsi" w:cstheme="majorHAnsi"/>
          <w:lang w:val="en-US"/>
        </w:rPr>
        <w:t xml:space="preserve"> </w:t>
      </w:r>
      <w:proofErr w:type="spellStart"/>
      <w:r>
        <w:rPr>
          <w:rFonts w:asciiTheme="majorHAnsi" w:hAnsiTheme="majorHAnsi" w:cstheme="majorHAnsi"/>
          <w:lang w:val="en-US"/>
        </w:rPr>
        <w:t>Thêm</w:t>
      </w:r>
      <w:proofErr w:type="spellEnd"/>
      <w:r>
        <w:rPr>
          <w:rFonts w:asciiTheme="majorHAnsi" w:hAnsiTheme="majorHAnsi" w:cstheme="majorHAnsi"/>
          <w:lang w:val="en-US"/>
        </w:rPr>
        <w:t xml:space="preserve"> </w:t>
      </w:r>
      <w:proofErr w:type="spellStart"/>
      <w:r>
        <w:rPr>
          <w:rFonts w:asciiTheme="majorHAnsi" w:hAnsiTheme="majorHAnsi" w:cstheme="majorHAnsi"/>
          <w:lang w:val="en-US"/>
        </w:rPr>
        <w:t>nhân</w:t>
      </w:r>
      <w:proofErr w:type="spellEnd"/>
      <w:r>
        <w:rPr>
          <w:rFonts w:asciiTheme="majorHAnsi" w:hAnsiTheme="majorHAnsi" w:cstheme="majorHAnsi"/>
          <w:lang w:val="en-US"/>
        </w:rPr>
        <w:t xml:space="preserve"> </w:t>
      </w:r>
      <w:proofErr w:type="spellStart"/>
      <w:r>
        <w:rPr>
          <w:rFonts w:asciiTheme="majorHAnsi" w:hAnsiTheme="majorHAnsi" w:cstheme="majorHAnsi"/>
          <w:lang w:val="en-US"/>
        </w:rPr>
        <w:t>viên</w:t>
      </w:r>
      <w:proofErr w:type="spellEnd"/>
    </w:p>
    <w:p w14:paraId="2C6FBBC1" w14:textId="77777777" w:rsidR="00B75513" w:rsidRDefault="000A2B08" w:rsidP="00B75513">
      <w:pPr>
        <w:pStyle w:val="BodyText"/>
        <w:keepNext/>
        <w:ind w:left="1411" w:right="1123"/>
        <w:jc w:val="center"/>
      </w:pPr>
      <w:r w:rsidRPr="00D5653B">
        <w:rPr>
          <w:rFonts w:asciiTheme="majorHAnsi" w:hAnsiTheme="majorHAnsi" w:cstheme="majorHAnsi"/>
          <w:noProof/>
          <w:lang w:val="en-US"/>
        </w:rPr>
        <w:drawing>
          <wp:inline distT="0" distB="0" distL="0" distR="0" wp14:anchorId="1F61D2E0" wp14:editId="4640E02B">
            <wp:extent cx="2519680" cy="5322229"/>
            <wp:effectExtent l="0" t="0" r="0" b="0"/>
            <wp:docPr id="4145" name="Picture 4145" descr="C:\Users\Asus\Desktop\Screenshot_165433748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 descr="C:\Users\Asus\Desktop\Screenshot_1654337489.png"/>
                    <pic:cNvPicPr>
                      <a:picLocks noChangeAspect="1" noChangeArrowheads="1"/>
                    </pic:cNvPicPr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2889" cy="53501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FB332A" w14:textId="422392D7" w:rsidR="00715FCA" w:rsidRDefault="00B75513" w:rsidP="00DD2CFA">
      <w:pPr>
        <w:pStyle w:val="Caption"/>
        <w:ind w:left="0"/>
        <w:jc w:val="center"/>
        <w:rPr>
          <w:lang w:val="en-US"/>
        </w:rPr>
      </w:pPr>
      <w:bookmarkStart w:id="390" w:name="_Toc106818925"/>
      <w:proofErr w:type="spellStart"/>
      <w:r>
        <w:t>Hình</w:t>
      </w:r>
      <w:proofErr w:type="spellEnd"/>
      <w:r>
        <w:t xml:space="preserve">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3</w:t>
      </w:r>
      <w:r>
        <w:fldChar w:fldCharType="end"/>
      </w:r>
      <w:r>
        <w:t>.</w:t>
      </w:r>
      <w:r w:rsidR="00596091">
        <w:rPr>
          <w:lang w:val="en-US"/>
        </w:rPr>
        <w:t>96</w:t>
      </w:r>
      <w:r>
        <w:rPr>
          <w:lang w:val="en-US"/>
        </w:rPr>
        <w:t xml:space="preserve"> </w:t>
      </w:r>
      <w:proofErr w:type="spellStart"/>
      <w:r w:rsidRPr="00521D77">
        <w:rPr>
          <w:lang w:val="en-US"/>
        </w:rPr>
        <w:t>Thêm</w:t>
      </w:r>
      <w:proofErr w:type="spellEnd"/>
      <w:r w:rsidRPr="00521D77">
        <w:rPr>
          <w:lang w:val="en-US"/>
        </w:rPr>
        <w:t xml:space="preserve"> </w:t>
      </w:r>
      <w:proofErr w:type="spellStart"/>
      <w:r w:rsidRPr="00521D77">
        <w:rPr>
          <w:lang w:val="en-US"/>
        </w:rPr>
        <w:t>nhân</w:t>
      </w:r>
      <w:proofErr w:type="spellEnd"/>
      <w:r w:rsidRPr="00521D77">
        <w:rPr>
          <w:lang w:val="en-US"/>
        </w:rPr>
        <w:t xml:space="preserve"> </w:t>
      </w:r>
      <w:proofErr w:type="spellStart"/>
      <w:r w:rsidRPr="00521D77">
        <w:rPr>
          <w:lang w:val="en-US"/>
        </w:rPr>
        <w:t>viên</w:t>
      </w:r>
      <w:bookmarkEnd w:id="390"/>
      <w:proofErr w:type="spellEnd"/>
    </w:p>
    <w:p w14:paraId="3C72B67D" w14:textId="77777777" w:rsidR="00DD2CFA" w:rsidRDefault="00DD2CFA" w:rsidP="00DD2CFA">
      <w:pPr>
        <w:rPr>
          <w:lang w:val="en-US"/>
        </w:rPr>
      </w:pPr>
    </w:p>
    <w:p w14:paraId="27FAA53A" w14:textId="77777777" w:rsidR="00DD2CFA" w:rsidRDefault="00DD2CFA" w:rsidP="00DD2CFA">
      <w:pPr>
        <w:rPr>
          <w:lang w:val="en-US"/>
        </w:rPr>
      </w:pPr>
    </w:p>
    <w:p w14:paraId="674A9DCC" w14:textId="77777777" w:rsidR="00DD2CFA" w:rsidRDefault="00DD2CFA" w:rsidP="00DD2CFA">
      <w:pPr>
        <w:rPr>
          <w:lang w:val="en-US"/>
        </w:rPr>
      </w:pPr>
    </w:p>
    <w:p w14:paraId="5091EDEB" w14:textId="77777777" w:rsidR="00DD2CFA" w:rsidRDefault="00DD2CFA" w:rsidP="00DD2CFA">
      <w:pPr>
        <w:rPr>
          <w:lang w:val="en-US"/>
        </w:rPr>
      </w:pPr>
    </w:p>
    <w:p w14:paraId="47FDAB62" w14:textId="77777777" w:rsidR="00DD2CFA" w:rsidRDefault="00DD2CFA" w:rsidP="00DD2CFA">
      <w:pPr>
        <w:rPr>
          <w:lang w:val="en-US"/>
        </w:rPr>
      </w:pPr>
    </w:p>
    <w:p w14:paraId="46FF28DF" w14:textId="77777777" w:rsidR="00DD2CFA" w:rsidRPr="00DD2CFA" w:rsidRDefault="00DD2CFA" w:rsidP="00DD2CFA">
      <w:pPr>
        <w:rPr>
          <w:lang w:val="en-US"/>
        </w:rPr>
      </w:pPr>
    </w:p>
    <w:p w14:paraId="33946E42" w14:textId="77777777" w:rsidR="006E573F" w:rsidRDefault="006E573F" w:rsidP="006E573F">
      <w:pPr>
        <w:pStyle w:val="BodyText"/>
        <w:spacing w:before="143" w:after="6"/>
        <w:ind w:left="3462" w:right="1123"/>
        <w:jc w:val="both"/>
        <w:rPr>
          <w:rFonts w:asciiTheme="majorHAnsi" w:hAnsiTheme="majorHAnsi" w:cstheme="majorHAnsi"/>
          <w:lang w:val="en-US"/>
        </w:rPr>
      </w:pPr>
    </w:p>
    <w:p w14:paraId="78FDED71" w14:textId="77777777" w:rsidR="006E573F" w:rsidRDefault="006E573F" w:rsidP="006E573F">
      <w:pPr>
        <w:pStyle w:val="BodyText"/>
        <w:spacing w:before="143" w:after="6"/>
        <w:ind w:left="3462" w:right="1123"/>
        <w:jc w:val="both"/>
        <w:rPr>
          <w:rFonts w:asciiTheme="majorHAnsi" w:hAnsiTheme="majorHAnsi" w:cstheme="majorHAnsi"/>
          <w:lang w:val="en-US"/>
        </w:rPr>
      </w:pPr>
    </w:p>
    <w:p w14:paraId="08E6B34B" w14:textId="3B43AF03" w:rsidR="00715FCA" w:rsidRPr="00715FCA" w:rsidRDefault="00715FCA" w:rsidP="005F7E53">
      <w:pPr>
        <w:pStyle w:val="BodyText"/>
        <w:numPr>
          <w:ilvl w:val="2"/>
          <w:numId w:val="2"/>
        </w:numPr>
        <w:spacing w:before="143" w:after="6"/>
        <w:ind w:right="1123"/>
        <w:jc w:val="both"/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lang w:val="en-US"/>
        </w:rPr>
        <w:lastRenderedPageBreak/>
        <w:t xml:space="preserve">Giao </w:t>
      </w:r>
      <w:proofErr w:type="spellStart"/>
      <w:r>
        <w:rPr>
          <w:rFonts w:asciiTheme="majorHAnsi" w:hAnsiTheme="majorHAnsi" w:cstheme="majorHAnsi"/>
          <w:lang w:val="en-US"/>
        </w:rPr>
        <w:t>diện</w:t>
      </w:r>
      <w:proofErr w:type="spellEnd"/>
      <w:r>
        <w:rPr>
          <w:rFonts w:asciiTheme="majorHAnsi" w:hAnsiTheme="majorHAnsi" w:cstheme="majorHAnsi"/>
          <w:lang w:val="en-US"/>
        </w:rPr>
        <w:t xml:space="preserve"> </w:t>
      </w:r>
      <w:proofErr w:type="spellStart"/>
      <w:r>
        <w:rPr>
          <w:rFonts w:asciiTheme="majorHAnsi" w:hAnsiTheme="majorHAnsi" w:cstheme="majorHAnsi"/>
          <w:lang w:val="en-US"/>
        </w:rPr>
        <w:t>Danh</w:t>
      </w:r>
      <w:proofErr w:type="spellEnd"/>
      <w:r>
        <w:rPr>
          <w:rFonts w:asciiTheme="majorHAnsi" w:hAnsiTheme="majorHAnsi" w:cstheme="majorHAnsi"/>
          <w:lang w:val="en-US"/>
        </w:rPr>
        <w:t xml:space="preserve"> </w:t>
      </w:r>
      <w:proofErr w:type="spellStart"/>
      <w:r>
        <w:rPr>
          <w:rFonts w:asciiTheme="majorHAnsi" w:hAnsiTheme="majorHAnsi" w:cstheme="majorHAnsi"/>
          <w:lang w:val="en-US"/>
        </w:rPr>
        <w:t>sách</w:t>
      </w:r>
      <w:proofErr w:type="spellEnd"/>
      <w:r>
        <w:rPr>
          <w:rFonts w:asciiTheme="majorHAnsi" w:hAnsiTheme="majorHAnsi" w:cstheme="majorHAnsi"/>
          <w:lang w:val="en-US"/>
        </w:rPr>
        <w:t xml:space="preserve"> </w:t>
      </w:r>
      <w:proofErr w:type="spellStart"/>
      <w:r>
        <w:rPr>
          <w:rFonts w:asciiTheme="majorHAnsi" w:hAnsiTheme="majorHAnsi" w:cstheme="majorHAnsi"/>
          <w:lang w:val="en-US"/>
        </w:rPr>
        <w:t>nhân</w:t>
      </w:r>
      <w:proofErr w:type="spellEnd"/>
      <w:r>
        <w:rPr>
          <w:rFonts w:asciiTheme="majorHAnsi" w:hAnsiTheme="majorHAnsi" w:cstheme="majorHAnsi"/>
          <w:lang w:val="en-US"/>
        </w:rPr>
        <w:t xml:space="preserve"> </w:t>
      </w:r>
      <w:proofErr w:type="spellStart"/>
      <w:r>
        <w:rPr>
          <w:rFonts w:asciiTheme="majorHAnsi" w:hAnsiTheme="majorHAnsi" w:cstheme="majorHAnsi"/>
          <w:lang w:val="en-US"/>
        </w:rPr>
        <w:t>viên</w:t>
      </w:r>
      <w:proofErr w:type="spellEnd"/>
    </w:p>
    <w:p w14:paraId="1801455D" w14:textId="35FD873B" w:rsidR="00B75513" w:rsidRDefault="00050807" w:rsidP="00B75513">
      <w:pPr>
        <w:pStyle w:val="BodyText"/>
        <w:keepNext/>
        <w:ind w:left="1411" w:right="1123"/>
        <w:jc w:val="center"/>
      </w:pPr>
      <w:r w:rsidRPr="00D5653B">
        <w:rPr>
          <w:rFonts w:asciiTheme="majorHAnsi" w:hAnsiTheme="majorHAnsi" w:cstheme="majorHAnsi"/>
          <w:noProof/>
          <w:lang w:val="en-US"/>
        </w:rPr>
        <w:drawing>
          <wp:inline distT="0" distB="0" distL="0" distR="0" wp14:anchorId="4C801C45" wp14:editId="3F838DED">
            <wp:extent cx="2142822" cy="4526210"/>
            <wp:effectExtent l="0" t="0" r="0" b="8255"/>
            <wp:docPr id="4146" name="Picture 4146" descr="C:\Users\Asus\Desktop\Screenshot_16543376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 descr="C:\Users\Asus\Desktop\Screenshot_1654337656.png"/>
                    <pic:cNvPicPr>
                      <a:picLocks noChangeAspect="1" noChangeArrowheads="1"/>
                    </pic:cNvPicPr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5422" cy="4595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137A9" w:rsidRPr="006137A9">
        <w:rPr>
          <w:rFonts w:asciiTheme="majorHAnsi" w:hAnsiTheme="majorHAnsi" w:cstheme="majorHAnsi"/>
          <w:noProof/>
          <w:lang w:val="en-US"/>
        </w:rPr>
        <w:t xml:space="preserve"> </w:t>
      </w:r>
      <w:r w:rsidR="006137A9" w:rsidRPr="00D5653B">
        <w:rPr>
          <w:rFonts w:asciiTheme="majorHAnsi" w:hAnsiTheme="majorHAnsi" w:cstheme="majorHAnsi"/>
          <w:noProof/>
          <w:lang w:val="en-US"/>
        </w:rPr>
        <w:drawing>
          <wp:inline distT="0" distB="0" distL="0" distR="0" wp14:anchorId="282F0F81" wp14:editId="5C939CC6">
            <wp:extent cx="2146586" cy="4534163"/>
            <wp:effectExtent l="0" t="0" r="6350" b="0"/>
            <wp:docPr id="4147" name="Picture 4147" descr="C:\Users\Asus\Desktop\Screenshot_16543377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 descr="C:\Users\Asus\Desktop\Screenshot_1654337743.png"/>
                    <pic:cNvPicPr>
                      <a:picLocks noChangeAspect="1" noChangeArrowheads="1"/>
                    </pic:cNvPicPr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9384" cy="4561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A4462E" w14:textId="09D10F59" w:rsidR="004D05AF" w:rsidRDefault="00B75513" w:rsidP="00B75513">
      <w:pPr>
        <w:pStyle w:val="Caption"/>
        <w:ind w:left="0"/>
        <w:jc w:val="center"/>
        <w:rPr>
          <w:lang w:val="en-US"/>
        </w:rPr>
      </w:pPr>
      <w:bookmarkStart w:id="391" w:name="_Toc106818926"/>
      <w:proofErr w:type="spellStart"/>
      <w:r>
        <w:t>Hình</w:t>
      </w:r>
      <w:proofErr w:type="spellEnd"/>
      <w:r>
        <w:t xml:space="preserve">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3</w:t>
      </w:r>
      <w:r>
        <w:fldChar w:fldCharType="end"/>
      </w:r>
      <w:r>
        <w:t>.</w:t>
      </w:r>
      <w:r w:rsidR="00596091">
        <w:rPr>
          <w:lang w:val="en-US"/>
        </w:rPr>
        <w:t>97</w:t>
      </w:r>
      <w:r>
        <w:fldChar w:fldCharType="begin"/>
      </w:r>
      <w:r>
        <w:instrText xml:space="preserve"> SEQ Hình \* ARABIC \s 1 </w:instrText>
      </w:r>
      <w:r>
        <w:fldChar w:fldCharType="separate"/>
      </w:r>
      <w:r>
        <w:fldChar w:fldCharType="end"/>
      </w:r>
      <w:r>
        <w:rPr>
          <w:lang w:val="en-US"/>
        </w:rPr>
        <w:t xml:space="preserve"> </w:t>
      </w:r>
      <w:proofErr w:type="spellStart"/>
      <w:r w:rsidRPr="00754BCD">
        <w:rPr>
          <w:lang w:val="en-US"/>
        </w:rPr>
        <w:t>Danh</w:t>
      </w:r>
      <w:proofErr w:type="spellEnd"/>
      <w:r w:rsidRPr="00754BCD">
        <w:rPr>
          <w:lang w:val="en-US"/>
        </w:rPr>
        <w:t xml:space="preserve"> </w:t>
      </w:r>
      <w:proofErr w:type="spellStart"/>
      <w:r w:rsidRPr="00754BCD">
        <w:rPr>
          <w:lang w:val="en-US"/>
        </w:rPr>
        <w:t>sách</w:t>
      </w:r>
      <w:proofErr w:type="spellEnd"/>
      <w:r w:rsidRPr="00754BCD">
        <w:rPr>
          <w:lang w:val="en-US"/>
        </w:rPr>
        <w:t xml:space="preserve"> </w:t>
      </w:r>
      <w:proofErr w:type="spellStart"/>
      <w:r w:rsidRPr="00754BCD">
        <w:rPr>
          <w:lang w:val="en-US"/>
        </w:rPr>
        <w:t>nhân</w:t>
      </w:r>
      <w:proofErr w:type="spellEnd"/>
      <w:r w:rsidRPr="00754BCD">
        <w:rPr>
          <w:lang w:val="en-US"/>
        </w:rPr>
        <w:t xml:space="preserve"> </w:t>
      </w:r>
      <w:proofErr w:type="spellStart"/>
      <w:r w:rsidRPr="00754BCD">
        <w:rPr>
          <w:lang w:val="en-US"/>
        </w:rPr>
        <w:t>viên</w:t>
      </w:r>
      <w:bookmarkEnd w:id="391"/>
      <w:proofErr w:type="spellEnd"/>
    </w:p>
    <w:p w14:paraId="07FA7847" w14:textId="77777777" w:rsidR="006137A9" w:rsidRDefault="006137A9" w:rsidP="006137A9">
      <w:pPr>
        <w:rPr>
          <w:lang w:val="en-US"/>
        </w:rPr>
        <w:sectPr w:rsidR="006137A9">
          <w:pgSz w:w="11910" w:h="16840"/>
          <w:pgMar w:top="1580" w:right="360" w:bottom="1120" w:left="540" w:header="0" w:footer="938" w:gutter="0"/>
          <w:cols w:space="720"/>
        </w:sectPr>
      </w:pPr>
    </w:p>
    <w:p w14:paraId="0AA21F34" w14:textId="4C4F0964" w:rsidR="00A039F6" w:rsidRPr="00AF13CB" w:rsidRDefault="00587955" w:rsidP="00EB76AF">
      <w:pPr>
        <w:pStyle w:val="Heading1"/>
        <w:rPr>
          <w:lang w:val="en-US"/>
        </w:rPr>
      </w:pPr>
      <w:bookmarkStart w:id="392" w:name="_bookmark227"/>
      <w:bookmarkStart w:id="393" w:name="_bookmark228"/>
      <w:bookmarkStart w:id="394" w:name="_bookmark229"/>
      <w:bookmarkStart w:id="395" w:name="Chương_4._ÁP_DỤNG_GỢI_Ý_SẢN_PHẨM"/>
      <w:bookmarkStart w:id="396" w:name="_bookmark241"/>
      <w:bookmarkStart w:id="397" w:name="_Toc106804491"/>
      <w:bookmarkStart w:id="398" w:name="_Toc106811984"/>
      <w:bookmarkStart w:id="399" w:name="_Toc106818789"/>
      <w:bookmarkEnd w:id="392"/>
      <w:bookmarkEnd w:id="393"/>
      <w:bookmarkEnd w:id="394"/>
      <w:bookmarkEnd w:id="395"/>
      <w:bookmarkEnd w:id="396"/>
      <w:r w:rsidRPr="00AF13CB">
        <w:lastRenderedPageBreak/>
        <w:t>ÁP</w:t>
      </w:r>
      <w:r w:rsidRPr="00AF13CB">
        <w:rPr>
          <w:spacing w:val="-3"/>
        </w:rPr>
        <w:t xml:space="preserve"> </w:t>
      </w:r>
      <w:r w:rsidRPr="00AF13CB">
        <w:t>DỤNG</w:t>
      </w:r>
      <w:r w:rsidRPr="00AF13CB">
        <w:rPr>
          <w:spacing w:val="-1"/>
        </w:rPr>
        <w:t xml:space="preserve"> </w:t>
      </w:r>
      <w:r w:rsidR="00855CC8" w:rsidRPr="00AF13CB">
        <w:rPr>
          <w:lang w:val="en-US"/>
        </w:rPr>
        <w:t>BÀI TOÁN</w:t>
      </w:r>
      <w:bookmarkEnd w:id="397"/>
      <w:bookmarkEnd w:id="398"/>
      <w:bookmarkEnd w:id="399"/>
    </w:p>
    <w:p w14:paraId="10392A4C" w14:textId="1E1FF62C" w:rsidR="00021E0B" w:rsidRPr="00D5653B" w:rsidRDefault="00021E0B" w:rsidP="0030117C">
      <w:pPr>
        <w:pStyle w:val="Heading2"/>
        <w:rPr>
          <w:lang w:val="en-US"/>
        </w:rPr>
      </w:pPr>
      <w:bookmarkStart w:id="400" w:name="4.1._Thực_nghiệm"/>
      <w:bookmarkStart w:id="401" w:name="_bookmark242"/>
      <w:bookmarkStart w:id="402" w:name="_Toc106804492"/>
      <w:bookmarkStart w:id="403" w:name="_Toc106811985"/>
      <w:bookmarkStart w:id="404" w:name="_Toc106818790"/>
      <w:bookmarkEnd w:id="400"/>
      <w:bookmarkEnd w:id="401"/>
      <w:proofErr w:type="spellStart"/>
      <w:r w:rsidRPr="00D5653B">
        <w:rPr>
          <w:lang w:val="en-US"/>
        </w:rPr>
        <w:t>Bài</w:t>
      </w:r>
      <w:proofErr w:type="spellEnd"/>
      <w:r w:rsidRPr="00D5653B">
        <w:rPr>
          <w:lang w:val="en-US"/>
        </w:rPr>
        <w:t xml:space="preserve"> </w:t>
      </w:r>
      <w:proofErr w:type="spellStart"/>
      <w:r w:rsidRPr="00D5653B">
        <w:rPr>
          <w:lang w:val="en-US"/>
        </w:rPr>
        <w:t>toán</w:t>
      </w:r>
      <w:proofErr w:type="spellEnd"/>
      <w:r w:rsidRPr="00D5653B">
        <w:rPr>
          <w:lang w:val="en-US"/>
        </w:rPr>
        <w:t xml:space="preserve"> </w:t>
      </w:r>
      <w:proofErr w:type="spellStart"/>
      <w:r w:rsidRPr="00D5653B">
        <w:rPr>
          <w:lang w:val="en-US"/>
        </w:rPr>
        <w:t>về</w:t>
      </w:r>
      <w:proofErr w:type="spellEnd"/>
      <w:r w:rsidRPr="00D5653B">
        <w:rPr>
          <w:lang w:val="en-US"/>
        </w:rPr>
        <w:t xml:space="preserve"> </w:t>
      </w:r>
      <w:proofErr w:type="spellStart"/>
      <w:r w:rsidR="004A408E" w:rsidRPr="00D5653B">
        <w:rPr>
          <w:lang w:val="en-US"/>
        </w:rPr>
        <w:t>hiển</w:t>
      </w:r>
      <w:proofErr w:type="spellEnd"/>
      <w:r w:rsidR="004A408E" w:rsidRPr="00D5653B">
        <w:rPr>
          <w:lang w:val="en-US"/>
        </w:rPr>
        <w:t xml:space="preserve"> </w:t>
      </w:r>
      <w:proofErr w:type="spellStart"/>
      <w:r w:rsidR="004A408E" w:rsidRPr="00D5653B">
        <w:rPr>
          <w:lang w:val="en-US"/>
        </w:rPr>
        <w:t>thị</w:t>
      </w:r>
      <w:proofErr w:type="spellEnd"/>
      <w:r w:rsidR="004A408E" w:rsidRPr="00D5653B">
        <w:rPr>
          <w:lang w:val="en-US"/>
        </w:rPr>
        <w:t xml:space="preserve"> và </w:t>
      </w:r>
      <w:proofErr w:type="spellStart"/>
      <w:r w:rsidR="004A408E" w:rsidRPr="00D5653B">
        <w:rPr>
          <w:lang w:val="en-US"/>
        </w:rPr>
        <w:t>lưu</w:t>
      </w:r>
      <w:proofErr w:type="spellEnd"/>
      <w:r w:rsidR="004A408E" w:rsidRPr="00D5653B">
        <w:rPr>
          <w:lang w:val="en-US"/>
        </w:rPr>
        <w:t xml:space="preserve"> </w:t>
      </w:r>
      <w:proofErr w:type="spellStart"/>
      <w:r w:rsidR="004A408E" w:rsidRPr="00D5653B">
        <w:rPr>
          <w:lang w:val="en-US"/>
        </w:rPr>
        <w:t>trữ</w:t>
      </w:r>
      <w:proofErr w:type="spellEnd"/>
      <w:r w:rsidR="004A408E" w:rsidRPr="00D5653B">
        <w:rPr>
          <w:lang w:val="en-US"/>
        </w:rPr>
        <w:t xml:space="preserve"> hình </w:t>
      </w:r>
      <w:proofErr w:type="spellStart"/>
      <w:r w:rsidR="004A408E" w:rsidRPr="00D5653B">
        <w:rPr>
          <w:lang w:val="en-US"/>
        </w:rPr>
        <w:t>ảnh</w:t>
      </w:r>
      <w:bookmarkEnd w:id="402"/>
      <w:bookmarkEnd w:id="403"/>
      <w:bookmarkEnd w:id="404"/>
      <w:proofErr w:type="spellEnd"/>
    </w:p>
    <w:p w14:paraId="41E9454B" w14:textId="1EA2812A" w:rsidR="00D4219A" w:rsidRPr="00D5653B" w:rsidRDefault="00D4219A" w:rsidP="000011EE">
      <w:pPr>
        <w:pStyle w:val="Heading3"/>
        <w:rPr>
          <w:lang w:val="en-US"/>
        </w:rPr>
      </w:pPr>
      <w:bookmarkStart w:id="405" w:name="_Toc106804493"/>
      <w:bookmarkStart w:id="406" w:name="_Toc106811986"/>
      <w:bookmarkStart w:id="407" w:name="_Toc106818791"/>
      <w:proofErr w:type="spellStart"/>
      <w:r w:rsidRPr="00D5653B">
        <w:rPr>
          <w:lang w:val="en-US"/>
        </w:rPr>
        <w:t>Đặt</w:t>
      </w:r>
      <w:proofErr w:type="spellEnd"/>
      <w:r w:rsidRPr="00D5653B">
        <w:rPr>
          <w:lang w:val="en-US"/>
        </w:rPr>
        <w:t xml:space="preserve"> </w:t>
      </w:r>
      <w:proofErr w:type="spellStart"/>
      <w:r w:rsidRPr="00D5653B">
        <w:rPr>
          <w:lang w:val="en-US"/>
        </w:rPr>
        <w:t>vấn</w:t>
      </w:r>
      <w:proofErr w:type="spellEnd"/>
      <w:r w:rsidRPr="00D5653B">
        <w:rPr>
          <w:lang w:val="en-US"/>
        </w:rPr>
        <w:t xml:space="preserve"> </w:t>
      </w:r>
      <w:proofErr w:type="spellStart"/>
      <w:r w:rsidRPr="00D5653B">
        <w:rPr>
          <w:lang w:val="en-US"/>
        </w:rPr>
        <w:t>đề</w:t>
      </w:r>
      <w:bookmarkEnd w:id="405"/>
      <w:bookmarkEnd w:id="406"/>
      <w:bookmarkEnd w:id="407"/>
      <w:proofErr w:type="spellEnd"/>
    </w:p>
    <w:p w14:paraId="7F68EE8A" w14:textId="77777777" w:rsidR="003733A3" w:rsidRPr="00D5653B" w:rsidRDefault="00726708" w:rsidP="008A0400">
      <w:pPr>
        <w:ind w:right="1123" w:firstLine="450"/>
        <w:jc w:val="both"/>
        <w:rPr>
          <w:rFonts w:asciiTheme="majorHAnsi" w:hAnsiTheme="majorHAnsi" w:cstheme="majorHAnsi"/>
          <w:lang w:val="en-US"/>
        </w:rPr>
      </w:pPr>
      <w:proofErr w:type="spellStart"/>
      <w:r w:rsidRPr="00D5653B">
        <w:rPr>
          <w:rFonts w:asciiTheme="majorHAnsi" w:hAnsiTheme="majorHAnsi" w:cstheme="majorHAnsi"/>
          <w:lang w:val="en-US"/>
        </w:rPr>
        <w:t>Các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website </w:t>
      </w:r>
      <w:proofErr w:type="spellStart"/>
      <w:r w:rsidRPr="00D5653B">
        <w:rPr>
          <w:rFonts w:asciiTheme="majorHAnsi" w:hAnsiTheme="majorHAnsi" w:cstheme="majorHAnsi"/>
          <w:lang w:val="en-US"/>
        </w:rPr>
        <w:t>thương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mại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điện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tử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thường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phải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có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nhiều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các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loại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hình </w:t>
      </w:r>
      <w:proofErr w:type="spellStart"/>
      <w:r w:rsidRPr="00D5653B">
        <w:rPr>
          <w:rFonts w:asciiTheme="majorHAnsi" w:hAnsiTheme="majorHAnsi" w:cstheme="majorHAnsi"/>
          <w:lang w:val="en-US"/>
        </w:rPr>
        <w:t>ảnh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từ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sản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phẩm, </w:t>
      </w:r>
      <w:proofErr w:type="spellStart"/>
      <w:r w:rsidRPr="00D5653B">
        <w:rPr>
          <w:rFonts w:asciiTheme="majorHAnsi" w:hAnsiTheme="majorHAnsi" w:cstheme="majorHAnsi"/>
          <w:lang w:val="en-US"/>
        </w:rPr>
        <w:t>loại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hàng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đến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quảng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cáo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, </w:t>
      </w:r>
      <w:proofErr w:type="spellStart"/>
      <w:r w:rsidRPr="00D5653B">
        <w:rPr>
          <w:rFonts w:asciiTheme="majorHAnsi" w:hAnsiTheme="majorHAnsi" w:cstheme="majorHAnsi"/>
          <w:lang w:val="en-US"/>
        </w:rPr>
        <w:t>đặt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ra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một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bài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toán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cho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việc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sử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dụng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hình </w:t>
      </w:r>
      <w:proofErr w:type="spellStart"/>
      <w:r w:rsidRPr="00D5653B">
        <w:rPr>
          <w:rFonts w:asciiTheme="majorHAnsi" w:hAnsiTheme="majorHAnsi" w:cstheme="majorHAnsi"/>
          <w:lang w:val="en-US"/>
        </w:rPr>
        <w:t>ảnh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ở </w:t>
      </w:r>
      <w:proofErr w:type="spellStart"/>
      <w:r w:rsidRPr="00D5653B">
        <w:rPr>
          <w:rFonts w:asciiTheme="majorHAnsi" w:hAnsiTheme="majorHAnsi" w:cstheme="majorHAnsi"/>
          <w:lang w:val="en-US"/>
        </w:rPr>
        <w:t>nhiều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vị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trí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trên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ứng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dụng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hay website </w:t>
      </w:r>
      <w:proofErr w:type="spellStart"/>
      <w:r w:rsidRPr="00D5653B">
        <w:rPr>
          <w:rFonts w:asciiTheme="majorHAnsi" w:hAnsiTheme="majorHAnsi" w:cstheme="majorHAnsi"/>
          <w:lang w:val="en-US"/>
        </w:rPr>
        <w:t>sao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cho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hợp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lý:</w:t>
      </w:r>
    </w:p>
    <w:p w14:paraId="73F3BE2B" w14:textId="731BA9F7" w:rsidR="003733A3" w:rsidRPr="00D5653B" w:rsidRDefault="00726708" w:rsidP="00596091">
      <w:pPr>
        <w:pStyle w:val="ListParagraph"/>
        <w:ind w:left="2610" w:right="1123" w:firstLine="360"/>
        <w:jc w:val="both"/>
        <w:rPr>
          <w:rFonts w:asciiTheme="majorHAnsi" w:hAnsiTheme="majorHAnsi" w:cstheme="majorHAnsi"/>
          <w:lang w:val="en-US"/>
        </w:rPr>
      </w:pPr>
      <w:proofErr w:type="spellStart"/>
      <w:r w:rsidRPr="00D5653B">
        <w:rPr>
          <w:rFonts w:asciiTheme="majorHAnsi" w:hAnsiTheme="majorHAnsi" w:cstheme="majorHAnsi"/>
          <w:lang w:val="en-US"/>
        </w:rPr>
        <w:t>Nếu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chỉ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sử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dụng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những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hình </w:t>
      </w:r>
      <w:proofErr w:type="spellStart"/>
      <w:r w:rsidRPr="00D5653B">
        <w:rPr>
          <w:rFonts w:asciiTheme="majorHAnsi" w:hAnsiTheme="majorHAnsi" w:cstheme="majorHAnsi"/>
          <w:lang w:val="en-US"/>
        </w:rPr>
        <w:t>ảnh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có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độ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phân </w:t>
      </w:r>
      <w:proofErr w:type="spellStart"/>
      <w:r w:rsidRPr="00D5653B">
        <w:rPr>
          <w:rFonts w:asciiTheme="majorHAnsi" w:hAnsiTheme="majorHAnsi" w:cstheme="majorHAnsi"/>
          <w:lang w:val="en-US"/>
        </w:rPr>
        <w:t>giải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lớn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3733A3" w:rsidRPr="00D5653B">
        <w:rPr>
          <w:rFonts w:asciiTheme="majorHAnsi" w:hAnsiTheme="majorHAnsi" w:cstheme="majorHAnsi"/>
          <w:lang w:val="en-US"/>
        </w:rPr>
        <w:t>dẫn</w:t>
      </w:r>
      <w:proofErr w:type="spellEnd"/>
      <w:r w:rsidR="003733A3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3733A3" w:rsidRPr="00D5653B">
        <w:rPr>
          <w:rFonts w:asciiTheme="majorHAnsi" w:hAnsiTheme="majorHAnsi" w:cstheme="majorHAnsi"/>
          <w:lang w:val="en-US"/>
        </w:rPr>
        <w:t>đến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việc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tải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trang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web hay </w:t>
      </w:r>
      <w:proofErr w:type="spellStart"/>
      <w:r w:rsidRPr="00D5653B">
        <w:rPr>
          <w:rFonts w:asciiTheme="majorHAnsi" w:hAnsiTheme="majorHAnsi" w:cstheme="majorHAnsi"/>
          <w:lang w:val="en-US"/>
        </w:rPr>
        <w:t>ứng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dụng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mất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nhiều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thời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gian</w:t>
      </w:r>
      <w:proofErr w:type="spellEnd"/>
      <w:r w:rsidR="003733A3" w:rsidRPr="00D5653B">
        <w:rPr>
          <w:rFonts w:asciiTheme="majorHAnsi" w:hAnsiTheme="majorHAnsi" w:cstheme="majorHAnsi"/>
          <w:lang w:val="en-US"/>
        </w:rPr>
        <w:t>.</w:t>
      </w:r>
    </w:p>
    <w:p w14:paraId="0AE82869" w14:textId="14D6975C" w:rsidR="00726708" w:rsidRPr="00596091" w:rsidRDefault="00726708" w:rsidP="00596091">
      <w:pPr>
        <w:ind w:left="2610" w:right="1123" w:firstLine="360"/>
        <w:jc w:val="both"/>
        <w:rPr>
          <w:rFonts w:asciiTheme="majorHAnsi" w:hAnsiTheme="majorHAnsi" w:cstheme="majorHAnsi"/>
          <w:lang w:val="en-US"/>
        </w:rPr>
      </w:pPr>
      <w:proofErr w:type="spellStart"/>
      <w:r w:rsidRPr="00596091">
        <w:rPr>
          <w:rFonts w:asciiTheme="majorHAnsi" w:hAnsiTheme="majorHAnsi" w:cstheme="majorHAnsi"/>
          <w:lang w:val="en-US"/>
        </w:rPr>
        <w:t>Nếu</w:t>
      </w:r>
      <w:proofErr w:type="spellEnd"/>
      <w:r w:rsidRPr="00596091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596091">
        <w:rPr>
          <w:rFonts w:asciiTheme="majorHAnsi" w:hAnsiTheme="majorHAnsi" w:cstheme="majorHAnsi"/>
          <w:lang w:val="en-US"/>
        </w:rPr>
        <w:t>chỉ</w:t>
      </w:r>
      <w:proofErr w:type="spellEnd"/>
      <w:r w:rsidRPr="00596091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596091">
        <w:rPr>
          <w:rFonts w:asciiTheme="majorHAnsi" w:hAnsiTheme="majorHAnsi" w:cstheme="majorHAnsi"/>
          <w:lang w:val="en-US"/>
        </w:rPr>
        <w:t>sử</w:t>
      </w:r>
      <w:proofErr w:type="spellEnd"/>
      <w:r w:rsidRPr="00596091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596091">
        <w:rPr>
          <w:rFonts w:asciiTheme="majorHAnsi" w:hAnsiTheme="majorHAnsi" w:cstheme="majorHAnsi"/>
          <w:lang w:val="en-US"/>
        </w:rPr>
        <w:t>dụng</w:t>
      </w:r>
      <w:proofErr w:type="spellEnd"/>
      <w:r w:rsidRPr="00596091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596091">
        <w:rPr>
          <w:rFonts w:asciiTheme="majorHAnsi" w:hAnsiTheme="majorHAnsi" w:cstheme="majorHAnsi"/>
          <w:lang w:val="en-US"/>
        </w:rPr>
        <w:t>những</w:t>
      </w:r>
      <w:proofErr w:type="spellEnd"/>
      <w:r w:rsidRPr="00596091">
        <w:rPr>
          <w:rFonts w:asciiTheme="majorHAnsi" w:hAnsiTheme="majorHAnsi" w:cstheme="majorHAnsi"/>
          <w:lang w:val="en-US"/>
        </w:rPr>
        <w:t xml:space="preserve"> hình </w:t>
      </w:r>
      <w:proofErr w:type="spellStart"/>
      <w:r w:rsidRPr="00596091">
        <w:rPr>
          <w:rFonts w:asciiTheme="majorHAnsi" w:hAnsiTheme="majorHAnsi" w:cstheme="majorHAnsi"/>
          <w:lang w:val="en-US"/>
        </w:rPr>
        <w:t>ảnh</w:t>
      </w:r>
      <w:proofErr w:type="spellEnd"/>
      <w:r w:rsidRPr="00596091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596091">
        <w:rPr>
          <w:rFonts w:asciiTheme="majorHAnsi" w:hAnsiTheme="majorHAnsi" w:cstheme="majorHAnsi"/>
          <w:lang w:val="en-US"/>
        </w:rPr>
        <w:t>có</w:t>
      </w:r>
      <w:proofErr w:type="spellEnd"/>
      <w:r w:rsidRPr="00596091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596091">
        <w:rPr>
          <w:rFonts w:asciiTheme="majorHAnsi" w:hAnsiTheme="majorHAnsi" w:cstheme="majorHAnsi"/>
          <w:lang w:val="en-US"/>
        </w:rPr>
        <w:t>độ</w:t>
      </w:r>
      <w:proofErr w:type="spellEnd"/>
      <w:r w:rsidRPr="00596091">
        <w:rPr>
          <w:rFonts w:asciiTheme="majorHAnsi" w:hAnsiTheme="majorHAnsi" w:cstheme="majorHAnsi"/>
          <w:lang w:val="en-US"/>
        </w:rPr>
        <w:t xml:space="preserve"> phân </w:t>
      </w:r>
      <w:proofErr w:type="spellStart"/>
      <w:r w:rsidRPr="00596091">
        <w:rPr>
          <w:rFonts w:asciiTheme="majorHAnsi" w:hAnsiTheme="majorHAnsi" w:cstheme="majorHAnsi"/>
          <w:lang w:val="en-US"/>
        </w:rPr>
        <w:t>giải</w:t>
      </w:r>
      <w:proofErr w:type="spellEnd"/>
      <w:r w:rsidRPr="00596091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596091">
        <w:rPr>
          <w:rFonts w:asciiTheme="majorHAnsi" w:hAnsiTheme="majorHAnsi" w:cstheme="majorHAnsi"/>
          <w:lang w:val="en-US"/>
        </w:rPr>
        <w:t>thấp</w:t>
      </w:r>
      <w:proofErr w:type="spellEnd"/>
      <w:r w:rsidRPr="00596091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3733A3" w:rsidRPr="00596091">
        <w:rPr>
          <w:rFonts w:asciiTheme="majorHAnsi" w:hAnsiTheme="majorHAnsi" w:cstheme="majorHAnsi"/>
          <w:lang w:val="en-US"/>
        </w:rPr>
        <w:t>thì</w:t>
      </w:r>
      <w:proofErr w:type="spellEnd"/>
      <w:r w:rsidR="003733A3" w:rsidRPr="00596091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3733A3" w:rsidRPr="00596091">
        <w:rPr>
          <w:rFonts w:asciiTheme="majorHAnsi" w:hAnsiTheme="majorHAnsi" w:cstheme="majorHAnsi"/>
          <w:lang w:val="en-US"/>
        </w:rPr>
        <w:t>sẽ</w:t>
      </w:r>
      <w:proofErr w:type="spellEnd"/>
      <w:r w:rsidR="003733A3" w:rsidRPr="00596091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3733A3" w:rsidRPr="00596091">
        <w:rPr>
          <w:rFonts w:asciiTheme="majorHAnsi" w:hAnsiTheme="majorHAnsi" w:cstheme="majorHAnsi"/>
          <w:lang w:val="en-US"/>
        </w:rPr>
        <w:t>làm</w:t>
      </w:r>
      <w:proofErr w:type="spellEnd"/>
      <w:r w:rsidR="003733A3" w:rsidRPr="00596091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3733A3" w:rsidRPr="00596091">
        <w:rPr>
          <w:rFonts w:asciiTheme="majorHAnsi" w:hAnsiTheme="majorHAnsi" w:cstheme="majorHAnsi"/>
          <w:lang w:val="en-US"/>
        </w:rPr>
        <w:t>cho</w:t>
      </w:r>
      <w:proofErr w:type="spellEnd"/>
      <w:r w:rsidRPr="00596091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596091">
        <w:rPr>
          <w:rFonts w:asciiTheme="majorHAnsi" w:hAnsiTheme="majorHAnsi" w:cstheme="majorHAnsi"/>
          <w:lang w:val="en-US"/>
        </w:rPr>
        <w:t>trải</w:t>
      </w:r>
      <w:proofErr w:type="spellEnd"/>
      <w:r w:rsidRPr="00596091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596091">
        <w:rPr>
          <w:rFonts w:asciiTheme="majorHAnsi" w:hAnsiTheme="majorHAnsi" w:cstheme="majorHAnsi"/>
          <w:lang w:val="en-US"/>
        </w:rPr>
        <w:t>nghiệm</w:t>
      </w:r>
      <w:proofErr w:type="spellEnd"/>
      <w:r w:rsidRPr="00596091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596091">
        <w:rPr>
          <w:rFonts w:asciiTheme="majorHAnsi" w:hAnsiTheme="majorHAnsi" w:cstheme="majorHAnsi"/>
          <w:lang w:val="en-US"/>
        </w:rPr>
        <w:t>người</w:t>
      </w:r>
      <w:proofErr w:type="spellEnd"/>
      <w:r w:rsidRPr="00596091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596091">
        <w:rPr>
          <w:rFonts w:asciiTheme="majorHAnsi" w:hAnsiTheme="majorHAnsi" w:cstheme="majorHAnsi"/>
          <w:lang w:val="en-US"/>
        </w:rPr>
        <w:t>dùng</w:t>
      </w:r>
      <w:proofErr w:type="spellEnd"/>
      <w:r w:rsidRPr="00596091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596091">
        <w:rPr>
          <w:rFonts w:asciiTheme="majorHAnsi" w:hAnsiTheme="majorHAnsi" w:cstheme="majorHAnsi"/>
          <w:lang w:val="en-US"/>
        </w:rPr>
        <w:t>bị</w:t>
      </w:r>
      <w:proofErr w:type="spellEnd"/>
      <w:r w:rsidRPr="00596091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596091">
        <w:rPr>
          <w:rFonts w:asciiTheme="majorHAnsi" w:hAnsiTheme="majorHAnsi" w:cstheme="majorHAnsi"/>
          <w:lang w:val="en-US"/>
        </w:rPr>
        <w:t>ảnh</w:t>
      </w:r>
      <w:proofErr w:type="spellEnd"/>
      <w:r w:rsidRPr="00596091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596091">
        <w:rPr>
          <w:rFonts w:asciiTheme="majorHAnsi" w:hAnsiTheme="majorHAnsi" w:cstheme="majorHAnsi"/>
          <w:lang w:val="en-US"/>
        </w:rPr>
        <w:t>hưởng</w:t>
      </w:r>
      <w:proofErr w:type="spellEnd"/>
    </w:p>
    <w:p w14:paraId="0763038A" w14:textId="77777777" w:rsidR="00726708" w:rsidRPr="00D5653B" w:rsidRDefault="00726708" w:rsidP="00596091">
      <w:pPr>
        <w:ind w:left="2610" w:right="1123" w:firstLine="360"/>
        <w:jc w:val="both"/>
        <w:rPr>
          <w:rFonts w:asciiTheme="majorHAnsi" w:hAnsiTheme="majorHAnsi" w:cstheme="majorHAnsi"/>
          <w:lang w:val="en-US"/>
        </w:rPr>
      </w:pPr>
      <w:proofErr w:type="spellStart"/>
      <w:r w:rsidRPr="00D5653B">
        <w:rPr>
          <w:rFonts w:asciiTheme="majorHAnsi" w:hAnsiTheme="majorHAnsi" w:cstheme="majorHAnsi"/>
          <w:lang w:val="en-US"/>
        </w:rPr>
        <w:t>Như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vậy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cùng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một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hình </w:t>
      </w:r>
      <w:proofErr w:type="spellStart"/>
      <w:r w:rsidRPr="00D5653B">
        <w:rPr>
          <w:rFonts w:asciiTheme="majorHAnsi" w:hAnsiTheme="majorHAnsi" w:cstheme="majorHAnsi"/>
          <w:lang w:val="en-US"/>
        </w:rPr>
        <w:t>ảnh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phải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uyển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chuyển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trong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việc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sử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dụng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làm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sao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thỏa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được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cả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2 </w:t>
      </w:r>
      <w:proofErr w:type="spellStart"/>
      <w:r w:rsidRPr="00D5653B">
        <w:rPr>
          <w:rFonts w:asciiTheme="majorHAnsi" w:hAnsiTheme="majorHAnsi" w:cstheme="majorHAnsi"/>
          <w:lang w:val="en-US"/>
        </w:rPr>
        <w:t>yêu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cầu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về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tốc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độ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tải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và </w:t>
      </w:r>
      <w:proofErr w:type="spellStart"/>
      <w:r w:rsidRPr="00D5653B">
        <w:rPr>
          <w:rFonts w:asciiTheme="majorHAnsi" w:hAnsiTheme="majorHAnsi" w:cstheme="majorHAnsi"/>
          <w:lang w:val="en-US"/>
        </w:rPr>
        <w:t>trải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nghiệm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người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dùng</w:t>
      </w:r>
      <w:proofErr w:type="spellEnd"/>
    </w:p>
    <w:p w14:paraId="358310DC" w14:textId="666D5638" w:rsidR="0055617C" w:rsidRPr="00D5653B" w:rsidRDefault="0055617C" w:rsidP="000011EE">
      <w:pPr>
        <w:pStyle w:val="Heading3"/>
        <w:rPr>
          <w:lang w:val="en-US"/>
        </w:rPr>
      </w:pPr>
      <w:bookmarkStart w:id="408" w:name="_Toc106804494"/>
      <w:bookmarkStart w:id="409" w:name="_Toc106811987"/>
      <w:bookmarkStart w:id="410" w:name="_Toc106818792"/>
      <w:proofErr w:type="spellStart"/>
      <w:r w:rsidRPr="00D5653B">
        <w:rPr>
          <w:lang w:val="en-US"/>
        </w:rPr>
        <w:t>Hướng</w:t>
      </w:r>
      <w:proofErr w:type="spellEnd"/>
      <w:r w:rsidRPr="00D5653B">
        <w:rPr>
          <w:lang w:val="en-US"/>
        </w:rPr>
        <w:t xml:space="preserve"> </w:t>
      </w:r>
      <w:proofErr w:type="spellStart"/>
      <w:r w:rsidRPr="00D5653B">
        <w:rPr>
          <w:lang w:val="en-US"/>
        </w:rPr>
        <w:t>giải</w:t>
      </w:r>
      <w:proofErr w:type="spellEnd"/>
      <w:r w:rsidRPr="00D5653B">
        <w:rPr>
          <w:lang w:val="en-US"/>
        </w:rPr>
        <w:t xml:space="preserve"> </w:t>
      </w:r>
      <w:proofErr w:type="spellStart"/>
      <w:r w:rsidRPr="00D5653B">
        <w:rPr>
          <w:lang w:val="en-US"/>
        </w:rPr>
        <w:t>quyết</w:t>
      </w:r>
      <w:bookmarkEnd w:id="408"/>
      <w:bookmarkEnd w:id="409"/>
      <w:bookmarkEnd w:id="410"/>
      <w:proofErr w:type="spellEnd"/>
    </w:p>
    <w:p w14:paraId="1C243FCA" w14:textId="4F0FF951" w:rsidR="00726708" w:rsidRPr="00D5653B" w:rsidRDefault="00726708" w:rsidP="008A0400">
      <w:pPr>
        <w:ind w:right="1123" w:firstLine="450"/>
        <w:jc w:val="both"/>
        <w:rPr>
          <w:rFonts w:asciiTheme="majorHAnsi" w:hAnsiTheme="majorHAnsi" w:cstheme="majorHAnsi"/>
          <w:lang w:val="en-US"/>
        </w:rPr>
      </w:pPr>
      <w:proofErr w:type="spellStart"/>
      <w:r w:rsidRPr="00D5653B">
        <w:rPr>
          <w:rFonts w:asciiTheme="majorHAnsi" w:hAnsiTheme="majorHAnsi" w:cstheme="majorHAnsi"/>
          <w:lang w:val="en-US"/>
        </w:rPr>
        <w:t>Tham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khảo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từ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các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ứng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dụng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thương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mại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điện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tử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lớn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trên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Việt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Nam và </w:t>
      </w:r>
      <w:proofErr w:type="spellStart"/>
      <w:r w:rsidRPr="00D5653B">
        <w:rPr>
          <w:rFonts w:asciiTheme="majorHAnsi" w:hAnsiTheme="majorHAnsi" w:cstheme="majorHAnsi"/>
          <w:lang w:val="en-US"/>
        </w:rPr>
        <w:t>thế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giới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ta </w:t>
      </w:r>
      <w:proofErr w:type="spellStart"/>
      <w:r w:rsidRPr="00D5653B">
        <w:rPr>
          <w:rFonts w:asciiTheme="majorHAnsi" w:hAnsiTheme="majorHAnsi" w:cstheme="majorHAnsi"/>
          <w:lang w:val="en-US"/>
        </w:rPr>
        <w:t>thấy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hình </w:t>
      </w:r>
      <w:proofErr w:type="spellStart"/>
      <w:r w:rsidRPr="00D5653B">
        <w:rPr>
          <w:rFonts w:asciiTheme="majorHAnsi" w:hAnsiTheme="majorHAnsi" w:cstheme="majorHAnsi"/>
          <w:lang w:val="en-US"/>
        </w:rPr>
        <w:t>ảnh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cần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được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xử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lý, </w:t>
      </w:r>
      <w:proofErr w:type="spellStart"/>
      <w:r w:rsidRPr="00D5653B">
        <w:rPr>
          <w:rFonts w:asciiTheme="majorHAnsi" w:hAnsiTheme="majorHAnsi" w:cstheme="majorHAnsi"/>
          <w:lang w:val="en-US"/>
        </w:rPr>
        <w:t>tối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ưu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(optimize) </w:t>
      </w:r>
      <w:proofErr w:type="spellStart"/>
      <w:r w:rsidRPr="00D5653B">
        <w:rPr>
          <w:rFonts w:asciiTheme="majorHAnsi" w:hAnsiTheme="majorHAnsi" w:cstheme="majorHAnsi"/>
          <w:lang w:val="en-US"/>
        </w:rPr>
        <w:t>phù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hợp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với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từng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vị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trí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loading.</w:t>
      </w:r>
    </w:p>
    <w:p w14:paraId="6B5F00A8" w14:textId="3ED3C056" w:rsidR="0055617C" w:rsidRPr="00D5653B" w:rsidRDefault="0055617C" w:rsidP="008A0400">
      <w:pPr>
        <w:ind w:right="1123" w:firstLine="450"/>
        <w:jc w:val="both"/>
        <w:rPr>
          <w:rFonts w:asciiTheme="majorHAnsi" w:hAnsiTheme="majorHAnsi" w:cstheme="majorHAnsi"/>
          <w:lang w:val="en-US"/>
        </w:rPr>
      </w:pPr>
      <w:proofErr w:type="spellStart"/>
      <w:r w:rsidRPr="00D5653B">
        <w:rPr>
          <w:rFonts w:asciiTheme="majorHAnsi" w:hAnsiTheme="majorHAnsi" w:cstheme="majorHAnsi"/>
          <w:lang w:val="en-US"/>
        </w:rPr>
        <w:t>Có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nghĩa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là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đối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với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một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hình </w:t>
      </w:r>
      <w:proofErr w:type="spellStart"/>
      <w:r w:rsidRPr="00D5653B">
        <w:rPr>
          <w:rFonts w:asciiTheme="majorHAnsi" w:hAnsiTheme="majorHAnsi" w:cstheme="majorHAnsi"/>
          <w:lang w:val="en-US"/>
        </w:rPr>
        <w:t>ành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khi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đưa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lên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cơ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sở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dữ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liệu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, ta </w:t>
      </w:r>
      <w:proofErr w:type="spellStart"/>
      <w:r w:rsidRPr="00D5653B">
        <w:rPr>
          <w:rFonts w:asciiTheme="majorHAnsi" w:hAnsiTheme="majorHAnsi" w:cstheme="majorHAnsi"/>
          <w:lang w:val="en-US"/>
        </w:rPr>
        <w:t>sẽ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lưu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nó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ở </w:t>
      </w:r>
      <w:proofErr w:type="spellStart"/>
      <w:r w:rsidRPr="00D5653B">
        <w:rPr>
          <w:rFonts w:asciiTheme="majorHAnsi" w:hAnsiTheme="majorHAnsi" w:cstheme="majorHAnsi"/>
          <w:lang w:val="en-US"/>
        </w:rPr>
        <w:t>nhiều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kích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thước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khác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nhau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, </w:t>
      </w:r>
      <w:proofErr w:type="spellStart"/>
      <w:r w:rsidRPr="00D5653B">
        <w:rPr>
          <w:rFonts w:asciiTheme="majorHAnsi" w:hAnsiTheme="majorHAnsi" w:cstheme="majorHAnsi"/>
          <w:lang w:val="en-US"/>
        </w:rPr>
        <w:t>khi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cần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hiển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thị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, </w:t>
      </w:r>
      <w:proofErr w:type="spellStart"/>
      <w:r w:rsidRPr="00D5653B">
        <w:rPr>
          <w:rFonts w:asciiTheme="majorHAnsi" w:hAnsiTheme="majorHAnsi" w:cstheme="majorHAnsi"/>
          <w:lang w:val="en-US"/>
        </w:rPr>
        <w:t>tùy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theo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vị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trí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, </w:t>
      </w:r>
      <w:proofErr w:type="spellStart"/>
      <w:r w:rsidRPr="00D5653B">
        <w:rPr>
          <w:rFonts w:asciiTheme="majorHAnsi" w:hAnsiTheme="majorHAnsi" w:cstheme="majorHAnsi"/>
          <w:lang w:val="en-US"/>
        </w:rPr>
        <w:t>kích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cỡ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ô </w:t>
      </w:r>
      <w:proofErr w:type="spellStart"/>
      <w:r w:rsidRPr="00D5653B">
        <w:rPr>
          <w:rFonts w:asciiTheme="majorHAnsi" w:hAnsiTheme="majorHAnsi" w:cstheme="majorHAnsi"/>
          <w:lang w:val="en-US"/>
        </w:rPr>
        <w:t>ImageView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mà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ta </w:t>
      </w:r>
      <w:proofErr w:type="spellStart"/>
      <w:r w:rsidRPr="00D5653B">
        <w:rPr>
          <w:rFonts w:asciiTheme="majorHAnsi" w:hAnsiTheme="majorHAnsi" w:cstheme="majorHAnsi"/>
          <w:lang w:val="en-US"/>
        </w:rPr>
        <w:t>sẽ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tải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lên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hình </w:t>
      </w:r>
      <w:proofErr w:type="spellStart"/>
      <w:r w:rsidRPr="00D5653B">
        <w:rPr>
          <w:rFonts w:asciiTheme="majorHAnsi" w:hAnsiTheme="majorHAnsi" w:cstheme="majorHAnsi"/>
          <w:lang w:val="en-US"/>
        </w:rPr>
        <w:t>ảnh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tương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ứng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. </w:t>
      </w:r>
    </w:p>
    <w:p w14:paraId="11C94BCE" w14:textId="77777777" w:rsidR="0055617C" w:rsidRPr="00D5653B" w:rsidRDefault="0055617C" w:rsidP="008A0400">
      <w:pPr>
        <w:ind w:right="1123" w:firstLine="450"/>
        <w:jc w:val="both"/>
        <w:rPr>
          <w:rFonts w:asciiTheme="majorHAnsi" w:hAnsiTheme="majorHAnsi" w:cstheme="majorHAnsi"/>
          <w:lang w:val="en-US"/>
        </w:rPr>
      </w:pPr>
      <w:proofErr w:type="spellStart"/>
      <w:r w:rsidRPr="00D5653B">
        <w:rPr>
          <w:rFonts w:asciiTheme="majorHAnsi" w:hAnsiTheme="majorHAnsi" w:cstheme="majorHAnsi"/>
          <w:lang w:val="en-US"/>
        </w:rPr>
        <w:t>Điều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này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giúp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giảm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thiểu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tối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đa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dung </w:t>
      </w:r>
      <w:proofErr w:type="spellStart"/>
      <w:r w:rsidRPr="00D5653B">
        <w:rPr>
          <w:rFonts w:asciiTheme="majorHAnsi" w:hAnsiTheme="majorHAnsi" w:cstheme="majorHAnsi"/>
          <w:lang w:val="en-US"/>
        </w:rPr>
        <w:t>lượng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ảnh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cần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tải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lên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, </w:t>
      </w:r>
      <w:proofErr w:type="spellStart"/>
      <w:r w:rsidRPr="00D5653B">
        <w:rPr>
          <w:rFonts w:asciiTheme="majorHAnsi" w:hAnsiTheme="majorHAnsi" w:cstheme="majorHAnsi"/>
          <w:lang w:val="en-US"/>
        </w:rPr>
        <w:t>đồng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thời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cũng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đảm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bảo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được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trải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nghiệm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người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dùng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, do </w:t>
      </w:r>
      <w:proofErr w:type="spellStart"/>
      <w:r w:rsidRPr="00D5653B">
        <w:rPr>
          <w:rFonts w:asciiTheme="majorHAnsi" w:hAnsiTheme="majorHAnsi" w:cstheme="majorHAnsi"/>
          <w:lang w:val="en-US"/>
        </w:rPr>
        <w:t>đối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với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kích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thước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ImageView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lớn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hay </w:t>
      </w:r>
      <w:proofErr w:type="spellStart"/>
      <w:r w:rsidRPr="00D5653B">
        <w:rPr>
          <w:rFonts w:asciiTheme="majorHAnsi" w:hAnsiTheme="majorHAnsi" w:cstheme="majorHAnsi"/>
          <w:lang w:val="en-US"/>
        </w:rPr>
        <w:t>nhỏ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thì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sẽ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có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ảnh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được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giảm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độ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phân </w:t>
      </w:r>
      <w:proofErr w:type="spellStart"/>
      <w:r w:rsidRPr="00D5653B">
        <w:rPr>
          <w:rFonts w:asciiTheme="majorHAnsi" w:hAnsiTheme="majorHAnsi" w:cstheme="majorHAnsi"/>
          <w:lang w:val="en-US"/>
        </w:rPr>
        <w:t>giải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tương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đương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để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đảm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bảo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chất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lượng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ảnh</w:t>
      </w:r>
      <w:proofErr w:type="spellEnd"/>
      <w:r w:rsidRPr="00D5653B">
        <w:rPr>
          <w:rFonts w:asciiTheme="majorHAnsi" w:hAnsiTheme="majorHAnsi" w:cstheme="majorHAnsi"/>
          <w:lang w:val="en-US"/>
        </w:rPr>
        <w:t>.</w:t>
      </w:r>
    </w:p>
    <w:p w14:paraId="61A19517" w14:textId="77777777" w:rsidR="0055617C" w:rsidRPr="00D5653B" w:rsidRDefault="0055617C" w:rsidP="008A0400">
      <w:pPr>
        <w:ind w:right="1123" w:firstLine="450"/>
        <w:jc w:val="both"/>
        <w:rPr>
          <w:rFonts w:asciiTheme="majorHAnsi" w:hAnsiTheme="majorHAnsi" w:cstheme="majorHAnsi"/>
          <w:lang w:val="en-US"/>
        </w:rPr>
      </w:pPr>
      <w:proofErr w:type="spellStart"/>
      <w:r w:rsidRPr="00D5653B">
        <w:rPr>
          <w:rFonts w:asciiTheme="majorHAnsi" w:hAnsiTheme="majorHAnsi" w:cstheme="majorHAnsi"/>
          <w:lang w:val="en-US"/>
        </w:rPr>
        <w:t>Tuy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nhiên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hướng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giải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quyết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này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cũng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làm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tăng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lượng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ảnh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cần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lưu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trên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hệ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thống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, và </w:t>
      </w:r>
      <w:proofErr w:type="spellStart"/>
      <w:r w:rsidRPr="00D5653B">
        <w:rPr>
          <w:rFonts w:asciiTheme="majorHAnsi" w:hAnsiTheme="majorHAnsi" w:cstheme="majorHAnsi"/>
          <w:lang w:val="en-US"/>
        </w:rPr>
        <w:t>cần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có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một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quy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định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về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ảnh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đầu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vào </w:t>
      </w:r>
      <w:proofErr w:type="spellStart"/>
      <w:r w:rsidRPr="00D5653B">
        <w:rPr>
          <w:rFonts w:asciiTheme="majorHAnsi" w:hAnsiTheme="majorHAnsi" w:cstheme="majorHAnsi"/>
          <w:lang w:val="en-US"/>
        </w:rPr>
        <w:t>để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có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thể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đảm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bảo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các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kích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thước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ảnh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khác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nhau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đều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đảm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bảo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độ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“</w:t>
      </w:r>
      <w:proofErr w:type="spellStart"/>
      <w:r w:rsidRPr="00D5653B">
        <w:rPr>
          <w:rFonts w:asciiTheme="majorHAnsi" w:hAnsiTheme="majorHAnsi" w:cstheme="majorHAnsi"/>
          <w:lang w:val="en-US"/>
        </w:rPr>
        <w:t>rõ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” của </w:t>
      </w:r>
      <w:proofErr w:type="spellStart"/>
      <w:r w:rsidRPr="00D5653B">
        <w:rPr>
          <w:rFonts w:asciiTheme="majorHAnsi" w:hAnsiTheme="majorHAnsi" w:cstheme="majorHAnsi"/>
          <w:lang w:val="en-US"/>
        </w:rPr>
        <w:t>ảnh</w:t>
      </w:r>
      <w:proofErr w:type="spellEnd"/>
      <w:r w:rsidRPr="00D5653B">
        <w:rPr>
          <w:rFonts w:asciiTheme="majorHAnsi" w:hAnsiTheme="majorHAnsi" w:cstheme="majorHAnsi"/>
          <w:lang w:val="en-US"/>
        </w:rPr>
        <w:t>.</w:t>
      </w:r>
    </w:p>
    <w:p w14:paraId="7C9C2C3F" w14:textId="33F765C4" w:rsidR="005E46E9" w:rsidRPr="00D5653B" w:rsidRDefault="00982A72" w:rsidP="0030117C">
      <w:pPr>
        <w:pStyle w:val="Heading2"/>
        <w:rPr>
          <w:lang w:val="en-US"/>
        </w:rPr>
      </w:pPr>
      <w:bookmarkStart w:id="411" w:name="_Toc106804495"/>
      <w:bookmarkStart w:id="412" w:name="_Toc106811988"/>
      <w:bookmarkStart w:id="413" w:name="_Toc106818793"/>
      <w:proofErr w:type="spellStart"/>
      <w:r w:rsidRPr="00D5653B">
        <w:rPr>
          <w:lang w:val="en-US"/>
        </w:rPr>
        <w:t>Bài</w:t>
      </w:r>
      <w:proofErr w:type="spellEnd"/>
      <w:r w:rsidRPr="00D5653B">
        <w:rPr>
          <w:lang w:val="en-US"/>
        </w:rPr>
        <w:t xml:space="preserve"> </w:t>
      </w:r>
      <w:proofErr w:type="spellStart"/>
      <w:r w:rsidRPr="00D5653B">
        <w:rPr>
          <w:lang w:val="en-US"/>
        </w:rPr>
        <w:t>toán</w:t>
      </w:r>
      <w:proofErr w:type="spellEnd"/>
      <w:r w:rsidRPr="00D5653B">
        <w:rPr>
          <w:lang w:val="en-US"/>
        </w:rPr>
        <w:t xml:space="preserve"> </w:t>
      </w:r>
      <w:proofErr w:type="spellStart"/>
      <w:r w:rsidRPr="00D5653B">
        <w:rPr>
          <w:lang w:val="en-US"/>
        </w:rPr>
        <w:t>cập</w:t>
      </w:r>
      <w:proofErr w:type="spellEnd"/>
      <w:r w:rsidRPr="00D5653B">
        <w:rPr>
          <w:lang w:val="en-US"/>
        </w:rPr>
        <w:t xml:space="preserve"> </w:t>
      </w:r>
      <w:proofErr w:type="spellStart"/>
      <w:r w:rsidRPr="00D5653B">
        <w:rPr>
          <w:lang w:val="en-US"/>
        </w:rPr>
        <w:t>nhật</w:t>
      </w:r>
      <w:proofErr w:type="spellEnd"/>
      <w:r w:rsidRPr="00D5653B">
        <w:rPr>
          <w:lang w:val="en-US"/>
        </w:rPr>
        <w:t xml:space="preserve"> </w:t>
      </w:r>
      <w:proofErr w:type="spellStart"/>
      <w:r w:rsidRPr="00D5653B">
        <w:rPr>
          <w:lang w:val="en-US"/>
        </w:rPr>
        <w:t>trạng</w:t>
      </w:r>
      <w:proofErr w:type="spellEnd"/>
      <w:r w:rsidRPr="00D5653B">
        <w:rPr>
          <w:lang w:val="en-US"/>
        </w:rPr>
        <w:t xml:space="preserve"> </w:t>
      </w:r>
      <w:proofErr w:type="spellStart"/>
      <w:r w:rsidRPr="00D5653B">
        <w:rPr>
          <w:lang w:val="en-US"/>
        </w:rPr>
        <w:t>thái</w:t>
      </w:r>
      <w:proofErr w:type="spellEnd"/>
      <w:r w:rsidRPr="00D5653B">
        <w:rPr>
          <w:lang w:val="en-US"/>
        </w:rPr>
        <w:t xml:space="preserve"> </w:t>
      </w:r>
      <w:proofErr w:type="spellStart"/>
      <w:r w:rsidRPr="00D5653B">
        <w:rPr>
          <w:lang w:val="en-US"/>
        </w:rPr>
        <w:t>đơn</w:t>
      </w:r>
      <w:proofErr w:type="spellEnd"/>
      <w:r w:rsidRPr="00D5653B">
        <w:rPr>
          <w:lang w:val="en-US"/>
        </w:rPr>
        <w:t xml:space="preserve"> </w:t>
      </w:r>
      <w:proofErr w:type="spellStart"/>
      <w:r w:rsidRPr="00D5653B">
        <w:rPr>
          <w:lang w:val="en-US"/>
        </w:rPr>
        <w:t>hàng</w:t>
      </w:r>
      <w:proofErr w:type="spellEnd"/>
      <w:r w:rsidRPr="00D5653B">
        <w:rPr>
          <w:lang w:val="en-US"/>
        </w:rPr>
        <w:t xml:space="preserve">, </w:t>
      </w:r>
      <w:proofErr w:type="spellStart"/>
      <w:r w:rsidRPr="00D5653B">
        <w:rPr>
          <w:lang w:val="en-US"/>
        </w:rPr>
        <w:t>hủy</w:t>
      </w:r>
      <w:proofErr w:type="spellEnd"/>
      <w:r w:rsidRPr="00D5653B">
        <w:rPr>
          <w:lang w:val="en-US"/>
        </w:rPr>
        <w:t xml:space="preserve"> </w:t>
      </w:r>
      <w:proofErr w:type="spellStart"/>
      <w:r w:rsidRPr="00D5653B">
        <w:rPr>
          <w:lang w:val="en-US"/>
        </w:rPr>
        <w:t>đơn</w:t>
      </w:r>
      <w:proofErr w:type="spellEnd"/>
      <w:r w:rsidRPr="00D5653B">
        <w:rPr>
          <w:lang w:val="en-US"/>
        </w:rPr>
        <w:t xml:space="preserve"> </w:t>
      </w:r>
      <w:proofErr w:type="spellStart"/>
      <w:r w:rsidRPr="00D5653B">
        <w:rPr>
          <w:lang w:val="en-US"/>
        </w:rPr>
        <w:t>hàng</w:t>
      </w:r>
      <w:proofErr w:type="spellEnd"/>
      <w:r w:rsidR="005E46E9" w:rsidRPr="00D5653B">
        <w:rPr>
          <w:lang w:val="en-US"/>
        </w:rPr>
        <w:t xml:space="preserve"> và </w:t>
      </w:r>
      <w:proofErr w:type="spellStart"/>
      <w:r w:rsidR="005E46E9" w:rsidRPr="00D5653B">
        <w:rPr>
          <w:lang w:val="en-US"/>
        </w:rPr>
        <w:t>trả</w:t>
      </w:r>
      <w:proofErr w:type="spellEnd"/>
      <w:r w:rsidR="005E46E9" w:rsidRPr="00D5653B">
        <w:rPr>
          <w:lang w:val="en-US"/>
        </w:rPr>
        <w:t xml:space="preserve"> </w:t>
      </w:r>
      <w:proofErr w:type="spellStart"/>
      <w:r w:rsidR="005E46E9" w:rsidRPr="00D5653B">
        <w:rPr>
          <w:lang w:val="en-US"/>
        </w:rPr>
        <w:t>hàng</w:t>
      </w:r>
      <w:bookmarkEnd w:id="411"/>
      <w:bookmarkEnd w:id="412"/>
      <w:bookmarkEnd w:id="413"/>
      <w:proofErr w:type="spellEnd"/>
    </w:p>
    <w:p w14:paraId="111C7292" w14:textId="4D36F22A" w:rsidR="00165EE8" w:rsidRPr="00D5653B" w:rsidRDefault="00165EE8" w:rsidP="000011EE">
      <w:pPr>
        <w:pStyle w:val="Heading3"/>
        <w:rPr>
          <w:lang w:val="en-US"/>
        </w:rPr>
      </w:pPr>
      <w:bookmarkStart w:id="414" w:name="_Toc106804496"/>
      <w:bookmarkStart w:id="415" w:name="_Toc106811989"/>
      <w:bookmarkStart w:id="416" w:name="_Toc106818794"/>
      <w:proofErr w:type="spellStart"/>
      <w:r>
        <w:rPr>
          <w:lang w:val="en-US"/>
        </w:rPr>
        <w:t>Đặt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vấn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đề</w:t>
      </w:r>
      <w:proofErr w:type="spellEnd"/>
      <w:r w:rsidRPr="00D5653B">
        <w:rPr>
          <w:lang w:val="en-US"/>
        </w:rPr>
        <w:t>:</w:t>
      </w:r>
      <w:bookmarkEnd w:id="414"/>
      <w:bookmarkEnd w:id="415"/>
      <w:bookmarkEnd w:id="416"/>
    </w:p>
    <w:p w14:paraId="3D70C538" w14:textId="77777777" w:rsidR="00EF16A7" w:rsidRPr="00D5653B" w:rsidRDefault="00EF16A7" w:rsidP="008A0400">
      <w:pPr>
        <w:ind w:left="2070" w:right="1123" w:firstLine="540"/>
        <w:jc w:val="both"/>
        <w:rPr>
          <w:rFonts w:asciiTheme="majorHAnsi" w:hAnsiTheme="majorHAnsi" w:cstheme="majorHAnsi"/>
          <w:lang w:val="en-US"/>
        </w:rPr>
      </w:pPr>
      <w:proofErr w:type="spellStart"/>
      <w:r w:rsidRPr="00D5653B">
        <w:rPr>
          <w:rFonts w:asciiTheme="majorHAnsi" w:hAnsiTheme="majorHAnsi" w:cstheme="majorHAnsi"/>
          <w:lang w:val="en-US"/>
        </w:rPr>
        <w:t>Hiện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nay </w:t>
      </w:r>
      <w:proofErr w:type="spellStart"/>
      <w:r w:rsidRPr="00D5653B">
        <w:rPr>
          <w:rFonts w:asciiTheme="majorHAnsi" w:hAnsiTheme="majorHAnsi" w:cstheme="majorHAnsi"/>
          <w:lang w:val="en-US"/>
        </w:rPr>
        <w:t>có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rất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nhiều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hệ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thống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thương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mại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điện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tử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hoạt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động </w:t>
      </w:r>
      <w:proofErr w:type="spellStart"/>
      <w:r w:rsidRPr="00D5653B">
        <w:rPr>
          <w:rFonts w:asciiTheme="majorHAnsi" w:hAnsiTheme="majorHAnsi" w:cstheme="majorHAnsi"/>
          <w:lang w:val="en-US"/>
        </w:rPr>
        <w:t>nhưng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lastRenderedPageBreak/>
        <w:t>không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phải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hệ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thống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nào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cũng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tự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xây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dựng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cho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mình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một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hệ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thống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giao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vận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riêng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mà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thường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hợp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tác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với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các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công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ty </w:t>
      </w:r>
      <w:proofErr w:type="spellStart"/>
      <w:r w:rsidRPr="00D5653B">
        <w:rPr>
          <w:rFonts w:asciiTheme="majorHAnsi" w:hAnsiTheme="majorHAnsi" w:cstheme="majorHAnsi"/>
          <w:lang w:val="en-US"/>
        </w:rPr>
        <w:t>vận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chuyển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có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sẵn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, </w:t>
      </w:r>
      <w:proofErr w:type="spellStart"/>
      <w:r w:rsidRPr="00D5653B">
        <w:rPr>
          <w:rFonts w:asciiTheme="majorHAnsi" w:hAnsiTheme="majorHAnsi" w:cstheme="majorHAnsi"/>
          <w:lang w:val="en-US"/>
        </w:rPr>
        <w:t>như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vậy</w:t>
      </w:r>
      <w:proofErr w:type="spellEnd"/>
      <w:r w:rsidRPr="00D5653B">
        <w:rPr>
          <w:rFonts w:asciiTheme="majorHAnsi" w:hAnsiTheme="majorHAnsi" w:cstheme="majorHAnsi"/>
          <w:lang w:val="en-US"/>
        </w:rPr>
        <w:t>:</w:t>
      </w:r>
    </w:p>
    <w:p w14:paraId="4DA46628" w14:textId="522DF9E1" w:rsidR="00EF16A7" w:rsidRPr="00596091" w:rsidRDefault="00EF16A7" w:rsidP="00596091">
      <w:pPr>
        <w:ind w:left="2700" w:right="1123" w:firstLine="360"/>
        <w:jc w:val="both"/>
        <w:rPr>
          <w:rFonts w:asciiTheme="majorHAnsi" w:hAnsiTheme="majorHAnsi" w:cstheme="majorHAnsi"/>
          <w:lang w:val="en-US"/>
        </w:rPr>
      </w:pPr>
      <w:proofErr w:type="spellStart"/>
      <w:r w:rsidRPr="00596091">
        <w:rPr>
          <w:rFonts w:asciiTheme="majorHAnsi" w:hAnsiTheme="majorHAnsi" w:cstheme="majorHAnsi"/>
          <w:lang w:val="en-US"/>
        </w:rPr>
        <w:t>Các</w:t>
      </w:r>
      <w:proofErr w:type="spellEnd"/>
      <w:r w:rsidRPr="00596091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596091">
        <w:rPr>
          <w:rFonts w:asciiTheme="majorHAnsi" w:hAnsiTheme="majorHAnsi" w:cstheme="majorHAnsi"/>
          <w:lang w:val="en-US"/>
        </w:rPr>
        <w:t>trạng</w:t>
      </w:r>
      <w:proofErr w:type="spellEnd"/>
      <w:r w:rsidRPr="00596091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596091">
        <w:rPr>
          <w:rFonts w:asciiTheme="majorHAnsi" w:hAnsiTheme="majorHAnsi" w:cstheme="majorHAnsi"/>
          <w:lang w:val="en-US"/>
        </w:rPr>
        <w:t>thái</w:t>
      </w:r>
      <w:proofErr w:type="spellEnd"/>
      <w:r w:rsidRPr="00596091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596091">
        <w:rPr>
          <w:rFonts w:asciiTheme="majorHAnsi" w:hAnsiTheme="majorHAnsi" w:cstheme="majorHAnsi"/>
          <w:lang w:val="en-US"/>
        </w:rPr>
        <w:t>đơn</w:t>
      </w:r>
      <w:proofErr w:type="spellEnd"/>
      <w:r w:rsidRPr="00596091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596091">
        <w:rPr>
          <w:rFonts w:asciiTheme="majorHAnsi" w:hAnsiTheme="majorHAnsi" w:cstheme="majorHAnsi"/>
          <w:lang w:val="en-US"/>
        </w:rPr>
        <w:t>hàng</w:t>
      </w:r>
      <w:proofErr w:type="spellEnd"/>
      <w:r w:rsidRPr="00596091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596091">
        <w:rPr>
          <w:rFonts w:asciiTheme="majorHAnsi" w:hAnsiTheme="majorHAnsi" w:cstheme="majorHAnsi"/>
          <w:lang w:val="en-US"/>
        </w:rPr>
        <w:t>thường</w:t>
      </w:r>
      <w:proofErr w:type="spellEnd"/>
      <w:r w:rsidRPr="00596091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596091">
        <w:rPr>
          <w:rFonts w:asciiTheme="majorHAnsi" w:hAnsiTheme="majorHAnsi" w:cstheme="majorHAnsi"/>
          <w:lang w:val="en-US"/>
        </w:rPr>
        <w:t>thấy</w:t>
      </w:r>
      <w:proofErr w:type="spellEnd"/>
      <w:r w:rsidRPr="00596091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596091">
        <w:rPr>
          <w:rFonts w:asciiTheme="majorHAnsi" w:hAnsiTheme="majorHAnsi" w:cstheme="majorHAnsi"/>
          <w:lang w:val="en-US"/>
        </w:rPr>
        <w:t>như</w:t>
      </w:r>
      <w:proofErr w:type="spellEnd"/>
      <w:r w:rsidRPr="00596091">
        <w:rPr>
          <w:rFonts w:asciiTheme="majorHAnsi" w:hAnsiTheme="majorHAnsi" w:cstheme="majorHAnsi"/>
          <w:lang w:val="en-US"/>
        </w:rPr>
        <w:t xml:space="preserve">: </w:t>
      </w:r>
      <w:proofErr w:type="spellStart"/>
      <w:r w:rsidRPr="00596091">
        <w:rPr>
          <w:rFonts w:asciiTheme="majorHAnsi" w:hAnsiTheme="majorHAnsi" w:cstheme="majorHAnsi"/>
          <w:lang w:val="en-US"/>
        </w:rPr>
        <w:t>Chờ</w:t>
      </w:r>
      <w:proofErr w:type="spellEnd"/>
      <w:r w:rsidRPr="00596091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596091">
        <w:rPr>
          <w:rFonts w:asciiTheme="majorHAnsi" w:hAnsiTheme="majorHAnsi" w:cstheme="majorHAnsi"/>
          <w:lang w:val="en-US"/>
        </w:rPr>
        <w:t>xác</w:t>
      </w:r>
      <w:proofErr w:type="spellEnd"/>
      <w:r w:rsidRPr="00596091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596091">
        <w:rPr>
          <w:rFonts w:asciiTheme="majorHAnsi" w:hAnsiTheme="majorHAnsi" w:cstheme="majorHAnsi"/>
          <w:lang w:val="en-US"/>
        </w:rPr>
        <w:t>nhận</w:t>
      </w:r>
      <w:proofErr w:type="spellEnd"/>
      <w:r w:rsidRPr="00596091">
        <w:rPr>
          <w:rFonts w:asciiTheme="majorHAnsi" w:hAnsiTheme="majorHAnsi" w:cstheme="majorHAnsi"/>
          <w:lang w:val="en-US"/>
        </w:rPr>
        <w:t xml:space="preserve">, </w:t>
      </w:r>
      <w:proofErr w:type="spellStart"/>
      <w:r w:rsidRPr="00596091">
        <w:rPr>
          <w:rFonts w:asciiTheme="majorHAnsi" w:hAnsiTheme="majorHAnsi" w:cstheme="majorHAnsi"/>
          <w:lang w:val="en-US"/>
        </w:rPr>
        <w:t>xác</w:t>
      </w:r>
      <w:proofErr w:type="spellEnd"/>
      <w:r w:rsidRPr="00596091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596091">
        <w:rPr>
          <w:rFonts w:asciiTheme="majorHAnsi" w:hAnsiTheme="majorHAnsi" w:cstheme="majorHAnsi"/>
          <w:lang w:val="en-US"/>
        </w:rPr>
        <w:t>nhận</w:t>
      </w:r>
      <w:proofErr w:type="spellEnd"/>
      <w:r w:rsidRPr="00596091">
        <w:rPr>
          <w:rFonts w:asciiTheme="majorHAnsi" w:hAnsiTheme="majorHAnsi" w:cstheme="majorHAnsi"/>
          <w:lang w:val="en-US"/>
        </w:rPr>
        <w:t xml:space="preserve"> và </w:t>
      </w:r>
      <w:proofErr w:type="spellStart"/>
      <w:r w:rsidRPr="00596091">
        <w:rPr>
          <w:rFonts w:asciiTheme="majorHAnsi" w:hAnsiTheme="majorHAnsi" w:cstheme="majorHAnsi"/>
          <w:lang w:val="en-US"/>
        </w:rPr>
        <w:t>đã</w:t>
      </w:r>
      <w:proofErr w:type="spellEnd"/>
      <w:r w:rsidRPr="00596091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596091">
        <w:rPr>
          <w:rFonts w:asciiTheme="majorHAnsi" w:hAnsiTheme="majorHAnsi" w:cstheme="majorHAnsi"/>
          <w:lang w:val="en-US"/>
        </w:rPr>
        <w:t>gửi</w:t>
      </w:r>
      <w:proofErr w:type="spellEnd"/>
      <w:r w:rsidRPr="00596091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596091">
        <w:rPr>
          <w:rFonts w:asciiTheme="majorHAnsi" w:hAnsiTheme="majorHAnsi" w:cstheme="majorHAnsi"/>
          <w:lang w:val="en-US"/>
        </w:rPr>
        <w:t>sẽ</w:t>
      </w:r>
      <w:proofErr w:type="spellEnd"/>
      <w:r w:rsidRPr="00596091">
        <w:rPr>
          <w:rFonts w:asciiTheme="majorHAnsi" w:hAnsiTheme="majorHAnsi" w:cstheme="majorHAnsi"/>
          <w:lang w:val="en-US"/>
        </w:rPr>
        <w:t xml:space="preserve"> do </w:t>
      </w:r>
      <w:proofErr w:type="spellStart"/>
      <w:r w:rsidRPr="00596091">
        <w:rPr>
          <w:rFonts w:asciiTheme="majorHAnsi" w:hAnsiTheme="majorHAnsi" w:cstheme="majorHAnsi"/>
          <w:lang w:val="en-US"/>
        </w:rPr>
        <w:t>người</w:t>
      </w:r>
      <w:proofErr w:type="spellEnd"/>
      <w:r w:rsidRPr="00596091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596091">
        <w:rPr>
          <w:rFonts w:asciiTheme="majorHAnsi" w:hAnsiTheme="majorHAnsi" w:cstheme="majorHAnsi"/>
          <w:lang w:val="en-US"/>
        </w:rPr>
        <w:t>bán</w:t>
      </w:r>
      <w:proofErr w:type="spellEnd"/>
      <w:r w:rsidRPr="00596091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596091">
        <w:rPr>
          <w:rFonts w:asciiTheme="majorHAnsi" w:hAnsiTheme="majorHAnsi" w:cstheme="majorHAnsi"/>
          <w:lang w:val="en-US"/>
        </w:rPr>
        <w:t>cập</w:t>
      </w:r>
      <w:proofErr w:type="spellEnd"/>
      <w:r w:rsidRPr="00596091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596091">
        <w:rPr>
          <w:rFonts w:asciiTheme="majorHAnsi" w:hAnsiTheme="majorHAnsi" w:cstheme="majorHAnsi"/>
          <w:lang w:val="en-US"/>
        </w:rPr>
        <w:t>nhật</w:t>
      </w:r>
      <w:proofErr w:type="spellEnd"/>
      <w:r w:rsidRPr="00596091">
        <w:rPr>
          <w:rFonts w:asciiTheme="majorHAnsi" w:hAnsiTheme="majorHAnsi" w:cstheme="majorHAnsi"/>
          <w:lang w:val="en-US"/>
        </w:rPr>
        <w:t xml:space="preserve">, </w:t>
      </w:r>
      <w:proofErr w:type="spellStart"/>
      <w:r w:rsidRPr="00596091">
        <w:rPr>
          <w:rFonts w:asciiTheme="majorHAnsi" w:hAnsiTheme="majorHAnsi" w:cstheme="majorHAnsi"/>
          <w:lang w:val="en-US"/>
        </w:rPr>
        <w:t>nhưng</w:t>
      </w:r>
      <w:proofErr w:type="spellEnd"/>
      <w:r w:rsidRPr="00596091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596091">
        <w:rPr>
          <w:rFonts w:asciiTheme="majorHAnsi" w:hAnsiTheme="majorHAnsi" w:cstheme="majorHAnsi"/>
          <w:lang w:val="en-US"/>
        </w:rPr>
        <w:t>các</w:t>
      </w:r>
      <w:proofErr w:type="spellEnd"/>
      <w:r w:rsidRPr="00596091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596091">
        <w:rPr>
          <w:rFonts w:asciiTheme="majorHAnsi" w:hAnsiTheme="majorHAnsi" w:cstheme="majorHAnsi"/>
          <w:lang w:val="en-US"/>
        </w:rPr>
        <w:t>trạng</w:t>
      </w:r>
      <w:proofErr w:type="spellEnd"/>
      <w:r w:rsidRPr="00596091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596091">
        <w:rPr>
          <w:rFonts w:asciiTheme="majorHAnsi" w:hAnsiTheme="majorHAnsi" w:cstheme="majorHAnsi"/>
          <w:lang w:val="en-US"/>
        </w:rPr>
        <w:t>thái</w:t>
      </w:r>
      <w:proofErr w:type="spellEnd"/>
      <w:r w:rsidRPr="00596091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596091">
        <w:rPr>
          <w:rFonts w:asciiTheme="majorHAnsi" w:hAnsiTheme="majorHAnsi" w:cstheme="majorHAnsi"/>
          <w:lang w:val="en-US"/>
        </w:rPr>
        <w:t>sau</w:t>
      </w:r>
      <w:proofErr w:type="spellEnd"/>
      <w:r w:rsidRPr="00596091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596091">
        <w:rPr>
          <w:rFonts w:asciiTheme="majorHAnsi" w:hAnsiTheme="majorHAnsi" w:cstheme="majorHAnsi"/>
          <w:lang w:val="en-US"/>
        </w:rPr>
        <w:t>đó</w:t>
      </w:r>
      <w:proofErr w:type="spellEnd"/>
      <w:r w:rsidRPr="00596091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596091">
        <w:rPr>
          <w:rFonts w:asciiTheme="majorHAnsi" w:hAnsiTheme="majorHAnsi" w:cstheme="majorHAnsi"/>
          <w:lang w:val="en-US"/>
        </w:rPr>
        <w:t>từ</w:t>
      </w:r>
      <w:proofErr w:type="spellEnd"/>
      <w:r w:rsidRPr="00596091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596091">
        <w:rPr>
          <w:rFonts w:asciiTheme="majorHAnsi" w:hAnsiTheme="majorHAnsi" w:cstheme="majorHAnsi"/>
          <w:lang w:val="en-US"/>
        </w:rPr>
        <w:t>lúc</w:t>
      </w:r>
      <w:proofErr w:type="spellEnd"/>
      <w:r w:rsidRPr="00596091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596091">
        <w:rPr>
          <w:rFonts w:asciiTheme="majorHAnsi" w:hAnsiTheme="majorHAnsi" w:cstheme="majorHAnsi"/>
          <w:lang w:val="en-US"/>
        </w:rPr>
        <w:t>gửi</w:t>
      </w:r>
      <w:proofErr w:type="spellEnd"/>
      <w:r w:rsidRPr="00596091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596091">
        <w:rPr>
          <w:rFonts w:asciiTheme="majorHAnsi" w:hAnsiTheme="majorHAnsi" w:cstheme="majorHAnsi"/>
          <w:lang w:val="en-US"/>
        </w:rPr>
        <w:t>đi</w:t>
      </w:r>
      <w:proofErr w:type="spellEnd"/>
      <w:r w:rsidRPr="00596091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596091">
        <w:rPr>
          <w:rFonts w:asciiTheme="majorHAnsi" w:hAnsiTheme="majorHAnsi" w:cstheme="majorHAnsi"/>
          <w:lang w:val="en-US"/>
        </w:rPr>
        <w:t>đến</w:t>
      </w:r>
      <w:proofErr w:type="spellEnd"/>
      <w:r w:rsidRPr="00596091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596091">
        <w:rPr>
          <w:rFonts w:asciiTheme="majorHAnsi" w:hAnsiTheme="majorHAnsi" w:cstheme="majorHAnsi"/>
          <w:lang w:val="en-US"/>
        </w:rPr>
        <w:t>lúc</w:t>
      </w:r>
      <w:proofErr w:type="spellEnd"/>
      <w:r w:rsidRPr="00596091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596091">
        <w:rPr>
          <w:rFonts w:asciiTheme="majorHAnsi" w:hAnsiTheme="majorHAnsi" w:cstheme="majorHAnsi"/>
          <w:lang w:val="en-US"/>
        </w:rPr>
        <w:t>nhận</w:t>
      </w:r>
      <w:proofErr w:type="spellEnd"/>
      <w:r w:rsidRPr="00596091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596091">
        <w:rPr>
          <w:rFonts w:asciiTheme="majorHAnsi" w:hAnsiTheme="majorHAnsi" w:cstheme="majorHAnsi"/>
          <w:lang w:val="en-US"/>
        </w:rPr>
        <w:t>hàng</w:t>
      </w:r>
      <w:proofErr w:type="spellEnd"/>
      <w:r w:rsidRPr="00596091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596091">
        <w:rPr>
          <w:rFonts w:asciiTheme="majorHAnsi" w:hAnsiTheme="majorHAnsi" w:cstheme="majorHAnsi"/>
          <w:lang w:val="en-US"/>
        </w:rPr>
        <w:t>phải</w:t>
      </w:r>
      <w:proofErr w:type="spellEnd"/>
      <w:r w:rsidRPr="00596091">
        <w:rPr>
          <w:rFonts w:asciiTheme="majorHAnsi" w:hAnsiTheme="majorHAnsi" w:cstheme="majorHAnsi"/>
          <w:lang w:val="en-US"/>
        </w:rPr>
        <w:t xml:space="preserve"> do </w:t>
      </w:r>
      <w:proofErr w:type="spellStart"/>
      <w:r w:rsidRPr="00596091">
        <w:rPr>
          <w:rFonts w:asciiTheme="majorHAnsi" w:hAnsiTheme="majorHAnsi" w:cstheme="majorHAnsi"/>
          <w:lang w:val="en-US"/>
        </w:rPr>
        <w:t>bên</w:t>
      </w:r>
      <w:proofErr w:type="spellEnd"/>
      <w:r w:rsidRPr="00596091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596091">
        <w:rPr>
          <w:rFonts w:asciiTheme="majorHAnsi" w:hAnsiTheme="majorHAnsi" w:cstheme="majorHAnsi"/>
          <w:lang w:val="en-US"/>
        </w:rPr>
        <w:t>giao</w:t>
      </w:r>
      <w:proofErr w:type="spellEnd"/>
      <w:r w:rsidRPr="00596091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596091">
        <w:rPr>
          <w:rFonts w:asciiTheme="majorHAnsi" w:hAnsiTheme="majorHAnsi" w:cstheme="majorHAnsi"/>
          <w:lang w:val="en-US"/>
        </w:rPr>
        <w:t>vận</w:t>
      </w:r>
      <w:proofErr w:type="spellEnd"/>
      <w:r w:rsidRPr="00596091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596091">
        <w:rPr>
          <w:rFonts w:asciiTheme="majorHAnsi" w:hAnsiTheme="majorHAnsi" w:cstheme="majorHAnsi"/>
          <w:lang w:val="en-US"/>
        </w:rPr>
        <w:t>cập</w:t>
      </w:r>
      <w:proofErr w:type="spellEnd"/>
      <w:r w:rsidRPr="00596091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596091">
        <w:rPr>
          <w:rFonts w:asciiTheme="majorHAnsi" w:hAnsiTheme="majorHAnsi" w:cstheme="majorHAnsi"/>
          <w:lang w:val="en-US"/>
        </w:rPr>
        <w:t>nhật</w:t>
      </w:r>
      <w:proofErr w:type="spellEnd"/>
      <w:r w:rsidRPr="00596091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596091">
        <w:rPr>
          <w:rFonts w:asciiTheme="majorHAnsi" w:hAnsiTheme="majorHAnsi" w:cstheme="majorHAnsi"/>
          <w:lang w:val="en-US"/>
        </w:rPr>
        <w:t>đặt</w:t>
      </w:r>
      <w:proofErr w:type="spellEnd"/>
      <w:r w:rsidRPr="00596091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596091">
        <w:rPr>
          <w:rFonts w:asciiTheme="majorHAnsi" w:hAnsiTheme="majorHAnsi" w:cstheme="majorHAnsi"/>
          <w:lang w:val="en-US"/>
        </w:rPr>
        <w:t>ra</w:t>
      </w:r>
      <w:proofErr w:type="spellEnd"/>
      <w:r w:rsidRPr="00596091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596091">
        <w:rPr>
          <w:rFonts w:asciiTheme="majorHAnsi" w:hAnsiTheme="majorHAnsi" w:cstheme="majorHAnsi"/>
          <w:lang w:val="en-US"/>
        </w:rPr>
        <w:t>vấn</w:t>
      </w:r>
      <w:proofErr w:type="spellEnd"/>
      <w:r w:rsidRPr="00596091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596091">
        <w:rPr>
          <w:rFonts w:asciiTheme="majorHAnsi" w:hAnsiTheme="majorHAnsi" w:cstheme="majorHAnsi"/>
          <w:lang w:val="en-US"/>
        </w:rPr>
        <w:t>đề</w:t>
      </w:r>
      <w:proofErr w:type="spellEnd"/>
      <w:r w:rsidRPr="00596091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596091">
        <w:rPr>
          <w:rFonts w:asciiTheme="majorHAnsi" w:hAnsiTheme="majorHAnsi" w:cstheme="majorHAnsi"/>
          <w:lang w:val="en-US"/>
        </w:rPr>
        <w:t>về</w:t>
      </w:r>
      <w:proofErr w:type="spellEnd"/>
      <w:r w:rsidRPr="00596091">
        <w:rPr>
          <w:rFonts w:asciiTheme="majorHAnsi" w:hAnsiTheme="majorHAnsi" w:cstheme="majorHAnsi"/>
          <w:lang w:val="en-US"/>
        </w:rPr>
        <w:t xml:space="preserve"> chia </w:t>
      </w:r>
      <w:proofErr w:type="spellStart"/>
      <w:r w:rsidRPr="00596091">
        <w:rPr>
          <w:rFonts w:asciiTheme="majorHAnsi" w:hAnsiTheme="majorHAnsi" w:cstheme="majorHAnsi"/>
          <w:lang w:val="en-US"/>
        </w:rPr>
        <w:t>sẻ</w:t>
      </w:r>
      <w:proofErr w:type="spellEnd"/>
      <w:r w:rsidRPr="00596091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596091">
        <w:rPr>
          <w:rFonts w:asciiTheme="majorHAnsi" w:hAnsiTheme="majorHAnsi" w:cstheme="majorHAnsi"/>
          <w:lang w:val="en-US"/>
        </w:rPr>
        <w:t>tài</w:t>
      </w:r>
      <w:proofErr w:type="spellEnd"/>
      <w:r w:rsidRPr="00596091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596091">
        <w:rPr>
          <w:rFonts w:asciiTheme="majorHAnsi" w:hAnsiTheme="majorHAnsi" w:cstheme="majorHAnsi"/>
          <w:lang w:val="en-US"/>
        </w:rPr>
        <w:t>nguyên</w:t>
      </w:r>
      <w:proofErr w:type="spellEnd"/>
      <w:r w:rsidRPr="00596091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596091">
        <w:rPr>
          <w:rFonts w:asciiTheme="majorHAnsi" w:hAnsiTheme="majorHAnsi" w:cstheme="majorHAnsi"/>
          <w:lang w:val="en-US"/>
        </w:rPr>
        <w:t>giữa</w:t>
      </w:r>
      <w:proofErr w:type="spellEnd"/>
      <w:r w:rsidRPr="00596091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596091">
        <w:rPr>
          <w:rFonts w:asciiTheme="majorHAnsi" w:hAnsiTheme="majorHAnsi" w:cstheme="majorHAnsi"/>
          <w:lang w:val="en-US"/>
        </w:rPr>
        <w:t>các</w:t>
      </w:r>
      <w:proofErr w:type="spellEnd"/>
      <w:r w:rsidRPr="00596091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596091">
        <w:rPr>
          <w:rFonts w:asciiTheme="majorHAnsi" w:hAnsiTheme="majorHAnsi" w:cstheme="majorHAnsi"/>
          <w:lang w:val="en-US"/>
        </w:rPr>
        <w:t>bên</w:t>
      </w:r>
      <w:proofErr w:type="spellEnd"/>
      <w:r w:rsidRPr="00596091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7802DA" w:rsidRPr="00596091">
        <w:rPr>
          <w:rFonts w:asciiTheme="majorHAnsi" w:hAnsiTheme="majorHAnsi" w:cstheme="majorHAnsi"/>
          <w:lang w:val="en-US"/>
        </w:rPr>
        <w:t>dẫn</w:t>
      </w:r>
      <w:proofErr w:type="spellEnd"/>
      <w:r w:rsidR="007802DA" w:rsidRPr="00596091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7802DA" w:rsidRPr="00596091">
        <w:rPr>
          <w:rFonts w:asciiTheme="majorHAnsi" w:hAnsiTheme="majorHAnsi" w:cstheme="majorHAnsi"/>
          <w:lang w:val="en-US"/>
        </w:rPr>
        <w:t>đến</w:t>
      </w:r>
      <w:proofErr w:type="spellEnd"/>
      <w:r w:rsidR="007802DA" w:rsidRPr="00596091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7802DA" w:rsidRPr="00596091">
        <w:rPr>
          <w:rFonts w:asciiTheme="majorHAnsi" w:hAnsiTheme="majorHAnsi" w:cstheme="majorHAnsi"/>
          <w:lang w:val="en-US"/>
        </w:rPr>
        <w:t>việc</w:t>
      </w:r>
      <w:proofErr w:type="spellEnd"/>
      <w:r w:rsidRPr="00596091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596091">
        <w:rPr>
          <w:rFonts w:asciiTheme="majorHAnsi" w:hAnsiTheme="majorHAnsi" w:cstheme="majorHAnsi"/>
          <w:lang w:val="en-US"/>
        </w:rPr>
        <w:t>hệ</w:t>
      </w:r>
      <w:proofErr w:type="spellEnd"/>
      <w:r w:rsidRPr="00596091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596091">
        <w:rPr>
          <w:rFonts w:asciiTheme="majorHAnsi" w:hAnsiTheme="majorHAnsi" w:cstheme="majorHAnsi"/>
          <w:lang w:val="en-US"/>
        </w:rPr>
        <w:t>thống</w:t>
      </w:r>
      <w:proofErr w:type="spellEnd"/>
      <w:r w:rsidRPr="00596091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596091">
        <w:rPr>
          <w:rFonts w:asciiTheme="majorHAnsi" w:hAnsiTheme="majorHAnsi" w:cstheme="majorHAnsi"/>
          <w:lang w:val="en-US"/>
        </w:rPr>
        <w:t>cần</w:t>
      </w:r>
      <w:proofErr w:type="spellEnd"/>
      <w:r w:rsidRPr="00596091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596091">
        <w:rPr>
          <w:rFonts w:asciiTheme="majorHAnsi" w:hAnsiTheme="majorHAnsi" w:cstheme="majorHAnsi"/>
          <w:lang w:val="en-US"/>
        </w:rPr>
        <w:t>có</w:t>
      </w:r>
      <w:proofErr w:type="spellEnd"/>
      <w:r w:rsidRPr="00596091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596091">
        <w:rPr>
          <w:rFonts w:asciiTheme="majorHAnsi" w:hAnsiTheme="majorHAnsi" w:cstheme="majorHAnsi"/>
          <w:lang w:val="en-US"/>
        </w:rPr>
        <w:t>khả</w:t>
      </w:r>
      <w:proofErr w:type="spellEnd"/>
      <w:r w:rsidRPr="00596091">
        <w:rPr>
          <w:rFonts w:asciiTheme="majorHAnsi" w:hAnsiTheme="majorHAnsi" w:cstheme="majorHAnsi"/>
          <w:lang w:val="en-US"/>
        </w:rPr>
        <w:t xml:space="preserve"> năng </w:t>
      </w:r>
      <w:proofErr w:type="spellStart"/>
      <w:r w:rsidRPr="00596091">
        <w:rPr>
          <w:rFonts w:asciiTheme="majorHAnsi" w:hAnsiTheme="majorHAnsi" w:cstheme="majorHAnsi"/>
          <w:lang w:val="en-US"/>
        </w:rPr>
        <w:t>mở</w:t>
      </w:r>
      <w:proofErr w:type="spellEnd"/>
      <w:r w:rsidRPr="00596091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596091">
        <w:rPr>
          <w:rFonts w:asciiTheme="majorHAnsi" w:hAnsiTheme="majorHAnsi" w:cstheme="majorHAnsi"/>
          <w:lang w:val="en-US"/>
        </w:rPr>
        <w:t>rộng</w:t>
      </w:r>
      <w:proofErr w:type="spellEnd"/>
      <w:r w:rsidRPr="00596091">
        <w:rPr>
          <w:rFonts w:asciiTheme="majorHAnsi" w:hAnsiTheme="majorHAnsi" w:cstheme="majorHAnsi"/>
          <w:lang w:val="en-US"/>
        </w:rPr>
        <w:t xml:space="preserve"> kết </w:t>
      </w:r>
      <w:proofErr w:type="spellStart"/>
      <w:r w:rsidRPr="00596091">
        <w:rPr>
          <w:rFonts w:asciiTheme="majorHAnsi" w:hAnsiTheme="majorHAnsi" w:cstheme="majorHAnsi"/>
          <w:lang w:val="en-US"/>
        </w:rPr>
        <w:t>nối</w:t>
      </w:r>
      <w:proofErr w:type="spellEnd"/>
      <w:r w:rsidRPr="00596091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596091">
        <w:rPr>
          <w:rFonts w:asciiTheme="majorHAnsi" w:hAnsiTheme="majorHAnsi" w:cstheme="majorHAnsi"/>
          <w:lang w:val="en-US"/>
        </w:rPr>
        <w:t>được</w:t>
      </w:r>
      <w:proofErr w:type="spellEnd"/>
      <w:r w:rsidRPr="00596091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596091">
        <w:rPr>
          <w:rFonts w:asciiTheme="majorHAnsi" w:hAnsiTheme="majorHAnsi" w:cstheme="majorHAnsi"/>
          <w:lang w:val="en-US"/>
        </w:rPr>
        <w:t>với</w:t>
      </w:r>
      <w:proofErr w:type="spellEnd"/>
      <w:r w:rsidRPr="00596091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596091">
        <w:rPr>
          <w:rFonts w:asciiTheme="majorHAnsi" w:hAnsiTheme="majorHAnsi" w:cstheme="majorHAnsi"/>
          <w:lang w:val="en-US"/>
        </w:rPr>
        <w:t>các</w:t>
      </w:r>
      <w:proofErr w:type="spellEnd"/>
      <w:r w:rsidRPr="00596091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596091">
        <w:rPr>
          <w:rFonts w:asciiTheme="majorHAnsi" w:hAnsiTheme="majorHAnsi" w:cstheme="majorHAnsi"/>
          <w:lang w:val="en-US"/>
        </w:rPr>
        <w:t>hệ</w:t>
      </w:r>
      <w:proofErr w:type="spellEnd"/>
      <w:r w:rsidRPr="00596091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596091">
        <w:rPr>
          <w:rFonts w:asciiTheme="majorHAnsi" w:hAnsiTheme="majorHAnsi" w:cstheme="majorHAnsi"/>
          <w:lang w:val="en-US"/>
        </w:rPr>
        <w:t>thống</w:t>
      </w:r>
      <w:proofErr w:type="spellEnd"/>
      <w:r w:rsidRPr="00596091">
        <w:rPr>
          <w:rFonts w:asciiTheme="majorHAnsi" w:hAnsiTheme="majorHAnsi" w:cstheme="majorHAnsi"/>
          <w:lang w:val="en-US"/>
        </w:rPr>
        <w:t xml:space="preserve"> của </w:t>
      </w:r>
      <w:proofErr w:type="spellStart"/>
      <w:r w:rsidRPr="00596091">
        <w:rPr>
          <w:rFonts w:asciiTheme="majorHAnsi" w:hAnsiTheme="majorHAnsi" w:cstheme="majorHAnsi"/>
          <w:lang w:val="en-US"/>
        </w:rPr>
        <w:t>đối</w:t>
      </w:r>
      <w:proofErr w:type="spellEnd"/>
      <w:r w:rsidRPr="00596091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596091">
        <w:rPr>
          <w:rFonts w:asciiTheme="majorHAnsi" w:hAnsiTheme="majorHAnsi" w:cstheme="majorHAnsi"/>
          <w:lang w:val="en-US"/>
        </w:rPr>
        <w:t>tác</w:t>
      </w:r>
      <w:proofErr w:type="spellEnd"/>
    </w:p>
    <w:p w14:paraId="15CA5315" w14:textId="77777777" w:rsidR="005E46E9" w:rsidRPr="00D5653B" w:rsidRDefault="00EF16A7" w:rsidP="00596091">
      <w:pPr>
        <w:pStyle w:val="ListParagraph"/>
        <w:ind w:left="2700" w:right="1123" w:firstLine="360"/>
        <w:jc w:val="both"/>
        <w:rPr>
          <w:rFonts w:asciiTheme="majorHAnsi" w:hAnsiTheme="majorHAnsi" w:cstheme="majorHAnsi"/>
          <w:lang w:val="en-US"/>
        </w:rPr>
      </w:pPr>
      <w:proofErr w:type="spellStart"/>
      <w:r w:rsidRPr="00D5653B">
        <w:rPr>
          <w:rFonts w:asciiTheme="majorHAnsi" w:hAnsiTheme="majorHAnsi" w:cstheme="majorHAnsi"/>
          <w:lang w:val="en-US"/>
        </w:rPr>
        <w:t>Vấn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đề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hủy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đơn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và </w:t>
      </w:r>
      <w:proofErr w:type="spellStart"/>
      <w:r w:rsidRPr="00D5653B">
        <w:rPr>
          <w:rFonts w:asciiTheme="majorHAnsi" w:hAnsiTheme="majorHAnsi" w:cstheme="majorHAnsi"/>
          <w:lang w:val="en-US"/>
        </w:rPr>
        <w:t>trả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hàng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cũng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tương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tự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, </w:t>
      </w:r>
      <w:proofErr w:type="spellStart"/>
      <w:r w:rsidRPr="00D5653B">
        <w:rPr>
          <w:rFonts w:asciiTheme="majorHAnsi" w:hAnsiTheme="majorHAnsi" w:cstheme="majorHAnsi"/>
          <w:lang w:val="en-US"/>
        </w:rPr>
        <w:t>khi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hủy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đơn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ở 3 </w:t>
      </w:r>
      <w:proofErr w:type="spellStart"/>
      <w:r w:rsidRPr="00D5653B">
        <w:rPr>
          <w:rFonts w:asciiTheme="majorHAnsi" w:hAnsiTheme="majorHAnsi" w:cstheme="majorHAnsi"/>
          <w:lang w:val="en-US"/>
        </w:rPr>
        <w:t>trạng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thái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chờ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xác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nhận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, </w:t>
      </w:r>
      <w:proofErr w:type="spellStart"/>
      <w:r w:rsidRPr="00D5653B">
        <w:rPr>
          <w:rFonts w:asciiTheme="majorHAnsi" w:hAnsiTheme="majorHAnsi" w:cstheme="majorHAnsi"/>
          <w:lang w:val="en-US"/>
        </w:rPr>
        <w:t>xác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nhận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và </w:t>
      </w:r>
      <w:proofErr w:type="spellStart"/>
      <w:r w:rsidRPr="00D5653B">
        <w:rPr>
          <w:rFonts w:asciiTheme="majorHAnsi" w:hAnsiTheme="majorHAnsi" w:cstheme="majorHAnsi"/>
          <w:lang w:val="en-US"/>
        </w:rPr>
        <w:t>gửi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sẽ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chỉ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là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sự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tương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tác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giữa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khách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hàng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và </w:t>
      </w:r>
      <w:proofErr w:type="spellStart"/>
      <w:r w:rsidRPr="00D5653B">
        <w:rPr>
          <w:rFonts w:asciiTheme="majorHAnsi" w:hAnsiTheme="majorHAnsi" w:cstheme="majorHAnsi"/>
          <w:lang w:val="en-US"/>
        </w:rPr>
        <w:t>chủ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shop </w:t>
      </w:r>
      <w:proofErr w:type="spellStart"/>
      <w:r w:rsidRPr="00D5653B">
        <w:rPr>
          <w:rFonts w:asciiTheme="majorHAnsi" w:hAnsiTheme="majorHAnsi" w:cstheme="majorHAnsi"/>
          <w:lang w:val="en-US"/>
        </w:rPr>
        <w:t>tuy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nhiên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khi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khách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hàng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hủy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đơn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hàng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trong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lúc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vận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chuyển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hay </w:t>
      </w:r>
      <w:proofErr w:type="spellStart"/>
      <w:r w:rsidRPr="00D5653B">
        <w:rPr>
          <w:rFonts w:asciiTheme="majorHAnsi" w:hAnsiTheme="majorHAnsi" w:cstheme="majorHAnsi"/>
          <w:lang w:val="en-US"/>
        </w:rPr>
        <w:t>trả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lại </w:t>
      </w:r>
      <w:proofErr w:type="spellStart"/>
      <w:r w:rsidRPr="00D5653B">
        <w:rPr>
          <w:rFonts w:asciiTheme="majorHAnsi" w:hAnsiTheme="majorHAnsi" w:cstheme="majorHAnsi"/>
          <w:lang w:val="en-US"/>
        </w:rPr>
        <w:t>hàng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thì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cần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có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sự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cập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nhật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từ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bên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giao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vận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thứ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3</w:t>
      </w:r>
    </w:p>
    <w:p w14:paraId="5381B8F3" w14:textId="56014163" w:rsidR="00272B8D" w:rsidRPr="00D5653B" w:rsidRDefault="009A07E6" w:rsidP="000011EE">
      <w:pPr>
        <w:pStyle w:val="Heading3"/>
        <w:rPr>
          <w:lang w:val="en-US"/>
        </w:rPr>
      </w:pPr>
      <w:bookmarkStart w:id="417" w:name="_Toc106804497"/>
      <w:bookmarkStart w:id="418" w:name="_Toc106811990"/>
      <w:bookmarkStart w:id="419" w:name="_Toc106818795"/>
      <w:proofErr w:type="spellStart"/>
      <w:r w:rsidRPr="00D5653B">
        <w:rPr>
          <w:lang w:val="en-US"/>
        </w:rPr>
        <w:t>Hướng</w:t>
      </w:r>
      <w:proofErr w:type="spellEnd"/>
      <w:r w:rsidRPr="00D5653B">
        <w:rPr>
          <w:lang w:val="en-US"/>
        </w:rPr>
        <w:t xml:space="preserve"> </w:t>
      </w:r>
      <w:proofErr w:type="spellStart"/>
      <w:r w:rsidRPr="00D5653B">
        <w:rPr>
          <w:lang w:val="en-US"/>
        </w:rPr>
        <w:t>giải</w:t>
      </w:r>
      <w:proofErr w:type="spellEnd"/>
      <w:r w:rsidRPr="00D5653B">
        <w:rPr>
          <w:lang w:val="en-US"/>
        </w:rPr>
        <w:t xml:space="preserve"> </w:t>
      </w:r>
      <w:proofErr w:type="spellStart"/>
      <w:r w:rsidRPr="00D5653B">
        <w:rPr>
          <w:lang w:val="en-US"/>
        </w:rPr>
        <w:t>quyết</w:t>
      </w:r>
      <w:proofErr w:type="spellEnd"/>
      <w:r w:rsidRPr="00D5653B">
        <w:rPr>
          <w:lang w:val="en-US"/>
        </w:rPr>
        <w:t>:</w:t>
      </w:r>
      <w:bookmarkEnd w:id="417"/>
      <w:bookmarkEnd w:id="418"/>
      <w:bookmarkEnd w:id="419"/>
    </w:p>
    <w:p w14:paraId="28E9DDAD" w14:textId="77777777" w:rsidR="00E921FF" w:rsidRPr="00D5653B" w:rsidRDefault="00BD49E9" w:rsidP="008A0400">
      <w:pPr>
        <w:ind w:left="2070" w:right="1123" w:firstLine="720"/>
        <w:jc w:val="both"/>
        <w:rPr>
          <w:rFonts w:asciiTheme="majorHAnsi" w:hAnsiTheme="majorHAnsi" w:cstheme="majorHAnsi"/>
          <w:lang w:val="en-US"/>
        </w:rPr>
      </w:pPr>
      <w:proofErr w:type="spellStart"/>
      <w:r w:rsidRPr="00D5653B">
        <w:rPr>
          <w:rFonts w:asciiTheme="majorHAnsi" w:hAnsiTheme="majorHAnsi" w:cstheme="majorHAnsi"/>
          <w:lang w:val="en-US"/>
        </w:rPr>
        <w:t>Xây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dựng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một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hệ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thống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có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khả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năng </w:t>
      </w:r>
      <w:proofErr w:type="spellStart"/>
      <w:r w:rsidRPr="00D5653B">
        <w:rPr>
          <w:rFonts w:asciiTheme="majorHAnsi" w:hAnsiTheme="majorHAnsi" w:cstheme="majorHAnsi"/>
          <w:lang w:val="en-US"/>
        </w:rPr>
        <w:t>giao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tiếp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với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bên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giao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vận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theo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hai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hướng</w:t>
      </w:r>
      <w:proofErr w:type="spellEnd"/>
      <w:r w:rsidRPr="00D5653B">
        <w:rPr>
          <w:rFonts w:asciiTheme="majorHAnsi" w:hAnsiTheme="majorHAnsi" w:cstheme="majorHAnsi"/>
          <w:lang w:val="en-US"/>
        </w:rPr>
        <w:t>:</w:t>
      </w:r>
    </w:p>
    <w:p w14:paraId="2011124F" w14:textId="518EC174" w:rsidR="001A7685" w:rsidRPr="00596091" w:rsidRDefault="00BD49E9" w:rsidP="00596091">
      <w:pPr>
        <w:ind w:left="2700" w:right="1123" w:firstLine="450"/>
        <w:jc w:val="both"/>
        <w:rPr>
          <w:rFonts w:asciiTheme="majorHAnsi" w:hAnsiTheme="majorHAnsi" w:cstheme="majorHAnsi"/>
          <w:lang w:val="en-US"/>
        </w:rPr>
      </w:pPr>
      <w:proofErr w:type="spellStart"/>
      <w:r w:rsidRPr="00596091">
        <w:rPr>
          <w:rFonts w:asciiTheme="majorHAnsi" w:hAnsiTheme="majorHAnsi" w:cstheme="majorHAnsi"/>
          <w:lang w:val="en-US"/>
        </w:rPr>
        <w:t>Trao</w:t>
      </w:r>
      <w:proofErr w:type="spellEnd"/>
      <w:r w:rsidRPr="00596091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596091">
        <w:rPr>
          <w:rFonts w:asciiTheme="majorHAnsi" w:hAnsiTheme="majorHAnsi" w:cstheme="majorHAnsi"/>
          <w:lang w:val="en-US"/>
        </w:rPr>
        <w:t>đổi</w:t>
      </w:r>
      <w:proofErr w:type="spellEnd"/>
      <w:r w:rsidRPr="00596091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596091">
        <w:rPr>
          <w:rFonts w:asciiTheme="majorHAnsi" w:hAnsiTheme="majorHAnsi" w:cstheme="majorHAnsi"/>
          <w:lang w:val="en-US"/>
        </w:rPr>
        <w:t>dữ</w:t>
      </w:r>
      <w:proofErr w:type="spellEnd"/>
      <w:r w:rsidRPr="00596091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596091">
        <w:rPr>
          <w:rFonts w:asciiTheme="majorHAnsi" w:hAnsiTheme="majorHAnsi" w:cstheme="majorHAnsi"/>
          <w:lang w:val="en-US"/>
        </w:rPr>
        <w:t>liệu</w:t>
      </w:r>
      <w:proofErr w:type="spellEnd"/>
      <w:r w:rsidRPr="00596091">
        <w:rPr>
          <w:rFonts w:asciiTheme="majorHAnsi" w:hAnsiTheme="majorHAnsi" w:cstheme="majorHAnsi"/>
          <w:lang w:val="en-US"/>
        </w:rPr>
        <w:t xml:space="preserve"> 2 </w:t>
      </w:r>
      <w:proofErr w:type="spellStart"/>
      <w:r w:rsidRPr="00596091">
        <w:rPr>
          <w:rFonts w:asciiTheme="majorHAnsi" w:hAnsiTheme="majorHAnsi" w:cstheme="majorHAnsi"/>
          <w:lang w:val="en-US"/>
        </w:rPr>
        <w:t>chiều</w:t>
      </w:r>
      <w:proofErr w:type="spellEnd"/>
      <w:r w:rsidRPr="00596091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596091">
        <w:rPr>
          <w:rFonts w:asciiTheme="majorHAnsi" w:hAnsiTheme="majorHAnsi" w:cstheme="majorHAnsi"/>
          <w:lang w:val="en-US"/>
        </w:rPr>
        <w:t>giữa</w:t>
      </w:r>
      <w:proofErr w:type="spellEnd"/>
      <w:r w:rsidRPr="00596091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596091">
        <w:rPr>
          <w:rFonts w:asciiTheme="majorHAnsi" w:hAnsiTheme="majorHAnsi" w:cstheme="majorHAnsi"/>
          <w:lang w:val="en-US"/>
        </w:rPr>
        <w:t>hai</w:t>
      </w:r>
      <w:proofErr w:type="spellEnd"/>
      <w:r w:rsidRPr="00596091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596091">
        <w:rPr>
          <w:rFonts w:asciiTheme="majorHAnsi" w:hAnsiTheme="majorHAnsi" w:cstheme="majorHAnsi"/>
          <w:lang w:val="en-US"/>
        </w:rPr>
        <w:t>bên</w:t>
      </w:r>
      <w:proofErr w:type="spellEnd"/>
      <w:r w:rsidRPr="00596091">
        <w:rPr>
          <w:rFonts w:asciiTheme="majorHAnsi" w:hAnsiTheme="majorHAnsi" w:cstheme="majorHAnsi"/>
          <w:lang w:val="en-US"/>
        </w:rPr>
        <w:t xml:space="preserve">: </w:t>
      </w:r>
      <w:proofErr w:type="spellStart"/>
      <w:r w:rsidRPr="00596091">
        <w:rPr>
          <w:rFonts w:asciiTheme="majorHAnsi" w:hAnsiTheme="majorHAnsi" w:cstheme="majorHAnsi"/>
          <w:lang w:val="en-US"/>
        </w:rPr>
        <w:t>khi</w:t>
      </w:r>
      <w:proofErr w:type="spellEnd"/>
      <w:r w:rsidRPr="00596091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596091">
        <w:rPr>
          <w:rFonts w:asciiTheme="majorHAnsi" w:hAnsiTheme="majorHAnsi" w:cstheme="majorHAnsi"/>
          <w:lang w:val="en-US"/>
        </w:rPr>
        <w:t>thực</w:t>
      </w:r>
      <w:proofErr w:type="spellEnd"/>
      <w:r w:rsidRPr="00596091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596091">
        <w:rPr>
          <w:rFonts w:asciiTheme="majorHAnsi" w:hAnsiTheme="majorHAnsi" w:cstheme="majorHAnsi"/>
          <w:lang w:val="en-US"/>
        </w:rPr>
        <w:t>hiện</w:t>
      </w:r>
      <w:proofErr w:type="spellEnd"/>
      <w:r w:rsidRPr="00596091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596091">
        <w:rPr>
          <w:rFonts w:asciiTheme="majorHAnsi" w:hAnsiTheme="majorHAnsi" w:cstheme="majorHAnsi"/>
          <w:lang w:val="en-US"/>
        </w:rPr>
        <w:t>kiến</w:t>
      </w:r>
      <w:proofErr w:type="spellEnd"/>
      <w:r w:rsidRPr="00596091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596091">
        <w:rPr>
          <w:rFonts w:asciiTheme="majorHAnsi" w:hAnsiTheme="majorHAnsi" w:cstheme="majorHAnsi"/>
          <w:lang w:val="en-US"/>
        </w:rPr>
        <w:t>trúc</w:t>
      </w:r>
      <w:proofErr w:type="spellEnd"/>
      <w:r w:rsidRPr="00596091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596091">
        <w:rPr>
          <w:rFonts w:asciiTheme="majorHAnsi" w:hAnsiTheme="majorHAnsi" w:cstheme="majorHAnsi"/>
          <w:lang w:val="en-US"/>
        </w:rPr>
        <w:t>truyền</w:t>
      </w:r>
      <w:proofErr w:type="spellEnd"/>
      <w:r w:rsidRPr="00596091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596091">
        <w:rPr>
          <w:rFonts w:asciiTheme="majorHAnsi" w:hAnsiTheme="majorHAnsi" w:cstheme="majorHAnsi"/>
          <w:lang w:val="en-US"/>
        </w:rPr>
        <w:t>thông</w:t>
      </w:r>
      <w:proofErr w:type="spellEnd"/>
      <w:r w:rsidRPr="00596091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596091">
        <w:rPr>
          <w:rFonts w:asciiTheme="majorHAnsi" w:hAnsiTheme="majorHAnsi" w:cstheme="majorHAnsi"/>
          <w:lang w:val="en-US"/>
        </w:rPr>
        <w:t>điệp</w:t>
      </w:r>
      <w:proofErr w:type="spellEnd"/>
      <w:r w:rsidRPr="00596091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596091">
        <w:rPr>
          <w:rFonts w:asciiTheme="majorHAnsi" w:hAnsiTheme="majorHAnsi" w:cstheme="majorHAnsi"/>
          <w:lang w:val="en-US"/>
        </w:rPr>
        <w:t>khi</w:t>
      </w:r>
      <w:proofErr w:type="spellEnd"/>
      <w:r w:rsidRPr="00596091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596091">
        <w:rPr>
          <w:rFonts w:asciiTheme="majorHAnsi" w:hAnsiTheme="majorHAnsi" w:cstheme="majorHAnsi"/>
          <w:lang w:val="en-US"/>
        </w:rPr>
        <w:t>dữ</w:t>
      </w:r>
      <w:proofErr w:type="spellEnd"/>
      <w:r w:rsidRPr="00596091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596091">
        <w:rPr>
          <w:rFonts w:asciiTheme="majorHAnsi" w:hAnsiTheme="majorHAnsi" w:cstheme="majorHAnsi"/>
          <w:lang w:val="en-US"/>
        </w:rPr>
        <w:t>liệu</w:t>
      </w:r>
      <w:proofErr w:type="spellEnd"/>
      <w:r w:rsidRPr="00596091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596091">
        <w:rPr>
          <w:rFonts w:asciiTheme="majorHAnsi" w:hAnsiTheme="majorHAnsi" w:cstheme="majorHAnsi"/>
          <w:lang w:val="en-US"/>
        </w:rPr>
        <w:t>thay</w:t>
      </w:r>
      <w:proofErr w:type="spellEnd"/>
      <w:r w:rsidRPr="00596091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596091">
        <w:rPr>
          <w:rFonts w:asciiTheme="majorHAnsi" w:hAnsiTheme="majorHAnsi" w:cstheme="majorHAnsi"/>
          <w:lang w:val="en-US"/>
        </w:rPr>
        <w:t>đổi</w:t>
      </w:r>
      <w:proofErr w:type="spellEnd"/>
      <w:r w:rsidRPr="00596091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596091">
        <w:rPr>
          <w:rFonts w:asciiTheme="majorHAnsi" w:hAnsiTheme="majorHAnsi" w:cstheme="majorHAnsi"/>
          <w:lang w:val="en-US"/>
        </w:rPr>
        <w:t>thông</w:t>
      </w:r>
      <w:proofErr w:type="spellEnd"/>
      <w:r w:rsidRPr="00596091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596091">
        <w:rPr>
          <w:rFonts w:asciiTheme="majorHAnsi" w:hAnsiTheme="majorHAnsi" w:cstheme="majorHAnsi"/>
          <w:lang w:val="en-US"/>
        </w:rPr>
        <w:t>điệp</w:t>
      </w:r>
      <w:proofErr w:type="spellEnd"/>
      <w:r w:rsidRPr="00596091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596091">
        <w:rPr>
          <w:rFonts w:asciiTheme="majorHAnsi" w:hAnsiTheme="majorHAnsi" w:cstheme="majorHAnsi"/>
          <w:lang w:val="en-US"/>
        </w:rPr>
        <w:t>sẽ</w:t>
      </w:r>
      <w:proofErr w:type="spellEnd"/>
      <w:r w:rsidRPr="00596091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596091">
        <w:rPr>
          <w:rFonts w:asciiTheme="majorHAnsi" w:hAnsiTheme="majorHAnsi" w:cstheme="majorHAnsi"/>
          <w:lang w:val="en-US"/>
        </w:rPr>
        <w:t>được</w:t>
      </w:r>
      <w:proofErr w:type="spellEnd"/>
      <w:r w:rsidRPr="00596091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596091">
        <w:rPr>
          <w:rFonts w:asciiTheme="majorHAnsi" w:hAnsiTheme="majorHAnsi" w:cstheme="majorHAnsi"/>
          <w:lang w:val="en-US"/>
        </w:rPr>
        <w:t>truyền</w:t>
      </w:r>
      <w:proofErr w:type="spellEnd"/>
      <w:r w:rsidRPr="00596091">
        <w:rPr>
          <w:rFonts w:asciiTheme="majorHAnsi" w:hAnsiTheme="majorHAnsi" w:cstheme="majorHAnsi"/>
          <w:lang w:val="en-US"/>
        </w:rPr>
        <w:t xml:space="preserve"> qua lại </w:t>
      </w:r>
      <w:proofErr w:type="spellStart"/>
      <w:r w:rsidRPr="00596091">
        <w:rPr>
          <w:rFonts w:asciiTheme="majorHAnsi" w:hAnsiTheme="majorHAnsi" w:cstheme="majorHAnsi"/>
          <w:lang w:val="en-US"/>
        </w:rPr>
        <w:t>giữa</w:t>
      </w:r>
      <w:proofErr w:type="spellEnd"/>
      <w:r w:rsidRPr="00596091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596091">
        <w:rPr>
          <w:rFonts w:asciiTheme="majorHAnsi" w:hAnsiTheme="majorHAnsi" w:cstheme="majorHAnsi"/>
          <w:lang w:val="en-US"/>
        </w:rPr>
        <w:t>hai</w:t>
      </w:r>
      <w:proofErr w:type="spellEnd"/>
      <w:r w:rsidRPr="00596091">
        <w:rPr>
          <w:rFonts w:asciiTheme="majorHAnsi" w:hAnsiTheme="majorHAnsi" w:cstheme="majorHAnsi"/>
          <w:lang w:val="en-US"/>
        </w:rPr>
        <w:t xml:space="preserve"> server của </w:t>
      </w:r>
      <w:proofErr w:type="spellStart"/>
      <w:r w:rsidRPr="00596091">
        <w:rPr>
          <w:rFonts w:asciiTheme="majorHAnsi" w:hAnsiTheme="majorHAnsi" w:cstheme="majorHAnsi"/>
          <w:lang w:val="en-US"/>
        </w:rPr>
        <w:t>chủ</w:t>
      </w:r>
      <w:proofErr w:type="spellEnd"/>
      <w:r w:rsidRPr="00596091">
        <w:rPr>
          <w:rFonts w:asciiTheme="majorHAnsi" w:hAnsiTheme="majorHAnsi" w:cstheme="majorHAnsi"/>
          <w:lang w:val="en-US"/>
        </w:rPr>
        <w:t xml:space="preserve"> shop và </w:t>
      </w:r>
      <w:proofErr w:type="spellStart"/>
      <w:r w:rsidRPr="00596091">
        <w:rPr>
          <w:rFonts w:asciiTheme="majorHAnsi" w:hAnsiTheme="majorHAnsi" w:cstheme="majorHAnsi"/>
          <w:lang w:val="en-US"/>
        </w:rPr>
        <w:t>đối</w:t>
      </w:r>
      <w:proofErr w:type="spellEnd"/>
      <w:r w:rsidRPr="00596091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596091">
        <w:rPr>
          <w:rFonts w:asciiTheme="majorHAnsi" w:hAnsiTheme="majorHAnsi" w:cstheme="majorHAnsi"/>
          <w:lang w:val="en-US"/>
        </w:rPr>
        <w:t>tác</w:t>
      </w:r>
      <w:proofErr w:type="spellEnd"/>
      <w:r w:rsidRPr="00596091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596091">
        <w:rPr>
          <w:rFonts w:asciiTheme="majorHAnsi" w:hAnsiTheme="majorHAnsi" w:cstheme="majorHAnsi"/>
          <w:lang w:val="en-US"/>
        </w:rPr>
        <w:t>vận</w:t>
      </w:r>
      <w:proofErr w:type="spellEnd"/>
      <w:r w:rsidRPr="00596091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596091">
        <w:rPr>
          <w:rFonts w:asciiTheme="majorHAnsi" w:hAnsiTheme="majorHAnsi" w:cstheme="majorHAnsi"/>
          <w:lang w:val="en-US"/>
        </w:rPr>
        <w:t>chuyển</w:t>
      </w:r>
      <w:proofErr w:type="spellEnd"/>
      <w:r w:rsidRPr="00596091">
        <w:rPr>
          <w:rFonts w:asciiTheme="majorHAnsi" w:hAnsiTheme="majorHAnsi" w:cstheme="majorHAnsi"/>
          <w:lang w:val="en-US"/>
        </w:rPr>
        <w:t xml:space="preserve">. </w:t>
      </w:r>
      <w:proofErr w:type="spellStart"/>
      <w:r w:rsidRPr="00596091">
        <w:rPr>
          <w:rFonts w:asciiTheme="majorHAnsi" w:hAnsiTheme="majorHAnsi" w:cstheme="majorHAnsi"/>
          <w:lang w:val="en-US"/>
        </w:rPr>
        <w:t>Ưu</w:t>
      </w:r>
      <w:proofErr w:type="spellEnd"/>
      <w:r w:rsidRPr="00596091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596091">
        <w:rPr>
          <w:rFonts w:asciiTheme="majorHAnsi" w:hAnsiTheme="majorHAnsi" w:cstheme="majorHAnsi"/>
          <w:lang w:val="en-US"/>
        </w:rPr>
        <w:t>điểm</w:t>
      </w:r>
      <w:proofErr w:type="spellEnd"/>
      <w:r w:rsidRPr="00596091">
        <w:rPr>
          <w:rFonts w:asciiTheme="majorHAnsi" w:hAnsiTheme="majorHAnsi" w:cstheme="majorHAnsi"/>
          <w:lang w:val="en-US"/>
        </w:rPr>
        <w:t xml:space="preserve">: </w:t>
      </w:r>
      <w:proofErr w:type="spellStart"/>
      <w:r w:rsidRPr="00596091">
        <w:rPr>
          <w:rFonts w:asciiTheme="majorHAnsi" w:hAnsiTheme="majorHAnsi" w:cstheme="majorHAnsi"/>
          <w:lang w:val="en-US"/>
        </w:rPr>
        <w:t>dữ</w:t>
      </w:r>
      <w:proofErr w:type="spellEnd"/>
      <w:r w:rsidRPr="00596091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596091">
        <w:rPr>
          <w:rFonts w:asciiTheme="majorHAnsi" w:hAnsiTheme="majorHAnsi" w:cstheme="majorHAnsi"/>
          <w:lang w:val="en-US"/>
        </w:rPr>
        <w:t>liệu</w:t>
      </w:r>
      <w:proofErr w:type="spellEnd"/>
      <w:r w:rsidRPr="00596091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596091">
        <w:rPr>
          <w:rFonts w:asciiTheme="majorHAnsi" w:hAnsiTheme="majorHAnsi" w:cstheme="majorHAnsi"/>
          <w:lang w:val="en-US"/>
        </w:rPr>
        <w:t>được</w:t>
      </w:r>
      <w:proofErr w:type="spellEnd"/>
      <w:r w:rsidRPr="00596091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596091">
        <w:rPr>
          <w:rFonts w:asciiTheme="majorHAnsi" w:hAnsiTheme="majorHAnsi" w:cstheme="majorHAnsi"/>
          <w:lang w:val="en-US"/>
        </w:rPr>
        <w:t>cập</w:t>
      </w:r>
      <w:proofErr w:type="spellEnd"/>
      <w:r w:rsidRPr="00596091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596091">
        <w:rPr>
          <w:rFonts w:asciiTheme="majorHAnsi" w:hAnsiTheme="majorHAnsi" w:cstheme="majorHAnsi"/>
          <w:lang w:val="en-US"/>
        </w:rPr>
        <w:t>nhật</w:t>
      </w:r>
      <w:proofErr w:type="spellEnd"/>
      <w:r w:rsidRPr="00596091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596091">
        <w:rPr>
          <w:rFonts w:asciiTheme="majorHAnsi" w:hAnsiTheme="majorHAnsi" w:cstheme="majorHAnsi"/>
          <w:lang w:val="en-US"/>
        </w:rPr>
        <w:t>nhanh</w:t>
      </w:r>
      <w:proofErr w:type="spellEnd"/>
      <w:r w:rsidRPr="00596091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596091">
        <w:rPr>
          <w:rFonts w:asciiTheme="majorHAnsi" w:hAnsiTheme="majorHAnsi" w:cstheme="majorHAnsi"/>
          <w:lang w:val="en-US"/>
        </w:rPr>
        <w:t>chóng</w:t>
      </w:r>
      <w:proofErr w:type="spellEnd"/>
      <w:r w:rsidRPr="00596091">
        <w:rPr>
          <w:rFonts w:asciiTheme="majorHAnsi" w:hAnsiTheme="majorHAnsi" w:cstheme="majorHAnsi"/>
          <w:lang w:val="en-US"/>
        </w:rPr>
        <w:t xml:space="preserve">, </w:t>
      </w:r>
      <w:proofErr w:type="spellStart"/>
      <w:r w:rsidRPr="00596091">
        <w:rPr>
          <w:rFonts w:asciiTheme="majorHAnsi" w:hAnsiTheme="majorHAnsi" w:cstheme="majorHAnsi"/>
          <w:lang w:val="en-US"/>
        </w:rPr>
        <w:t>ít</w:t>
      </w:r>
      <w:proofErr w:type="spellEnd"/>
      <w:r w:rsidRPr="00596091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596091">
        <w:rPr>
          <w:rFonts w:asciiTheme="majorHAnsi" w:hAnsiTheme="majorHAnsi" w:cstheme="majorHAnsi"/>
          <w:lang w:val="en-US"/>
        </w:rPr>
        <w:t>xảy</w:t>
      </w:r>
      <w:proofErr w:type="spellEnd"/>
      <w:r w:rsidRPr="00596091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596091">
        <w:rPr>
          <w:rFonts w:asciiTheme="majorHAnsi" w:hAnsiTheme="majorHAnsi" w:cstheme="majorHAnsi"/>
          <w:lang w:val="en-US"/>
        </w:rPr>
        <w:t>ra</w:t>
      </w:r>
      <w:proofErr w:type="spellEnd"/>
      <w:r w:rsidRPr="00596091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596091">
        <w:rPr>
          <w:rFonts w:asciiTheme="majorHAnsi" w:hAnsiTheme="majorHAnsi" w:cstheme="majorHAnsi"/>
          <w:lang w:val="en-US"/>
        </w:rPr>
        <w:t>sai</w:t>
      </w:r>
      <w:proofErr w:type="spellEnd"/>
      <w:r w:rsidRPr="00596091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596091">
        <w:rPr>
          <w:rFonts w:asciiTheme="majorHAnsi" w:hAnsiTheme="majorHAnsi" w:cstheme="majorHAnsi"/>
          <w:lang w:val="en-US"/>
        </w:rPr>
        <w:t>sót</w:t>
      </w:r>
      <w:proofErr w:type="spellEnd"/>
      <w:r w:rsidRPr="00596091">
        <w:rPr>
          <w:rFonts w:asciiTheme="majorHAnsi" w:hAnsiTheme="majorHAnsi" w:cstheme="majorHAnsi"/>
          <w:lang w:val="en-US"/>
        </w:rPr>
        <w:t xml:space="preserve">. </w:t>
      </w:r>
      <w:proofErr w:type="spellStart"/>
      <w:r w:rsidRPr="00596091">
        <w:rPr>
          <w:rFonts w:asciiTheme="majorHAnsi" w:hAnsiTheme="majorHAnsi" w:cstheme="majorHAnsi"/>
          <w:lang w:val="en-US"/>
        </w:rPr>
        <w:t>Nhược</w:t>
      </w:r>
      <w:proofErr w:type="spellEnd"/>
      <w:r w:rsidRPr="00596091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596091">
        <w:rPr>
          <w:rFonts w:asciiTheme="majorHAnsi" w:hAnsiTheme="majorHAnsi" w:cstheme="majorHAnsi"/>
          <w:lang w:val="en-US"/>
        </w:rPr>
        <w:t>điểm</w:t>
      </w:r>
      <w:proofErr w:type="spellEnd"/>
      <w:r w:rsidRPr="00596091">
        <w:rPr>
          <w:rFonts w:asciiTheme="majorHAnsi" w:hAnsiTheme="majorHAnsi" w:cstheme="majorHAnsi"/>
          <w:lang w:val="en-US"/>
        </w:rPr>
        <w:t xml:space="preserve">: </w:t>
      </w:r>
      <w:proofErr w:type="spellStart"/>
      <w:r w:rsidRPr="00596091">
        <w:rPr>
          <w:rFonts w:asciiTheme="majorHAnsi" w:hAnsiTheme="majorHAnsi" w:cstheme="majorHAnsi"/>
          <w:lang w:val="en-US"/>
        </w:rPr>
        <w:t>đôi</w:t>
      </w:r>
      <w:proofErr w:type="spellEnd"/>
      <w:r w:rsidRPr="00596091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596091">
        <w:rPr>
          <w:rFonts w:asciiTheme="majorHAnsi" w:hAnsiTheme="majorHAnsi" w:cstheme="majorHAnsi"/>
          <w:lang w:val="en-US"/>
        </w:rPr>
        <w:t>khi</w:t>
      </w:r>
      <w:proofErr w:type="spellEnd"/>
      <w:r w:rsidRPr="00596091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596091">
        <w:rPr>
          <w:rFonts w:asciiTheme="majorHAnsi" w:hAnsiTheme="majorHAnsi" w:cstheme="majorHAnsi"/>
          <w:lang w:val="en-US"/>
        </w:rPr>
        <w:t>không</w:t>
      </w:r>
      <w:proofErr w:type="spellEnd"/>
      <w:r w:rsidRPr="00596091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596091">
        <w:rPr>
          <w:rFonts w:asciiTheme="majorHAnsi" w:hAnsiTheme="majorHAnsi" w:cstheme="majorHAnsi"/>
          <w:lang w:val="en-US"/>
        </w:rPr>
        <w:t>được</w:t>
      </w:r>
      <w:proofErr w:type="spellEnd"/>
      <w:r w:rsidRPr="00596091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596091">
        <w:rPr>
          <w:rFonts w:asciiTheme="majorHAnsi" w:hAnsiTheme="majorHAnsi" w:cstheme="majorHAnsi"/>
          <w:lang w:val="en-US"/>
        </w:rPr>
        <w:t>sự</w:t>
      </w:r>
      <w:proofErr w:type="spellEnd"/>
      <w:r w:rsidRPr="00596091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596091">
        <w:rPr>
          <w:rFonts w:asciiTheme="majorHAnsi" w:hAnsiTheme="majorHAnsi" w:cstheme="majorHAnsi"/>
          <w:lang w:val="en-US"/>
        </w:rPr>
        <w:t>đồng</w:t>
      </w:r>
      <w:proofErr w:type="spellEnd"/>
      <w:r w:rsidRPr="00596091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596091">
        <w:rPr>
          <w:rFonts w:asciiTheme="majorHAnsi" w:hAnsiTheme="majorHAnsi" w:cstheme="majorHAnsi"/>
          <w:lang w:val="en-US"/>
        </w:rPr>
        <w:t>thuận</w:t>
      </w:r>
      <w:proofErr w:type="spellEnd"/>
      <w:r w:rsidRPr="00596091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596091">
        <w:rPr>
          <w:rFonts w:asciiTheme="majorHAnsi" w:hAnsiTheme="majorHAnsi" w:cstheme="majorHAnsi"/>
          <w:lang w:val="en-US"/>
        </w:rPr>
        <w:t>từ</w:t>
      </w:r>
      <w:proofErr w:type="spellEnd"/>
      <w:r w:rsidRPr="00596091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596091">
        <w:rPr>
          <w:rFonts w:asciiTheme="majorHAnsi" w:hAnsiTheme="majorHAnsi" w:cstheme="majorHAnsi"/>
          <w:lang w:val="en-US"/>
        </w:rPr>
        <w:t>đối</w:t>
      </w:r>
      <w:proofErr w:type="spellEnd"/>
      <w:r w:rsidRPr="00596091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596091">
        <w:rPr>
          <w:rFonts w:asciiTheme="majorHAnsi" w:hAnsiTheme="majorHAnsi" w:cstheme="majorHAnsi"/>
          <w:lang w:val="en-US"/>
        </w:rPr>
        <w:t>tác</w:t>
      </w:r>
      <w:proofErr w:type="spellEnd"/>
      <w:r w:rsidRPr="00596091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596091">
        <w:rPr>
          <w:rFonts w:asciiTheme="majorHAnsi" w:hAnsiTheme="majorHAnsi" w:cstheme="majorHAnsi"/>
          <w:lang w:val="en-US"/>
        </w:rPr>
        <w:t>vận</w:t>
      </w:r>
      <w:proofErr w:type="spellEnd"/>
      <w:r w:rsidRPr="00596091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596091">
        <w:rPr>
          <w:rFonts w:asciiTheme="majorHAnsi" w:hAnsiTheme="majorHAnsi" w:cstheme="majorHAnsi"/>
          <w:lang w:val="en-US"/>
        </w:rPr>
        <w:t>chuyển</w:t>
      </w:r>
      <w:proofErr w:type="spellEnd"/>
      <w:r w:rsidRPr="00596091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596091">
        <w:rPr>
          <w:rFonts w:asciiTheme="majorHAnsi" w:hAnsiTheme="majorHAnsi" w:cstheme="majorHAnsi"/>
          <w:lang w:val="en-US"/>
        </w:rPr>
        <w:t>vì</w:t>
      </w:r>
      <w:proofErr w:type="spellEnd"/>
      <w:r w:rsidRPr="00596091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596091">
        <w:rPr>
          <w:rFonts w:asciiTheme="majorHAnsi" w:hAnsiTheme="majorHAnsi" w:cstheme="majorHAnsi"/>
          <w:lang w:val="en-US"/>
        </w:rPr>
        <w:t>có</w:t>
      </w:r>
      <w:proofErr w:type="spellEnd"/>
      <w:r w:rsidRPr="00596091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596091">
        <w:rPr>
          <w:rFonts w:asciiTheme="majorHAnsi" w:hAnsiTheme="majorHAnsi" w:cstheme="majorHAnsi"/>
          <w:lang w:val="en-US"/>
        </w:rPr>
        <w:t>thể</w:t>
      </w:r>
      <w:proofErr w:type="spellEnd"/>
      <w:r w:rsidRPr="00596091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596091">
        <w:rPr>
          <w:rFonts w:asciiTheme="majorHAnsi" w:hAnsiTheme="majorHAnsi" w:cstheme="majorHAnsi"/>
          <w:lang w:val="en-US"/>
        </w:rPr>
        <w:t>tốn</w:t>
      </w:r>
      <w:proofErr w:type="spellEnd"/>
      <w:r w:rsidRPr="00596091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596091">
        <w:rPr>
          <w:rFonts w:asciiTheme="majorHAnsi" w:hAnsiTheme="majorHAnsi" w:cstheme="majorHAnsi"/>
          <w:lang w:val="en-US"/>
        </w:rPr>
        <w:t>thêm</w:t>
      </w:r>
      <w:proofErr w:type="spellEnd"/>
      <w:r w:rsidRPr="00596091">
        <w:rPr>
          <w:rFonts w:asciiTheme="majorHAnsi" w:hAnsiTheme="majorHAnsi" w:cstheme="majorHAnsi"/>
          <w:lang w:val="en-US"/>
        </w:rPr>
        <w:t xml:space="preserve"> chi </w:t>
      </w:r>
      <w:proofErr w:type="spellStart"/>
      <w:r w:rsidRPr="00596091">
        <w:rPr>
          <w:rFonts w:asciiTheme="majorHAnsi" w:hAnsiTheme="majorHAnsi" w:cstheme="majorHAnsi"/>
          <w:lang w:val="en-US"/>
        </w:rPr>
        <w:t>phí</w:t>
      </w:r>
      <w:proofErr w:type="spellEnd"/>
      <w:r w:rsidRPr="00596091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596091">
        <w:rPr>
          <w:rFonts w:asciiTheme="majorHAnsi" w:hAnsiTheme="majorHAnsi" w:cstheme="majorHAnsi"/>
          <w:lang w:val="en-US"/>
        </w:rPr>
        <w:t>cho</w:t>
      </w:r>
      <w:proofErr w:type="spellEnd"/>
      <w:r w:rsidRPr="00596091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596091">
        <w:rPr>
          <w:rFonts w:asciiTheme="majorHAnsi" w:hAnsiTheme="majorHAnsi" w:cstheme="majorHAnsi"/>
          <w:lang w:val="en-US"/>
        </w:rPr>
        <w:t>việc</w:t>
      </w:r>
      <w:proofErr w:type="spellEnd"/>
      <w:r w:rsidRPr="00596091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596091">
        <w:rPr>
          <w:rFonts w:asciiTheme="majorHAnsi" w:hAnsiTheme="majorHAnsi" w:cstheme="majorHAnsi"/>
          <w:lang w:val="en-US"/>
        </w:rPr>
        <w:t>thay</w:t>
      </w:r>
      <w:proofErr w:type="spellEnd"/>
      <w:r w:rsidRPr="00596091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596091">
        <w:rPr>
          <w:rFonts w:asciiTheme="majorHAnsi" w:hAnsiTheme="majorHAnsi" w:cstheme="majorHAnsi"/>
          <w:lang w:val="en-US"/>
        </w:rPr>
        <w:t>đổi</w:t>
      </w:r>
      <w:proofErr w:type="spellEnd"/>
      <w:r w:rsidRPr="00596091">
        <w:rPr>
          <w:rFonts w:asciiTheme="majorHAnsi" w:hAnsiTheme="majorHAnsi" w:cstheme="majorHAnsi"/>
          <w:lang w:val="en-US"/>
        </w:rPr>
        <w:t xml:space="preserve"> server </w:t>
      </w:r>
      <w:proofErr w:type="spellStart"/>
      <w:r w:rsidRPr="00596091">
        <w:rPr>
          <w:rFonts w:asciiTheme="majorHAnsi" w:hAnsiTheme="majorHAnsi" w:cstheme="majorHAnsi"/>
          <w:lang w:val="en-US"/>
        </w:rPr>
        <w:t>sẵn</w:t>
      </w:r>
      <w:proofErr w:type="spellEnd"/>
      <w:r w:rsidRPr="00596091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596091">
        <w:rPr>
          <w:rFonts w:asciiTheme="majorHAnsi" w:hAnsiTheme="majorHAnsi" w:cstheme="majorHAnsi"/>
          <w:lang w:val="en-US"/>
        </w:rPr>
        <w:t>có</w:t>
      </w:r>
      <w:proofErr w:type="spellEnd"/>
    </w:p>
    <w:p w14:paraId="62BF37BF" w14:textId="6D1B17A9" w:rsidR="00E921FF" w:rsidRPr="00596091" w:rsidRDefault="00BD49E9" w:rsidP="00596091">
      <w:pPr>
        <w:ind w:left="2700" w:right="1123" w:firstLine="450"/>
        <w:jc w:val="both"/>
        <w:rPr>
          <w:rFonts w:asciiTheme="majorHAnsi" w:hAnsiTheme="majorHAnsi" w:cstheme="majorHAnsi"/>
          <w:lang w:val="en-US"/>
        </w:rPr>
      </w:pPr>
      <w:proofErr w:type="spellStart"/>
      <w:r w:rsidRPr="00596091">
        <w:rPr>
          <w:rFonts w:asciiTheme="majorHAnsi" w:hAnsiTheme="majorHAnsi" w:cstheme="majorHAnsi"/>
          <w:lang w:val="en-US"/>
        </w:rPr>
        <w:t>Trao</w:t>
      </w:r>
      <w:proofErr w:type="spellEnd"/>
      <w:r w:rsidRPr="00596091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596091">
        <w:rPr>
          <w:rFonts w:asciiTheme="majorHAnsi" w:hAnsiTheme="majorHAnsi" w:cstheme="majorHAnsi"/>
          <w:lang w:val="en-US"/>
        </w:rPr>
        <w:t>đổi</w:t>
      </w:r>
      <w:proofErr w:type="spellEnd"/>
      <w:r w:rsidRPr="00596091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596091">
        <w:rPr>
          <w:rFonts w:asciiTheme="majorHAnsi" w:hAnsiTheme="majorHAnsi" w:cstheme="majorHAnsi"/>
          <w:lang w:val="en-US"/>
        </w:rPr>
        <w:t>dữ</w:t>
      </w:r>
      <w:proofErr w:type="spellEnd"/>
      <w:r w:rsidRPr="00596091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596091">
        <w:rPr>
          <w:rFonts w:asciiTheme="majorHAnsi" w:hAnsiTheme="majorHAnsi" w:cstheme="majorHAnsi"/>
          <w:lang w:val="en-US"/>
        </w:rPr>
        <w:t>liệu</w:t>
      </w:r>
      <w:proofErr w:type="spellEnd"/>
      <w:r w:rsidRPr="00596091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596091">
        <w:rPr>
          <w:rFonts w:asciiTheme="majorHAnsi" w:hAnsiTheme="majorHAnsi" w:cstheme="majorHAnsi"/>
          <w:lang w:val="en-US"/>
        </w:rPr>
        <w:t>một</w:t>
      </w:r>
      <w:proofErr w:type="spellEnd"/>
      <w:r w:rsidRPr="00596091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596091">
        <w:rPr>
          <w:rFonts w:asciiTheme="majorHAnsi" w:hAnsiTheme="majorHAnsi" w:cstheme="majorHAnsi"/>
          <w:lang w:val="en-US"/>
        </w:rPr>
        <w:t>chiều</w:t>
      </w:r>
      <w:proofErr w:type="spellEnd"/>
      <w:r w:rsidRPr="00596091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0C78E4" w:rsidRPr="00596091">
        <w:rPr>
          <w:rFonts w:asciiTheme="majorHAnsi" w:hAnsiTheme="majorHAnsi" w:cstheme="majorHAnsi"/>
          <w:lang w:val="en-US"/>
        </w:rPr>
        <w:t>từ</w:t>
      </w:r>
      <w:proofErr w:type="spellEnd"/>
      <w:r w:rsidR="000C78E4" w:rsidRPr="00596091">
        <w:rPr>
          <w:rFonts w:asciiTheme="majorHAnsi" w:hAnsiTheme="majorHAnsi" w:cstheme="majorHAnsi"/>
          <w:lang w:val="en-US"/>
        </w:rPr>
        <w:t xml:space="preserve"> </w:t>
      </w:r>
      <w:r w:rsidRPr="00596091">
        <w:rPr>
          <w:rFonts w:asciiTheme="majorHAnsi" w:hAnsiTheme="majorHAnsi" w:cstheme="majorHAnsi"/>
          <w:lang w:val="en-US"/>
        </w:rPr>
        <w:t xml:space="preserve">server </w:t>
      </w:r>
      <w:proofErr w:type="spellStart"/>
      <w:r w:rsidRPr="00596091">
        <w:rPr>
          <w:rFonts w:asciiTheme="majorHAnsi" w:hAnsiTheme="majorHAnsi" w:cstheme="majorHAnsi"/>
          <w:lang w:val="en-US"/>
        </w:rPr>
        <w:t>hệ</w:t>
      </w:r>
      <w:proofErr w:type="spellEnd"/>
      <w:r w:rsidRPr="00596091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596091">
        <w:rPr>
          <w:rFonts w:asciiTheme="majorHAnsi" w:hAnsiTheme="majorHAnsi" w:cstheme="majorHAnsi"/>
          <w:lang w:val="en-US"/>
        </w:rPr>
        <w:t>thống</w:t>
      </w:r>
      <w:proofErr w:type="spellEnd"/>
      <w:r w:rsidRPr="00596091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0C78E4" w:rsidRPr="00596091">
        <w:rPr>
          <w:rFonts w:asciiTheme="majorHAnsi" w:hAnsiTheme="majorHAnsi" w:cstheme="majorHAnsi"/>
          <w:lang w:val="en-US"/>
        </w:rPr>
        <w:t>đến</w:t>
      </w:r>
      <w:proofErr w:type="spellEnd"/>
      <w:r w:rsidRPr="00596091">
        <w:rPr>
          <w:rFonts w:asciiTheme="majorHAnsi" w:hAnsiTheme="majorHAnsi" w:cstheme="majorHAnsi"/>
          <w:lang w:val="en-US"/>
        </w:rPr>
        <w:t xml:space="preserve"> server </w:t>
      </w:r>
      <w:proofErr w:type="spellStart"/>
      <w:r w:rsidRPr="00596091">
        <w:rPr>
          <w:rFonts w:asciiTheme="majorHAnsi" w:hAnsiTheme="majorHAnsi" w:cstheme="majorHAnsi"/>
          <w:lang w:val="en-US"/>
        </w:rPr>
        <w:t>đối</w:t>
      </w:r>
      <w:proofErr w:type="spellEnd"/>
      <w:r w:rsidRPr="00596091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596091">
        <w:rPr>
          <w:rFonts w:asciiTheme="majorHAnsi" w:hAnsiTheme="majorHAnsi" w:cstheme="majorHAnsi"/>
          <w:lang w:val="en-US"/>
        </w:rPr>
        <w:t>tác</w:t>
      </w:r>
      <w:proofErr w:type="spellEnd"/>
      <w:r w:rsidRPr="00596091">
        <w:rPr>
          <w:rFonts w:asciiTheme="majorHAnsi" w:hAnsiTheme="majorHAnsi" w:cstheme="majorHAnsi"/>
          <w:lang w:val="en-US"/>
        </w:rPr>
        <w:t xml:space="preserve">: </w:t>
      </w:r>
      <w:proofErr w:type="spellStart"/>
      <w:r w:rsidRPr="00596091">
        <w:rPr>
          <w:rFonts w:asciiTheme="majorHAnsi" w:hAnsiTheme="majorHAnsi" w:cstheme="majorHAnsi"/>
          <w:lang w:val="en-US"/>
        </w:rPr>
        <w:t>thực</w:t>
      </w:r>
      <w:proofErr w:type="spellEnd"/>
      <w:r w:rsidRPr="00596091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596091">
        <w:rPr>
          <w:rFonts w:asciiTheme="majorHAnsi" w:hAnsiTheme="majorHAnsi" w:cstheme="majorHAnsi"/>
          <w:lang w:val="en-US"/>
        </w:rPr>
        <w:t>hiện</w:t>
      </w:r>
      <w:proofErr w:type="spellEnd"/>
      <w:r w:rsidRPr="00596091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596091">
        <w:rPr>
          <w:rFonts w:asciiTheme="majorHAnsi" w:hAnsiTheme="majorHAnsi" w:cstheme="majorHAnsi"/>
          <w:lang w:val="en-US"/>
        </w:rPr>
        <w:t>tự</w:t>
      </w:r>
      <w:proofErr w:type="spellEnd"/>
      <w:r w:rsidRPr="00596091">
        <w:rPr>
          <w:rFonts w:asciiTheme="majorHAnsi" w:hAnsiTheme="majorHAnsi" w:cstheme="majorHAnsi"/>
          <w:lang w:val="en-US"/>
        </w:rPr>
        <w:t xml:space="preserve"> động </w:t>
      </w:r>
      <w:proofErr w:type="spellStart"/>
      <w:r w:rsidRPr="00596091">
        <w:rPr>
          <w:rFonts w:asciiTheme="majorHAnsi" w:hAnsiTheme="majorHAnsi" w:cstheme="majorHAnsi"/>
          <w:lang w:val="en-US"/>
        </w:rPr>
        <w:t>quét</w:t>
      </w:r>
      <w:proofErr w:type="spellEnd"/>
      <w:r w:rsidRPr="00596091">
        <w:rPr>
          <w:rFonts w:asciiTheme="majorHAnsi" w:hAnsiTheme="majorHAnsi" w:cstheme="majorHAnsi"/>
          <w:lang w:val="en-US"/>
        </w:rPr>
        <w:t xml:space="preserve"> và </w:t>
      </w:r>
      <w:proofErr w:type="spellStart"/>
      <w:r w:rsidRPr="00596091">
        <w:rPr>
          <w:rFonts w:asciiTheme="majorHAnsi" w:hAnsiTheme="majorHAnsi" w:cstheme="majorHAnsi"/>
          <w:lang w:val="en-US"/>
        </w:rPr>
        <w:t>lấy</w:t>
      </w:r>
      <w:proofErr w:type="spellEnd"/>
      <w:r w:rsidRPr="00596091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596091">
        <w:rPr>
          <w:rFonts w:asciiTheme="majorHAnsi" w:hAnsiTheme="majorHAnsi" w:cstheme="majorHAnsi"/>
          <w:lang w:val="en-US"/>
        </w:rPr>
        <w:t>dữ</w:t>
      </w:r>
      <w:proofErr w:type="spellEnd"/>
      <w:r w:rsidRPr="00596091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596091">
        <w:rPr>
          <w:rFonts w:asciiTheme="majorHAnsi" w:hAnsiTheme="majorHAnsi" w:cstheme="majorHAnsi"/>
          <w:lang w:val="en-US"/>
        </w:rPr>
        <w:t>liệu</w:t>
      </w:r>
      <w:proofErr w:type="spellEnd"/>
      <w:r w:rsidRPr="00596091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596091">
        <w:rPr>
          <w:rFonts w:asciiTheme="majorHAnsi" w:hAnsiTheme="majorHAnsi" w:cstheme="majorHAnsi"/>
          <w:lang w:val="en-US"/>
        </w:rPr>
        <w:t>sau</w:t>
      </w:r>
      <w:proofErr w:type="spellEnd"/>
      <w:r w:rsidRPr="00596091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596091">
        <w:rPr>
          <w:rFonts w:asciiTheme="majorHAnsi" w:hAnsiTheme="majorHAnsi" w:cstheme="majorHAnsi"/>
          <w:lang w:val="en-US"/>
        </w:rPr>
        <w:t>một</w:t>
      </w:r>
      <w:proofErr w:type="spellEnd"/>
      <w:r w:rsidRPr="00596091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596091">
        <w:rPr>
          <w:rFonts w:asciiTheme="majorHAnsi" w:hAnsiTheme="majorHAnsi" w:cstheme="majorHAnsi"/>
          <w:lang w:val="en-US"/>
        </w:rPr>
        <w:t>khoản</w:t>
      </w:r>
      <w:proofErr w:type="spellEnd"/>
      <w:r w:rsidRPr="00596091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596091">
        <w:rPr>
          <w:rFonts w:asciiTheme="majorHAnsi" w:hAnsiTheme="majorHAnsi" w:cstheme="majorHAnsi"/>
          <w:lang w:val="en-US"/>
        </w:rPr>
        <w:t>thời</w:t>
      </w:r>
      <w:proofErr w:type="spellEnd"/>
      <w:r w:rsidRPr="00596091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596091">
        <w:rPr>
          <w:rFonts w:asciiTheme="majorHAnsi" w:hAnsiTheme="majorHAnsi" w:cstheme="majorHAnsi"/>
          <w:lang w:val="en-US"/>
        </w:rPr>
        <w:t>gian</w:t>
      </w:r>
      <w:proofErr w:type="spellEnd"/>
      <w:r w:rsidRPr="00596091">
        <w:rPr>
          <w:rFonts w:asciiTheme="majorHAnsi" w:hAnsiTheme="majorHAnsi" w:cstheme="majorHAnsi"/>
          <w:lang w:val="en-US"/>
        </w:rPr>
        <w:t xml:space="preserve">. </w:t>
      </w:r>
      <w:proofErr w:type="spellStart"/>
      <w:r w:rsidRPr="00596091">
        <w:rPr>
          <w:rFonts w:asciiTheme="majorHAnsi" w:hAnsiTheme="majorHAnsi" w:cstheme="majorHAnsi"/>
          <w:lang w:val="en-US"/>
        </w:rPr>
        <w:t>Ưu</w:t>
      </w:r>
      <w:proofErr w:type="spellEnd"/>
      <w:r w:rsidRPr="00596091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596091">
        <w:rPr>
          <w:rFonts w:asciiTheme="majorHAnsi" w:hAnsiTheme="majorHAnsi" w:cstheme="majorHAnsi"/>
          <w:lang w:val="en-US"/>
        </w:rPr>
        <w:t>điểm</w:t>
      </w:r>
      <w:proofErr w:type="spellEnd"/>
      <w:r w:rsidRPr="00596091">
        <w:rPr>
          <w:rFonts w:asciiTheme="majorHAnsi" w:hAnsiTheme="majorHAnsi" w:cstheme="majorHAnsi"/>
          <w:lang w:val="en-US"/>
        </w:rPr>
        <w:t xml:space="preserve">: </w:t>
      </w:r>
      <w:proofErr w:type="spellStart"/>
      <w:r w:rsidRPr="00596091">
        <w:rPr>
          <w:rFonts w:asciiTheme="majorHAnsi" w:hAnsiTheme="majorHAnsi" w:cstheme="majorHAnsi"/>
          <w:lang w:val="en-US"/>
        </w:rPr>
        <w:t>ít</w:t>
      </w:r>
      <w:proofErr w:type="spellEnd"/>
      <w:r w:rsidRPr="00596091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596091">
        <w:rPr>
          <w:rFonts w:asciiTheme="majorHAnsi" w:hAnsiTheme="majorHAnsi" w:cstheme="majorHAnsi"/>
          <w:lang w:val="en-US"/>
        </w:rPr>
        <w:t>phụ</w:t>
      </w:r>
      <w:proofErr w:type="spellEnd"/>
      <w:r w:rsidRPr="00596091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596091">
        <w:rPr>
          <w:rFonts w:asciiTheme="majorHAnsi" w:hAnsiTheme="majorHAnsi" w:cstheme="majorHAnsi"/>
          <w:lang w:val="en-US"/>
        </w:rPr>
        <w:t>thuộc</w:t>
      </w:r>
      <w:proofErr w:type="spellEnd"/>
      <w:r w:rsidRPr="00596091">
        <w:rPr>
          <w:rFonts w:asciiTheme="majorHAnsi" w:hAnsiTheme="majorHAnsi" w:cstheme="majorHAnsi"/>
          <w:lang w:val="en-US"/>
        </w:rPr>
        <w:t xml:space="preserve"> vào </w:t>
      </w:r>
      <w:proofErr w:type="spellStart"/>
      <w:r w:rsidRPr="00596091">
        <w:rPr>
          <w:rFonts w:asciiTheme="majorHAnsi" w:hAnsiTheme="majorHAnsi" w:cstheme="majorHAnsi"/>
          <w:lang w:val="en-US"/>
        </w:rPr>
        <w:t>sự</w:t>
      </w:r>
      <w:proofErr w:type="spellEnd"/>
      <w:r w:rsidRPr="00596091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596091">
        <w:rPr>
          <w:rFonts w:asciiTheme="majorHAnsi" w:hAnsiTheme="majorHAnsi" w:cstheme="majorHAnsi"/>
          <w:lang w:val="en-US"/>
        </w:rPr>
        <w:t>thay</w:t>
      </w:r>
      <w:proofErr w:type="spellEnd"/>
      <w:r w:rsidRPr="00596091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596091">
        <w:rPr>
          <w:rFonts w:asciiTheme="majorHAnsi" w:hAnsiTheme="majorHAnsi" w:cstheme="majorHAnsi"/>
          <w:lang w:val="en-US"/>
        </w:rPr>
        <w:t>đổi</w:t>
      </w:r>
      <w:proofErr w:type="spellEnd"/>
      <w:r w:rsidRPr="00596091">
        <w:rPr>
          <w:rFonts w:asciiTheme="majorHAnsi" w:hAnsiTheme="majorHAnsi" w:cstheme="majorHAnsi"/>
          <w:lang w:val="en-US"/>
        </w:rPr>
        <w:t xml:space="preserve"> server </w:t>
      </w:r>
      <w:proofErr w:type="spellStart"/>
      <w:r w:rsidRPr="00596091">
        <w:rPr>
          <w:rFonts w:asciiTheme="majorHAnsi" w:hAnsiTheme="majorHAnsi" w:cstheme="majorHAnsi"/>
          <w:lang w:val="en-US"/>
        </w:rPr>
        <w:t>bên</w:t>
      </w:r>
      <w:proofErr w:type="spellEnd"/>
      <w:r w:rsidRPr="00596091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596091">
        <w:rPr>
          <w:rFonts w:asciiTheme="majorHAnsi" w:hAnsiTheme="majorHAnsi" w:cstheme="majorHAnsi"/>
          <w:lang w:val="en-US"/>
        </w:rPr>
        <w:t>đối</w:t>
      </w:r>
      <w:proofErr w:type="spellEnd"/>
      <w:r w:rsidRPr="00596091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596091">
        <w:rPr>
          <w:rFonts w:asciiTheme="majorHAnsi" w:hAnsiTheme="majorHAnsi" w:cstheme="majorHAnsi"/>
          <w:lang w:val="en-US"/>
        </w:rPr>
        <w:t>tác</w:t>
      </w:r>
      <w:proofErr w:type="spellEnd"/>
      <w:r w:rsidRPr="00596091">
        <w:rPr>
          <w:rFonts w:asciiTheme="majorHAnsi" w:hAnsiTheme="majorHAnsi" w:cstheme="majorHAnsi"/>
          <w:lang w:val="en-US"/>
        </w:rPr>
        <w:t xml:space="preserve">. </w:t>
      </w:r>
      <w:proofErr w:type="spellStart"/>
      <w:r w:rsidRPr="00596091">
        <w:rPr>
          <w:rFonts w:asciiTheme="majorHAnsi" w:hAnsiTheme="majorHAnsi" w:cstheme="majorHAnsi"/>
          <w:lang w:val="en-US"/>
        </w:rPr>
        <w:t>Nhược</w:t>
      </w:r>
      <w:proofErr w:type="spellEnd"/>
      <w:r w:rsidRPr="00596091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596091">
        <w:rPr>
          <w:rFonts w:asciiTheme="majorHAnsi" w:hAnsiTheme="majorHAnsi" w:cstheme="majorHAnsi"/>
          <w:lang w:val="en-US"/>
        </w:rPr>
        <w:t>điểm</w:t>
      </w:r>
      <w:proofErr w:type="spellEnd"/>
      <w:r w:rsidRPr="00596091">
        <w:rPr>
          <w:rFonts w:asciiTheme="majorHAnsi" w:hAnsiTheme="majorHAnsi" w:cstheme="majorHAnsi"/>
          <w:lang w:val="en-US"/>
        </w:rPr>
        <w:t xml:space="preserve">: </w:t>
      </w:r>
      <w:proofErr w:type="spellStart"/>
      <w:r w:rsidRPr="00596091">
        <w:rPr>
          <w:rFonts w:asciiTheme="majorHAnsi" w:hAnsiTheme="majorHAnsi" w:cstheme="majorHAnsi"/>
          <w:lang w:val="en-US"/>
        </w:rPr>
        <w:t>cập</w:t>
      </w:r>
      <w:proofErr w:type="spellEnd"/>
      <w:r w:rsidRPr="00596091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596091">
        <w:rPr>
          <w:rFonts w:asciiTheme="majorHAnsi" w:hAnsiTheme="majorHAnsi" w:cstheme="majorHAnsi"/>
          <w:lang w:val="en-US"/>
        </w:rPr>
        <w:t>nhật</w:t>
      </w:r>
      <w:proofErr w:type="spellEnd"/>
      <w:r w:rsidRPr="00596091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596091">
        <w:rPr>
          <w:rFonts w:asciiTheme="majorHAnsi" w:hAnsiTheme="majorHAnsi" w:cstheme="majorHAnsi"/>
          <w:lang w:val="en-US"/>
        </w:rPr>
        <w:t>dữ</w:t>
      </w:r>
      <w:proofErr w:type="spellEnd"/>
      <w:r w:rsidRPr="00596091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596091">
        <w:rPr>
          <w:rFonts w:asciiTheme="majorHAnsi" w:hAnsiTheme="majorHAnsi" w:cstheme="majorHAnsi"/>
          <w:lang w:val="en-US"/>
        </w:rPr>
        <w:t>liệu</w:t>
      </w:r>
      <w:proofErr w:type="spellEnd"/>
      <w:r w:rsidRPr="00596091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596091">
        <w:rPr>
          <w:rFonts w:asciiTheme="majorHAnsi" w:hAnsiTheme="majorHAnsi" w:cstheme="majorHAnsi"/>
          <w:lang w:val="en-US"/>
        </w:rPr>
        <w:t>đôi</w:t>
      </w:r>
      <w:proofErr w:type="spellEnd"/>
      <w:r w:rsidRPr="00596091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596091">
        <w:rPr>
          <w:rFonts w:asciiTheme="majorHAnsi" w:hAnsiTheme="majorHAnsi" w:cstheme="majorHAnsi"/>
          <w:lang w:val="en-US"/>
        </w:rPr>
        <w:t>khi</w:t>
      </w:r>
      <w:proofErr w:type="spellEnd"/>
      <w:r w:rsidRPr="00596091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596091">
        <w:rPr>
          <w:rFonts w:asciiTheme="majorHAnsi" w:hAnsiTheme="majorHAnsi" w:cstheme="majorHAnsi"/>
          <w:lang w:val="en-US"/>
        </w:rPr>
        <w:t>bị</w:t>
      </w:r>
      <w:proofErr w:type="spellEnd"/>
      <w:r w:rsidRPr="00596091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596091">
        <w:rPr>
          <w:rFonts w:asciiTheme="majorHAnsi" w:hAnsiTheme="majorHAnsi" w:cstheme="majorHAnsi"/>
          <w:lang w:val="en-US"/>
        </w:rPr>
        <w:t>chậm</w:t>
      </w:r>
      <w:proofErr w:type="spellEnd"/>
      <w:r w:rsidRPr="00596091">
        <w:rPr>
          <w:rFonts w:asciiTheme="majorHAnsi" w:hAnsiTheme="majorHAnsi" w:cstheme="majorHAnsi"/>
          <w:lang w:val="en-US"/>
        </w:rPr>
        <w:t>.</w:t>
      </w:r>
    </w:p>
    <w:p w14:paraId="5A235C10" w14:textId="5679C8E1" w:rsidR="00CD671F" w:rsidRPr="00D5653B" w:rsidRDefault="002A4269" w:rsidP="0030117C">
      <w:pPr>
        <w:pStyle w:val="Heading2"/>
        <w:rPr>
          <w:lang w:val="en-US"/>
        </w:rPr>
      </w:pPr>
      <w:bookmarkStart w:id="420" w:name="_Toc106804498"/>
      <w:bookmarkStart w:id="421" w:name="_Toc106811991"/>
      <w:bookmarkStart w:id="422" w:name="_Toc106818796"/>
      <w:proofErr w:type="spellStart"/>
      <w:r w:rsidRPr="00D5653B">
        <w:rPr>
          <w:lang w:val="en-US"/>
        </w:rPr>
        <w:t>Bài</w:t>
      </w:r>
      <w:proofErr w:type="spellEnd"/>
      <w:r w:rsidRPr="00D5653B">
        <w:rPr>
          <w:lang w:val="en-US"/>
        </w:rPr>
        <w:t xml:space="preserve"> </w:t>
      </w:r>
      <w:proofErr w:type="spellStart"/>
      <w:r w:rsidRPr="00D5653B">
        <w:rPr>
          <w:lang w:val="en-US"/>
        </w:rPr>
        <w:t>toán</w:t>
      </w:r>
      <w:proofErr w:type="spellEnd"/>
      <w:r w:rsidRPr="00D5653B">
        <w:rPr>
          <w:lang w:val="en-US"/>
        </w:rPr>
        <w:t xml:space="preserve"> </w:t>
      </w:r>
      <w:proofErr w:type="spellStart"/>
      <w:r w:rsidRPr="00D5653B">
        <w:rPr>
          <w:lang w:val="en-US"/>
        </w:rPr>
        <w:t>xác</w:t>
      </w:r>
      <w:proofErr w:type="spellEnd"/>
      <w:r w:rsidRPr="00D5653B">
        <w:rPr>
          <w:lang w:val="en-US"/>
        </w:rPr>
        <w:t xml:space="preserve"> </w:t>
      </w:r>
      <w:proofErr w:type="spellStart"/>
      <w:r w:rsidRPr="00D5653B">
        <w:rPr>
          <w:lang w:val="en-US"/>
        </w:rPr>
        <w:t>thực</w:t>
      </w:r>
      <w:proofErr w:type="spellEnd"/>
      <w:r w:rsidRPr="00D5653B">
        <w:rPr>
          <w:lang w:val="en-US"/>
        </w:rPr>
        <w:t xml:space="preserve">, phần </w:t>
      </w:r>
      <w:proofErr w:type="spellStart"/>
      <w:r w:rsidRPr="00D5653B">
        <w:rPr>
          <w:lang w:val="en-US"/>
        </w:rPr>
        <w:t>quyền</w:t>
      </w:r>
      <w:proofErr w:type="spellEnd"/>
      <w:r w:rsidRPr="00D5653B">
        <w:rPr>
          <w:lang w:val="en-US"/>
        </w:rPr>
        <w:t xml:space="preserve"> </w:t>
      </w:r>
      <w:proofErr w:type="spellStart"/>
      <w:r w:rsidRPr="00D5653B">
        <w:rPr>
          <w:lang w:val="en-US"/>
        </w:rPr>
        <w:t>người</w:t>
      </w:r>
      <w:proofErr w:type="spellEnd"/>
      <w:r w:rsidRPr="00D5653B">
        <w:rPr>
          <w:lang w:val="en-US"/>
        </w:rPr>
        <w:t xml:space="preserve"> </w:t>
      </w:r>
      <w:proofErr w:type="spellStart"/>
      <w:r w:rsidRPr="00D5653B">
        <w:rPr>
          <w:lang w:val="en-US"/>
        </w:rPr>
        <w:t>dùng</w:t>
      </w:r>
      <w:proofErr w:type="spellEnd"/>
      <w:r w:rsidRPr="00D5653B">
        <w:rPr>
          <w:lang w:val="en-US"/>
        </w:rPr>
        <w:t xml:space="preserve">, </w:t>
      </w:r>
      <w:proofErr w:type="spellStart"/>
      <w:r w:rsidRPr="00D5653B">
        <w:rPr>
          <w:lang w:val="en-US"/>
        </w:rPr>
        <w:t>sử</w:t>
      </w:r>
      <w:proofErr w:type="spellEnd"/>
      <w:r w:rsidRPr="00D5653B">
        <w:rPr>
          <w:lang w:val="en-US"/>
        </w:rPr>
        <w:t xml:space="preserve"> </w:t>
      </w:r>
      <w:proofErr w:type="spellStart"/>
      <w:r w:rsidRPr="00D5653B">
        <w:rPr>
          <w:lang w:val="en-US"/>
        </w:rPr>
        <w:t>dụng</w:t>
      </w:r>
      <w:proofErr w:type="spellEnd"/>
      <w:r w:rsidRPr="00D5653B">
        <w:rPr>
          <w:lang w:val="en-US"/>
        </w:rPr>
        <w:t xml:space="preserve"> JWT:</w:t>
      </w:r>
      <w:bookmarkEnd w:id="420"/>
      <w:bookmarkEnd w:id="421"/>
      <w:bookmarkEnd w:id="422"/>
    </w:p>
    <w:p w14:paraId="7F60D186" w14:textId="5E886A20" w:rsidR="002A4269" w:rsidRPr="00D5653B" w:rsidRDefault="005D1B04" w:rsidP="000011EE">
      <w:pPr>
        <w:pStyle w:val="Heading3"/>
        <w:rPr>
          <w:lang w:val="en-US"/>
        </w:rPr>
      </w:pPr>
      <w:bookmarkStart w:id="423" w:name="_Toc106804499"/>
      <w:bookmarkStart w:id="424" w:name="_Toc106811992"/>
      <w:bookmarkStart w:id="425" w:name="_Toc106818797"/>
      <w:proofErr w:type="spellStart"/>
      <w:r w:rsidRPr="00D5653B">
        <w:rPr>
          <w:lang w:val="en-US"/>
        </w:rPr>
        <w:t>Đặt</w:t>
      </w:r>
      <w:proofErr w:type="spellEnd"/>
      <w:r w:rsidRPr="00D5653B">
        <w:rPr>
          <w:lang w:val="en-US"/>
        </w:rPr>
        <w:t xml:space="preserve"> </w:t>
      </w:r>
      <w:proofErr w:type="spellStart"/>
      <w:r w:rsidRPr="00D5653B">
        <w:rPr>
          <w:lang w:val="en-US"/>
        </w:rPr>
        <w:t>vấn</w:t>
      </w:r>
      <w:proofErr w:type="spellEnd"/>
      <w:r w:rsidRPr="00D5653B">
        <w:rPr>
          <w:lang w:val="en-US"/>
        </w:rPr>
        <w:t xml:space="preserve"> </w:t>
      </w:r>
      <w:proofErr w:type="spellStart"/>
      <w:r w:rsidRPr="00D5653B">
        <w:rPr>
          <w:lang w:val="en-US"/>
        </w:rPr>
        <w:t>đề</w:t>
      </w:r>
      <w:proofErr w:type="spellEnd"/>
      <w:r w:rsidRPr="00D5653B">
        <w:rPr>
          <w:lang w:val="en-US"/>
        </w:rPr>
        <w:t>:</w:t>
      </w:r>
      <w:bookmarkEnd w:id="423"/>
      <w:bookmarkEnd w:id="424"/>
      <w:bookmarkEnd w:id="425"/>
    </w:p>
    <w:p w14:paraId="5FF2CD4B" w14:textId="73CA8914" w:rsidR="005D1B04" w:rsidRPr="00D5653B" w:rsidRDefault="00000318" w:rsidP="008A0400">
      <w:pPr>
        <w:ind w:right="1123" w:firstLine="720"/>
        <w:jc w:val="both"/>
        <w:rPr>
          <w:rFonts w:asciiTheme="majorHAnsi" w:hAnsiTheme="majorHAnsi" w:cstheme="majorHAnsi"/>
          <w:lang w:val="en-US"/>
        </w:rPr>
      </w:pPr>
      <w:proofErr w:type="spellStart"/>
      <w:r w:rsidRPr="00D5653B">
        <w:rPr>
          <w:rFonts w:asciiTheme="majorHAnsi" w:hAnsiTheme="majorHAnsi" w:cstheme="majorHAnsi"/>
          <w:lang w:val="en-US"/>
        </w:rPr>
        <w:t>Đối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với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mỗi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ứng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dụng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hiện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nay, </w:t>
      </w:r>
      <w:proofErr w:type="spellStart"/>
      <w:r w:rsidRPr="00D5653B">
        <w:rPr>
          <w:rFonts w:asciiTheme="majorHAnsi" w:hAnsiTheme="majorHAnsi" w:cstheme="majorHAnsi"/>
          <w:lang w:val="en-US"/>
        </w:rPr>
        <w:t>việc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xác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thực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người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dùng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là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hết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sức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quan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trọng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trong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việc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đảm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bảo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bảo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mật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thông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tin </w:t>
      </w:r>
      <w:proofErr w:type="spellStart"/>
      <w:r w:rsidRPr="00D5653B">
        <w:rPr>
          <w:rFonts w:asciiTheme="majorHAnsi" w:hAnsiTheme="majorHAnsi" w:cstheme="majorHAnsi"/>
          <w:lang w:val="en-US"/>
        </w:rPr>
        <w:t>riêng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của </w:t>
      </w:r>
      <w:proofErr w:type="spellStart"/>
      <w:r w:rsidRPr="00D5653B">
        <w:rPr>
          <w:rFonts w:asciiTheme="majorHAnsi" w:hAnsiTheme="majorHAnsi" w:cstheme="majorHAnsi"/>
          <w:lang w:val="en-US"/>
        </w:rPr>
        <w:t>mỗi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khách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hàng</w:t>
      </w:r>
      <w:proofErr w:type="spellEnd"/>
      <w:r w:rsidRPr="00D5653B">
        <w:rPr>
          <w:rFonts w:asciiTheme="majorHAnsi" w:hAnsiTheme="majorHAnsi" w:cstheme="majorHAnsi"/>
          <w:lang w:val="en-US"/>
        </w:rPr>
        <w:t>.</w:t>
      </w:r>
      <w:r w:rsidR="00655E90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655E90" w:rsidRPr="00D5653B">
        <w:rPr>
          <w:rFonts w:asciiTheme="majorHAnsi" w:hAnsiTheme="majorHAnsi" w:cstheme="majorHAnsi"/>
          <w:lang w:val="en-US"/>
        </w:rPr>
        <w:t>Đi</w:t>
      </w:r>
      <w:proofErr w:type="spellEnd"/>
      <w:r w:rsidR="00655E90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655E90" w:rsidRPr="00D5653B">
        <w:rPr>
          <w:rFonts w:asciiTheme="majorHAnsi" w:hAnsiTheme="majorHAnsi" w:cstheme="majorHAnsi"/>
          <w:lang w:val="en-US"/>
        </w:rPr>
        <w:t>kèm</w:t>
      </w:r>
      <w:proofErr w:type="spellEnd"/>
      <w:r w:rsidR="00655E90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655E90" w:rsidRPr="00D5653B">
        <w:rPr>
          <w:rFonts w:asciiTheme="majorHAnsi" w:hAnsiTheme="majorHAnsi" w:cstheme="majorHAnsi"/>
          <w:lang w:val="en-US"/>
        </w:rPr>
        <w:t>với</w:t>
      </w:r>
      <w:proofErr w:type="spellEnd"/>
      <w:r w:rsidR="00655E90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655E90" w:rsidRPr="00D5653B">
        <w:rPr>
          <w:rFonts w:asciiTheme="majorHAnsi" w:hAnsiTheme="majorHAnsi" w:cstheme="majorHAnsi"/>
          <w:lang w:val="en-US"/>
        </w:rPr>
        <w:t>việc</w:t>
      </w:r>
      <w:proofErr w:type="spellEnd"/>
      <w:r w:rsidR="00655E90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655E90" w:rsidRPr="00D5653B">
        <w:rPr>
          <w:rFonts w:asciiTheme="majorHAnsi" w:hAnsiTheme="majorHAnsi" w:cstheme="majorHAnsi"/>
          <w:lang w:val="en-US"/>
        </w:rPr>
        <w:t>xác</w:t>
      </w:r>
      <w:proofErr w:type="spellEnd"/>
      <w:r w:rsidR="00655E90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655E90" w:rsidRPr="00D5653B">
        <w:rPr>
          <w:rFonts w:asciiTheme="majorHAnsi" w:hAnsiTheme="majorHAnsi" w:cstheme="majorHAnsi"/>
          <w:lang w:val="en-US"/>
        </w:rPr>
        <w:t>thực</w:t>
      </w:r>
      <w:proofErr w:type="spellEnd"/>
      <w:r w:rsidR="00655E90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655E90" w:rsidRPr="00D5653B">
        <w:rPr>
          <w:rFonts w:asciiTheme="majorHAnsi" w:hAnsiTheme="majorHAnsi" w:cstheme="majorHAnsi"/>
          <w:lang w:val="en-US"/>
        </w:rPr>
        <w:t>người</w:t>
      </w:r>
      <w:proofErr w:type="spellEnd"/>
      <w:r w:rsidR="00655E90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655E90" w:rsidRPr="00D5653B">
        <w:rPr>
          <w:rFonts w:asciiTheme="majorHAnsi" w:hAnsiTheme="majorHAnsi" w:cstheme="majorHAnsi"/>
          <w:lang w:val="en-US"/>
        </w:rPr>
        <w:t>dùng</w:t>
      </w:r>
      <w:proofErr w:type="spellEnd"/>
      <w:r w:rsidR="00655E90" w:rsidRPr="00D5653B">
        <w:rPr>
          <w:rFonts w:asciiTheme="majorHAnsi" w:hAnsiTheme="majorHAnsi" w:cstheme="majorHAnsi"/>
          <w:lang w:val="en-US"/>
        </w:rPr>
        <w:t xml:space="preserve">, </w:t>
      </w:r>
      <w:proofErr w:type="spellStart"/>
      <w:r w:rsidR="00655E90" w:rsidRPr="00D5653B">
        <w:rPr>
          <w:rFonts w:asciiTheme="majorHAnsi" w:hAnsiTheme="majorHAnsi" w:cstheme="majorHAnsi"/>
          <w:lang w:val="en-US"/>
        </w:rPr>
        <w:t>thì</w:t>
      </w:r>
      <w:proofErr w:type="spellEnd"/>
      <w:r w:rsidR="00655E90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655E90" w:rsidRPr="00D5653B">
        <w:rPr>
          <w:rFonts w:asciiTheme="majorHAnsi" w:hAnsiTheme="majorHAnsi" w:cstheme="majorHAnsi"/>
          <w:lang w:val="en-US"/>
        </w:rPr>
        <w:t>việc</w:t>
      </w:r>
      <w:proofErr w:type="spellEnd"/>
      <w:r w:rsidR="00655E90" w:rsidRPr="00D5653B">
        <w:rPr>
          <w:rFonts w:asciiTheme="majorHAnsi" w:hAnsiTheme="majorHAnsi" w:cstheme="majorHAnsi"/>
          <w:lang w:val="en-US"/>
        </w:rPr>
        <w:t xml:space="preserve"> phân </w:t>
      </w:r>
      <w:proofErr w:type="spellStart"/>
      <w:r w:rsidR="00655E90" w:rsidRPr="00D5653B">
        <w:rPr>
          <w:rFonts w:asciiTheme="majorHAnsi" w:hAnsiTheme="majorHAnsi" w:cstheme="majorHAnsi"/>
          <w:lang w:val="en-US"/>
        </w:rPr>
        <w:t>quyền</w:t>
      </w:r>
      <w:proofErr w:type="spellEnd"/>
      <w:r w:rsidR="00655E90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655E90" w:rsidRPr="00D5653B">
        <w:rPr>
          <w:rFonts w:asciiTheme="majorHAnsi" w:hAnsiTheme="majorHAnsi" w:cstheme="majorHAnsi"/>
          <w:lang w:val="en-US"/>
        </w:rPr>
        <w:t>người</w:t>
      </w:r>
      <w:proofErr w:type="spellEnd"/>
      <w:r w:rsidR="00655E90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655E90" w:rsidRPr="00D5653B">
        <w:rPr>
          <w:rFonts w:asciiTheme="majorHAnsi" w:hAnsiTheme="majorHAnsi" w:cstheme="majorHAnsi"/>
          <w:lang w:val="en-US"/>
        </w:rPr>
        <w:t>dùng</w:t>
      </w:r>
      <w:proofErr w:type="spellEnd"/>
      <w:r w:rsidR="00655E90" w:rsidRPr="00D5653B">
        <w:rPr>
          <w:rFonts w:asciiTheme="majorHAnsi" w:hAnsiTheme="majorHAnsi" w:cstheme="majorHAnsi"/>
          <w:lang w:val="en-US"/>
        </w:rPr>
        <w:t xml:space="preserve">, </w:t>
      </w:r>
      <w:proofErr w:type="spellStart"/>
      <w:r w:rsidR="00655E90" w:rsidRPr="00D5653B">
        <w:rPr>
          <w:rFonts w:asciiTheme="majorHAnsi" w:hAnsiTheme="majorHAnsi" w:cstheme="majorHAnsi"/>
          <w:lang w:val="en-US"/>
        </w:rPr>
        <w:t>nó</w:t>
      </w:r>
      <w:proofErr w:type="spellEnd"/>
      <w:r w:rsidR="00655E90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655E90" w:rsidRPr="00D5653B">
        <w:rPr>
          <w:rFonts w:asciiTheme="majorHAnsi" w:hAnsiTheme="majorHAnsi" w:cstheme="majorHAnsi"/>
          <w:lang w:val="en-US"/>
        </w:rPr>
        <w:lastRenderedPageBreak/>
        <w:t>yêu</w:t>
      </w:r>
      <w:proofErr w:type="spellEnd"/>
      <w:r w:rsidR="00655E90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655E90" w:rsidRPr="00D5653B">
        <w:rPr>
          <w:rFonts w:asciiTheme="majorHAnsi" w:hAnsiTheme="majorHAnsi" w:cstheme="majorHAnsi"/>
          <w:lang w:val="en-US"/>
        </w:rPr>
        <w:t>cầu</w:t>
      </w:r>
      <w:proofErr w:type="spellEnd"/>
      <w:r w:rsidR="00655E90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655E90" w:rsidRPr="00D5653B">
        <w:rPr>
          <w:rFonts w:asciiTheme="majorHAnsi" w:hAnsiTheme="majorHAnsi" w:cstheme="majorHAnsi"/>
          <w:lang w:val="en-US"/>
        </w:rPr>
        <w:t>chúng</w:t>
      </w:r>
      <w:proofErr w:type="spellEnd"/>
      <w:r w:rsidR="00655E90" w:rsidRPr="00D5653B">
        <w:rPr>
          <w:rFonts w:asciiTheme="majorHAnsi" w:hAnsiTheme="majorHAnsi" w:cstheme="majorHAnsi"/>
          <w:lang w:val="en-US"/>
        </w:rPr>
        <w:t xml:space="preserve"> ta </w:t>
      </w:r>
      <w:proofErr w:type="spellStart"/>
      <w:r w:rsidR="00655E90" w:rsidRPr="00D5653B">
        <w:rPr>
          <w:rFonts w:asciiTheme="majorHAnsi" w:hAnsiTheme="majorHAnsi" w:cstheme="majorHAnsi"/>
          <w:lang w:val="en-US"/>
        </w:rPr>
        <w:t>phải</w:t>
      </w:r>
      <w:proofErr w:type="spellEnd"/>
      <w:r w:rsidR="00655E90" w:rsidRPr="00D5653B">
        <w:rPr>
          <w:rFonts w:asciiTheme="majorHAnsi" w:hAnsiTheme="majorHAnsi" w:cstheme="majorHAnsi"/>
          <w:lang w:val="en-US"/>
        </w:rPr>
        <w:t xml:space="preserve"> phân </w:t>
      </w:r>
      <w:proofErr w:type="spellStart"/>
      <w:r w:rsidR="00655E90" w:rsidRPr="00D5653B">
        <w:rPr>
          <w:rFonts w:asciiTheme="majorHAnsi" w:hAnsiTheme="majorHAnsi" w:cstheme="majorHAnsi"/>
          <w:lang w:val="en-US"/>
        </w:rPr>
        <w:t>ra</w:t>
      </w:r>
      <w:proofErr w:type="spellEnd"/>
      <w:r w:rsidR="00655E90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655E90" w:rsidRPr="00D5653B">
        <w:rPr>
          <w:rFonts w:asciiTheme="majorHAnsi" w:hAnsiTheme="majorHAnsi" w:cstheme="majorHAnsi"/>
          <w:lang w:val="en-US"/>
        </w:rPr>
        <w:t>được</w:t>
      </w:r>
      <w:proofErr w:type="spellEnd"/>
      <w:r w:rsidR="00655E90" w:rsidRPr="00D5653B">
        <w:rPr>
          <w:rFonts w:asciiTheme="majorHAnsi" w:hAnsiTheme="majorHAnsi" w:cstheme="majorHAnsi"/>
          <w:lang w:val="en-US"/>
        </w:rPr>
        <w:t xml:space="preserve">, </w:t>
      </w:r>
      <w:proofErr w:type="spellStart"/>
      <w:r w:rsidR="00655E90" w:rsidRPr="00D5653B">
        <w:rPr>
          <w:rFonts w:asciiTheme="majorHAnsi" w:hAnsiTheme="majorHAnsi" w:cstheme="majorHAnsi"/>
          <w:lang w:val="en-US"/>
        </w:rPr>
        <w:t>các</w:t>
      </w:r>
      <w:proofErr w:type="spellEnd"/>
      <w:r w:rsidR="00655E90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655E90" w:rsidRPr="00D5653B">
        <w:rPr>
          <w:rFonts w:asciiTheme="majorHAnsi" w:hAnsiTheme="majorHAnsi" w:cstheme="majorHAnsi"/>
          <w:lang w:val="en-US"/>
        </w:rPr>
        <w:t>công</w:t>
      </w:r>
      <w:proofErr w:type="spellEnd"/>
      <w:r w:rsidR="00655E90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655E90" w:rsidRPr="00D5653B">
        <w:rPr>
          <w:rFonts w:asciiTheme="majorHAnsi" w:hAnsiTheme="majorHAnsi" w:cstheme="majorHAnsi"/>
          <w:lang w:val="en-US"/>
        </w:rPr>
        <w:t>việc</w:t>
      </w:r>
      <w:proofErr w:type="spellEnd"/>
      <w:r w:rsidR="00655E90" w:rsidRPr="00D5653B">
        <w:rPr>
          <w:rFonts w:asciiTheme="majorHAnsi" w:hAnsiTheme="majorHAnsi" w:cstheme="majorHAnsi"/>
          <w:lang w:val="en-US"/>
        </w:rPr>
        <w:t xml:space="preserve"> hay </w:t>
      </w:r>
      <w:proofErr w:type="spellStart"/>
      <w:r w:rsidR="00655E90" w:rsidRPr="00D5653B">
        <w:rPr>
          <w:rFonts w:asciiTheme="majorHAnsi" w:hAnsiTheme="majorHAnsi" w:cstheme="majorHAnsi"/>
          <w:lang w:val="en-US"/>
        </w:rPr>
        <w:t>quyền</w:t>
      </w:r>
      <w:proofErr w:type="spellEnd"/>
      <w:r w:rsidR="00655E90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655E90" w:rsidRPr="00D5653B">
        <w:rPr>
          <w:rFonts w:asciiTheme="majorHAnsi" w:hAnsiTheme="majorHAnsi" w:cstheme="majorHAnsi"/>
          <w:lang w:val="en-US"/>
        </w:rPr>
        <w:t>hạn</w:t>
      </w:r>
      <w:proofErr w:type="spellEnd"/>
      <w:r w:rsidR="00655E90" w:rsidRPr="00D5653B">
        <w:rPr>
          <w:rFonts w:asciiTheme="majorHAnsi" w:hAnsiTheme="majorHAnsi" w:cstheme="majorHAnsi"/>
          <w:lang w:val="en-US"/>
        </w:rPr>
        <w:t xml:space="preserve"> của </w:t>
      </w:r>
      <w:proofErr w:type="spellStart"/>
      <w:r w:rsidR="00655E90" w:rsidRPr="00D5653B">
        <w:rPr>
          <w:rFonts w:asciiTheme="majorHAnsi" w:hAnsiTheme="majorHAnsi" w:cstheme="majorHAnsi"/>
          <w:lang w:val="en-US"/>
        </w:rPr>
        <w:t>mỗi</w:t>
      </w:r>
      <w:proofErr w:type="spellEnd"/>
      <w:r w:rsidR="00655E90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655E90" w:rsidRPr="00D5653B">
        <w:rPr>
          <w:rFonts w:asciiTheme="majorHAnsi" w:hAnsiTheme="majorHAnsi" w:cstheme="majorHAnsi"/>
          <w:lang w:val="en-US"/>
        </w:rPr>
        <w:t>tài</w:t>
      </w:r>
      <w:proofErr w:type="spellEnd"/>
      <w:r w:rsidR="00655E90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655E90" w:rsidRPr="00D5653B">
        <w:rPr>
          <w:rFonts w:asciiTheme="majorHAnsi" w:hAnsiTheme="majorHAnsi" w:cstheme="majorHAnsi"/>
          <w:lang w:val="en-US"/>
        </w:rPr>
        <w:t>khoản</w:t>
      </w:r>
      <w:proofErr w:type="spellEnd"/>
      <w:r w:rsidR="00655E90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655E90" w:rsidRPr="00D5653B">
        <w:rPr>
          <w:rFonts w:asciiTheme="majorHAnsi" w:hAnsiTheme="majorHAnsi" w:cstheme="majorHAnsi"/>
          <w:lang w:val="en-US"/>
        </w:rPr>
        <w:t>đăng</w:t>
      </w:r>
      <w:proofErr w:type="spellEnd"/>
      <w:r w:rsidR="00655E90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655E90" w:rsidRPr="00D5653B">
        <w:rPr>
          <w:rFonts w:asciiTheme="majorHAnsi" w:hAnsiTheme="majorHAnsi" w:cstheme="majorHAnsi"/>
          <w:lang w:val="en-US"/>
        </w:rPr>
        <w:t>nhập</w:t>
      </w:r>
      <w:proofErr w:type="spellEnd"/>
      <w:r w:rsidR="00655E90" w:rsidRPr="00D5653B">
        <w:rPr>
          <w:rFonts w:asciiTheme="majorHAnsi" w:hAnsiTheme="majorHAnsi" w:cstheme="majorHAnsi"/>
          <w:lang w:val="en-US"/>
        </w:rPr>
        <w:t xml:space="preserve"> vào </w:t>
      </w:r>
      <w:proofErr w:type="spellStart"/>
      <w:r w:rsidR="00655E90" w:rsidRPr="00D5653B">
        <w:rPr>
          <w:rFonts w:asciiTheme="majorHAnsi" w:hAnsiTheme="majorHAnsi" w:cstheme="majorHAnsi"/>
          <w:lang w:val="en-US"/>
        </w:rPr>
        <w:t>hệ</w:t>
      </w:r>
      <w:proofErr w:type="spellEnd"/>
      <w:r w:rsidR="00655E90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655E90" w:rsidRPr="00D5653B">
        <w:rPr>
          <w:rFonts w:asciiTheme="majorHAnsi" w:hAnsiTheme="majorHAnsi" w:cstheme="majorHAnsi"/>
          <w:lang w:val="en-US"/>
        </w:rPr>
        <w:t>thống</w:t>
      </w:r>
      <w:proofErr w:type="spellEnd"/>
      <w:r w:rsidR="00655E90" w:rsidRPr="00D5653B">
        <w:rPr>
          <w:rFonts w:asciiTheme="majorHAnsi" w:hAnsiTheme="majorHAnsi" w:cstheme="majorHAnsi"/>
          <w:lang w:val="en-US"/>
        </w:rPr>
        <w:t xml:space="preserve">. </w:t>
      </w:r>
    </w:p>
    <w:p w14:paraId="5725124C" w14:textId="068F3F4D" w:rsidR="00267894" w:rsidRPr="00D5653B" w:rsidRDefault="00267894" w:rsidP="008A0400">
      <w:pPr>
        <w:ind w:right="1123" w:firstLine="720"/>
        <w:jc w:val="both"/>
        <w:rPr>
          <w:rFonts w:asciiTheme="majorHAnsi" w:hAnsiTheme="majorHAnsi" w:cstheme="majorHAnsi"/>
          <w:lang w:val="en-US"/>
        </w:rPr>
      </w:pPr>
      <w:proofErr w:type="spellStart"/>
      <w:r w:rsidRPr="00D5653B">
        <w:rPr>
          <w:rFonts w:asciiTheme="majorHAnsi" w:hAnsiTheme="majorHAnsi" w:cstheme="majorHAnsi"/>
          <w:lang w:val="en-US"/>
        </w:rPr>
        <w:t>Một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ứng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dụng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mà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việc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phân </w:t>
      </w:r>
      <w:proofErr w:type="spellStart"/>
      <w:r w:rsidRPr="00D5653B">
        <w:rPr>
          <w:rFonts w:asciiTheme="majorHAnsi" w:hAnsiTheme="majorHAnsi" w:cstheme="majorHAnsi"/>
          <w:lang w:val="en-US"/>
        </w:rPr>
        <w:t>quyền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và </w:t>
      </w:r>
      <w:proofErr w:type="spellStart"/>
      <w:r w:rsidRPr="00D5653B">
        <w:rPr>
          <w:rFonts w:asciiTheme="majorHAnsi" w:hAnsiTheme="majorHAnsi" w:cstheme="majorHAnsi"/>
          <w:lang w:val="en-US"/>
        </w:rPr>
        <w:t>xác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thực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kém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, </w:t>
      </w:r>
      <w:proofErr w:type="spellStart"/>
      <w:r w:rsidRPr="00D5653B">
        <w:rPr>
          <w:rFonts w:asciiTheme="majorHAnsi" w:hAnsiTheme="majorHAnsi" w:cstheme="majorHAnsi"/>
          <w:lang w:val="en-US"/>
        </w:rPr>
        <w:t>sẽ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dẫn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đến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nhiều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hệ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lụy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, </w:t>
      </w:r>
      <w:proofErr w:type="spellStart"/>
      <w:r w:rsidRPr="00D5653B">
        <w:rPr>
          <w:rFonts w:asciiTheme="majorHAnsi" w:hAnsiTheme="majorHAnsi" w:cstheme="majorHAnsi"/>
          <w:lang w:val="en-US"/>
        </w:rPr>
        <w:t>gây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ảnh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hưởng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3E165C" w:rsidRPr="00D5653B">
        <w:rPr>
          <w:rFonts w:asciiTheme="majorHAnsi" w:hAnsiTheme="majorHAnsi" w:cstheme="majorHAnsi"/>
          <w:lang w:val="en-US"/>
        </w:rPr>
        <w:t>xấu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đến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quyền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lợi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của </w:t>
      </w:r>
      <w:proofErr w:type="spellStart"/>
      <w:r w:rsidRPr="00D5653B">
        <w:rPr>
          <w:rFonts w:asciiTheme="majorHAnsi" w:hAnsiTheme="majorHAnsi" w:cstheme="majorHAnsi"/>
          <w:lang w:val="en-US"/>
        </w:rPr>
        <w:t>khách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hàng</w:t>
      </w:r>
      <w:proofErr w:type="spellEnd"/>
      <w:r w:rsidR="003E165C" w:rsidRPr="00D5653B">
        <w:rPr>
          <w:rFonts w:asciiTheme="majorHAnsi" w:hAnsiTheme="majorHAnsi" w:cstheme="majorHAnsi"/>
          <w:lang w:val="en-US"/>
        </w:rPr>
        <w:t>, doanh nghiệp.</w:t>
      </w:r>
      <w:r w:rsidR="00306713" w:rsidRPr="00D5653B">
        <w:rPr>
          <w:rFonts w:asciiTheme="majorHAnsi" w:hAnsiTheme="majorHAnsi" w:cstheme="majorHAnsi"/>
          <w:lang w:val="en-US"/>
        </w:rPr>
        <w:t xml:space="preserve"> </w:t>
      </w:r>
    </w:p>
    <w:p w14:paraId="77908F71" w14:textId="5B5CC337" w:rsidR="00306713" w:rsidRPr="00D5653B" w:rsidRDefault="00306713" w:rsidP="008A0400">
      <w:pPr>
        <w:ind w:right="1123" w:firstLine="720"/>
        <w:jc w:val="both"/>
        <w:rPr>
          <w:rFonts w:asciiTheme="majorHAnsi" w:hAnsiTheme="majorHAnsi" w:cstheme="majorHAnsi"/>
          <w:lang w:val="en-US"/>
        </w:rPr>
      </w:pPr>
      <w:proofErr w:type="spellStart"/>
      <w:r w:rsidRPr="00D5653B">
        <w:rPr>
          <w:rFonts w:asciiTheme="majorHAnsi" w:hAnsiTheme="majorHAnsi" w:cstheme="majorHAnsi"/>
          <w:lang w:val="en-US"/>
        </w:rPr>
        <w:t>Yêu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cầu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đ</w:t>
      </w:r>
      <w:r w:rsidR="00932369" w:rsidRPr="00D5653B">
        <w:rPr>
          <w:rFonts w:asciiTheme="majorHAnsi" w:hAnsiTheme="majorHAnsi" w:cstheme="majorHAnsi"/>
          <w:lang w:val="en-US"/>
        </w:rPr>
        <w:t>ố</w:t>
      </w:r>
      <w:r w:rsidRPr="00D5653B">
        <w:rPr>
          <w:rFonts w:asciiTheme="majorHAnsi" w:hAnsiTheme="majorHAnsi" w:cstheme="majorHAnsi"/>
          <w:lang w:val="en-US"/>
        </w:rPr>
        <w:t>i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với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việc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xác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thực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là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yêu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cầu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được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gửi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đến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hệ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thống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cần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có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một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932369" w:rsidRPr="00D5653B">
        <w:rPr>
          <w:rFonts w:asciiTheme="majorHAnsi" w:hAnsiTheme="majorHAnsi" w:cstheme="majorHAnsi"/>
          <w:lang w:val="en-US"/>
        </w:rPr>
        <w:t>luồng</w:t>
      </w:r>
      <w:proofErr w:type="spellEnd"/>
      <w:r w:rsidR="00932369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932369" w:rsidRPr="00D5653B">
        <w:rPr>
          <w:rFonts w:asciiTheme="majorHAnsi" w:hAnsiTheme="majorHAnsi" w:cstheme="majorHAnsi"/>
          <w:lang w:val="en-US"/>
        </w:rPr>
        <w:t>riêng</w:t>
      </w:r>
      <w:proofErr w:type="spellEnd"/>
      <w:r w:rsidR="00932369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932369" w:rsidRPr="00D5653B">
        <w:rPr>
          <w:rFonts w:asciiTheme="majorHAnsi" w:hAnsiTheme="majorHAnsi" w:cstheme="majorHAnsi"/>
          <w:lang w:val="en-US"/>
        </w:rPr>
        <w:t>để</w:t>
      </w:r>
      <w:proofErr w:type="spellEnd"/>
      <w:r w:rsidR="00932369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932369" w:rsidRPr="00D5653B">
        <w:rPr>
          <w:rFonts w:asciiTheme="majorHAnsi" w:hAnsiTheme="majorHAnsi" w:cstheme="majorHAnsi"/>
          <w:lang w:val="en-US"/>
        </w:rPr>
        <w:t>có</w:t>
      </w:r>
      <w:proofErr w:type="spellEnd"/>
      <w:r w:rsidR="00932369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932369" w:rsidRPr="00D5653B">
        <w:rPr>
          <w:rFonts w:asciiTheme="majorHAnsi" w:hAnsiTheme="majorHAnsi" w:cstheme="majorHAnsi"/>
          <w:lang w:val="en-US"/>
        </w:rPr>
        <w:t>thể</w:t>
      </w:r>
      <w:proofErr w:type="spellEnd"/>
      <w:r w:rsidR="00932369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932369" w:rsidRPr="00D5653B">
        <w:rPr>
          <w:rFonts w:asciiTheme="majorHAnsi" w:hAnsiTheme="majorHAnsi" w:cstheme="majorHAnsi"/>
          <w:lang w:val="en-US"/>
        </w:rPr>
        <w:t>thục</w:t>
      </w:r>
      <w:proofErr w:type="spellEnd"/>
      <w:r w:rsidR="00932369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932369" w:rsidRPr="00D5653B">
        <w:rPr>
          <w:rFonts w:asciiTheme="majorHAnsi" w:hAnsiTheme="majorHAnsi" w:cstheme="majorHAnsi"/>
          <w:lang w:val="en-US"/>
        </w:rPr>
        <w:t>hiện</w:t>
      </w:r>
      <w:proofErr w:type="spellEnd"/>
      <w:r w:rsidR="00932369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932369" w:rsidRPr="00D5653B">
        <w:rPr>
          <w:rFonts w:asciiTheme="majorHAnsi" w:hAnsiTheme="majorHAnsi" w:cstheme="majorHAnsi"/>
          <w:lang w:val="en-US"/>
        </w:rPr>
        <w:t>kiểm</w:t>
      </w:r>
      <w:proofErr w:type="spellEnd"/>
      <w:r w:rsidR="00932369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932369" w:rsidRPr="00D5653B">
        <w:rPr>
          <w:rFonts w:asciiTheme="majorHAnsi" w:hAnsiTheme="majorHAnsi" w:cstheme="majorHAnsi"/>
          <w:lang w:val="en-US"/>
        </w:rPr>
        <w:t>tra</w:t>
      </w:r>
      <w:proofErr w:type="spellEnd"/>
      <w:r w:rsidR="00932369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932369" w:rsidRPr="00D5653B">
        <w:rPr>
          <w:rFonts w:asciiTheme="majorHAnsi" w:hAnsiTheme="majorHAnsi" w:cstheme="majorHAnsi"/>
          <w:lang w:val="en-US"/>
        </w:rPr>
        <w:t>liệu</w:t>
      </w:r>
      <w:proofErr w:type="spellEnd"/>
      <w:r w:rsidR="00932369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932369" w:rsidRPr="00D5653B">
        <w:rPr>
          <w:rFonts w:asciiTheme="majorHAnsi" w:hAnsiTheme="majorHAnsi" w:cstheme="majorHAnsi"/>
          <w:lang w:val="en-US"/>
        </w:rPr>
        <w:t>đây</w:t>
      </w:r>
      <w:proofErr w:type="spellEnd"/>
      <w:r w:rsidR="00932369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932369" w:rsidRPr="00D5653B">
        <w:rPr>
          <w:rFonts w:asciiTheme="majorHAnsi" w:hAnsiTheme="majorHAnsi" w:cstheme="majorHAnsi"/>
          <w:lang w:val="en-US"/>
        </w:rPr>
        <w:t>có</w:t>
      </w:r>
      <w:proofErr w:type="spellEnd"/>
      <w:r w:rsidR="00932369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932369" w:rsidRPr="00D5653B">
        <w:rPr>
          <w:rFonts w:asciiTheme="majorHAnsi" w:hAnsiTheme="majorHAnsi" w:cstheme="majorHAnsi"/>
          <w:lang w:val="en-US"/>
        </w:rPr>
        <w:t>phải</w:t>
      </w:r>
      <w:proofErr w:type="spellEnd"/>
      <w:r w:rsidR="00932369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932369" w:rsidRPr="00D5653B">
        <w:rPr>
          <w:rFonts w:asciiTheme="majorHAnsi" w:hAnsiTheme="majorHAnsi" w:cstheme="majorHAnsi"/>
          <w:lang w:val="en-US"/>
        </w:rPr>
        <w:t>yêu</w:t>
      </w:r>
      <w:proofErr w:type="spellEnd"/>
      <w:r w:rsidR="00932369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932369" w:rsidRPr="00D5653B">
        <w:rPr>
          <w:rFonts w:asciiTheme="majorHAnsi" w:hAnsiTheme="majorHAnsi" w:cstheme="majorHAnsi"/>
          <w:lang w:val="en-US"/>
        </w:rPr>
        <w:t>cầu</w:t>
      </w:r>
      <w:proofErr w:type="spellEnd"/>
      <w:r w:rsidR="00932369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932369" w:rsidRPr="00D5653B">
        <w:rPr>
          <w:rFonts w:asciiTheme="majorHAnsi" w:hAnsiTheme="majorHAnsi" w:cstheme="majorHAnsi"/>
          <w:lang w:val="en-US"/>
        </w:rPr>
        <w:t>được</w:t>
      </w:r>
      <w:proofErr w:type="spellEnd"/>
      <w:r w:rsidR="00932369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932369" w:rsidRPr="00D5653B">
        <w:rPr>
          <w:rFonts w:asciiTheme="majorHAnsi" w:hAnsiTheme="majorHAnsi" w:cstheme="majorHAnsi"/>
          <w:lang w:val="en-US"/>
        </w:rPr>
        <w:t>gửi</w:t>
      </w:r>
      <w:proofErr w:type="spellEnd"/>
      <w:r w:rsidR="00932369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932369" w:rsidRPr="00D5653B">
        <w:rPr>
          <w:rFonts w:asciiTheme="majorHAnsi" w:hAnsiTheme="majorHAnsi" w:cstheme="majorHAnsi"/>
          <w:lang w:val="en-US"/>
        </w:rPr>
        <w:t>từ</w:t>
      </w:r>
      <w:proofErr w:type="spellEnd"/>
      <w:r w:rsidR="00932369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932369" w:rsidRPr="00D5653B">
        <w:rPr>
          <w:rFonts w:asciiTheme="majorHAnsi" w:hAnsiTheme="majorHAnsi" w:cstheme="majorHAnsi"/>
          <w:lang w:val="en-US"/>
        </w:rPr>
        <w:t>người</w:t>
      </w:r>
      <w:proofErr w:type="spellEnd"/>
      <w:r w:rsidR="00932369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932369" w:rsidRPr="00D5653B">
        <w:rPr>
          <w:rFonts w:asciiTheme="majorHAnsi" w:hAnsiTheme="majorHAnsi" w:cstheme="majorHAnsi"/>
          <w:lang w:val="en-US"/>
        </w:rPr>
        <w:t>dùng</w:t>
      </w:r>
      <w:proofErr w:type="spellEnd"/>
      <w:r w:rsidR="00932369" w:rsidRPr="00D5653B">
        <w:rPr>
          <w:rFonts w:asciiTheme="majorHAnsi" w:hAnsiTheme="majorHAnsi" w:cstheme="majorHAnsi"/>
          <w:lang w:val="en-US"/>
        </w:rPr>
        <w:t xml:space="preserve"> của </w:t>
      </w:r>
      <w:proofErr w:type="spellStart"/>
      <w:r w:rsidR="00932369" w:rsidRPr="00D5653B">
        <w:rPr>
          <w:rFonts w:asciiTheme="majorHAnsi" w:hAnsiTheme="majorHAnsi" w:cstheme="majorHAnsi"/>
          <w:lang w:val="en-US"/>
        </w:rPr>
        <w:t>hệ</w:t>
      </w:r>
      <w:proofErr w:type="spellEnd"/>
      <w:r w:rsidR="00932369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932369" w:rsidRPr="00D5653B">
        <w:rPr>
          <w:rFonts w:asciiTheme="majorHAnsi" w:hAnsiTheme="majorHAnsi" w:cstheme="majorHAnsi"/>
          <w:lang w:val="en-US"/>
        </w:rPr>
        <w:t>thống</w:t>
      </w:r>
      <w:proofErr w:type="spellEnd"/>
      <w:r w:rsidR="00932369" w:rsidRPr="00D5653B">
        <w:rPr>
          <w:rFonts w:asciiTheme="majorHAnsi" w:hAnsiTheme="majorHAnsi" w:cstheme="majorHAnsi"/>
          <w:lang w:val="en-US"/>
        </w:rPr>
        <w:t xml:space="preserve"> hay </w:t>
      </w:r>
      <w:proofErr w:type="spellStart"/>
      <w:r w:rsidR="00932369" w:rsidRPr="00D5653B">
        <w:rPr>
          <w:rFonts w:asciiTheme="majorHAnsi" w:hAnsiTheme="majorHAnsi" w:cstheme="majorHAnsi"/>
          <w:lang w:val="en-US"/>
        </w:rPr>
        <w:t>không</w:t>
      </w:r>
      <w:proofErr w:type="spellEnd"/>
      <w:r w:rsidR="00932369" w:rsidRPr="00D5653B">
        <w:rPr>
          <w:rFonts w:asciiTheme="majorHAnsi" w:hAnsiTheme="majorHAnsi" w:cstheme="majorHAnsi"/>
          <w:lang w:val="en-US"/>
        </w:rPr>
        <w:t xml:space="preserve">, </w:t>
      </w:r>
      <w:r w:rsidR="008B2364" w:rsidRPr="00D5653B">
        <w:rPr>
          <w:rFonts w:asciiTheme="majorHAnsi" w:hAnsiTheme="majorHAnsi" w:cstheme="majorHAnsi"/>
          <w:lang w:val="en-US"/>
        </w:rPr>
        <w:t xml:space="preserve">và </w:t>
      </w:r>
      <w:proofErr w:type="spellStart"/>
      <w:r w:rsidR="008B2364" w:rsidRPr="00D5653B">
        <w:rPr>
          <w:rFonts w:asciiTheme="majorHAnsi" w:hAnsiTheme="majorHAnsi" w:cstheme="majorHAnsi"/>
          <w:lang w:val="en-US"/>
        </w:rPr>
        <w:t>yêu</w:t>
      </w:r>
      <w:proofErr w:type="spellEnd"/>
      <w:r w:rsidR="008B2364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8B2364" w:rsidRPr="00D5653B">
        <w:rPr>
          <w:rFonts w:asciiTheme="majorHAnsi" w:hAnsiTheme="majorHAnsi" w:cstheme="majorHAnsi"/>
          <w:lang w:val="en-US"/>
        </w:rPr>
        <w:t>cầu</w:t>
      </w:r>
      <w:proofErr w:type="spellEnd"/>
      <w:r w:rsidR="008B2364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8B2364" w:rsidRPr="00D5653B">
        <w:rPr>
          <w:rFonts w:asciiTheme="majorHAnsi" w:hAnsiTheme="majorHAnsi" w:cstheme="majorHAnsi"/>
          <w:lang w:val="en-US"/>
        </w:rPr>
        <w:t>đó</w:t>
      </w:r>
      <w:proofErr w:type="spellEnd"/>
      <w:r w:rsidR="008B2364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8B2364" w:rsidRPr="00D5653B">
        <w:rPr>
          <w:rFonts w:asciiTheme="majorHAnsi" w:hAnsiTheme="majorHAnsi" w:cstheme="majorHAnsi"/>
          <w:lang w:val="en-US"/>
        </w:rPr>
        <w:t>có</w:t>
      </w:r>
      <w:proofErr w:type="spellEnd"/>
      <w:r w:rsidR="008B2364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8B2364" w:rsidRPr="00D5653B">
        <w:rPr>
          <w:rFonts w:asciiTheme="majorHAnsi" w:hAnsiTheme="majorHAnsi" w:cstheme="majorHAnsi"/>
          <w:lang w:val="en-US"/>
        </w:rPr>
        <w:t>thực</w:t>
      </w:r>
      <w:proofErr w:type="spellEnd"/>
      <w:r w:rsidR="008B2364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8B2364" w:rsidRPr="00D5653B">
        <w:rPr>
          <w:rFonts w:asciiTheme="majorHAnsi" w:hAnsiTheme="majorHAnsi" w:cstheme="majorHAnsi"/>
          <w:lang w:val="en-US"/>
        </w:rPr>
        <w:t>hiện</w:t>
      </w:r>
      <w:proofErr w:type="spellEnd"/>
      <w:r w:rsidR="008B2364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7711BA" w:rsidRPr="00D5653B">
        <w:rPr>
          <w:rFonts w:asciiTheme="majorHAnsi" w:hAnsiTheme="majorHAnsi" w:cstheme="majorHAnsi"/>
          <w:lang w:val="en-US"/>
        </w:rPr>
        <w:t>trên</w:t>
      </w:r>
      <w:proofErr w:type="spellEnd"/>
      <w:r w:rsidR="007711BA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7711BA" w:rsidRPr="00D5653B">
        <w:rPr>
          <w:rFonts w:asciiTheme="majorHAnsi" w:hAnsiTheme="majorHAnsi" w:cstheme="majorHAnsi"/>
          <w:lang w:val="en-US"/>
        </w:rPr>
        <w:t>tài</w:t>
      </w:r>
      <w:proofErr w:type="spellEnd"/>
      <w:r w:rsidR="007711BA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7711BA" w:rsidRPr="00D5653B">
        <w:rPr>
          <w:rFonts w:asciiTheme="majorHAnsi" w:hAnsiTheme="majorHAnsi" w:cstheme="majorHAnsi"/>
          <w:lang w:val="en-US"/>
        </w:rPr>
        <w:t>nguyên</w:t>
      </w:r>
      <w:proofErr w:type="spellEnd"/>
      <w:r w:rsidR="007711BA" w:rsidRPr="00D5653B">
        <w:rPr>
          <w:rFonts w:asciiTheme="majorHAnsi" w:hAnsiTheme="majorHAnsi" w:cstheme="majorHAnsi"/>
          <w:lang w:val="en-US"/>
        </w:rPr>
        <w:t xml:space="preserve"> của </w:t>
      </w:r>
      <w:proofErr w:type="spellStart"/>
      <w:r w:rsidR="007711BA" w:rsidRPr="00D5653B">
        <w:rPr>
          <w:rFonts w:asciiTheme="majorHAnsi" w:hAnsiTheme="majorHAnsi" w:cstheme="majorHAnsi"/>
          <w:lang w:val="en-US"/>
        </w:rPr>
        <w:t>người</w:t>
      </w:r>
      <w:proofErr w:type="spellEnd"/>
      <w:r w:rsidR="007711BA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7711BA" w:rsidRPr="00D5653B">
        <w:rPr>
          <w:rFonts w:asciiTheme="majorHAnsi" w:hAnsiTheme="majorHAnsi" w:cstheme="majorHAnsi"/>
          <w:lang w:val="en-US"/>
        </w:rPr>
        <w:t>gửi</w:t>
      </w:r>
      <w:proofErr w:type="spellEnd"/>
      <w:r w:rsidR="007711BA" w:rsidRPr="00D5653B">
        <w:rPr>
          <w:rFonts w:asciiTheme="majorHAnsi" w:hAnsiTheme="majorHAnsi" w:cstheme="majorHAnsi"/>
          <w:lang w:val="en-US"/>
        </w:rPr>
        <w:t xml:space="preserve"> hay </w:t>
      </w:r>
      <w:proofErr w:type="spellStart"/>
      <w:r w:rsidR="007711BA" w:rsidRPr="00D5653B">
        <w:rPr>
          <w:rFonts w:asciiTheme="majorHAnsi" w:hAnsiTheme="majorHAnsi" w:cstheme="majorHAnsi"/>
          <w:lang w:val="en-US"/>
        </w:rPr>
        <w:t>không</w:t>
      </w:r>
      <w:proofErr w:type="spellEnd"/>
      <w:r w:rsidR="007711BA" w:rsidRPr="00D5653B">
        <w:rPr>
          <w:rFonts w:asciiTheme="majorHAnsi" w:hAnsiTheme="majorHAnsi" w:cstheme="majorHAnsi"/>
          <w:lang w:val="en-US"/>
        </w:rPr>
        <w:t xml:space="preserve">, </w:t>
      </w:r>
      <w:proofErr w:type="spellStart"/>
      <w:r w:rsidR="007711BA" w:rsidRPr="00D5653B">
        <w:rPr>
          <w:rFonts w:asciiTheme="majorHAnsi" w:hAnsiTheme="majorHAnsi" w:cstheme="majorHAnsi"/>
          <w:lang w:val="en-US"/>
        </w:rPr>
        <w:t>kiểm</w:t>
      </w:r>
      <w:proofErr w:type="spellEnd"/>
      <w:r w:rsidR="007711BA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7711BA" w:rsidRPr="00D5653B">
        <w:rPr>
          <w:rFonts w:asciiTheme="majorHAnsi" w:hAnsiTheme="majorHAnsi" w:cstheme="majorHAnsi"/>
          <w:lang w:val="en-US"/>
        </w:rPr>
        <w:t>tra</w:t>
      </w:r>
      <w:proofErr w:type="spellEnd"/>
      <w:r w:rsidR="007711BA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7711BA" w:rsidRPr="00D5653B">
        <w:rPr>
          <w:rFonts w:asciiTheme="majorHAnsi" w:hAnsiTheme="majorHAnsi" w:cstheme="majorHAnsi"/>
          <w:lang w:val="en-US"/>
        </w:rPr>
        <w:t>tính</w:t>
      </w:r>
      <w:proofErr w:type="spellEnd"/>
      <w:r w:rsidR="007711BA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402052" w:rsidRPr="00D5653B">
        <w:rPr>
          <w:rFonts w:asciiTheme="majorHAnsi" w:hAnsiTheme="majorHAnsi" w:cstheme="majorHAnsi"/>
          <w:lang w:val="en-US"/>
        </w:rPr>
        <w:t>ủy</w:t>
      </w:r>
      <w:proofErr w:type="spellEnd"/>
      <w:r w:rsidR="00402052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402052" w:rsidRPr="00D5653B">
        <w:rPr>
          <w:rFonts w:asciiTheme="majorHAnsi" w:hAnsiTheme="majorHAnsi" w:cstheme="majorHAnsi"/>
          <w:lang w:val="en-US"/>
        </w:rPr>
        <w:t>quyền</w:t>
      </w:r>
      <w:proofErr w:type="spellEnd"/>
      <w:r w:rsidR="00402052" w:rsidRPr="00D5653B">
        <w:rPr>
          <w:rFonts w:asciiTheme="majorHAnsi" w:hAnsiTheme="majorHAnsi" w:cstheme="majorHAnsi"/>
          <w:lang w:val="en-US"/>
        </w:rPr>
        <w:t xml:space="preserve"> của </w:t>
      </w:r>
      <w:proofErr w:type="spellStart"/>
      <w:r w:rsidR="00402052" w:rsidRPr="00D5653B">
        <w:rPr>
          <w:rFonts w:asciiTheme="majorHAnsi" w:hAnsiTheme="majorHAnsi" w:cstheme="majorHAnsi"/>
          <w:lang w:val="en-US"/>
        </w:rPr>
        <w:t>yêu</w:t>
      </w:r>
      <w:proofErr w:type="spellEnd"/>
      <w:r w:rsidR="00402052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402052" w:rsidRPr="00D5653B">
        <w:rPr>
          <w:rFonts w:asciiTheme="majorHAnsi" w:hAnsiTheme="majorHAnsi" w:cstheme="majorHAnsi"/>
          <w:lang w:val="en-US"/>
        </w:rPr>
        <w:t>cầu</w:t>
      </w:r>
      <w:proofErr w:type="spellEnd"/>
      <w:r w:rsidR="00402052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402052" w:rsidRPr="00D5653B">
        <w:rPr>
          <w:rFonts w:asciiTheme="majorHAnsi" w:hAnsiTheme="majorHAnsi" w:cstheme="majorHAnsi"/>
          <w:lang w:val="en-US"/>
        </w:rPr>
        <w:t>nếu</w:t>
      </w:r>
      <w:proofErr w:type="spellEnd"/>
      <w:r w:rsidR="00402052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402052" w:rsidRPr="00D5653B">
        <w:rPr>
          <w:rFonts w:asciiTheme="majorHAnsi" w:hAnsiTheme="majorHAnsi" w:cstheme="majorHAnsi"/>
          <w:lang w:val="en-US"/>
        </w:rPr>
        <w:t>có</w:t>
      </w:r>
      <w:proofErr w:type="spellEnd"/>
      <w:r w:rsidR="00402052" w:rsidRPr="00D5653B">
        <w:rPr>
          <w:rFonts w:asciiTheme="majorHAnsi" w:hAnsiTheme="majorHAnsi" w:cstheme="majorHAnsi"/>
          <w:lang w:val="en-US"/>
        </w:rPr>
        <w:t>.</w:t>
      </w:r>
    </w:p>
    <w:p w14:paraId="5C9E4027" w14:textId="533670F1" w:rsidR="00677137" w:rsidRDefault="00402052" w:rsidP="00165EE8">
      <w:pPr>
        <w:ind w:right="1123" w:firstLine="720"/>
        <w:jc w:val="both"/>
        <w:rPr>
          <w:rFonts w:asciiTheme="majorHAnsi" w:hAnsiTheme="majorHAnsi" w:cstheme="majorHAnsi"/>
          <w:lang w:val="en-US"/>
        </w:rPr>
      </w:pPr>
      <w:proofErr w:type="spellStart"/>
      <w:r w:rsidRPr="00D5653B">
        <w:rPr>
          <w:rFonts w:asciiTheme="majorHAnsi" w:hAnsiTheme="majorHAnsi" w:cstheme="majorHAnsi"/>
          <w:lang w:val="en-US"/>
        </w:rPr>
        <w:t>Yêu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cầu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đối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với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việc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phân </w:t>
      </w:r>
      <w:proofErr w:type="spellStart"/>
      <w:r w:rsidRPr="00D5653B">
        <w:rPr>
          <w:rFonts w:asciiTheme="majorHAnsi" w:hAnsiTheme="majorHAnsi" w:cstheme="majorHAnsi"/>
          <w:lang w:val="en-US"/>
        </w:rPr>
        <w:t>quyền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là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xác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định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được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người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gửi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yêu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cầu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, </w:t>
      </w:r>
      <w:proofErr w:type="spellStart"/>
      <w:r w:rsidRPr="00D5653B">
        <w:rPr>
          <w:rFonts w:asciiTheme="majorHAnsi" w:hAnsiTheme="majorHAnsi" w:cstheme="majorHAnsi"/>
          <w:lang w:val="en-US"/>
        </w:rPr>
        <w:t>có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quyền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hạn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để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thực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hiện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yêu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cầu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đó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hay </w:t>
      </w:r>
      <w:proofErr w:type="spellStart"/>
      <w:r w:rsidRPr="00D5653B">
        <w:rPr>
          <w:rFonts w:asciiTheme="majorHAnsi" w:hAnsiTheme="majorHAnsi" w:cstheme="majorHAnsi"/>
          <w:lang w:val="en-US"/>
        </w:rPr>
        <w:t>không</w:t>
      </w:r>
      <w:proofErr w:type="spellEnd"/>
      <w:r w:rsidR="00DF1FC2" w:rsidRPr="00D5653B">
        <w:rPr>
          <w:rFonts w:asciiTheme="majorHAnsi" w:hAnsiTheme="majorHAnsi" w:cstheme="majorHAnsi"/>
          <w:lang w:val="en-US"/>
        </w:rPr>
        <w:t>.</w:t>
      </w:r>
    </w:p>
    <w:p w14:paraId="0886FD14" w14:textId="29BAD058" w:rsidR="00165EE8" w:rsidRPr="00D5653B" w:rsidRDefault="00165EE8" w:rsidP="000011EE">
      <w:pPr>
        <w:pStyle w:val="Heading3"/>
        <w:rPr>
          <w:lang w:val="en-US"/>
        </w:rPr>
      </w:pPr>
      <w:bookmarkStart w:id="426" w:name="_Toc106804500"/>
      <w:bookmarkStart w:id="427" w:name="_Toc106811993"/>
      <w:bookmarkStart w:id="428" w:name="_Toc106818798"/>
      <w:proofErr w:type="spellStart"/>
      <w:r w:rsidRPr="00D5653B">
        <w:rPr>
          <w:lang w:val="en-US"/>
        </w:rPr>
        <w:t>Hướng</w:t>
      </w:r>
      <w:proofErr w:type="spellEnd"/>
      <w:r w:rsidRPr="00D5653B">
        <w:rPr>
          <w:lang w:val="en-US"/>
        </w:rPr>
        <w:t xml:space="preserve"> </w:t>
      </w:r>
      <w:proofErr w:type="spellStart"/>
      <w:r w:rsidRPr="00D5653B">
        <w:rPr>
          <w:lang w:val="en-US"/>
        </w:rPr>
        <w:t>giải</w:t>
      </w:r>
      <w:proofErr w:type="spellEnd"/>
      <w:r w:rsidRPr="00D5653B">
        <w:rPr>
          <w:lang w:val="en-US"/>
        </w:rPr>
        <w:t xml:space="preserve"> </w:t>
      </w:r>
      <w:proofErr w:type="spellStart"/>
      <w:r w:rsidRPr="00D5653B">
        <w:rPr>
          <w:lang w:val="en-US"/>
        </w:rPr>
        <w:t>quyết</w:t>
      </w:r>
      <w:proofErr w:type="spellEnd"/>
      <w:r w:rsidRPr="00D5653B">
        <w:rPr>
          <w:lang w:val="en-US"/>
        </w:rPr>
        <w:t>:</w:t>
      </w:r>
      <w:bookmarkEnd w:id="426"/>
      <w:bookmarkEnd w:id="427"/>
      <w:bookmarkEnd w:id="428"/>
    </w:p>
    <w:p w14:paraId="3DA79BD1" w14:textId="0F68FF41" w:rsidR="00165EE8" w:rsidRPr="00D5653B" w:rsidRDefault="00B5148F" w:rsidP="00165EE8">
      <w:pPr>
        <w:ind w:left="2070" w:right="1123" w:firstLine="720"/>
        <w:jc w:val="both"/>
        <w:rPr>
          <w:rFonts w:asciiTheme="majorHAnsi" w:hAnsiTheme="majorHAnsi" w:cstheme="majorHAnsi"/>
          <w:lang w:val="en-US"/>
        </w:rPr>
      </w:pPr>
      <w:proofErr w:type="spellStart"/>
      <w:r>
        <w:rPr>
          <w:rFonts w:asciiTheme="majorHAnsi" w:hAnsiTheme="majorHAnsi" w:cstheme="majorHAnsi"/>
          <w:lang w:val="en-US"/>
        </w:rPr>
        <w:t>Tạo</w:t>
      </w:r>
      <w:proofErr w:type="spellEnd"/>
      <w:r>
        <w:rPr>
          <w:rFonts w:asciiTheme="majorHAnsi" w:hAnsiTheme="majorHAnsi" w:cstheme="majorHAnsi"/>
          <w:lang w:val="en-US"/>
        </w:rPr>
        <w:t xml:space="preserve"> </w:t>
      </w:r>
      <w:proofErr w:type="spellStart"/>
      <w:r>
        <w:rPr>
          <w:rFonts w:asciiTheme="majorHAnsi" w:hAnsiTheme="majorHAnsi" w:cstheme="majorHAnsi"/>
          <w:lang w:val="en-US"/>
        </w:rPr>
        <w:t>thêm</w:t>
      </w:r>
      <w:proofErr w:type="spellEnd"/>
      <w:r>
        <w:rPr>
          <w:rFonts w:asciiTheme="majorHAnsi" w:hAnsiTheme="majorHAnsi" w:cstheme="majorHAnsi"/>
          <w:lang w:val="en-US"/>
        </w:rPr>
        <w:t xml:space="preserve"> middleware </w:t>
      </w:r>
      <w:proofErr w:type="spellStart"/>
      <w:r>
        <w:rPr>
          <w:rFonts w:asciiTheme="majorHAnsi" w:hAnsiTheme="majorHAnsi" w:cstheme="majorHAnsi"/>
          <w:lang w:val="en-US"/>
        </w:rPr>
        <w:t>sử</w:t>
      </w:r>
      <w:proofErr w:type="spellEnd"/>
      <w:r>
        <w:rPr>
          <w:rFonts w:asciiTheme="majorHAnsi" w:hAnsiTheme="majorHAnsi" w:cstheme="majorHAnsi"/>
          <w:lang w:val="en-US"/>
        </w:rPr>
        <w:t xml:space="preserve"> </w:t>
      </w:r>
      <w:proofErr w:type="spellStart"/>
      <w:r>
        <w:rPr>
          <w:rFonts w:asciiTheme="majorHAnsi" w:hAnsiTheme="majorHAnsi" w:cstheme="majorHAnsi"/>
          <w:lang w:val="en-US"/>
        </w:rPr>
        <w:t>dụng</w:t>
      </w:r>
      <w:proofErr w:type="spellEnd"/>
      <w:r>
        <w:rPr>
          <w:rFonts w:asciiTheme="majorHAnsi" w:hAnsiTheme="majorHAnsi" w:cstheme="majorHAnsi"/>
          <w:lang w:val="en-US"/>
        </w:rPr>
        <w:t xml:space="preserve"> JWT </w:t>
      </w:r>
      <w:proofErr w:type="spellStart"/>
      <w:r>
        <w:rPr>
          <w:rFonts w:asciiTheme="majorHAnsi" w:hAnsiTheme="majorHAnsi" w:cstheme="majorHAnsi"/>
          <w:lang w:val="en-US"/>
        </w:rPr>
        <w:t>để</w:t>
      </w:r>
      <w:proofErr w:type="spellEnd"/>
      <w:r>
        <w:rPr>
          <w:rFonts w:asciiTheme="majorHAnsi" w:hAnsiTheme="majorHAnsi" w:cstheme="majorHAnsi"/>
          <w:lang w:val="en-US"/>
        </w:rPr>
        <w:t xml:space="preserve"> </w:t>
      </w:r>
      <w:proofErr w:type="spellStart"/>
      <w:r>
        <w:rPr>
          <w:rFonts w:asciiTheme="majorHAnsi" w:hAnsiTheme="majorHAnsi" w:cstheme="majorHAnsi"/>
          <w:lang w:val="en-US"/>
        </w:rPr>
        <w:t>xác</w:t>
      </w:r>
      <w:proofErr w:type="spellEnd"/>
      <w:r>
        <w:rPr>
          <w:rFonts w:asciiTheme="majorHAnsi" w:hAnsiTheme="majorHAnsi" w:cstheme="majorHAnsi"/>
          <w:lang w:val="en-US"/>
        </w:rPr>
        <w:t xml:space="preserve"> </w:t>
      </w:r>
      <w:proofErr w:type="spellStart"/>
      <w:r>
        <w:rPr>
          <w:rFonts w:asciiTheme="majorHAnsi" w:hAnsiTheme="majorHAnsi" w:cstheme="majorHAnsi"/>
          <w:lang w:val="en-US"/>
        </w:rPr>
        <w:t>thực</w:t>
      </w:r>
      <w:proofErr w:type="spellEnd"/>
      <w:r>
        <w:rPr>
          <w:rFonts w:asciiTheme="majorHAnsi" w:hAnsiTheme="majorHAnsi" w:cstheme="majorHAnsi"/>
          <w:lang w:val="en-US"/>
        </w:rPr>
        <w:t xml:space="preserve"> và phân </w:t>
      </w:r>
      <w:proofErr w:type="spellStart"/>
      <w:r>
        <w:rPr>
          <w:rFonts w:asciiTheme="majorHAnsi" w:hAnsiTheme="majorHAnsi" w:cstheme="majorHAnsi"/>
          <w:lang w:val="en-US"/>
        </w:rPr>
        <w:t>quyền</w:t>
      </w:r>
      <w:proofErr w:type="spellEnd"/>
      <w:r>
        <w:rPr>
          <w:rFonts w:asciiTheme="majorHAnsi" w:hAnsiTheme="majorHAnsi" w:cstheme="majorHAnsi"/>
          <w:lang w:val="en-US"/>
        </w:rPr>
        <w:t xml:space="preserve"> </w:t>
      </w:r>
      <w:proofErr w:type="spellStart"/>
      <w:r>
        <w:rPr>
          <w:rFonts w:asciiTheme="majorHAnsi" w:hAnsiTheme="majorHAnsi" w:cstheme="majorHAnsi"/>
          <w:lang w:val="en-US"/>
        </w:rPr>
        <w:t>người</w:t>
      </w:r>
      <w:proofErr w:type="spellEnd"/>
      <w:r>
        <w:rPr>
          <w:rFonts w:asciiTheme="majorHAnsi" w:hAnsiTheme="majorHAnsi" w:cstheme="majorHAnsi"/>
          <w:lang w:val="en-US"/>
        </w:rPr>
        <w:t xml:space="preserve"> </w:t>
      </w:r>
      <w:proofErr w:type="spellStart"/>
      <w:r>
        <w:rPr>
          <w:rFonts w:asciiTheme="majorHAnsi" w:hAnsiTheme="majorHAnsi" w:cstheme="majorHAnsi"/>
          <w:lang w:val="en-US"/>
        </w:rPr>
        <w:t>dùng</w:t>
      </w:r>
      <w:proofErr w:type="spellEnd"/>
      <w:r w:rsidR="00165EE8" w:rsidRPr="00D5653B">
        <w:rPr>
          <w:rFonts w:asciiTheme="majorHAnsi" w:hAnsiTheme="majorHAnsi" w:cstheme="majorHAnsi"/>
          <w:lang w:val="en-US"/>
        </w:rPr>
        <w:t>:</w:t>
      </w:r>
    </w:p>
    <w:p w14:paraId="2BA143D9" w14:textId="29014278" w:rsidR="001E29E7" w:rsidRPr="00596091" w:rsidRDefault="001E29E7" w:rsidP="00596091">
      <w:pPr>
        <w:ind w:right="1123" w:firstLine="630"/>
        <w:jc w:val="both"/>
        <w:rPr>
          <w:rFonts w:asciiTheme="majorHAnsi" w:hAnsiTheme="majorHAnsi" w:cstheme="majorHAnsi"/>
          <w:lang w:val="en-US"/>
        </w:rPr>
      </w:pPr>
      <w:proofErr w:type="spellStart"/>
      <w:r w:rsidRPr="00596091">
        <w:rPr>
          <w:rFonts w:asciiTheme="majorHAnsi" w:hAnsiTheme="majorHAnsi" w:cstheme="majorHAnsi"/>
          <w:lang w:val="en-US"/>
        </w:rPr>
        <w:t>Mỗi</w:t>
      </w:r>
      <w:proofErr w:type="spellEnd"/>
      <w:r w:rsidRPr="00596091">
        <w:rPr>
          <w:rFonts w:asciiTheme="majorHAnsi" w:hAnsiTheme="majorHAnsi" w:cstheme="majorHAnsi"/>
          <w:lang w:val="en-US"/>
        </w:rPr>
        <w:t xml:space="preserve"> user </w:t>
      </w:r>
      <w:proofErr w:type="spellStart"/>
      <w:r w:rsidRPr="00596091">
        <w:rPr>
          <w:rFonts w:asciiTheme="majorHAnsi" w:hAnsiTheme="majorHAnsi" w:cstheme="majorHAnsi"/>
          <w:lang w:val="en-US"/>
        </w:rPr>
        <w:t>sẽ</w:t>
      </w:r>
      <w:proofErr w:type="spellEnd"/>
      <w:r w:rsidRPr="00596091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596091">
        <w:rPr>
          <w:rFonts w:asciiTheme="majorHAnsi" w:hAnsiTheme="majorHAnsi" w:cstheme="majorHAnsi"/>
          <w:lang w:val="en-US"/>
        </w:rPr>
        <w:t>được</w:t>
      </w:r>
      <w:proofErr w:type="spellEnd"/>
      <w:r w:rsidRPr="00596091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596091">
        <w:rPr>
          <w:rFonts w:asciiTheme="majorHAnsi" w:hAnsiTheme="majorHAnsi" w:cstheme="majorHAnsi"/>
          <w:lang w:val="en-US"/>
        </w:rPr>
        <w:t>cấp</w:t>
      </w:r>
      <w:proofErr w:type="spellEnd"/>
      <w:r w:rsidRPr="00596091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596091">
        <w:rPr>
          <w:rFonts w:asciiTheme="majorHAnsi" w:hAnsiTheme="majorHAnsi" w:cstheme="majorHAnsi"/>
          <w:lang w:val="en-US"/>
        </w:rPr>
        <w:t>một</w:t>
      </w:r>
      <w:proofErr w:type="spellEnd"/>
      <w:r w:rsidRPr="00596091">
        <w:rPr>
          <w:rFonts w:asciiTheme="majorHAnsi" w:hAnsiTheme="majorHAnsi" w:cstheme="majorHAnsi"/>
          <w:lang w:val="en-US"/>
        </w:rPr>
        <w:t xml:space="preserve"> Token </w:t>
      </w:r>
      <w:proofErr w:type="spellStart"/>
      <w:r w:rsidRPr="00596091">
        <w:rPr>
          <w:rFonts w:asciiTheme="majorHAnsi" w:hAnsiTheme="majorHAnsi" w:cstheme="majorHAnsi"/>
          <w:lang w:val="en-US"/>
        </w:rPr>
        <w:t>khi</w:t>
      </w:r>
      <w:proofErr w:type="spellEnd"/>
      <w:r w:rsidRPr="00596091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596091">
        <w:rPr>
          <w:rFonts w:asciiTheme="majorHAnsi" w:hAnsiTheme="majorHAnsi" w:cstheme="majorHAnsi"/>
          <w:lang w:val="en-US"/>
        </w:rPr>
        <w:t>đăng</w:t>
      </w:r>
      <w:proofErr w:type="spellEnd"/>
      <w:r w:rsidRPr="00596091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596091">
        <w:rPr>
          <w:rFonts w:asciiTheme="majorHAnsi" w:hAnsiTheme="majorHAnsi" w:cstheme="majorHAnsi"/>
          <w:lang w:val="en-US"/>
        </w:rPr>
        <w:t>nhập</w:t>
      </w:r>
      <w:proofErr w:type="spellEnd"/>
      <w:r w:rsidRPr="00596091">
        <w:rPr>
          <w:rFonts w:asciiTheme="majorHAnsi" w:hAnsiTheme="majorHAnsi" w:cstheme="majorHAnsi"/>
          <w:lang w:val="en-US"/>
        </w:rPr>
        <w:t xml:space="preserve"> vào </w:t>
      </w:r>
      <w:proofErr w:type="spellStart"/>
      <w:r w:rsidRPr="00596091">
        <w:rPr>
          <w:rFonts w:asciiTheme="majorHAnsi" w:hAnsiTheme="majorHAnsi" w:cstheme="majorHAnsi"/>
          <w:lang w:val="en-US"/>
        </w:rPr>
        <w:t>hệ</w:t>
      </w:r>
      <w:proofErr w:type="spellEnd"/>
      <w:r w:rsidRPr="00596091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596091">
        <w:rPr>
          <w:rFonts w:asciiTheme="majorHAnsi" w:hAnsiTheme="majorHAnsi" w:cstheme="majorHAnsi"/>
          <w:lang w:val="en-US"/>
        </w:rPr>
        <w:t>thống</w:t>
      </w:r>
      <w:proofErr w:type="spellEnd"/>
      <w:r w:rsidRPr="00596091">
        <w:rPr>
          <w:rFonts w:asciiTheme="majorHAnsi" w:hAnsiTheme="majorHAnsi" w:cstheme="majorHAnsi"/>
          <w:lang w:val="en-US"/>
        </w:rPr>
        <w:t xml:space="preserve">, Token </w:t>
      </w:r>
      <w:proofErr w:type="spellStart"/>
      <w:r w:rsidRPr="00596091">
        <w:rPr>
          <w:rFonts w:asciiTheme="majorHAnsi" w:hAnsiTheme="majorHAnsi" w:cstheme="majorHAnsi"/>
          <w:lang w:val="en-US"/>
        </w:rPr>
        <w:t>này</w:t>
      </w:r>
      <w:proofErr w:type="spellEnd"/>
      <w:r w:rsidRPr="00596091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596091">
        <w:rPr>
          <w:rFonts w:asciiTheme="majorHAnsi" w:hAnsiTheme="majorHAnsi" w:cstheme="majorHAnsi"/>
          <w:lang w:val="en-US"/>
        </w:rPr>
        <w:t>có</w:t>
      </w:r>
      <w:proofErr w:type="spellEnd"/>
      <w:r w:rsidRPr="00596091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596091">
        <w:rPr>
          <w:rFonts w:asciiTheme="majorHAnsi" w:hAnsiTheme="majorHAnsi" w:cstheme="majorHAnsi"/>
          <w:lang w:val="en-US"/>
        </w:rPr>
        <w:t>hạn</w:t>
      </w:r>
      <w:proofErr w:type="spellEnd"/>
      <w:r w:rsidRPr="00596091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596091">
        <w:rPr>
          <w:rFonts w:asciiTheme="majorHAnsi" w:hAnsiTheme="majorHAnsi" w:cstheme="majorHAnsi"/>
          <w:lang w:val="en-US"/>
        </w:rPr>
        <w:t>sử</w:t>
      </w:r>
      <w:proofErr w:type="spellEnd"/>
      <w:r w:rsidRPr="00596091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596091">
        <w:rPr>
          <w:rFonts w:asciiTheme="majorHAnsi" w:hAnsiTheme="majorHAnsi" w:cstheme="majorHAnsi"/>
          <w:lang w:val="en-US"/>
        </w:rPr>
        <w:t>dụng</w:t>
      </w:r>
      <w:proofErr w:type="spellEnd"/>
      <w:r w:rsidRPr="00596091">
        <w:rPr>
          <w:rFonts w:asciiTheme="majorHAnsi" w:hAnsiTheme="majorHAnsi" w:cstheme="majorHAnsi"/>
          <w:lang w:val="en-US"/>
        </w:rPr>
        <w:t xml:space="preserve"> và </w:t>
      </w:r>
      <w:proofErr w:type="spellStart"/>
      <w:r w:rsidRPr="00596091">
        <w:rPr>
          <w:rFonts w:asciiTheme="majorHAnsi" w:hAnsiTheme="majorHAnsi" w:cstheme="majorHAnsi"/>
          <w:lang w:val="en-US"/>
        </w:rPr>
        <w:t>khi</w:t>
      </w:r>
      <w:proofErr w:type="spellEnd"/>
      <w:r w:rsidRPr="00596091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596091">
        <w:rPr>
          <w:rFonts w:asciiTheme="majorHAnsi" w:hAnsiTheme="majorHAnsi" w:cstheme="majorHAnsi"/>
          <w:lang w:val="en-US"/>
        </w:rPr>
        <w:t>hết</w:t>
      </w:r>
      <w:proofErr w:type="spellEnd"/>
      <w:r w:rsidRPr="00596091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596091">
        <w:rPr>
          <w:rFonts w:asciiTheme="majorHAnsi" w:hAnsiTheme="majorHAnsi" w:cstheme="majorHAnsi"/>
          <w:lang w:val="en-US"/>
        </w:rPr>
        <w:t>hạn</w:t>
      </w:r>
      <w:proofErr w:type="spellEnd"/>
      <w:r w:rsidRPr="00596091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596091">
        <w:rPr>
          <w:rFonts w:asciiTheme="majorHAnsi" w:hAnsiTheme="majorHAnsi" w:cstheme="majorHAnsi"/>
          <w:lang w:val="en-US"/>
        </w:rPr>
        <w:t>sử</w:t>
      </w:r>
      <w:proofErr w:type="spellEnd"/>
      <w:r w:rsidRPr="00596091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596091">
        <w:rPr>
          <w:rFonts w:asciiTheme="majorHAnsi" w:hAnsiTheme="majorHAnsi" w:cstheme="majorHAnsi"/>
          <w:lang w:val="en-US"/>
        </w:rPr>
        <w:t>dụng</w:t>
      </w:r>
      <w:proofErr w:type="spellEnd"/>
      <w:r w:rsidRPr="00596091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596091">
        <w:rPr>
          <w:rFonts w:asciiTheme="majorHAnsi" w:hAnsiTheme="majorHAnsi" w:cstheme="majorHAnsi"/>
          <w:lang w:val="en-US"/>
        </w:rPr>
        <w:t>thì</w:t>
      </w:r>
      <w:proofErr w:type="spellEnd"/>
      <w:r w:rsidRPr="00596091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AC170A" w:rsidRPr="00596091">
        <w:rPr>
          <w:rFonts w:asciiTheme="majorHAnsi" w:hAnsiTheme="majorHAnsi" w:cstheme="majorHAnsi"/>
          <w:lang w:val="en-US"/>
        </w:rPr>
        <w:t>sẽ</w:t>
      </w:r>
      <w:proofErr w:type="spellEnd"/>
      <w:r w:rsidR="00AC170A" w:rsidRPr="00596091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AC170A" w:rsidRPr="00596091">
        <w:rPr>
          <w:rFonts w:asciiTheme="majorHAnsi" w:hAnsiTheme="majorHAnsi" w:cstheme="majorHAnsi"/>
          <w:lang w:val="en-US"/>
        </w:rPr>
        <w:t>phải</w:t>
      </w:r>
      <w:proofErr w:type="spellEnd"/>
      <w:r w:rsidR="00AC170A" w:rsidRPr="00596091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AC170A" w:rsidRPr="00596091">
        <w:rPr>
          <w:rFonts w:asciiTheme="majorHAnsi" w:hAnsiTheme="majorHAnsi" w:cstheme="majorHAnsi"/>
          <w:lang w:val="en-US"/>
        </w:rPr>
        <w:t>đăng</w:t>
      </w:r>
      <w:proofErr w:type="spellEnd"/>
      <w:r w:rsidR="00AC170A" w:rsidRPr="00596091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AC170A" w:rsidRPr="00596091">
        <w:rPr>
          <w:rFonts w:asciiTheme="majorHAnsi" w:hAnsiTheme="majorHAnsi" w:cstheme="majorHAnsi"/>
          <w:lang w:val="en-US"/>
        </w:rPr>
        <w:t>nhập</w:t>
      </w:r>
      <w:proofErr w:type="spellEnd"/>
      <w:r w:rsidR="00AC170A" w:rsidRPr="00596091">
        <w:rPr>
          <w:rFonts w:asciiTheme="majorHAnsi" w:hAnsiTheme="majorHAnsi" w:cstheme="majorHAnsi"/>
          <w:lang w:val="en-US"/>
        </w:rPr>
        <w:t xml:space="preserve"> lại </w:t>
      </w:r>
      <w:proofErr w:type="spellStart"/>
      <w:r w:rsidR="00AC170A" w:rsidRPr="00596091">
        <w:rPr>
          <w:rFonts w:asciiTheme="majorHAnsi" w:hAnsiTheme="majorHAnsi" w:cstheme="majorHAnsi"/>
          <w:lang w:val="en-US"/>
        </w:rPr>
        <w:t>từ</w:t>
      </w:r>
      <w:proofErr w:type="spellEnd"/>
      <w:r w:rsidR="00AC170A" w:rsidRPr="00596091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AC170A" w:rsidRPr="00596091">
        <w:rPr>
          <w:rFonts w:asciiTheme="majorHAnsi" w:hAnsiTheme="majorHAnsi" w:cstheme="majorHAnsi"/>
          <w:lang w:val="en-US"/>
        </w:rPr>
        <w:t>đầu</w:t>
      </w:r>
      <w:proofErr w:type="spellEnd"/>
    </w:p>
    <w:p w14:paraId="281D6C18" w14:textId="079509A6" w:rsidR="001E29E7" w:rsidRPr="00596091" w:rsidRDefault="00B835BF" w:rsidP="00596091">
      <w:pPr>
        <w:tabs>
          <w:tab w:val="left" w:pos="2700"/>
        </w:tabs>
        <w:ind w:right="1123" w:firstLine="630"/>
        <w:jc w:val="both"/>
        <w:rPr>
          <w:rFonts w:asciiTheme="majorHAnsi" w:hAnsiTheme="majorHAnsi" w:cstheme="majorHAnsi"/>
          <w:lang w:val="en-US"/>
        </w:rPr>
      </w:pPr>
      <w:proofErr w:type="spellStart"/>
      <w:r w:rsidRPr="00596091">
        <w:rPr>
          <w:rFonts w:asciiTheme="majorHAnsi" w:hAnsiTheme="majorHAnsi" w:cstheme="majorHAnsi"/>
          <w:lang w:val="en-US"/>
        </w:rPr>
        <w:t>Đối</w:t>
      </w:r>
      <w:proofErr w:type="spellEnd"/>
      <w:r w:rsidRPr="00596091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596091">
        <w:rPr>
          <w:rFonts w:asciiTheme="majorHAnsi" w:hAnsiTheme="majorHAnsi" w:cstheme="majorHAnsi"/>
          <w:lang w:val="en-US"/>
        </w:rPr>
        <w:t>với</w:t>
      </w:r>
      <w:proofErr w:type="spellEnd"/>
      <w:r w:rsidRPr="00596091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596091">
        <w:rPr>
          <w:rFonts w:asciiTheme="majorHAnsi" w:hAnsiTheme="majorHAnsi" w:cstheme="majorHAnsi"/>
          <w:lang w:val="en-US"/>
        </w:rPr>
        <w:t>các</w:t>
      </w:r>
      <w:proofErr w:type="spellEnd"/>
      <w:r w:rsidRPr="00596091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596091">
        <w:rPr>
          <w:rFonts w:asciiTheme="majorHAnsi" w:hAnsiTheme="majorHAnsi" w:cstheme="majorHAnsi"/>
          <w:lang w:val="en-US"/>
        </w:rPr>
        <w:t>tác</w:t>
      </w:r>
      <w:proofErr w:type="spellEnd"/>
      <w:r w:rsidRPr="00596091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596091">
        <w:rPr>
          <w:rFonts w:asciiTheme="majorHAnsi" w:hAnsiTheme="majorHAnsi" w:cstheme="majorHAnsi"/>
          <w:lang w:val="en-US"/>
        </w:rPr>
        <w:t>vụ</w:t>
      </w:r>
      <w:proofErr w:type="spellEnd"/>
      <w:r w:rsidRPr="00596091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596091">
        <w:rPr>
          <w:rFonts w:asciiTheme="majorHAnsi" w:hAnsiTheme="majorHAnsi" w:cstheme="majorHAnsi"/>
          <w:lang w:val="en-US"/>
        </w:rPr>
        <w:t>mang</w:t>
      </w:r>
      <w:proofErr w:type="spellEnd"/>
      <w:r w:rsidRPr="00596091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596091">
        <w:rPr>
          <w:rFonts w:asciiTheme="majorHAnsi" w:hAnsiTheme="majorHAnsi" w:cstheme="majorHAnsi"/>
          <w:lang w:val="en-US"/>
        </w:rPr>
        <w:t>tính</w:t>
      </w:r>
      <w:proofErr w:type="spellEnd"/>
      <w:r w:rsidRPr="00596091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596091">
        <w:rPr>
          <w:rFonts w:asciiTheme="majorHAnsi" w:hAnsiTheme="majorHAnsi" w:cstheme="majorHAnsi"/>
          <w:lang w:val="en-US"/>
        </w:rPr>
        <w:t>chất</w:t>
      </w:r>
      <w:proofErr w:type="spellEnd"/>
      <w:r w:rsidRPr="00596091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596091">
        <w:rPr>
          <w:rFonts w:asciiTheme="majorHAnsi" w:hAnsiTheme="majorHAnsi" w:cstheme="majorHAnsi"/>
          <w:lang w:val="en-US"/>
        </w:rPr>
        <w:t>cá</w:t>
      </w:r>
      <w:proofErr w:type="spellEnd"/>
      <w:r w:rsidRPr="00596091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596091">
        <w:rPr>
          <w:rFonts w:asciiTheme="majorHAnsi" w:hAnsiTheme="majorHAnsi" w:cstheme="majorHAnsi"/>
          <w:lang w:val="en-US"/>
        </w:rPr>
        <w:t>nhân</w:t>
      </w:r>
      <w:proofErr w:type="spellEnd"/>
      <w:r w:rsidR="00697DAE" w:rsidRPr="00596091">
        <w:rPr>
          <w:rFonts w:asciiTheme="majorHAnsi" w:hAnsiTheme="majorHAnsi" w:cstheme="majorHAnsi"/>
          <w:lang w:val="en-US"/>
        </w:rPr>
        <w:t>:</w:t>
      </w:r>
      <w:r w:rsidRPr="00596091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697DAE" w:rsidRPr="00596091">
        <w:rPr>
          <w:rFonts w:asciiTheme="majorHAnsi" w:hAnsiTheme="majorHAnsi" w:cstheme="majorHAnsi"/>
          <w:lang w:val="en-US"/>
        </w:rPr>
        <w:t>Y</w:t>
      </w:r>
      <w:r w:rsidR="009920DC" w:rsidRPr="00596091">
        <w:rPr>
          <w:rFonts w:asciiTheme="majorHAnsi" w:hAnsiTheme="majorHAnsi" w:cstheme="majorHAnsi"/>
          <w:lang w:val="en-US"/>
        </w:rPr>
        <w:t>êu</w:t>
      </w:r>
      <w:proofErr w:type="spellEnd"/>
      <w:r w:rsidR="009920DC" w:rsidRPr="00596091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9920DC" w:rsidRPr="00596091">
        <w:rPr>
          <w:rFonts w:asciiTheme="majorHAnsi" w:hAnsiTheme="majorHAnsi" w:cstheme="majorHAnsi"/>
          <w:lang w:val="en-US"/>
        </w:rPr>
        <w:t>cầu</w:t>
      </w:r>
      <w:proofErr w:type="spellEnd"/>
      <w:r w:rsidR="009920DC" w:rsidRPr="00596091">
        <w:rPr>
          <w:rFonts w:asciiTheme="majorHAnsi" w:hAnsiTheme="majorHAnsi" w:cstheme="majorHAnsi"/>
          <w:lang w:val="en-US"/>
        </w:rPr>
        <w:t xml:space="preserve"> </w:t>
      </w:r>
      <w:r w:rsidR="00313ED6" w:rsidRPr="00596091">
        <w:rPr>
          <w:rFonts w:asciiTheme="majorHAnsi" w:hAnsiTheme="majorHAnsi" w:cstheme="majorHAnsi"/>
          <w:lang w:val="en-US"/>
        </w:rPr>
        <w:t xml:space="preserve">Token </w:t>
      </w:r>
      <w:proofErr w:type="spellStart"/>
      <w:r w:rsidR="00313ED6" w:rsidRPr="00596091">
        <w:rPr>
          <w:rFonts w:asciiTheme="majorHAnsi" w:hAnsiTheme="majorHAnsi" w:cstheme="majorHAnsi"/>
          <w:lang w:val="en-US"/>
        </w:rPr>
        <w:t>cá</w:t>
      </w:r>
      <w:proofErr w:type="spellEnd"/>
      <w:r w:rsidR="00313ED6" w:rsidRPr="00596091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313ED6" w:rsidRPr="00596091">
        <w:rPr>
          <w:rFonts w:asciiTheme="majorHAnsi" w:hAnsiTheme="majorHAnsi" w:cstheme="majorHAnsi"/>
          <w:lang w:val="en-US"/>
        </w:rPr>
        <w:t>nhân</w:t>
      </w:r>
      <w:proofErr w:type="spellEnd"/>
      <w:r w:rsidR="00313ED6" w:rsidRPr="00596091">
        <w:rPr>
          <w:rFonts w:asciiTheme="majorHAnsi" w:hAnsiTheme="majorHAnsi" w:cstheme="majorHAnsi"/>
          <w:lang w:val="en-US"/>
        </w:rPr>
        <w:t xml:space="preserve"> của user</w:t>
      </w:r>
      <w:r w:rsidR="00697DAE" w:rsidRPr="00596091">
        <w:rPr>
          <w:rFonts w:asciiTheme="majorHAnsi" w:hAnsiTheme="majorHAnsi" w:cstheme="majorHAnsi"/>
          <w:lang w:val="en-US"/>
        </w:rPr>
        <w:t>.</w:t>
      </w:r>
    </w:p>
    <w:p w14:paraId="1A22B34C" w14:textId="2E197859" w:rsidR="00697DAE" w:rsidRPr="00596091" w:rsidRDefault="00697DAE" w:rsidP="00596091">
      <w:pPr>
        <w:ind w:right="1123" w:firstLine="630"/>
        <w:jc w:val="both"/>
        <w:rPr>
          <w:rFonts w:asciiTheme="majorHAnsi" w:hAnsiTheme="majorHAnsi" w:cstheme="majorHAnsi"/>
          <w:lang w:val="en-US"/>
        </w:rPr>
      </w:pPr>
      <w:bookmarkStart w:id="429" w:name="Chương_5._KẾT_LUẬN"/>
      <w:bookmarkStart w:id="430" w:name="_bookmark278"/>
      <w:bookmarkEnd w:id="429"/>
      <w:bookmarkEnd w:id="430"/>
      <w:proofErr w:type="spellStart"/>
      <w:r w:rsidRPr="00596091">
        <w:rPr>
          <w:rFonts w:asciiTheme="majorHAnsi" w:hAnsiTheme="majorHAnsi" w:cstheme="majorHAnsi"/>
          <w:lang w:val="en-US"/>
        </w:rPr>
        <w:t>Đối</w:t>
      </w:r>
      <w:proofErr w:type="spellEnd"/>
      <w:r w:rsidRPr="00596091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596091">
        <w:rPr>
          <w:rFonts w:asciiTheme="majorHAnsi" w:hAnsiTheme="majorHAnsi" w:cstheme="majorHAnsi"/>
          <w:lang w:val="en-US"/>
        </w:rPr>
        <w:t>với</w:t>
      </w:r>
      <w:proofErr w:type="spellEnd"/>
      <w:r w:rsidRPr="00596091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596091">
        <w:rPr>
          <w:rFonts w:asciiTheme="majorHAnsi" w:hAnsiTheme="majorHAnsi" w:cstheme="majorHAnsi"/>
          <w:lang w:val="en-US"/>
        </w:rPr>
        <w:t>các</w:t>
      </w:r>
      <w:proofErr w:type="spellEnd"/>
      <w:r w:rsidRPr="00596091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596091">
        <w:rPr>
          <w:rFonts w:asciiTheme="majorHAnsi" w:hAnsiTheme="majorHAnsi" w:cstheme="majorHAnsi"/>
          <w:lang w:val="en-US"/>
        </w:rPr>
        <w:t>tác</w:t>
      </w:r>
      <w:proofErr w:type="spellEnd"/>
      <w:r w:rsidRPr="00596091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596091">
        <w:rPr>
          <w:rFonts w:asciiTheme="majorHAnsi" w:hAnsiTheme="majorHAnsi" w:cstheme="majorHAnsi"/>
          <w:lang w:val="en-US"/>
        </w:rPr>
        <w:t>vụ</w:t>
      </w:r>
      <w:proofErr w:type="spellEnd"/>
      <w:r w:rsidRPr="00596091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596091">
        <w:rPr>
          <w:rFonts w:asciiTheme="majorHAnsi" w:hAnsiTheme="majorHAnsi" w:cstheme="majorHAnsi"/>
          <w:lang w:val="en-US"/>
        </w:rPr>
        <w:t>mang</w:t>
      </w:r>
      <w:proofErr w:type="spellEnd"/>
      <w:r w:rsidRPr="00596091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596091">
        <w:rPr>
          <w:rFonts w:asciiTheme="majorHAnsi" w:hAnsiTheme="majorHAnsi" w:cstheme="majorHAnsi"/>
          <w:lang w:val="en-US"/>
        </w:rPr>
        <w:t>tính</w:t>
      </w:r>
      <w:proofErr w:type="spellEnd"/>
      <w:r w:rsidRPr="00596091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596091">
        <w:rPr>
          <w:rFonts w:asciiTheme="majorHAnsi" w:hAnsiTheme="majorHAnsi" w:cstheme="majorHAnsi"/>
          <w:lang w:val="en-US"/>
        </w:rPr>
        <w:t>chất</w:t>
      </w:r>
      <w:proofErr w:type="spellEnd"/>
      <w:r w:rsidRPr="00596091">
        <w:rPr>
          <w:rFonts w:asciiTheme="majorHAnsi" w:hAnsiTheme="majorHAnsi" w:cstheme="majorHAnsi"/>
          <w:lang w:val="en-US"/>
        </w:rPr>
        <w:t xml:space="preserve"> nghiệp </w:t>
      </w:r>
      <w:proofErr w:type="spellStart"/>
      <w:r w:rsidRPr="00596091">
        <w:rPr>
          <w:rFonts w:asciiTheme="majorHAnsi" w:hAnsiTheme="majorHAnsi" w:cstheme="majorHAnsi"/>
          <w:lang w:val="en-US"/>
        </w:rPr>
        <w:t>vụ</w:t>
      </w:r>
      <w:proofErr w:type="spellEnd"/>
      <w:r w:rsidRPr="00596091">
        <w:rPr>
          <w:rFonts w:asciiTheme="majorHAnsi" w:hAnsiTheme="majorHAnsi" w:cstheme="majorHAnsi"/>
          <w:lang w:val="en-US"/>
        </w:rPr>
        <w:t xml:space="preserve"> của </w:t>
      </w:r>
      <w:proofErr w:type="spellStart"/>
      <w:r w:rsidRPr="00596091">
        <w:rPr>
          <w:rFonts w:asciiTheme="majorHAnsi" w:hAnsiTheme="majorHAnsi" w:cstheme="majorHAnsi"/>
          <w:lang w:val="en-US"/>
        </w:rPr>
        <w:t>cửa</w:t>
      </w:r>
      <w:proofErr w:type="spellEnd"/>
      <w:r w:rsidRPr="00596091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596091">
        <w:rPr>
          <w:rFonts w:asciiTheme="majorHAnsi" w:hAnsiTheme="majorHAnsi" w:cstheme="majorHAnsi"/>
          <w:lang w:val="en-US"/>
        </w:rPr>
        <w:t>hàng</w:t>
      </w:r>
      <w:proofErr w:type="spellEnd"/>
      <w:r w:rsidRPr="00596091">
        <w:rPr>
          <w:rFonts w:asciiTheme="majorHAnsi" w:hAnsiTheme="majorHAnsi" w:cstheme="majorHAnsi"/>
          <w:lang w:val="en-US"/>
        </w:rPr>
        <w:t xml:space="preserve">: </w:t>
      </w:r>
      <w:proofErr w:type="spellStart"/>
      <w:r w:rsidRPr="00596091">
        <w:rPr>
          <w:rFonts w:asciiTheme="majorHAnsi" w:hAnsiTheme="majorHAnsi" w:cstheme="majorHAnsi"/>
          <w:lang w:val="en-US"/>
        </w:rPr>
        <w:t>Yêu</w:t>
      </w:r>
      <w:proofErr w:type="spellEnd"/>
      <w:r w:rsidRPr="00596091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596091">
        <w:rPr>
          <w:rFonts w:asciiTheme="majorHAnsi" w:hAnsiTheme="majorHAnsi" w:cstheme="majorHAnsi"/>
          <w:lang w:val="en-US"/>
        </w:rPr>
        <w:t>cầu</w:t>
      </w:r>
      <w:proofErr w:type="spellEnd"/>
      <w:r w:rsidRPr="00596091">
        <w:rPr>
          <w:rFonts w:asciiTheme="majorHAnsi" w:hAnsiTheme="majorHAnsi" w:cstheme="majorHAnsi"/>
          <w:lang w:val="en-US"/>
        </w:rPr>
        <w:t xml:space="preserve"> Token </w:t>
      </w:r>
      <w:proofErr w:type="spellStart"/>
      <w:r w:rsidRPr="00596091">
        <w:rPr>
          <w:rFonts w:asciiTheme="majorHAnsi" w:hAnsiTheme="majorHAnsi" w:cstheme="majorHAnsi"/>
          <w:lang w:val="en-US"/>
        </w:rPr>
        <w:t>cá</w:t>
      </w:r>
      <w:proofErr w:type="spellEnd"/>
      <w:r w:rsidRPr="00596091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596091">
        <w:rPr>
          <w:rFonts w:asciiTheme="majorHAnsi" w:hAnsiTheme="majorHAnsi" w:cstheme="majorHAnsi"/>
          <w:lang w:val="en-US"/>
        </w:rPr>
        <w:t>nhân</w:t>
      </w:r>
      <w:proofErr w:type="spellEnd"/>
      <w:r w:rsidRPr="00596091">
        <w:rPr>
          <w:rFonts w:asciiTheme="majorHAnsi" w:hAnsiTheme="majorHAnsi" w:cstheme="majorHAnsi"/>
          <w:lang w:val="en-US"/>
        </w:rPr>
        <w:t xml:space="preserve"> của Admin </w:t>
      </w:r>
      <w:proofErr w:type="spellStart"/>
      <w:r w:rsidRPr="00596091">
        <w:rPr>
          <w:rFonts w:asciiTheme="majorHAnsi" w:hAnsiTheme="majorHAnsi" w:cstheme="majorHAnsi"/>
          <w:lang w:val="en-US"/>
        </w:rPr>
        <w:t>hoặc</w:t>
      </w:r>
      <w:proofErr w:type="spellEnd"/>
      <w:r w:rsidRPr="00596091">
        <w:rPr>
          <w:rFonts w:asciiTheme="majorHAnsi" w:hAnsiTheme="majorHAnsi" w:cstheme="majorHAnsi"/>
          <w:lang w:val="en-US"/>
        </w:rPr>
        <w:t xml:space="preserve"> Staff.</w:t>
      </w:r>
    </w:p>
    <w:p w14:paraId="60994295" w14:textId="3450AEFC" w:rsidR="00F838CE" w:rsidRPr="00596091" w:rsidRDefault="00F838CE" w:rsidP="00596091">
      <w:pPr>
        <w:ind w:right="1123" w:firstLine="630"/>
        <w:jc w:val="both"/>
        <w:rPr>
          <w:rFonts w:asciiTheme="majorHAnsi" w:hAnsiTheme="majorHAnsi" w:cstheme="majorHAnsi"/>
          <w:lang w:val="en-US"/>
        </w:rPr>
      </w:pPr>
      <w:proofErr w:type="spellStart"/>
      <w:r w:rsidRPr="00596091">
        <w:rPr>
          <w:rFonts w:asciiTheme="majorHAnsi" w:hAnsiTheme="majorHAnsi" w:cstheme="majorHAnsi"/>
          <w:lang w:val="en-US"/>
        </w:rPr>
        <w:t>Đối</w:t>
      </w:r>
      <w:proofErr w:type="spellEnd"/>
      <w:r w:rsidRPr="00596091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596091">
        <w:rPr>
          <w:rFonts w:asciiTheme="majorHAnsi" w:hAnsiTheme="majorHAnsi" w:cstheme="majorHAnsi"/>
          <w:lang w:val="en-US"/>
        </w:rPr>
        <w:t>với</w:t>
      </w:r>
      <w:proofErr w:type="spellEnd"/>
      <w:r w:rsidRPr="00596091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596091">
        <w:rPr>
          <w:rFonts w:asciiTheme="majorHAnsi" w:hAnsiTheme="majorHAnsi" w:cstheme="majorHAnsi"/>
          <w:lang w:val="en-US"/>
        </w:rPr>
        <w:t>các</w:t>
      </w:r>
      <w:proofErr w:type="spellEnd"/>
      <w:r w:rsidRPr="00596091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596091">
        <w:rPr>
          <w:rFonts w:asciiTheme="majorHAnsi" w:hAnsiTheme="majorHAnsi" w:cstheme="majorHAnsi"/>
          <w:lang w:val="en-US"/>
        </w:rPr>
        <w:t>tác</w:t>
      </w:r>
      <w:proofErr w:type="spellEnd"/>
      <w:r w:rsidRPr="00596091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596091">
        <w:rPr>
          <w:rFonts w:asciiTheme="majorHAnsi" w:hAnsiTheme="majorHAnsi" w:cstheme="majorHAnsi"/>
          <w:lang w:val="en-US"/>
        </w:rPr>
        <w:t>vụ</w:t>
      </w:r>
      <w:proofErr w:type="spellEnd"/>
      <w:r w:rsidRPr="00596091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596091">
        <w:rPr>
          <w:rFonts w:asciiTheme="majorHAnsi" w:hAnsiTheme="majorHAnsi" w:cstheme="majorHAnsi"/>
          <w:lang w:val="en-US"/>
        </w:rPr>
        <w:t>mang</w:t>
      </w:r>
      <w:proofErr w:type="spellEnd"/>
      <w:r w:rsidRPr="00596091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596091">
        <w:rPr>
          <w:rFonts w:asciiTheme="majorHAnsi" w:hAnsiTheme="majorHAnsi" w:cstheme="majorHAnsi"/>
          <w:lang w:val="en-US"/>
        </w:rPr>
        <w:t>tính</w:t>
      </w:r>
      <w:proofErr w:type="spellEnd"/>
      <w:r w:rsidRPr="00596091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596091">
        <w:rPr>
          <w:rFonts w:asciiTheme="majorHAnsi" w:hAnsiTheme="majorHAnsi" w:cstheme="majorHAnsi"/>
          <w:lang w:val="en-US"/>
        </w:rPr>
        <w:t>chất</w:t>
      </w:r>
      <w:proofErr w:type="spellEnd"/>
      <w:r w:rsidRPr="00596091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596091">
        <w:rPr>
          <w:rFonts w:asciiTheme="majorHAnsi" w:hAnsiTheme="majorHAnsi" w:cstheme="majorHAnsi"/>
          <w:lang w:val="en-US"/>
        </w:rPr>
        <w:t>hệ</w:t>
      </w:r>
      <w:proofErr w:type="spellEnd"/>
      <w:r w:rsidRPr="00596091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596091">
        <w:rPr>
          <w:rFonts w:asciiTheme="majorHAnsi" w:hAnsiTheme="majorHAnsi" w:cstheme="majorHAnsi"/>
          <w:lang w:val="en-US"/>
        </w:rPr>
        <w:t>thống</w:t>
      </w:r>
      <w:proofErr w:type="spellEnd"/>
      <w:r w:rsidRPr="00596091">
        <w:rPr>
          <w:rFonts w:asciiTheme="majorHAnsi" w:hAnsiTheme="majorHAnsi" w:cstheme="majorHAnsi"/>
          <w:lang w:val="en-US"/>
        </w:rPr>
        <w:t xml:space="preserve">: </w:t>
      </w:r>
      <w:proofErr w:type="spellStart"/>
      <w:r w:rsidRPr="00596091">
        <w:rPr>
          <w:rFonts w:asciiTheme="majorHAnsi" w:hAnsiTheme="majorHAnsi" w:cstheme="majorHAnsi"/>
          <w:lang w:val="en-US"/>
        </w:rPr>
        <w:t>Yêu</w:t>
      </w:r>
      <w:proofErr w:type="spellEnd"/>
      <w:r w:rsidRPr="00596091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596091">
        <w:rPr>
          <w:rFonts w:asciiTheme="majorHAnsi" w:hAnsiTheme="majorHAnsi" w:cstheme="majorHAnsi"/>
          <w:lang w:val="en-US"/>
        </w:rPr>
        <w:t>cầu</w:t>
      </w:r>
      <w:proofErr w:type="spellEnd"/>
      <w:r w:rsidRPr="00596091">
        <w:rPr>
          <w:rFonts w:asciiTheme="majorHAnsi" w:hAnsiTheme="majorHAnsi" w:cstheme="majorHAnsi"/>
          <w:lang w:val="en-US"/>
        </w:rPr>
        <w:t xml:space="preserve"> Token </w:t>
      </w:r>
      <w:proofErr w:type="spellStart"/>
      <w:r w:rsidRPr="00596091">
        <w:rPr>
          <w:rFonts w:asciiTheme="majorHAnsi" w:hAnsiTheme="majorHAnsi" w:cstheme="majorHAnsi"/>
          <w:lang w:val="en-US"/>
        </w:rPr>
        <w:t>cá</w:t>
      </w:r>
      <w:proofErr w:type="spellEnd"/>
      <w:r w:rsidRPr="00596091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596091">
        <w:rPr>
          <w:rFonts w:asciiTheme="majorHAnsi" w:hAnsiTheme="majorHAnsi" w:cstheme="majorHAnsi"/>
          <w:lang w:val="en-US"/>
        </w:rPr>
        <w:t>nhân</w:t>
      </w:r>
      <w:proofErr w:type="spellEnd"/>
      <w:r w:rsidRPr="00596091">
        <w:rPr>
          <w:rFonts w:asciiTheme="majorHAnsi" w:hAnsiTheme="majorHAnsi" w:cstheme="majorHAnsi"/>
          <w:lang w:val="en-US"/>
        </w:rPr>
        <w:t xml:space="preserve"> của Admin.</w:t>
      </w:r>
    </w:p>
    <w:p w14:paraId="7A995531" w14:textId="32273E9A" w:rsidR="00A84A0B" w:rsidRPr="00D5653B" w:rsidRDefault="00A84A0B" w:rsidP="0030117C">
      <w:pPr>
        <w:pStyle w:val="Heading2"/>
        <w:rPr>
          <w:lang w:val="en-US"/>
        </w:rPr>
      </w:pPr>
      <w:bookmarkStart w:id="431" w:name="_Toc106804501"/>
      <w:bookmarkStart w:id="432" w:name="_Toc106811994"/>
      <w:bookmarkStart w:id="433" w:name="_Toc106818799"/>
      <w:proofErr w:type="spellStart"/>
      <w:r w:rsidRPr="00D5653B">
        <w:rPr>
          <w:lang w:val="en-US"/>
        </w:rPr>
        <w:t>Bài</w:t>
      </w:r>
      <w:proofErr w:type="spellEnd"/>
      <w:r w:rsidRPr="00D5653B">
        <w:rPr>
          <w:lang w:val="en-US"/>
        </w:rPr>
        <w:t xml:space="preserve"> </w:t>
      </w:r>
      <w:proofErr w:type="spellStart"/>
      <w:r w:rsidRPr="00D5653B">
        <w:rPr>
          <w:lang w:val="en-US"/>
        </w:rPr>
        <w:t>toán</w:t>
      </w:r>
      <w:proofErr w:type="spellEnd"/>
      <w:r w:rsidRPr="00D5653B">
        <w:rPr>
          <w:lang w:val="en-US"/>
        </w:rPr>
        <w:t xml:space="preserve"> </w:t>
      </w:r>
      <w:proofErr w:type="spellStart"/>
      <w:r>
        <w:rPr>
          <w:lang w:val="en-US"/>
        </w:rPr>
        <w:t>khuyến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nghị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người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dùng</w:t>
      </w:r>
      <w:proofErr w:type="spellEnd"/>
      <w:r w:rsidRPr="00D5653B">
        <w:rPr>
          <w:lang w:val="en-US"/>
        </w:rPr>
        <w:t>:</w:t>
      </w:r>
      <w:bookmarkEnd w:id="431"/>
      <w:bookmarkEnd w:id="432"/>
      <w:bookmarkEnd w:id="433"/>
    </w:p>
    <w:p w14:paraId="676628BE" w14:textId="78D544D1" w:rsidR="00A84A0B" w:rsidRPr="00D5653B" w:rsidRDefault="00A84A0B" w:rsidP="000011EE">
      <w:pPr>
        <w:pStyle w:val="Heading3"/>
        <w:rPr>
          <w:lang w:val="en-US"/>
        </w:rPr>
      </w:pPr>
      <w:bookmarkStart w:id="434" w:name="_Toc106804502"/>
      <w:bookmarkStart w:id="435" w:name="_Toc106811995"/>
      <w:bookmarkStart w:id="436" w:name="_Toc106818800"/>
      <w:proofErr w:type="spellStart"/>
      <w:r w:rsidRPr="00D5653B">
        <w:rPr>
          <w:lang w:val="en-US"/>
        </w:rPr>
        <w:t>Đặt</w:t>
      </w:r>
      <w:proofErr w:type="spellEnd"/>
      <w:r w:rsidRPr="00D5653B">
        <w:rPr>
          <w:lang w:val="en-US"/>
        </w:rPr>
        <w:t xml:space="preserve"> </w:t>
      </w:r>
      <w:proofErr w:type="spellStart"/>
      <w:r w:rsidRPr="00D5653B">
        <w:rPr>
          <w:lang w:val="en-US"/>
        </w:rPr>
        <w:t>vấn</w:t>
      </w:r>
      <w:proofErr w:type="spellEnd"/>
      <w:r w:rsidRPr="00D5653B">
        <w:rPr>
          <w:lang w:val="en-US"/>
        </w:rPr>
        <w:t xml:space="preserve"> </w:t>
      </w:r>
      <w:proofErr w:type="spellStart"/>
      <w:r w:rsidRPr="00D5653B">
        <w:rPr>
          <w:lang w:val="en-US"/>
        </w:rPr>
        <w:t>đề</w:t>
      </w:r>
      <w:proofErr w:type="spellEnd"/>
      <w:r w:rsidRPr="00D5653B">
        <w:rPr>
          <w:lang w:val="en-US"/>
        </w:rPr>
        <w:t>:</w:t>
      </w:r>
      <w:bookmarkEnd w:id="434"/>
      <w:bookmarkEnd w:id="435"/>
      <w:bookmarkEnd w:id="436"/>
    </w:p>
    <w:p w14:paraId="54CED202" w14:textId="77777777" w:rsidR="00CB6513" w:rsidRDefault="00CB6513" w:rsidP="00A84A0B">
      <w:pPr>
        <w:ind w:right="1123" w:firstLine="720"/>
        <w:jc w:val="both"/>
        <w:rPr>
          <w:rFonts w:asciiTheme="majorHAnsi" w:hAnsiTheme="majorHAnsi" w:cstheme="majorHAnsi"/>
          <w:lang w:val="en-US"/>
        </w:rPr>
      </w:pPr>
      <w:proofErr w:type="spellStart"/>
      <w:r w:rsidRPr="00CB6513">
        <w:rPr>
          <w:rFonts w:asciiTheme="majorHAnsi" w:hAnsiTheme="majorHAnsi" w:cstheme="majorHAnsi"/>
          <w:lang w:val="en-US"/>
        </w:rPr>
        <w:t>Các</w:t>
      </w:r>
      <w:proofErr w:type="spellEnd"/>
      <w:r w:rsidRPr="00CB6513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CB6513">
        <w:rPr>
          <w:rFonts w:asciiTheme="majorHAnsi" w:hAnsiTheme="majorHAnsi" w:cstheme="majorHAnsi"/>
          <w:lang w:val="en-US"/>
        </w:rPr>
        <w:t>cửa</w:t>
      </w:r>
      <w:proofErr w:type="spellEnd"/>
      <w:r w:rsidRPr="00CB6513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CB6513">
        <w:rPr>
          <w:rFonts w:asciiTheme="majorHAnsi" w:hAnsiTheme="majorHAnsi" w:cstheme="majorHAnsi"/>
          <w:lang w:val="en-US"/>
        </w:rPr>
        <w:t>hàng</w:t>
      </w:r>
      <w:proofErr w:type="spellEnd"/>
      <w:r w:rsidRPr="00CB6513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CB6513">
        <w:rPr>
          <w:rFonts w:asciiTheme="majorHAnsi" w:hAnsiTheme="majorHAnsi" w:cstheme="majorHAnsi"/>
          <w:lang w:val="en-US"/>
        </w:rPr>
        <w:t>thực</w:t>
      </w:r>
      <w:proofErr w:type="spellEnd"/>
      <w:r w:rsidRPr="00CB6513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CB6513">
        <w:rPr>
          <w:rFonts w:asciiTheme="majorHAnsi" w:hAnsiTheme="majorHAnsi" w:cstheme="majorHAnsi"/>
          <w:lang w:val="en-US"/>
        </w:rPr>
        <w:t>thường</w:t>
      </w:r>
      <w:proofErr w:type="spellEnd"/>
      <w:r w:rsidRPr="00CB6513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CB6513">
        <w:rPr>
          <w:rFonts w:asciiTheme="majorHAnsi" w:hAnsiTheme="majorHAnsi" w:cstheme="majorHAnsi"/>
          <w:lang w:val="en-US"/>
        </w:rPr>
        <w:t>có</w:t>
      </w:r>
      <w:proofErr w:type="spellEnd"/>
      <w:r w:rsidRPr="00CB6513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CB6513">
        <w:rPr>
          <w:rFonts w:asciiTheme="majorHAnsi" w:hAnsiTheme="majorHAnsi" w:cstheme="majorHAnsi"/>
          <w:lang w:val="en-US"/>
        </w:rPr>
        <w:t>hai</w:t>
      </w:r>
      <w:proofErr w:type="spellEnd"/>
      <w:r w:rsidRPr="00CB6513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CB6513">
        <w:rPr>
          <w:rFonts w:asciiTheme="majorHAnsi" w:hAnsiTheme="majorHAnsi" w:cstheme="majorHAnsi"/>
          <w:lang w:val="en-US"/>
        </w:rPr>
        <w:t>khu</w:t>
      </w:r>
      <w:proofErr w:type="spellEnd"/>
      <w:r w:rsidRPr="00CB6513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CB6513">
        <w:rPr>
          <w:rFonts w:asciiTheme="majorHAnsi" w:hAnsiTheme="majorHAnsi" w:cstheme="majorHAnsi"/>
          <w:lang w:val="en-US"/>
        </w:rPr>
        <w:t>vực</w:t>
      </w:r>
      <w:proofErr w:type="spellEnd"/>
      <w:r w:rsidRPr="00CB6513">
        <w:rPr>
          <w:rFonts w:asciiTheme="majorHAnsi" w:hAnsiTheme="majorHAnsi" w:cstheme="majorHAnsi"/>
          <w:lang w:val="en-US"/>
        </w:rPr>
        <w:t xml:space="preserve">, </w:t>
      </w:r>
      <w:proofErr w:type="spellStart"/>
      <w:r w:rsidRPr="00CB6513">
        <w:rPr>
          <w:rFonts w:asciiTheme="majorHAnsi" w:hAnsiTheme="majorHAnsi" w:cstheme="majorHAnsi"/>
          <w:lang w:val="en-US"/>
        </w:rPr>
        <w:t>một</w:t>
      </w:r>
      <w:proofErr w:type="spellEnd"/>
      <w:r w:rsidRPr="00CB6513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CB6513">
        <w:rPr>
          <w:rFonts w:asciiTheme="majorHAnsi" w:hAnsiTheme="majorHAnsi" w:cstheme="majorHAnsi"/>
          <w:lang w:val="en-US"/>
        </w:rPr>
        <w:t>là</w:t>
      </w:r>
      <w:proofErr w:type="spellEnd"/>
      <w:r w:rsidRPr="00CB6513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CB6513">
        <w:rPr>
          <w:rFonts w:asciiTheme="majorHAnsi" w:hAnsiTheme="majorHAnsi" w:cstheme="majorHAnsi"/>
          <w:lang w:val="en-US"/>
        </w:rPr>
        <w:t>khu</w:t>
      </w:r>
      <w:proofErr w:type="spellEnd"/>
      <w:r w:rsidRPr="00CB6513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CB6513">
        <w:rPr>
          <w:rFonts w:asciiTheme="majorHAnsi" w:hAnsiTheme="majorHAnsi" w:cstheme="majorHAnsi"/>
          <w:lang w:val="en-US"/>
        </w:rPr>
        <w:t>trưng</w:t>
      </w:r>
      <w:proofErr w:type="spellEnd"/>
      <w:r w:rsidRPr="00CB6513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CB6513">
        <w:rPr>
          <w:rFonts w:asciiTheme="majorHAnsi" w:hAnsiTheme="majorHAnsi" w:cstheme="majorHAnsi"/>
          <w:lang w:val="en-US"/>
        </w:rPr>
        <w:t>bày</w:t>
      </w:r>
      <w:proofErr w:type="spellEnd"/>
      <w:r w:rsidRPr="00CB6513">
        <w:rPr>
          <w:rFonts w:asciiTheme="majorHAnsi" w:hAnsiTheme="majorHAnsi" w:cstheme="majorHAnsi"/>
          <w:lang w:val="en-US"/>
        </w:rPr>
        <w:t xml:space="preserve">, </w:t>
      </w:r>
      <w:proofErr w:type="spellStart"/>
      <w:r w:rsidRPr="00CB6513">
        <w:rPr>
          <w:rFonts w:asciiTheme="majorHAnsi" w:hAnsiTheme="majorHAnsi" w:cstheme="majorHAnsi"/>
          <w:lang w:val="en-US"/>
        </w:rPr>
        <w:t>hai</w:t>
      </w:r>
      <w:proofErr w:type="spellEnd"/>
      <w:r w:rsidRPr="00CB6513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CB6513">
        <w:rPr>
          <w:rFonts w:asciiTheme="majorHAnsi" w:hAnsiTheme="majorHAnsi" w:cstheme="majorHAnsi"/>
          <w:lang w:val="en-US"/>
        </w:rPr>
        <w:t>là</w:t>
      </w:r>
      <w:proofErr w:type="spellEnd"/>
      <w:r w:rsidRPr="00CB6513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CB6513">
        <w:rPr>
          <w:rFonts w:asciiTheme="majorHAnsi" w:hAnsiTheme="majorHAnsi" w:cstheme="majorHAnsi"/>
          <w:lang w:val="en-US"/>
        </w:rPr>
        <w:t>kho</w:t>
      </w:r>
      <w:proofErr w:type="spellEnd"/>
      <w:r w:rsidRPr="00CB6513">
        <w:rPr>
          <w:rFonts w:asciiTheme="majorHAnsi" w:hAnsiTheme="majorHAnsi" w:cstheme="majorHAnsi"/>
          <w:lang w:val="en-US"/>
        </w:rPr>
        <w:t xml:space="preserve">. </w:t>
      </w:r>
      <w:proofErr w:type="spellStart"/>
      <w:r w:rsidRPr="00CB6513">
        <w:rPr>
          <w:rFonts w:asciiTheme="majorHAnsi" w:hAnsiTheme="majorHAnsi" w:cstheme="majorHAnsi"/>
          <w:lang w:val="en-US"/>
        </w:rPr>
        <w:t>Nguyên</w:t>
      </w:r>
      <w:proofErr w:type="spellEnd"/>
      <w:r w:rsidRPr="00CB6513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CB6513">
        <w:rPr>
          <w:rFonts w:asciiTheme="majorHAnsi" w:hAnsiTheme="majorHAnsi" w:cstheme="majorHAnsi"/>
          <w:lang w:val="en-US"/>
        </w:rPr>
        <w:t>tắc</w:t>
      </w:r>
      <w:proofErr w:type="spellEnd"/>
      <w:r w:rsidRPr="00CB6513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CB6513">
        <w:rPr>
          <w:rFonts w:asciiTheme="majorHAnsi" w:hAnsiTheme="majorHAnsi" w:cstheme="majorHAnsi"/>
          <w:lang w:val="en-US"/>
        </w:rPr>
        <w:t>dễ</w:t>
      </w:r>
      <w:proofErr w:type="spellEnd"/>
      <w:r w:rsidRPr="00CB6513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CB6513">
        <w:rPr>
          <w:rFonts w:asciiTheme="majorHAnsi" w:hAnsiTheme="majorHAnsi" w:cstheme="majorHAnsi"/>
          <w:lang w:val="en-US"/>
        </w:rPr>
        <w:t>thấy</w:t>
      </w:r>
      <w:proofErr w:type="spellEnd"/>
      <w:r w:rsidRPr="00CB6513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CB6513">
        <w:rPr>
          <w:rFonts w:asciiTheme="majorHAnsi" w:hAnsiTheme="majorHAnsi" w:cstheme="majorHAnsi"/>
          <w:lang w:val="en-US"/>
        </w:rPr>
        <w:t>để</w:t>
      </w:r>
      <w:proofErr w:type="spellEnd"/>
      <w:r w:rsidRPr="00CB6513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CB6513">
        <w:rPr>
          <w:rFonts w:asciiTheme="majorHAnsi" w:hAnsiTheme="majorHAnsi" w:cstheme="majorHAnsi"/>
          <w:lang w:val="en-US"/>
        </w:rPr>
        <w:t>đạt</w:t>
      </w:r>
      <w:proofErr w:type="spellEnd"/>
      <w:r w:rsidRPr="00CB6513">
        <w:rPr>
          <w:rFonts w:asciiTheme="majorHAnsi" w:hAnsiTheme="majorHAnsi" w:cstheme="majorHAnsi"/>
          <w:lang w:val="en-US"/>
        </w:rPr>
        <w:t xml:space="preserve"> doanh </w:t>
      </w:r>
      <w:proofErr w:type="spellStart"/>
      <w:r w:rsidRPr="00CB6513">
        <w:rPr>
          <w:rFonts w:asciiTheme="majorHAnsi" w:hAnsiTheme="majorHAnsi" w:cstheme="majorHAnsi"/>
          <w:lang w:val="en-US"/>
        </w:rPr>
        <w:t>thu</w:t>
      </w:r>
      <w:proofErr w:type="spellEnd"/>
      <w:r w:rsidRPr="00CB6513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CB6513">
        <w:rPr>
          <w:rFonts w:asciiTheme="majorHAnsi" w:hAnsiTheme="majorHAnsi" w:cstheme="majorHAnsi"/>
          <w:lang w:val="en-US"/>
        </w:rPr>
        <w:t>cao</w:t>
      </w:r>
      <w:proofErr w:type="spellEnd"/>
      <w:r w:rsidRPr="00CB6513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CB6513">
        <w:rPr>
          <w:rFonts w:asciiTheme="majorHAnsi" w:hAnsiTheme="majorHAnsi" w:cstheme="majorHAnsi"/>
          <w:lang w:val="en-US"/>
        </w:rPr>
        <w:t>là</w:t>
      </w:r>
      <w:proofErr w:type="spellEnd"/>
      <w:r w:rsidRPr="00CB6513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CB6513">
        <w:rPr>
          <w:rFonts w:asciiTheme="majorHAnsi" w:hAnsiTheme="majorHAnsi" w:cstheme="majorHAnsi"/>
          <w:lang w:val="en-US"/>
        </w:rPr>
        <w:t>trưng</w:t>
      </w:r>
      <w:proofErr w:type="spellEnd"/>
      <w:r w:rsidRPr="00CB6513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CB6513">
        <w:rPr>
          <w:rFonts w:asciiTheme="majorHAnsi" w:hAnsiTheme="majorHAnsi" w:cstheme="majorHAnsi"/>
          <w:lang w:val="en-US"/>
        </w:rPr>
        <w:t>ra</w:t>
      </w:r>
      <w:proofErr w:type="spellEnd"/>
      <w:r w:rsidRPr="00CB6513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CB6513">
        <w:rPr>
          <w:rFonts w:asciiTheme="majorHAnsi" w:hAnsiTheme="majorHAnsi" w:cstheme="majorHAnsi"/>
          <w:lang w:val="en-US"/>
        </w:rPr>
        <w:t>các</w:t>
      </w:r>
      <w:proofErr w:type="spellEnd"/>
      <w:r w:rsidRPr="00CB6513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CB6513">
        <w:rPr>
          <w:rFonts w:asciiTheme="majorHAnsi" w:hAnsiTheme="majorHAnsi" w:cstheme="majorHAnsi"/>
          <w:lang w:val="en-US"/>
        </w:rPr>
        <w:t>sản</w:t>
      </w:r>
      <w:proofErr w:type="spellEnd"/>
      <w:r w:rsidRPr="00CB6513">
        <w:rPr>
          <w:rFonts w:asciiTheme="majorHAnsi" w:hAnsiTheme="majorHAnsi" w:cstheme="majorHAnsi"/>
          <w:lang w:val="en-US"/>
        </w:rPr>
        <w:t xml:space="preserve"> phẩm </w:t>
      </w:r>
      <w:proofErr w:type="spellStart"/>
      <w:r w:rsidRPr="00CB6513">
        <w:rPr>
          <w:rFonts w:asciiTheme="majorHAnsi" w:hAnsiTheme="majorHAnsi" w:cstheme="majorHAnsi"/>
          <w:lang w:val="en-US"/>
        </w:rPr>
        <w:t>phổ</w:t>
      </w:r>
      <w:proofErr w:type="spellEnd"/>
      <w:r w:rsidRPr="00CB6513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CB6513">
        <w:rPr>
          <w:rFonts w:asciiTheme="majorHAnsi" w:hAnsiTheme="majorHAnsi" w:cstheme="majorHAnsi"/>
          <w:lang w:val="en-US"/>
        </w:rPr>
        <w:t>biến</w:t>
      </w:r>
      <w:proofErr w:type="spellEnd"/>
      <w:r w:rsidRPr="00CB6513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CB6513">
        <w:rPr>
          <w:rFonts w:asciiTheme="majorHAnsi" w:hAnsiTheme="majorHAnsi" w:cstheme="majorHAnsi"/>
          <w:lang w:val="en-US"/>
        </w:rPr>
        <w:t>nhất</w:t>
      </w:r>
      <w:proofErr w:type="spellEnd"/>
      <w:r w:rsidRPr="00CB6513">
        <w:rPr>
          <w:rFonts w:asciiTheme="majorHAnsi" w:hAnsiTheme="majorHAnsi" w:cstheme="majorHAnsi"/>
          <w:lang w:val="en-US"/>
        </w:rPr>
        <w:t xml:space="preserve"> ở </w:t>
      </w:r>
      <w:proofErr w:type="spellStart"/>
      <w:r w:rsidRPr="00CB6513">
        <w:rPr>
          <w:rFonts w:asciiTheme="majorHAnsi" w:hAnsiTheme="majorHAnsi" w:cstheme="majorHAnsi"/>
          <w:lang w:val="en-US"/>
        </w:rPr>
        <w:t>những</w:t>
      </w:r>
      <w:proofErr w:type="spellEnd"/>
      <w:r w:rsidRPr="00CB6513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CB6513">
        <w:rPr>
          <w:rFonts w:asciiTheme="majorHAnsi" w:hAnsiTheme="majorHAnsi" w:cstheme="majorHAnsi"/>
          <w:lang w:val="en-US"/>
        </w:rPr>
        <w:t>nơi</w:t>
      </w:r>
      <w:proofErr w:type="spellEnd"/>
      <w:r w:rsidRPr="00CB6513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CB6513">
        <w:rPr>
          <w:rFonts w:asciiTheme="majorHAnsi" w:hAnsiTheme="majorHAnsi" w:cstheme="majorHAnsi"/>
          <w:lang w:val="en-US"/>
        </w:rPr>
        <w:t>dễ</w:t>
      </w:r>
      <w:proofErr w:type="spellEnd"/>
      <w:r w:rsidRPr="00CB6513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CB6513">
        <w:rPr>
          <w:rFonts w:asciiTheme="majorHAnsi" w:hAnsiTheme="majorHAnsi" w:cstheme="majorHAnsi"/>
          <w:lang w:val="en-US"/>
        </w:rPr>
        <w:t>nhìn</w:t>
      </w:r>
      <w:proofErr w:type="spellEnd"/>
      <w:r w:rsidRPr="00CB6513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CB6513">
        <w:rPr>
          <w:rFonts w:asciiTheme="majorHAnsi" w:hAnsiTheme="majorHAnsi" w:cstheme="majorHAnsi"/>
          <w:lang w:val="en-US"/>
        </w:rPr>
        <w:t>thấy</w:t>
      </w:r>
      <w:proofErr w:type="spellEnd"/>
      <w:r w:rsidRPr="00CB6513">
        <w:rPr>
          <w:rFonts w:asciiTheme="majorHAnsi" w:hAnsiTheme="majorHAnsi" w:cstheme="majorHAnsi"/>
          <w:lang w:val="en-US"/>
        </w:rPr>
        <w:t xml:space="preserve"> và </w:t>
      </w:r>
      <w:proofErr w:type="spellStart"/>
      <w:r w:rsidRPr="00CB6513">
        <w:rPr>
          <w:rFonts w:asciiTheme="majorHAnsi" w:hAnsiTheme="majorHAnsi" w:cstheme="majorHAnsi"/>
          <w:lang w:val="en-US"/>
        </w:rPr>
        <w:t>những</w:t>
      </w:r>
      <w:proofErr w:type="spellEnd"/>
      <w:r w:rsidRPr="00CB6513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CB6513">
        <w:rPr>
          <w:rFonts w:asciiTheme="majorHAnsi" w:hAnsiTheme="majorHAnsi" w:cstheme="majorHAnsi"/>
          <w:lang w:val="en-US"/>
        </w:rPr>
        <w:t>sản</w:t>
      </w:r>
      <w:proofErr w:type="spellEnd"/>
      <w:r w:rsidRPr="00CB6513">
        <w:rPr>
          <w:rFonts w:asciiTheme="majorHAnsi" w:hAnsiTheme="majorHAnsi" w:cstheme="majorHAnsi"/>
          <w:lang w:val="en-US"/>
        </w:rPr>
        <w:t xml:space="preserve"> phẩm </w:t>
      </w:r>
      <w:proofErr w:type="spellStart"/>
      <w:r w:rsidRPr="00CB6513">
        <w:rPr>
          <w:rFonts w:asciiTheme="majorHAnsi" w:hAnsiTheme="majorHAnsi" w:cstheme="majorHAnsi"/>
          <w:lang w:val="en-US"/>
        </w:rPr>
        <w:t>ít</w:t>
      </w:r>
      <w:proofErr w:type="spellEnd"/>
      <w:r w:rsidRPr="00CB6513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CB6513">
        <w:rPr>
          <w:rFonts w:asciiTheme="majorHAnsi" w:hAnsiTheme="majorHAnsi" w:cstheme="majorHAnsi"/>
          <w:lang w:val="en-US"/>
        </w:rPr>
        <w:t>phổ</w:t>
      </w:r>
      <w:proofErr w:type="spellEnd"/>
      <w:r w:rsidRPr="00CB6513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CB6513">
        <w:rPr>
          <w:rFonts w:asciiTheme="majorHAnsi" w:hAnsiTheme="majorHAnsi" w:cstheme="majorHAnsi"/>
          <w:lang w:val="en-US"/>
        </w:rPr>
        <w:t>biến</w:t>
      </w:r>
      <w:proofErr w:type="spellEnd"/>
      <w:r w:rsidRPr="00CB6513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CB6513">
        <w:rPr>
          <w:rFonts w:asciiTheme="majorHAnsi" w:hAnsiTheme="majorHAnsi" w:cstheme="majorHAnsi"/>
          <w:lang w:val="en-US"/>
        </w:rPr>
        <w:t>hơn</w:t>
      </w:r>
      <w:proofErr w:type="spellEnd"/>
      <w:r w:rsidRPr="00CB6513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CB6513">
        <w:rPr>
          <w:rFonts w:asciiTheme="majorHAnsi" w:hAnsiTheme="majorHAnsi" w:cstheme="majorHAnsi"/>
          <w:lang w:val="en-US"/>
        </w:rPr>
        <w:t>được</w:t>
      </w:r>
      <w:proofErr w:type="spellEnd"/>
      <w:r w:rsidRPr="00CB6513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CB6513">
        <w:rPr>
          <w:rFonts w:asciiTheme="majorHAnsi" w:hAnsiTheme="majorHAnsi" w:cstheme="majorHAnsi"/>
          <w:lang w:val="en-US"/>
        </w:rPr>
        <w:t>cất</w:t>
      </w:r>
      <w:proofErr w:type="spellEnd"/>
      <w:r w:rsidRPr="00CB6513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CB6513">
        <w:rPr>
          <w:rFonts w:asciiTheme="majorHAnsi" w:hAnsiTheme="majorHAnsi" w:cstheme="majorHAnsi"/>
          <w:lang w:val="en-US"/>
        </w:rPr>
        <w:t>trong</w:t>
      </w:r>
      <w:proofErr w:type="spellEnd"/>
      <w:r w:rsidRPr="00CB6513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CB6513">
        <w:rPr>
          <w:rFonts w:asciiTheme="majorHAnsi" w:hAnsiTheme="majorHAnsi" w:cstheme="majorHAnsi"/>
          <w:lang w:val="en-US"/>
        </w:rPr>
        <w:t>kho</w:t>
      </w:r>
      <w:proofErr w:type="spellEnd"/>
      <w:r w:rsidRPr="00CB6513">
        <w:rPr>
          <w:rFonts w:asciiTheme="majorHAnsi" w:hAnsiTheme="majorHAnsi" w:cstheme="majorHAnsi"/>
          <w:lang w:val="en-US"/>
        </w:rPr>
        <w:t xml:space="preserve">. </w:t>
      </w:r>
      <w:proofErr w:type="spellStart"/>
      <w:r w:rsidRPr="00CB6513">
        <w:rPr>
          <w:rFonts w:asciiTheme="majorHAnsi" w:hAnsiTheme="majorHAnsi" w:cstheme="majorHAnsi"/>
          <w:lang w:val="en-US"/>
        </w:rPr>
        <w:t>Cách</w:t>
      </w:r>
      <w:proofErr w:type="spellEnd"/>
      <w:r w:rsidRPr="00CB6513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CB6513">
        <w:rPr>
          <w:rFonts w:asciiTheme="majorHAnsi" w:hAnsiTheme="majorHAnsi" w:cstheme="majorHAnsi"/>
          <w:lang w:val="en-US"/>
        </w:rPr>
        <w:t>làm</w:t>
      </w:r>
      <w:proofErr w:type="spellEnd"/>
      <w:r w:rsidRPr="00CB6513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CB6513">
        <w:rPr>
          <w:rFonts w:asciiTheme="majorHAnsi" w:hAnsiTheme="majorHAnsi" w:cstheme="majorHAnsi"/>
          <w:lang w:val="en-US"/>
        </w:rPr>
        <w:t>này</w:t>
      </w:r>
      <w:proofErr w:type="spellEnd"/>
      <w:r w:rsidRPr="00CB6513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CB6513">
        <w:rPr>
          <w:rFonts w:asciiTheme="majorHAnsi" w:hAnsiTheme="majorHAnsi" w:cstheme="majorHAnsi"/>
          <w:lang w:val="en-US"/>
        </w:rPr>
        <w:t>có</w:t>
      </w:r>
      <w:proofErr w:type="spellEnd"/>
      <w:r w:rsidRPr="00CB6513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CB6513">
        <w:rPr>
          <w:rFonts w:asciiTheme="majorHAnsi" w:hAnsiTheme="majorHAnsi" w:cstheme="majorHAnsi"/>
          <w:lang w:val="en-US"/>
        </w:rPr>
        <w:t>một</w:t>
      </w:r>
      <w:proofErr w:type="spellEnd"/>
      <w:r w:rsidRPr="00CB6513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CB6513">
        <w:rPr>
          <w:rFonts w:asciiTheme="majorHAnsi" w:hAnsiTheme="majorHAnsi" w:cstheme="majorHAnsi"/>
          <w:lang w:val="en-US"/>
        </w:rPr>
        <w:t>hạn</w:t>
      </w:r>
      <w:proofErr w:type="spellEnd"/>
      <w:r w:rsidRPr="00CB6513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CB6513">
        <w:rPr>
          <w:rFonts w:asciiTheme="majorHAnsi" w:hAnsiTheme="majorHAnsi" w:cstheme="majorHAnsi"/>
          <w:lang w:val="en-US"/>
        </w:rPr>
        <w:t>chế</w:t>
      </w:r>
      <w:proofErr w:type="spellEnd"/>
      <w:r w:rsidRPr="00CB6513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CB6513">
        <w:rPr>
          <w:rFonts w:asciiTheme="majorHAnsi" w:hAnsiTheme="majorHAnsi" w:cstheme="majorHAnsi"/>
          <w:lang w:val="en-US"/>
        </w:rPr>
        <w:t>rõ</w:t>
      </w:r>
      <w:proofErr w:type="spellEnd"/>
      <w:r w:rsidRPr="00CB6513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CB6513">
        <w:rPr>
          <w:rFonts w:asciiTheme="majorHAnsi" w:hAnsiTheme="majorHAnsi" w:cstheme="majorHAnsi"/>
          <w:lang w:val="en-US"/>
        </w:rPr>
        <w:t>rệt</w:t>
      </w:r>
      <w:proofErr w:type="spellEnd"/>
      <w:r w:rsidRPr="00CB6513">
        <w:rPr>
          <w:rFonts w:asciiTheme="majorHAnsi" w:hAnsiTheme="majorHAnsi" w:cstheme="majorHAnsi"/>
          <w:lang w:val="en-US"/>
        </w:rPr>
        <w:t xml:space="preserve">: </w:t>
      </w:r>
      <w:proofErr w:type="spellStart"/>
      <w:r w:rsidRPr="00CB6513">
        <w:rPr>
          <w:rFonts w:asciiTheme="majorHAnsi" w:hAnsiTheme="majorHAnsi" w:cstheme="majorHAnsi"/>
          <w:lang w:val="en-US"/>
        </w:rPr>
        <w:t>những</w:t>
      </w:r>
      <w:proofErr w:type="spellEnd"/>
      <w:r w:rsidRPr="00CB6513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CB6513">
        <w:rPr>
          <w:rFonts w:asciiTheme="majorHAnsi" w:hAnsiTheme="majorHAnsi" w:cstheme="majorHAnsi"/>
          <w:lang w:val="en-US"/>
        </w:rPr>
        <w:t>sản</w:t>
      </w:r>
      <w:proofErr w:type="spellEnd"/>
      <w:r w:rsidRPr="00CB6513">
        <w:rPr>
          <w:rFonts w:asciiTheme="majorHAnsi" w:hAnsiTheme="majorHAnsi" w:cstheme="majorHAnsi"/>
          <w:lang w:val="en-US"/>
        </w:rPr>
        <w:t xml:space="preserve"> phẩm </w:t>
      </w:r>
      <w:proofErr w:type="spellStart"/>
      <w:r w:rsidRPr="00CB6513">
        <w:rPr>
          <w:rFonts w:asciiTheme="majorHAnsi" w:hAnsiTheme="majorHAnsi" w:cstheme="majorHAnsi"/>
          <w:lang w:val="en-US"/>
        </w:rPr>
        <w:t>được</w:t>
      </w:r>
      <w:proofErr w:type="spellEnd"/>
      <w:r w:rsidRPr="00CB6513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CB6513">
        <w:rPr>
          <w:rFonts w:asciiTheme="majorHAnsi" w:hAnsiTheme="majorHAnsi" w:cstheme="majorHAnsi"/>
          <w:lang w:val="en-US"/>
        </w:rPr>
        <w:t>trưng</w:t>
      </w:r>
      <w:proofErr w:type="spellEnd"/>
      <w:r w:rsidRPr="00CB6513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CB6513">
        <w:rPr>
          <w:rFonts w:asciiTheme="majorHAnsi" w:hAnsiTheme="majorHAnsi" w:cstheme="majorHAnsi"/>
          <w:lang w:val="en-US"/>
        </w:rPr>
        <w:t>ra</w:t>
      </w:r>
      <w:proofErr w:type="spellEnd"/>
      <w:r w:rsidRPr="00CB6513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CB6513">
        <w:rPr>
          <w:rFonts w:asciiTheme="majorHAnsi" w:hAnsiTheme="majorHAnsi" w:cstheme="majorHAnsi"/>
          <w:lang w:val="en-US"/>
        </w:rPr>
        <w:t>mang</w:t>
      </w:r>
      <w:proofErr w:type="spellEnd"/>
      <w:r w:rsidRPr="00CB6513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CB6513">
        <w:rPr>
          <w:rFonts w:asciiTheme="majorHAnsi" w:hAnsiTheme="majorHAnsi" w:cstheme="majorHAnsi"/>
          <w:lang w:val="en-US"/>
        </w:rPr>
        <w:t>tính</w:t>
      </w:r>
      <w:proofErr w:type="spellEnd"/>
      <w:r w:rsidRPr="00CB6513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CB6513">
        <w:rPr>
          <w:rFonts w:asciiTheme="majorHAnsi" w:hAnsiTheme="majorHAnsi" w:cstheme="majorHAnsi"/>
          <w:lang w:val="en-US"/>
        </w:rPr>
        <w:t>phổ</w:t>
      </w:r>
      <w:proofErr w:type="spellEnd"/>
      <w:r w:rsidRPr="00CB6513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CB6513">
        <w:rPr>
          <w:rFonts w:asciiTheme="majorHAnsi" w:hAnsiTheme="majorHAnsi" w:cstheme="majorHAnsi"/>
          <w:lang w:val="en-US"/>
        </w:rPr>
        <w:t>biến</w:t>
      </w:r>
      <w:proofErr w:type="spellEnd"/>
      <w:r w:rsidRPr="00CB6513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CB6513">
        <w:rPr>
          <w:rFonts w:asciiTheme="majorHAnsi" w:hAnsiTheme="majorHAnsi" w:cstheme="majorHAnsi"/>
          <w:lang w:val="en-US"/>
        </w:rPr>
        <w:t>chứ</w:t>
      </w:r>
      <w:proofErr w:type="spellEnd"/>
      <w:r w:rsidRPr="00CB6513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CB6513">
        <w:rPr>
          <w:rFonts w:asciiTheme="majorHAnsi" w:hAnsiTheme="majorHAnsi" w:cstheme="majorHAnsi"/>
          <w:lang w:val="en-US"/>
        </w:rPr>
        <w:t>chưa</w:t>
      </w:r>
      <w:proofErr w:type="spellEnd"/>
      <w:r w:rsidRPr="00CB6513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CB6513">
        <w:rPr>
          <w:rFonts w:asciiTheme="majorHAnsi" w:hAnsiTheme="majorHAnsi" w:cstheme="majorHAnsi"/>
          <w:lang w:val="en-US"/>
        </w:rPr>
        <w:t>chắc</w:t>
      </w:r>
      <w:proofErr w:type="spellEnd"/>
      <w:r w:rsidRPr="00CB6513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CB6513">
        <w:rPr>
          <w:rFonts w:asciiTheme="majorHAnsi" w:hAnsiTheme="majorHAnsi" w:cstheme="majorHAnsi"/>
          <w:lang w:val="en-US"/>
        </w:rPr>
        <w:t>đã</w:t>
      </w:r>
      <w:proofErr w:type="spellEnd"/>
      <w:r w:rsidRPr="00CB6513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CB6513">
        <w:rPr>
          <w:rFonts w:asciiTheme="majorHAnsi" w:hAnsiTheme="majorHAnsi" w:cstheme="majorHAnsi"/>
          <w:lang w:val="en-US"/>
        </w:rPr>
        <w:t>phù</w:t>
      </w:r>
      <w:proofErr w:type="spellEnd"/>
      <w:r w:rsidRPr="00CB6513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CB6513">
        <w:rPr>
          <w:rFonts w:asciiTheme="majorHAnsi" w:hAnsiTheme="majorHAnsi" w:cstheme="majorHAnsi"/>
          <w:lang w:val="en-US"/>
        </w:rPr>
        <w:t>hợp</w:t>
      </w:r>
      <w:proofErr w:type="spellEnd"/>
      <w:r w:rsidRPr="00CB6513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CB6513">
        <w:rPr>
          <w:rFonts w:asciiTheme="majorHAnsi" w:hAnsiTheme="majorHAnsi" w:cstheme="majorHAnsi"/>
          <w:lang w:val="en-US"/>
        </w:rPr>
        <w:t>với</w:t>
      </w:r>
      <w:proofErr w:type="spellEnd"/>
      <w:r w:rsidRPr="00CB6513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CB6513">
        <w:rPr>
          <w:rFonts w:asciiTheme="majorHAnsi" w:hAnsiTheme="majorHAnsi" w:cstheme="majorHAnsi"/>
          <w:lang w:val="en-US"/>
        </w:rPr>
        <w:t>một</w:t>
      </w:r>
      <w:proofErr w:type="spellEnd"/>
      <w:r w:rsidRPr="00CB6513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CB6513">
        <w:rPr>
          <w:rFonts w:asciiTheme="majorHAnsi" w:hAnsiTheme="majorHAnsi" w:cstheme="majorHAnsi"/>
          <w:lang w:val="en-US"/>
        </w:rPr>
        <w:t>khách</w:t>
      </w:r>
      <w:proofErr w:type="spellEnd"/>
      <w:r w:rsidRPr="00CB6513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CB6513">
        <w:rPr>
          <w:rFonts w:asciiTheme="majorHAnsi" w:hAnsiTheme="majorHAnsi" w:cstheme="majorHAnsi"/>
          <w:lang w:val="en-US"/>
        </w:rPr>
        <w:lastRenderedPageBreak/>
        <w:t>hàng</w:t>
      </w:r>
      <w:proofErr w:type="spellEnd"/>
      <w:r w:rsidRPr="00CB6513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CB6513">
        <w:rPr>
          <w:rFonts w:asciiTheme="majorHAnsi" w:hAnsiTheme="majorHAnsi" w:cstheme="majorHAnsi"/>
          <w:lang w:val="en-US"/>
        </w:rPr>
        <w:t>cụ</w:t>
      </w:r>
      <w:proofErr w:type="spellEnd"/>
      <w:r w:rsidRPr="00CB6513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CB6513">
        <w:rPr>
          <w:rFonts w:asciiTheme="majorHAnsi" w:hAnsiTheme="majorHAnsi" w:cstheme="majorHAnsi"/>
          <w:lang w:val="en-US"/>
        </w:rPr>
        <w:t>thể</w:t>
      </w:r>
      <w:proofErr w:type="spellEnd"/>
      <w:r w:rsidRPr="00CB6513">
        <w:rPr>
          <w:rFonts w:asciiTheme="majorHAnsi" w:hAnsiTheme="majorHAnsi" w:cstheme="majorHAnsi"/>
          <w:lang w:val="en-US"/>
        </w:rPr>
        <w:t xml:space="preserve">. </w:t>
      </w:r>
      <w:proofErr w:type="spellStart"/>
      <w:r w:rsidRPr="00CB6513">
        <w:rPr>
          <w:rFonts w:asciiTheme="majorHAnsi" w:hAnsiTheme="majorHAnsi" w:cstheme="majorHAnsi"/>
          <w:lang w:val="en-US"/>
        </w:rPr>
        <w:t>Một</w:t>
      </w:r>
      <w:proofErr w:type="spellEnd"/>
      <w:r w:rsidRPr="00CB6513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CB6513">
        <w:rPr>
          <w:rFonts w:asciiTheme="majorHAnsi" w:hAnsiTheme="majorHAnsi" w:cstheme="majorHAnsi"/>
          <w:lang w:val="en-US"/>
        </w:rPr>
        <w:t>cửa</w:t>
      </w:r>
      <w:proofErr w:type="spellEnd"/>
      <w:r w:rsidRPr="00CB6513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CB6513">
        <w:rPr>
          <w:rFonts w:asciiTheme="majorHAnsi" w:hAnsiTheme="majorHAnsi" w:cstheme="majorHAnsi"/>
          <w:lang w:val="en-US"/>
        </w:rPr>
        <w:t>hàng</w:t>
      </w:r>
      <w:proofErr w:type="spellEnd"/>
      <w:r w:rsidRPr="00CB6513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CB6513">
        <w:rPr>
          <w:rFonts w:asciiTheme="majorHAnsi" w:hAnsiTheme="majorHAnsi" w:cstheme="majorHAnsi"/>
          <w:lang w:val="en-US"/>
        </w:rPr>
        <w:t>có</w:t>
      </w:r>
      <w:proofErr w:type="spellEnd"/>
      <w:r w:rsidRPr="00CB6513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CB6513">
        <w:rPr>
          <w:rFonts w:asciiTheme="majorHAnsi" w:hAnsiTheme="majorHAnsi" w:cstheme="majorHAnsi"/>
          <w:lang w:val="en-US"/>
        </w:rPr>
        <w:t>thể</w:t>
      </w:r>
      <w:proofErr w:type="spellEnd"/>
      <w:r w:rsidRPr="00CB6513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CB6513">
        <w:rPr>
          <w:rFonts w:asciiTheme="majorHAnsi" w:hAnsiTheme="majorHAnsi" w:cstheme="majorHAnsi"/>
          <w:lang w:val="en-US"/>
        </w:rPr>
        <w:t>có</w:t>
      </w:r>
      <w:proofErr w:type="spellEnd"/>
      <w:r w:rsidRPr="00CB6513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CB6513">
        <w:rPr>
          <w:rFonts w:asciiTheme="majorHAnsi" w:hAnsiTheme="majorHAnsi" w:cstheme="majorHAnsi"/>
          <w:lang w:val="en-US"/>
        </w:rPr>
        <w:t>món</w:t>
      </w:r>
      <w:proofErr w:type="spellEnd"/>
      <w:r w:rsidRPr="00CB6513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CB6513">
        <w:rPr>
          <w:rFonts w:asciiTheme="majorHAnsi" w:hAnsiTheme="majorHAnsi" w:cstheme="majorHAnsi"/>
          <w:lang w:val="en-US"/>
        </w:rPr>
        <w:t>hàng</w:t>
      </w:r>
      <w:proofErr w:type="spellEnd"/>
      <w:r w:rsidRPr="00CB6513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CB6513">
        <w:rPr>
          <w:rFonts w:asciiTheme="majorHAnsi" w:hAnsiTheme="majorHAnsi" w:cstheme="majorHAnsi"/>
          <w:lang w:val="en-US"/>
        </w:rPr>
        <w:t>một</w:t>
      </w:r>
      <w:proofErr w:type="spellEnd"/>
      <w:r w:rsidRPr="00CB6513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CB6513">
        <w:rPr>
          <w:rFonts w:asciiTheme="majorHAnsi" w:hAnsiTheme="majorHAnsi" w:cstheme="majorHAnsi"/>
          <w:lang w:val="en-US"/>
        </w:rPr>
        <w:t>khách</w:t>
      </w:r>
      <w:proofErr w:type="spellEnd"/>
      <w:r w:rsidRPr="00CB6513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CB6513">
        <w:rPr>
          <w:rFonts w:asciiTheme="majorHAnsi" w:hAnsiTheme="majorHAnsi" w:cstheme="majorHAnsi"/>
          <w:lang w:val="en-US"/>
        </w:rPr>
        <w:t>hàng</w:t>
      </w:r>
      <w:proofErr w:type="spellEnd"/>
      <w:r w:rsidRPr="00CB6513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CB6513">
        <w:rPr>
          <w:rFonts w:asciiTheme="majorHAnsi" w:hAnsiTheme="majorHAnsi" w:cstheme="majorHAnsi"/>
          <w:lang w:val="en-US"/>
        </w:rPr>
        <w:t>tìm</w:t>
      </w:r>
      <w:proofErr w:type="spellEnd"/>
      <w:r w:rsidRPr="00CB6513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CB6513">
        <w:rPr>
          <w:rFonts w:asciiTheme="majorHAnsi" w:hAnsiTheme="majorHAnsi" w:cstheme="majorHAnsi"/>
          <w:lang w:val="en-US"/>
        </w:rPr>
        <w:t>kiếm</w:t>
      </w:r>
      <w:proofErr w:type="spellEnd"/>
      <w:r w:rsidRPr="00CB6513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CB6513">
        <w:rPr>
          <w:rFonts w:asciiTheme="majorHAnsi" w:hAnsiTheme="majorHAnsi" w:cstheme="majorHAnsi"/>
          <w:lang w:val="en-US"/>
        </w:rPr>
        <w:t>nhưng</w:t>
      </w:r>
      <w:proofErr w:type="spellEnd"/>
      <w:r w:rsidRPr="00CB6513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CB6513">
        <w:rPr>
          <w:rFonts w:asciiTheme="majorHAnsi" w:hAnsiTheme="majorHAnsi" w:cstheme="majorHAnsi"/>
          <w:lang w:val="en-US"/>
        </w:rPr>
        <w:t>có</w:t>
      </w:r>
      <w:proofErr w:type="spellEnd"/>
      <w:r w:rsidRPr="00CB6513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CB6513">
        <w:rPr>
          <w:rFonts w:asciiTheme="majorHAnsi" w:hAnsiTheme="majorHAnsi" w:cstheme="majorHAnsi"/>
          <w:lang w:val="en-US"/>
        </w:rPr>
        <w:t>thể</w:t>
      </w:r>
      <w:proofErr w:type="spellEnd"/>
      <w:r w:rsidRPr="00CB6513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CB6513">
        <w:rPr>
          <w:rFonts w:asciiTheme="majorHAnsi" w:hAnsiTheme="majorHAnsi" w:cstheme="majorHAnsi"/>
          <w:lang w:val="en-US"/>
        </w:rPr>
        <w:t>không</w:t>
      </w:r>
      <w:proofErr w:type="spellEnd"/>
      <w:r w:rsidRPr="00CB6513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CB6513">
        <w:rPr>
          <w:rFonts w:asciiTheme="majorHAnsi" w:hAnsiTheme="majorHAnsi" w:cstheme="majorHAnsi"/>
          <w:lang w:val="en-US"/>
        </w:rPr>
        <w:t>bán</w:t>
      </w:r>
      <w:proofErr w:type="spellEnd"/>
      <w:r w:rsidRPr="00CB6513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CB6513">
        <w:rPr>
          <w:rFonts w:asciiTheme="majorHAnsi" w:hAnsiTheme="majorHAnsi" w:cstheme="majorHAnsi"/>
          <w:lang w:val="en-US"/>
        </w:rPr>
        <w:t>được</w:t>
      </w:r>
      <w:proofErr w:type="spellEnd"/>
      <w:r w:rsidRPr="00CB6513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CB6513">
        <w:rPr>
          <w:rFonts w:asciiTheme="majorHAnsi" w:hAnsiTheme="majorHAnsi" w:cstheme="majorHAnsi"/>
          <w:lang w:val="en-US"/>
        </w:rPr>
        <w:t>vì</w:t>
      </w:r>
      <w:proofErr w:type="spellEnd"/>
      <w:r w:rsidRPr="00CB6513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CB6513">
        <w:rPr>
          <w:rFonts w:asciiTheme="majorHAnsi" w:hAnsiTheme="majorHAnsi" w:cstheme="majorHAnsi"/>
          <w:lang w:val="en-US"/>
        </w:rPr>
        <w:t>khách</w:t>
      </w:r>
      <w:proofErr w:type="spellEnd"/>
      <w:r w:rsidRPr="00CB6513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CB6513">
        <w:rPr>
          <w:rFonts w:asciiTheme="majorHAnsi" w:hAnsiTheme="majorHAnsi" w:cstheme="majorHAnsi"/>
          <w:lang w:val="en-US"/>
        </w:rPr>
        <w:t>hàng</w:t>
      </w:r>
      <w:proofErr w:type="spellEnd"/>
      <w:r w:rsidRPr="00CB6513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CB6513">
        <w:rPr>
          <w:rFonts w:asciiTheme="majorHAnsi" w:hAnsiTheme="majorHAnsi" w:cstheme="majorHAnsi"/>
          <w:lang w:val="en-US"/>
        </w:rPr>
        <w:t>không</w:t>
      </w:r>
      <w:proofErr w:type="spellEnd"/>
      <w:r w:rsidRPr="00CB6513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CB6513">
        <w:rPr>
          <w:rFonts w:asciiTheme="majorHAnsi" w:hAnsiTheme="majorHAnsi" w:cstheme="majorHAnsi"/>
          <w:lang w:val="en-US"/>
        </w:rPr>
        <w:t>nhìn</w:t>
      </w:r>
      <w:proofErr w:type="spellEnd"/>
      <w:r w:rsidRPr="00CB6513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CB6513">
        <w:rPr>
          <w:rFonts w:asciiTheme="majorHAnsi" w:hAnsiTheme="majorHAnsi" w:cstheme="majorHAnsi"/>
          <w:lang w:val="en-US"/>
        </w:rPr>
        <w:t>thấy</w:t>
      </w:r>
      <w:proofErr w:type="spellEnd"/>
      <w:r w:rsidRPr="00CB6513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CB6513">
        <w:rPr>
          <w:rFonts w:asciiTheme="majorHAnsi" w:hAnsiTheme="majorHAnsi" w:cstheme="majorHAnsi"/>
          <w:lang w:val="en-US"/>
        </w:rPr>
        <w:t>sản</w:t>
      </w:r>
      <w:proofErr w:type="spellEnd"/>
      <w:r w:rsidRPr="00CB6513">
        <w:rPr>
          <w:rFonts w:asciiTheme="majorHAnsi" w:hAnsiTheme="majorHAnsi" w:cstheme="majorHAnsi"/>
          <w:lang w:val="en-US"/>
        </w:rPr>
        <w:t xml:space="preserve"> phẩm </w:t>
      </w:r>
      <w:proofErr w:type="spellStart"/>
      <w:r w:rsidRPr="00CB6513">
        <w:rPr>
          <w:rFonts w:asciiTheme="majorHAnsi" w:hAnsiTheme="majorHAnsi" w:cstheme="majorHAnsi"/>
          <w:lang w:val="en-US"/>
        </w:rPr>
        <w:t>đó</w:t>
      </w:r>
      <w:proofErr w:type="spellEnd"/>
      <w:r w:rsidRPr="00CB6513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CB6513">
        <w:rPr>
          <w:rFonts w:asciiTheme="majorHAnsi" w:hAnsiTheme="majorHAnsi" w:cstheme="majorHAnsi"/>
          <w:lang w:val="en-US"/>
        </w:rPr>
        <w:t>trên</w:t>
      </w:r>
      <w:proofErr w:type="spellEnd"/>
      <w:r w:rsidRPr="00CB6513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CB6513">
        <w:rPr>
          <w:rFonts w:asciiTheme="majorHAnsi" w:hAnsiTheme="majorHAnsi" w:cstheme="majorHAnsi"/>
          <w:lang w:val="en-US"/>
        </w:rPr>
        <w:t>giá</w:t>
      </w:r>
      <w:proofErr w:type="spellEnd"/>
      <w:r w:rsidRPr="00CB6513">
        <w:rPr>
          <w:rFonts w:asciiTheme="majorHAnsi" w:hAnsiTheme="majorHAnsi" w:cstheme="majorHAnsi"/>
          <w:lang w:val="en-US"/>
        </w:rPr>
        <w:t xml:space="preserve">; </w:t>
      </w:r>
      <w:proofErr w:type="spellStart"/>
      <w:r w:rsidRPr="00CB6513">
        <w:rPr>
          <w:rFonts w:asciiTheme="majorHAnsi" w:hAnsiTheme="majorHAnsi" w:cstheme="majorHAnsi"/>
          <w:lang w:val="en-US"/>
        </w:rPr>
        <w:t>việc</w:t>
      </w:r>
      <w:proofErr w:type="spellEnd"/>
      <w:r w:rsidRPr="00CB6513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CB6513">
        <w:rPr>
          <w:rFonts w:asciiTheme="majorHAnsi" w:hAnsiTheme="majorHAnsi" w:cstheme="majorHAnsi"/>
          <w:lang w:val="en-US"/>
        </w:rPr>
        <w:t>này</w:t>
      </w:r>
      <w:proofErr w:type="spellEnd"/>
      <w:r w:rsidRPr="00CB6513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CB6513">
        <w:rPr>
          <w:rFonts w:asciiTheme="majorHAnsi" w:hAnsiTheme="majorHAnsi" w:cstheme="majorHAnsi"/>
          <w:lang w:val="en-US"/>
        </w:rPr>
        <w:t>dẫn</w:t>
      </w:r>
      <w:proofErr w:type="spellEnd"/>
      <w:r w:rsidRPr="00CB6513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CB6513">
        <w:rPr>
          <w:rFonts w:asciiTheme="majorHAnsi" w:hAnsiTheme="majorHAnsi" w:cstheme="majorHAnsi"/>
          <w:lang w:val="en-US"/>
        </w:rPr>
        <w:t>đến</w:t>
      </w:r>
      <w:proofErr w:type="spellEnd"/>
      <w:r w:rsidRPr="00CB6513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CB6513">
        <w:rPr>
          <w:rFonts w:asciiTheme="majorHAnsi" w:hAnsiTheme="majorHAnsi" w:cstheme="majorHAnsi"/>
          <w:lang w:val="en-US"/>
        </w:rPr>
        <w:t>việc</w:t>
      </w:r>
      <w:proofErr w:type="spellEnd"/>
      <w:r w:rsidRPr="00CB6513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CB6513">
        <w:rPr>
          <w:rFonts w:asciiTheme="majorHAnsi" w:hAnsiTheme="majorHAnsi" w:cstheme="majorHAnsi"/>
          <w:lang w:val="en-US"/>
        </w:rPr>
        <w:t>khách</w:t>
      </w:r>
      <w:proofErr w:type="spellEnd"/>
      <w:r w:rsidRPr="00CB6513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CB6513">
        <w:rPr>
          <w:rFonts w:asciiTheme="majorHAnsi" w:hAnsiTheme="majorHAnsi" w:cstheme="majorHAnsi"/>
          <w:lang w:val="en-US"/>
        </w:rPr>
        <w:t>hàng</w:t>
      </w:r>
      <w:proofErr w:type="spellEnd"/>
      <w:r w:rsidRPr="00CB6513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CB6513">
        <w:rPr>
          <w:rFonts w:asciiTheme="majorHAnsi" w:hAnsiTheme="majorHAnsi" w:cstheme="majorHAnsi"/>
          <w:lang w:val="en-US"/>
        </w:rPr>
        <w:t>không</w:t>
      </w:r>
      <w:proofErr w:type="spellEnd"/>
      <w:r w:rsidRPr="00CB6513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CB6513">
        <w:rPr>
          <w:rFonts w:asciiTheme="majorHAnsi" w:hAnsiTheme="majorHAnsi" w:cstheme="majorHAnsi"/>
          <w:lang w:val="en-US"/>
        </w:rPr>
        <w:t>tiếp</w:t>
      </w:r>
      <w:proofErr w:type="spellEnd"/>
      <w:r w:rsidRPr="00CB6513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CB6513">
        <w:rPr>
          <w:rFonts w:asciiTheme="majorHAnsi" w:hAnsiTheme="majorHAnsi" w:cstheme="majorHAnsi"/>
          <w:lang w:val="en-US"/>
        </w:rPr>
        <w:t>cận</w:t>
      </w:r>
      <w:proofErr w:type="spellEnd"/>
      <w:r w:rsidRPr="00CB6513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CB6513">
        <w:rPr>
          <w:rFonts w:asciiTheme="majorHAnsi" w:hAnsiTheme="majorHAnsi" w:cstheme="majorHAnsi"/>
          <w:lang w:val="en-US"/>
        </w:rPr>
        <w:t>được</w:t>
      </w:r>
      <w:proofErr w:type="spellEnd"/>
      <w:r w:rsidRPr="00CB6513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CB6513">
        <w:rPr>
          <w:rFonts w:asciiTheme="majorHAnsi" w:hAnsiTheme="majorHAnsi" w:cstheme="majorHAnsi"/>
          <w:lang w:val="en-US"/>
        </w:rPr>
        <w:t>sản</w:t>
      </w:r>
      <w:proofErr w:type="spellEnd"/>
      <w:r w:rsidRPr="00CB6513">
        <w:rPr>
          <w:rFonts w:asciiTheme="majorHAnsi" w:hAnsiTheme="majorHAnsi" w:cstheme="majorHAnsi"/>
          <w:lang w:val="en-US"/>
        </w:rPr>
        <w:t xml:space="preserve"> phẩm </w:t>
      </w:r>
      <w:proofErr w:type="spellStart"/>
      <w:r w:rsidRPr="00CB6513">
        <w:rPr>
          <w:rFonts w:asciiTheme="majorHAnsi" w:hAnsiTheme="majorHAnsi" w:cstheme="majorHAnsi"/>
          <w:lang w:val="en-US"/>
        </w:rPr>
        <w:t>ngay</w:t>
      </w:r>
      <w:proofErr w:type="spellEnd"/>
      <w:r w:rsidRPr="00CB6513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CB6513">
        <w:rPr>
          <w:rFonts w:asciiTheme="majorHAnsi" w:hAnsiTheme="majorHAnsi" w:cstheme="majorHAnsi"/>
          <w:lang w:val="en-US"/>
        </w:rPr>
        <w:t>cả</w:t>
      </w:r>
      <w:proofErr w:type="spellEnd"/>
      <w:r w:rsidRPr="00CB6513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CB6513">
        <w:rPr>
          <w:rFonts w:asciiTheme="majorHAnsi" w:hAnsiTheme="majorHAnsi" w:cstheme="majorHAnsi"/>
          <w:lang w:val="en-US"/>
        </w:rPr>
        <w:t>khi</w:t>
      </w:r>
      <w:proofErr w:type="spellEnd"/>
      <w:r w:rsidRPr="00CB6513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CB6513">
        <w:rPr>
          <w:rFonts w:asciiTheme="majorHAnsi" w:hAnsiTheme="majorHAnsi" w:cstheme="majorHAnsi"/>
          <w:lang w:val="en-US"/>
        </w:rPr>
        <w:t>chúng</w:t>
      </w:r>
      <w:proofErr w:type="spellEnd"/>
      <w:r w:rsidRPr="00CB6513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CB6513">
        <w:rPr>
          <w:rFonts w:asciiTheme="majorHAnsi" w:hAnsiTheme="majorHAnsi" w:cstheme="majorHAnsi"/>
          <w:lang w:val="en-US"/>
        </w:rPr>
        <w:t>đã</w:t>
      </w:r>
      <w:proofErr w:type="spellEnd"/>
      <w:r w:rsidRPr="00CB6513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CB6513">
        <w:rPr>
          <w:rFonts w:asciiTheme="majorHAnsi" w:hAnsiTheme="majorHAnsi" w:cstheme="majorHAnsi"/>
          <w:lang w:val="en-US"/>
        </w:rPr>
        <w:t>được</w:t>
      </w:r>
      <w:proofErr w:type="spellEnd"/>
      <w:r w:rsidRPr="00CB6513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CB6513">
        <w:rPr>
          <w:rFonts w:asciiTheme="majorHAnsi" w:hAnsiTheme="majorHAnsi" w:cstheme="majorHAnsi"/>
          <w:lang w:val="en-US"/>
        </w:rPr>
        <w:t>trưng</w:t>
      </w:r>
      <w:proofErr w:type="spellEnd"/>
      <w:r w:rsidRPr="00CB6513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CB6513">
        <w:rPr>
          <w:rFonts w:asciiTheme="majorHAnsi" w:hAnsiTheme="majorHAnsi" w:cstheme="majorHAnsi"/>
          <w:lang w:val="en-US"/>
        </w:rPr>
        <w:t>ra.</w:t>
      </w:r>
      <w:proofErr w:type="spellEnd"/>
      <w:r w:rsidRPr="00CB6513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CB6513">
        <w:rPr>
          <w:rFonts w:asciiTheme="majorHAnsi" w:hAnsiTheme="majorHAnsi" w:cstheme="majorHAnsi"/>
          <w:lang w:val="en-US"/>
        </w:rPr>
        <w:t>Ngoài</w:t>
      </w:r>
      <w:proofErr w:type="spellEnd"/>
      <w:r w:rsidRPr="00CB6513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CB6513">
        <w:rPr>
          <w:rFonts w:asciiTheme="majorHAnsi" w:hAnsiTheme="majorHAnsi" w:cstheme="majorHAnsi"/>
          <w:lang w:val="en-US"/>
        </w:rPr>
        <w:t>ra</w:t>
      </w:r>
      <w:proofErr w:type="spellEnd"/>
      <w:r w:rsidRPr="00CB6513">
        <w:rPr>
          <w:rFonts w:asciiTheme="majorHAnsi" w:hAnsiTheme="majorHAnsi" w:cstheme="majorHAnsi"/>
          <w:lang w:val="en-US"/>
        </w:rPr>
        <w:t xml:space="preserve">, </w:t>
      </w:r>
      <w:proofErr w:type="spellStart"/>
      <w:r w:rsidRPr="00CB6513">
        <w:rPr>
          <w:rFonts w:asciiTheme="majorHAnsi" w:hAnsiTheme="majorHAnsi" w:cstheme="majorHAnsi"/>
          <w:lang w:val="en-US"/>
        </w:rPr>
        <w:t>vì</w:t>
      </w:r>
      <w:proofErr w:type="spellEnd"/>
      <w:r w:rsidRPr="00CB6513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CB6513">
        <w:rPr>
          <w:rFonts w:asciiTheme="majorHAnsi" w:hAnsiTheme="majorHAnsi" w:cstheme="majorHAnsi"/>
          <w:lang w:val="en-US"/>
        </w:rPr>
        <w:t>không</w:t>
      </w:r>
      <w:proofErr w:type="spellEnd"/>
      <w:r w:rsidRPr="00CB6513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CB6513">
        <w:rPr>
          <w:rFonts w:asciiTheme="majorHAnsi" w:hAnsiTheme="majorHAnsi" w:cstheme="majorHAnsi"/>
          <w:lang w:val="en-US"/>
        </w:rPr>
        <w:t>gian</w:t>
      </w:r>
      <w:proofErr w:type="spellEnd"/>
      <w:r w:rsidRPr="00CB6513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CB6513">
        <w:rPr>
          <w:rFonts w:asciiTheme="majorHAnsi" w:hAnsiTheme="majorHAnsi" w:cstheme="majorHAnsi"/>
          <w:lang w:val="en-US"/>
        </w:rPr>
        <w:t>có</w:t>
      </w:r>
      <w:proofErr w:type="spellEnd"/>
      <w:r w:rsidRPr="00CB6513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CB6513">
        <w:rPr>
          <w:rFonts w:asciiTheme="majorHAnsi" w:hAnsiTheme="majorHAnsi" w:cstheme="majorHAnsi"/>
          <w:lang w:val="en-US"/>
        </w:rPr>
        <w:t>hạn</w:t>
      </w:r>
      <w:proofErr w:type="spellEnd"/>
      <w:r w:rsidRPr="00CB6513">
        <w:rPr>
          <w:rFonts w:asciiTheme="majorHAnsi" w:hAnsiTheme="majorHAnsi" w:cstheme="majorHAnsi"/>
          <w:lang w:val="en-US"/>
        </w:rPr>
        <w:t xml:space="preserve">, </w:t>
      </w:r>
      <w:proofErr w:type="spellStart"/>
      <w:r w:rsidRPr="00CB6513">
        <w:rPr>
          <w:rFonts w:asciiTheme="majorHAnsi" w:hAnsiTheme="majorHAnsi" w:cstheme="majorHAnsi"/>
          <w:lang w:val="en-US"/>
        </w:rPr>
        <w:t>cửa</w:t>
      </w:r>
      <w:proofErr w:type="spellEnd"/>
      <w:r w:rsidRPr="00CB6513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CB6513">
        <w:rPr>
          <w:rFonts w:asciiTheme="majorHAnsi" w:hAnsiTheme="majorHAnsi" w:cstheme="majorHAnsi"/>
          <w:lang w:val="en-US"/>
        </w:rPr>
        <w:t>hàng</w:t>
      </w:r>
      <w:proofErr w:type="spellEnd"/>
      <w:r w:rsidRPr="00CB6513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CB6513">
        <w:rPr>
          <w:rFonts w:asciiTheme="majorHAnsi" w:hAnsiTheme="majorHAnsi" w:cstheme="majorHAnsi"/>
          <w:lang w:val="en-US"/>
        </w:rPr>
        <w:t>không</w:t>
      </w:r>
      <w:proofErr w:type="spellEnd"/>
      <w:r w:rsidRPr="00CB6513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CB6513">
        <w:rPr>
          <w:rFonts w:asciiTheme="majorHAnsi" w:hAnsiTheme="majorHAnsi" w:cstheme="majorHAnsi"/>
          <w:lang w:val="en-US"/>
        </w:rPr>
        <w:t>thể</w:t>
      </w:r>
      <w:proofErr w:type="spellEnd"/>
      <w:r w:rsidRPr="00CB6513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CB6513">
        <w:rPr>
          <w:rFonts w:asciiTheme="majorHAnsi" w:hAnsiTheme="majorHAnsi" w:cstheme="majorHAnsi"/>
          <w:lang w:val="en-US"/>
        </w:rPr>
        <w:t>trưng</w:t>
      </w:r>
      <w:proofErr w:type="spellEnd"/>
      <w:r w:rsidRPr="00CB6513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CB6513">
        <w:rPr>
          <w:rFonts w:asciiTheme="majorHAnsi" w:hAnsiTheme="majorHAnsi" w:cstheme="majorHAnsi"/>
          <w:lang w:val="en-US"/>
        </w:rPr>
        <w:t>ra</w:t>
      </w:r>
      <w:proofErr w:type="spellEnd"/>
      <w:r w:rsidRPr="00CB6513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CB6513">
        <w:rPr>
          <w:rFonts w:asciiTheme="majorHAnsi" w:hAnsiTheme="majorHAnsi" w:cstheme="majorHAnsi"/>
          <w:lang w:val="en-US"/>
        </w:rPr>
        <w:t>tất</w:t>
      </w:r>
      <w:proofErr w:type="spellEnd"/>
      <w:r w:rsidRPr="00CB6513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CB6513">
        <w:rPr>
          <w:rFonts w:asciiTheme="majorHAnsi" w:hAnsiTheme="majorHAnsi" w:cstheme="majorHAnsi"/>
          <w:lang w:val="en-US"/>
        </w:rPr>
        <w:t>cả</w:t>
      </w:r>
      <w:proofErr w:type="spellEnd"/>
      <w:r w:rsidRPr="00CB6513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CB6513">
        <w:rPr>
          <w:rFonts w:asciiTheme="majorHAnsi" w:hAnsiTheme="majorHAnsi" w:cstheme="majorHAnsi"/>
          <w:lang w:val="en-US"/>
        </w:rPr>
        <w:t>các</w:t>
      </w:r>
      <w:proofErr w:type="spellEnd"/>
      <w:r w:rsidRPr="00CB6513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CB6513">
        <w:rPr>
          <w:rFonts w:asciiTheme="majorHAnsi" w:hAnsiTheme="majorHAnsi" w:cstheme="majorHAnsi"/>
          <w:lang w:val="en-US"/>
        </w:rPr>
        <w:t>sản</w:t>
      </w:r>
      <w:proofErr w:type="spellEnd"/>
      <w:r w:rsidRPr="00CB6513">
        <w:rPr>
          <w:rFonts w:asciiTheme="majorHAnsi" w:hAnsiTheme="majorHAnsi" w:cstheme="majorHAnsi"/>
          <w:lang w:val="en-US"/>
        </w:rPr>
        <w:t xml:space="preserve"> phẩm </w:t>
      </w:r>
      <w:proofErr w:type="spellStart"/>
      <w:r w:rsidRPr="00CB6513">
        <w:rPr>
          <w:rFonts w:asciiTheme="majorHAnsi" w:hAnsiTheme="majorHAnsi" w:cstheme="majorHAnsi"/>
          <w:lang w:val="en-US"/>
        </w:rPr>
        <w:t>mà</w:t>
      </w:r>
      <w:proofErr w:type="spellEnd"/>
      <w:r w:rsidRPr="00CB6513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CB6513">
        <w:rPr>
          <w:rFonts w:asciiTheme="majorHAnsi" w:hAnsiTheme="majorHAnsi" w:cstheme="majorHAnsi"/>
          <w:lang w:val="en-US"/>
        </w:rPr>
        <w:t>mỗi</w:t>
      </w:r>
      <w:proofErr w:type="spellEnd"/>
      <w:r w:rsidRPr="00CB6513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CB6513">
        <w:rPr>
          <w:rFonts w:asciiTheme="majorHAnsi" w:hAnsiTheme="majorHAnsi" w:cstheme="majorHAnsi"/>
          <w:lang w:val="en-US"/>
        </w:rPr>
        <w:t>loại</w:t>
      </w:r>
      <w:proofErr w:type="spellEnd"/>
      <w:r w:rsidRPr="00CB6513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CB6513">
        <w:rPr>
          <w:rFonts w:asciiTheme="majorHAnsi" w:hAnsiTheme="majorHAnsi" w:cstheme="majorHAnsi"/>
          <w:lang w:val="en-US"/>
        </w:rPr>
        <w:t>chỉ</w:t>
      </w:r>
      <w:proofErr w:type="spellEnd"/>
      <w:r w:rsidRPr="00CB6513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CB6513">
        <w:rPr>
          <w:rFonts w:asciiTheme="majorHAnsi" w:hAnsiTheme="majorHAnsi" w:cstheme="majorHAnsi"/>
          <w:lang w:val="en-US"/>
        </w:rPr>
        <w:t>đưa</w:t>
      </w:r>
      <w:proofErr w:type="spellEnd"/>
      <w:r w:rsidRPr="00CB6513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CB6513">
        <w:rPr>
          <w:rFonts w:asciiTheme="majorHAnsi" w:hAnsiTheme="majorHAnsi" w:cstheme="majorHAnsi"/>
          <w:lang w:val="en-US"/>
        </w:rPr>
        <w:t>ra</w:t>
      </w:r>
      <w:proofErr w:type="spellEnd"/>
      <w:r w:rsidRPr="00CB6513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CB6513">
        <w:rPr>
          <w:rFonts w:asciiTheme="majorHAnsi" w:hAnsiTheme="majorHAnsi" w:cstheme="majorHAnsi"/>
          <w:lang w:val="en-US"/>
        </w:rPr>
        <w:t>một</w:t>
      </w:r>
      <w:proofErr w:type="spellEnd"/>
      <w:r w:rsidRPr="00CB6513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CB6513">
        <w:rPr>
          <w:rFonts w:asciiTheme="majorHAnsi" w:hAnsiTheme="majorHAnsi" w:cstheme="majorHAnsi"/>
          <w:lang w:val="en-US"/>
        </w:rPr>
        <w:t>số</w:t>
      </w:r>
      <w:proofErr w:type="spellEnd"/>
      <w:r w:rsidRPr="00CB6513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CB6513">
        <w:rPr>
          <w:rFonts w:asciiTheme="majorHAnsi" w:hAnsiTheme="majorHAnsi" w:cstheme="majorHAnsi"/>
          <w:lang w:val="en-US"/>
        </w:rPr>
        <w:t>lượng</w:t>
      </w:r>
      <w:proofErr w:type="spellEnd"/>
      <w:r w:rsidRPr="00CB6513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CB6513">
        <w:rPr>
          <w:rFonts w:asciiTheme="majorHAnsi" w:hAnsiTheme="majorHAnsi" w:cstheme="majorHAnsi"/>
          <w:lang w:val="en-US"/>
        </w:rPr>
        <w:t>nhỏ</w:t>
      </w:r>
      <w:proofErr w:type="spellEnd"/>
      <w:r w:rsidRPr="00CB6513">
        <w:rPr>
          <w:rFonts w:asciiTheme="majorHAnsi" w:hAnsiTheme="majorHAnsi" w:cstheme="majorHAnsi"/>
          <w:lang w:val="en-US"/>
        </w:rPr>
        <w:t xml:space="preserve">. Ở </w:t>
      </w:r>
      <w:proofErr w:type="spellStart"/>
      <w:r w:rsidRPr="00CB6513">
        <w:rPr>
          <w:rFonts w:asciiTheme="majorHAnsi" w:hAnsiTheme="majorHAnsi" w:cstheme="majorHAnsi"/>
          <w:lang w:val="en-US"/>
        </w:rPr>
        <w:t>đây</w:t>
      </w:r>
      <w:proofErr w:type="spellEnd"/>
      <w:r w:rsidRPr="00CB6513">
        <w:rPr>
          <w:rFonts w:asciiTheme="majorHAnsi" w:hAnsiTheme="majorHAnsi" w:cstheme="majorHAnsi"/>
          <w:lang w:val="en-US"/>
        </w:rPr>
        <w:t xml:space="preserve">, phần </w:t>
      </w:r>
      <w:proofErr w:type="spellStart"/>
      <w:r w:rsidRPr="00CB6513">
        <w:rPr>
          <w:rFonts w:asciiTheme="majorHAnsi" w:hAnsiTheme="majorHAnsi" w:cstheme="majorHAnsi"/>
          <w:lang w:val="en-US"/>
        </w:rPr>
        <w:t>lớn</w:t>
      </w:r>
      <w:proofErr w:type="spellEnd"/>
      <w:r w:rsidRPr="00CB6513">
        <w:rPr>
          <w:rFonts w:asciiTheme="majorHAnsi" w:hAnsiTheme="majorHAnsi" w:cstheme="majorHAnsi"/>
          <w:lang w:val="en-US"/>
        </w:rPr>
        <w:t xml:space="preserve"> doanh </w:t>
      </w:r>
      <w:proofErr w:type="spellStart"/>
      <w:r w:rsidRPr="00CB6513">
        <w:rPr>
          <w:rFonts w:asciiTheme="majorHAnsi" w:hAnsiTheme="majorHAnsi" w:cstheme="majorHAnsi"/>
          <w:lang w:val="en-US"/>
        </w:rPr>
        <w:t>thu</w:t>
      </w:r>
      <w:proofErr w:type="spellEnd"/>
      <w:r w:rsidRPr="00CB6513">
        <w:rPr>
          <w:rFonts w:asciiTheme="majorHAnsi" w:hAnsiTheme="majorHAnsi" w:cstheme="majorHAnsi"/>
          <w:lang w:val="en-US"/>
        </w:rPr>
        <w:t xml:space="preserve"> (80%) </w:t>
      </w:r>
      <w:proofErr w:type="spellStart"/>
      <w:r w:rsidRPr="00CB6513">
        <w:rPr>
          <w:rFonts w:asciiTheme="majorHAnsi" w:hAnsiTheme="majorHAnsi" w:cstheme="majorHAnsi"/>
          <w:lang w:val="en-US"/>
        </w:rPr>
        <w:t>đến</w:t>
      </w:r>
      <w:proofErr w:type="spellEnd"/>
      <w:r w:rsidRPr="00CB6513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CB6513">
        <w:rPr>
          <w:rFonts w:asciiTheme="majorHAnsi" w:hAnsiTheme="majorHAnsi" w:cstheme="majorHAnsi"/>
          <w:lang w:val="en-US"/>
        </w:rPr>
        <w:t>từ</w:t>
      </w:r>
      <w:proofErr w:type="spellEnd"/>
      <w:r w:rsidRPr="00CB6513">
        <w:rPr>
          <w:rFonts w:asciiTheme="majorHAnsi" w:hAnsiTheme="majorHAnsi" w:cstheme="majorHAnsi"/>
          <w:lang w:val="en-US"/>
        </w:rPr>
        <w:t xml:space="preserve"> phần </w:t>
      </w:r>
      <w:proofErr w:type="spellStart"/>
      <w:r w:rsidRPr="00CB6513">
        <w:rPr>
          <w:rFonts w:asciiTheme="majorHAnsi" w:hAnsiTheme="majorHAnsi" w:cstheme="majorHAnsi"/>
          <w:lang w:val="en-US"/>
        </w:rPr>
        <w:t>nhỏ</w:t>
      </w:r>
      <w:proofErr w:type="spellEnd"/>
      <w:r w:rsidRPr="00CB6513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CB6513">
        <w:rPr>
          <w:rFonts w:asciiTheme="majorHAnsi" w:hAnsiTheme="majorHAnsi" w:cstheme="majorHAnsi"/>
          <w:lang w:val="en-US"/>
        </w:rPr>
        <w:t>số</w:t>
      </w:r>
      <w:proofErr w:type="spellEnd"/>
      <w:r w:rsidRPr="00CB6513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CB6513">
        <w:rPr>
          <w:rFonts w:asciiTheme="majorHAnsi" w:hAnsiTheme="majorHAnsi" w:cstheme="majorHAnsi"/>
          <w:lang w:val="en-US"/>
        </w:rPr>
        <w:t>sản</w:t>
      </w:r>
      <w:proofErr w:type="spellEnd"/>
      <w:r w:rsidRPr="00CB6513">
        <w:rPr>
          <w:rFonts w:asciiTheme="majorHAnsi" w:hAnsiTheme="majorHAnsi" w:cstheme="majorHAnsi"/>
          <w:lang w:val="en-US"/>
        </w:rPr>
        <w:t xml:space="preserve"> phẩm </w:t>
      </w:r>
      <w:proofErr w:type="spellStart"/>
      <w:r w:rsidRPr="00CB6513">
        <w:rPr>
          <w:rFonts w:asciiTheme="majorHAnsi" w:hAnsiTheme="majorHAnsi" w:cstheme="majorHAnsi"/>
          <w:lang w:val="en-US"/>
        </w:rPr>
        <w:t>phổ</w:t>
      </w:r>
      <w:proofErr w:type="spellEnd"/>
      <w:r w:rsidRPr="00CB6513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CB6513">
        <w:rPr>
          <w:rFonts w:asciiTheme="majorHAnsi" w:hAnsiTheme="majorHAnsi" w:cstheme="majorHAnsi"/>
          <w:lang w:val="en-US"/>
        </w:rPr>
        <w:t>biến</w:t>
      </w:r>
      <w:proofErr w:type="spellEnd"/>
      <w:r w:rsidRPr="00CB6513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CB6513">
        <w:rPr>
          <w:rFonts w:asciiTheme="majorHAnsi" w:hAnsiTheme="majorHAnsi" w:cstheme="majorHAnsi"/>
          <w:lang w:val="en-US"/>
        </w:rPr>
        <w:t>nhất</w:t>
      </w:r>
      <w:proofErr w:type="spellEnd"/>
      <w:r w:rsidRPr="00CB6513">
        <w:rPr>
          <w:rFonts w:asciiTheme="majorHAnsi" w:hAnsiTheme="majorHAnsi" w:cstheme="majorHAnsi"/>
          <w:lang w:val="en-US"/>
        </w:rPr>
        <w:t xml:space="preserve"> (20%). </w:t>
      </w:r>
      <w:proofErr w:type="spellStart"/>
      <w:r w:rsidRPr="00CB6513">
        <w:rPr>
          <w:rFonts w:asciiTheme="majorHAnsi" w:hAnsiTheme="majorHAnsi" w:cstheme="majorHAnsi"/>
          <w:lang w:val="en-US"/>
        </w:rPr>
        <w:t>Nếu</w:t>
      </w:r>
      <w:proofErr w:type="spellEnd"/>
      <w:r w:rsidRPr="00CB6513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CB6513">
        <w:rPr>
          <w:rFonts w:asciiTheme="majorHAnsi" w:hAnsiTheme="majorHAnsi" w:cstheme="majorHAnsi"/>
          <w:lang w:val="en-US"/>
        </w:rPr>
        <w:t>sắp</w:t>
      </w:r>
      <w:proofErr w:type="spellEnd"/>
      <w:r w:rsidRPr="00CB6513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CB6513">
        <w:rPr>
          <w:rFonts w:asciiTheme="majorHAnsi" w:hAnsiTheme="majorHAnsi" w:cstheme="majorHAnsi"/>
          <w:lang w:val="en-US"/>
        </w:rPr>
        <w:t>xếp</w:t>
      </w:r>
      <w:proofErr w:type="spellEnd"/>
      <w:r w:rsidRPr="00CB6513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CB6513">
        <w:rPr>
          <w:rFonts w:asciiTheme="majorHAnsi" w:hAnsiTheme="majorHAnsi" w:cstheme="majorHAnsi"/>
          <w:lang w:val="en-US"/>
        </w:rPr>
        <w:t>các</w:t>
      </w:r>
      <w:proofErr w:type="spellEnd"/>
      <w:r w:rsidRPr="00CB6513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CB6513">
        <w:rPr>
          <w:rFonts w:asciiTheme="majorHAnsi" w:hAnsiTheme="majorHAnsi" w:cstheme="majorHAnsi"/>
          <w:lang w:val="en-US"/>
        </w:rPr>
        <w:t>sản</w:t>
      </w:r>
      <w:proofErr w:type="spellEnd"/>
      <w:r w:rsidRPr="00CB6513">
        <w:rPr>
          <w:rFonts w:asciiTheme="majorHAnsi" w:hAnsiTheme="majorHAnsi" w:cstheme="majorHAnsi"/>
          <w:lang w:val="en-US"/>
        </w:rPr>
        <w:t xml:space="preserve"> phẩm của </w:t>
      </w:r>
      <w:proofErr w:type="spellStart"/>
      <w:r w:rsidRPr="00CB6513">
        <w:rPr>
          <w:rFonts w:asciiTheme="majorHAnsi" w:hAnsiTheme="majorHAnsi" w:cstheme="majorHAnsi"/>
          <w:lang w:val="en-US"/>
        </w:rPr>
        <w:t>cửa</w:t>
      </w:r>
      <w:proofErr w:type="spellEnd"/>
      <w:r w:rsidRPr="00CB6513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CB6513">
        <w:rPr>
          <w:rFonts w:asciiTheme="majorHAnsi" w:hAnsiTheme="majorHAnsi" w:cstheme="majorHAnsi"/>
          <w:lang w:val="en-US"/>
        </w:rPr>
        <w:t>hàng</w:t>
      </w:r>
      <w:proofErr w:type="spellEnd"/>
      <w:r w:rsidRPr="00CB6513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CB6513">
        <w:rPr>
          <w:rFonts w:asciiTheme="majorHAnsi" w:hAnsiTheme="majorHAnsi" w:cstheme="majorHAnsi"/>
          <w:lang w:val="en-US"/>
        </w:rPr>
        <w:t>theo</w:t>
      </w:r>
      <w:proofErr w:type="spellEnd"/>
      <w:r w:rsidRPr="00CB6513">
        <w:rPr>
          <w:rFonts w:asciiTheme="majorHAnsi" w:hAnsiTheme="majorHAnsi" w:cstheme="majorHAnsi"/>
          <w:lang w:val="en-US"/>
        </w:rPr>
        <w:t xml:space="preserve"> doanh </w:t>
      </w:r>
      <w:proofErr w:type="spellStart"/>
      <w:r w:rsidRPr="00CB6513">
        <w:rPr>
          <w:rFonts w:asciiTheme="majorHAnsi" w:hAnsiTheme="majorHAnsi" w:cstheme="majorHAnsi"/>
          <w:lang w:val="en-US"/>
        </w:rPr>
        <w:t>số</w:t>
      </w:r>
      <w:proofErr w:type="spellEnd"/>
      <w:r w:rsidRPr="00CB6513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CB6513">
        <w:rPr>
          <w:rFonts w:asciiTheme="majorHAnsi" w:hAnsiTheme="majorHAnsi" w:cstheme="majorHAnsi"/>
          <w:lang w:val="en-US"/>
        </w:rPr>
        <w:t>từ</w:t>
      </w:r>
      <w:proofErr w:type="spellEnd"/>
      <w:r w:rsidRPr="00CB6513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CB6513">
        <w:rPr>
          <w:rFonts w:asciiTheme="majorHAnsi" w:hAnsiTheme="majorHAnsi" w:cstheme="majorHAnsi"/>
          <w:lang w:val="en-US"/>
        </w:rPr>
        <w:t>cao</w:t>
      </w:r>
      <w:proofErr w:type="spellEnd"/>
      <w:r w:rsidRPr="00CB6513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CB6513">
        <w:rPr>
          <w:rFonts w:asciiTheme="majorHAnsi" w:hAnsiTheme="majorHAnsi" w:cstheme="majorHAnsi"/>
          <w:lang w:val="en-US"/>
        </w:rPr>
        <w:t>đến</w:t>
      </w:r>
      <w:proofErr w:type="spellEnd"/>
      <w:r w:rsidRPr="00CB6513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CB6513">
        <w:rPr>
          <w:rFonts w:asciiTheme="majorHAnsi" w:hAnsiTheme="majorHAnsi" w:cstheme="majorHAnsi"/>
          <w:lang w:val="en-US"/>
        </w:rPr>
        <w:t>thấp</w:t>
      </w:r>
      <w:proofErr w:type="spellEnd"/>
      <w:r w:rsidRPr="00CB6513">
        <w:rPr>
          <w:rFonts w:asciiTheme="majorHAnsi" w:hAnsiTheme="majorHAnsi" w:cstheme="majorHAnsi"/>
          <w:lang w:val="en-US"/>
        </w:rPr>
        <w:t xml:space="preserve">, ta </w:t>
      </w:r>
      <w:proofErr w:type="spellStart"/>
      <w:r w:rsidRPr="00CB6513">
        <w:rPr>
          <w:rFonts w:asciiTheme="majorHAnsi" w:hAnsiTheme="majorHAnsi" w:cstheme="majorHAnsi"/>
          <w:lang w:val="en-US"/>
        </w:rPr>
        <w:t>sẽ</w:t>
      </w:r>
      <w:proofErr w:type="spellEnd"/>
      <w:r w:rsidRPr="00CB6513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CB6513">
        <w:rPr>
          <w:rFonts w:asciiTheme="majorHAnsi" w:hAnsiTheme="majorHAnsi" w:cstheme="majorHAnsi"/>
          <w:lang w:val="en-US"/>
        </w:rPr>
        <w:t>nhận</w:t>
      </w:r>
      <w:proofErr w:type="spellEnd"/>
      <w:r w:rsidRPr="00CB6513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CB6513">
        <w:rPr>
          <w:rFonts w:asciiTheme="majorHAnsi" w:hAnsiTheme="majorHAnsi" w:cstheme="majorHAnsi"/>
          <w:lang w:val="en-US"/>
        </w:rPr>
        <w:t>thấy</w:t>
      </w:r>
      <w:proofErr w:type="spellEnd"/>
      <w:r w:rsidRPr="00CB6513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CB6513">
        <w:rPr>
          <w:rFonts w:asciiTheme="majorHAnsi" w:hAnsiTheme="majorHAnsi" w:cstheme="majorHAnsi"/>
          <w:lang w:val="en-US"/>
        </w:rPr>
        <w:t>có</w:t>
      </w:r>
      <w:proofErr w:type="spellEnd"/>
      <w:r w:rsidRPr="00CB6513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CB6513">
        <w:rPr>
          <w:rFonts w:asciiTheme="majorHAnsi" w:hAnsiTheme="majorHAnsi" w:cstheme="majorHAnsi"/>
          <w:lang w:val="en-US"/>
        </w:rPr>
        <w:t>thể</w:t>
      </w:r>
      <w:proofErr w:type="spellEnd"/>
      <w:r w:rsidRPr="00CB6513">
        <w:rPr>
          <w:rFonts w:asciiTheme="majorHAnsi" w:hAnsiTheme="majorHAnsi" w:cstheme="majorHAnsi"/>
          <w:lang w:val="en-US"/>
        </w:rPr>
        <w:t xml:space="preserve"> phần </w:t>
      </w:r>
      <w:proofErr w:type="spellStart"/>
      <w:r w:rsidRPr="00CB6513">
        <w:rPr>
          <w:rFonts w:asciiTheme="majorHAnsi" w:hAnsiTheme="majorHAnsi" w:cstheme="majorHAnsi"/>
          <w:lang w:val="en-US"/>
        </w:rPr>
        <w:t>nhỏ</w:t>
      </w:r>
      <w:proofErr w:type="spellEnd"/>
      <w:r w:rsidRPr="00CB6513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CB6513">
        <w:rPr>
          <w:rFonts w:asciiTheme="majorHAnsi" w:hAnsiTheme="majorHAnsi" w:cstheme="majorHAnsi"/>
          <w:lang w:val="en-US"/>
        </w:rPr>
        <w:t>các</w:t>
      </w:r>
      <w:proofErr w:type="spellEnd"/>
      <w:r w:rsidRPr="00CB6513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CB6513">
        <w:rPr>
          <w:rFonts w:asciiTheme="majorHAnsi" w:hAnsiTheme="majorHAnsi" w:cstheme="majorHAnsi"/>
          <w:lang w:val="en-US"/>
        </w:rPr>
        <w:t>sản</w:t>
      </w:r>
      <w:proofErr w:type="spellEnd"/>
      <w:r w:rsidRPr="00CB6513">
        <w:rPr>
          <w:rFonts w:asciiTheme="majorHAnsi" w:hAnsiTheme="majorHAnsi" w:cstheme="majorHAnsi"/>
          <w:lang w:val="en-US"/>
        </w:rPr>
        <w:t xml:space="preserve"> phẩm </w:t>
      </w:r>
      <w:proofErr w:type="spellStart"/>
      <w:r w:rsidRPr="00CB6513">
        <w:rPr>
          <w:rFonts w:asciiTheme="majorHAnsi" w:hAnsiTheme="majorHAnsi" w:cstheme="majorHAnsi"/>
          <w:lang w:val="en-US"/>
        </w:rPr>
        <w:t>tạo</w:t>
      </w:r>
      <w:proofErr w:type="spellEnd"/>
      <w:r w:rsidRPr="00CB6513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CB6513">
        <w:rPr>
          <w:rFonts w:asciiTheme="majorHAnsi" w:hAnsiTheme="majorHAnsi" w:cstheme="majorHAnsi"/>
          <w:lang w:val="en-US"/>
        </w:rPr>
        <w:t>ra</w:t>
      </w:r>
      <w:proofErr w:type="spellEnd"/>
      <w:r w:rsidRPr="00CB6513">
        <w:rPr>
          <w:rFonts w:asciiTheme="majorHAnsi" w:hAnsiTheme="majorHAnsi" w:cstheme="majorHAnsi"/>
          <w:lang w:val="en-US"/>
        </w:rPr>
        <w:t xml:space="preserve"> phần </w:t>
      </w:r>
      <w:proofErr w:type="spellStart"/>
      <w:r w:rsidRPr="00CB6513">
        <w:rPr>
          <w:rFonts w:asciiTheme="majorHAnsi" w:hAnsiTheme="majorHAnsi" w:cstheme="majorHAnsi"/>
          <w:lang w:val="en-US"/>
        </w:rPr>
        <w:t>lớn</w:t>
      </w:r>
      <w:proofErr w:type="spellEnd"/>
      <w:r w:rsidRPr="00CB6513">
        <w:rPr>
          <w:rFonts w:asciiTheme="majorHAnsi" w:hAnsiTheme="majorHAnsi" w:cstheme="majorHAnsi"/>
          <w:lang w:val="en-US"/>
        </w:rPr>
        <w:t xml:space="preserve"> doanh </w:t>
      </w:r>
      <w:proofErr w:type="spellStart"/>
      <w:r w:rsidRPr="00CB6513">
        <w:rPr>
          <w:rFonts w:asciiTheme="majorHAnsi" w:hAnsiTheme="majorHAnsi" w:cstheme="majorHAnsi"/>
          <w:lang w:val="en-US"/>
        </w:rPr>
        <w:t>số</w:t>
      </w:r>
      <w:proofErr w:type="spellEnd"/>
      <w:r w:rsidRPr="00CB6513">
        <w:rPr>
          <w:rFonts w:asciiTheme="majorHAnsi" w:hAnsiTheme="majorHAnsi" w:cstheme="majorHAnsi"/>
          <w:lang w:val="en-US"/>
        </w:rPr>
        <w:t xml:space="preserve">; và </w:t>
      </w:r>
      <w:proofErr w:type="spellStart"/>
      <w:r w:rsidRPr="00CB6513">
        <w:rPr>
          <w:rFonts w:asciiTheme="majorHAnsi" w:hAnsiTheme="majorHAnsi" w:cstheme="majorHAnsi"/>
          <w:lang w:val="en-US"/>
        </w:rPr>
        <w:t>một</w:t>
      </w:r>
      <w:proofErr w:type="spellEnd"/>
      <w:r w:rsidRPr="00CB6513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CB6513">
        <w:rPr>
          <w:rFonts w:asciiTheme="majorHAnsi" w:hAnsiTheme="majorHAnsi" w:cstheme="majorHAnsi"/>
          <w:lang w:val="en-US"/>
        </w:rPr>
        <w:t>danh</w:t>
      </w:r>
      <w:proofErr w:type="spellEnd"/>
      <w:r w:rsidRPr="00CB6513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CB6513">
        <w:rPr>
          <w:rFonts w:asciiTheme="majorHAnsi" w:hAnsiTheme="majorHAnsi" w:cstheme="majorHAnsi"/>
          <w:lang w:val="en-US"/>
        </w:rPr>
        <w:t>sách</w:t>
      </w:r>
      <w:proofErr w:type="spellEnd"/>
      <w:r w:rsidRPr="00CB6513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CB6513">
        <w:rPr>
          <w:rFonts w:asciiTheme="majorHAnsi" w:hAnsiTheme="majorHAnsi" w:cstheme="majorHAnsi"/>
          <w:lang w:val="en-US"/>
        </w:rPr>
        <w:t>dài</w:t>
      </w:r>
      <w:proofErr w:type="spellEnd"/>
      <w:r w:rsidRPr="00CB6513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CB6513">
        <w:rPr>
          <w:rFonts w:asciiTheme="majorHAnsi" w:hAnsiTheme="majorHAnsi" w:cstheme="majorHAnsi"/>
          <w:lang w:val="en-US"/>
        </w:rPr>
        <w:t>phía</w:t>
      </w:r>
      <w:proofErr w:type="spellEnd"/>
      <w:r w:rsidRPr="00CB6513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CB6513">
        <w:rPr>
          <w:rFonts w:asciiTheme="majorHAnsi" w:hAnsiTheme="majorHAnsi" w:cstheme="majorHAnsi"/>
          <w:lang w:val="en-US"/>
        </w:rPr>
        <w:t>sau</w:t>
      </w:r>
      <w:proofErr w:type="spellEnd"/>
      <w:r w:rsidRPr="00CB6513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CB6513">
        <w:rPr>
          <w:rFonts w:asciiTheme="majorHAnsi" w:hAnsiTheme="majorHAnsi" w:cstheme="majorHAnsi"/>
          <w:lang w:val="en-US"/>
        </w:rPr>
        <w:t>chỉ</w:t>
      </w:r>
      <w:proofErr w:type="spellEnd"/>
      <w:r w:rsidRPr="00CB6513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CB6513">
        <w:rPr>
          <w:rFonts w:asciiTheme="majorHAnsi" w:hAnsiTheme="majorHAnsi" w:cstheme="majorHAnsi"/>
          <w:lang w:val="en-US"/>
        </w:rPr>
        <w:t>tạo</w:t>
      </w:r>
      <w:proofErr w:type="spellEnd"/>
      <w:r w:rsidRPr="00CB6513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CB6513">
        <w:rPr>
          <w:rFonts w:asciiTheme="majorHAnsi" w:hAnsiTheme="majorHAnsi" w:cstheme="majorHAnsi"/>
          <w:lang w:val="en-US"/>
        </w:rPr>
        <w:t>ra</w:t>
      </w:r>
      <w:proofErr w:type="spellEnd"/>
      <w:r w:rsidRPr="00CB6513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CB6513">
        <w:rPr>
          <w:rFonts w:asciiTheme="majorHAnsi" w:hAnsiTheme="majorHAnsi" w:cstheme="majorHAnsi"/>
          <w:lang w:val="en-US"/>
        </w:rPr>
        <w:t>một</w:t>
      </w:r>
      <w:proofErr w:type="spellEnd"/>
      <w:r w:rsidRPr="00CB6513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CB6513">
        <w:rPr>
          <w:rFonts w:asciiTheme="majorHAnsi" w:hAnsiTheme="majorHAnsi" w:cstheme="majorHAnsi"/>
          <w:lang w:val="en-US"/>
        </w:rPr>
        <w:t>lượng</w:t>
      </w:r>
      <w:proofErr w:type="spellEnd"/>
      <w:r w:rsidRPr="00CB6513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CB6513">
        <w:rPr>
          <w:rFonts w:asciiTheme="majorHAnsi" w:hAnsiTheme="majorHAnsi" w:cstheme="majorHAnsi"/>
          <w:lang w:val="en-US"/>
        </w:rPr>
        <w:t>nhỏ</w:t>
      </w:r>
      <w:proofErr w:type="spellEnd"/>
      <w:r w:rsidRPr="00CB6513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CB6513">
        <w:rPr>
          <w:rFonts w:asciiTheme="majorHAnsi" w:hAnsiTheme="majorHAnsi" w:cstheme="majorHAnsi"/>
          <w:lang w:val="en-US"/>
        </w:rPr>
        <w:t>đóng</w:t>
      </w:r>
      <w:proofErr w:type="spellEnd"/>
      <w:r w:rsidRPr="00CB6513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CB6513">
        <w:rPr>
          <w:rFonts w:asciiTheme="majorHAnsi" w:hAnsiTheme="majorHAnsi" w:cstheme="majorHAnsi"/>
          <w:lang w:val="en-US"/>
        </w:rPr>
        <w:t>góp</w:t>
      </w:r>
      <w:proofErr w:type="spellEnd"/>
      <w:r w:rsidRPr="00CB6513">
        <w:rPr>
          <w:rFonts w:asciiTheme="majorHAnsi" w:hAnsiTheme="majorHAnsi" w:cstheme="majorHAnsi"/>
          <w:lang w:val="en-US"/>
        </w:rPr>
        <w:t xml:space="preserve">. </w:t>
      </w:r>
      <w:proofErr w:type="spellStart"/>
      <w:r w:rsidRPr="00CB6513">
        <w:rPr>
          <w:rFonts w:asciiTheme="majorHAnsi" w:hAnsiTheme="majorHAnsi" w:cstheme="majorHAnsi"/>
          <w:lang w:val="en-US"/>
        </w:rPr>
        <w:t>Hiện</w:t>
      </w:r>
      <w:proofErr w:type="spellEnd"/>
      <w:r w:rsidRPr="00CB6513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CB6513">
        <w:rPr>
          <w:rFonts w:asciiTheme="majorHAnsi" w:hAnsiTheme="majorHAnsi" w:cstheme="majorHAnsi"/>
          <w:lang w:val="en-US"/>
        </w:rPr>
        <w:t>tượng</w:t>
      </w:r>
      <w:proofErr w:type="spellEnd"/>
      <w:r w:rsidRPr="00CB6513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CB6513">
        <w:rPr>
          <w:rFonts w:asciiTheme="majorHAnsi" w:hAnsiTheme="majorHAnsi" w:cstheme="majorHAnsi"/>
          <w:lang w:val="en-US"/>
        </w:rPr>
        <w:t>này</w:t>
      </w:r>
      <w:proofErr w:type="spellEnd"/>
      <w:r w:rsidRPr="00CB6513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CB6513">
        <w:rPr>
          <w:rFonts w:asciiTheme="majorHAnsi" w:hAnsiTheme="majorHAnsi" w:cstheme="majorHAnsi"/>
          <w:lang w:val="en-US"/>
        </w:rPr>
        <w:t>còn</w:t>
      </w:r>
      <w:proofErr w:type="spellEnd"/>
      <w:r w:rsidRPr="00CB6513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CB6513">
        <w:rPr>
          <w:rFonts w:asciiTheme="majorHAnsi" w:hAnsiTheme="majorHAnsi" w:cstheme="majorHAnsi"/>
          <w:lang w:val="en-US"/>
        </w:rPr>
        <w:t>được</w:t>
      </w:r>
      <w:proofErr w:type="spellEnd"/>
      <w:r w:rsidRPr="00CB6513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CB6513">
        <w:rPr>
          <w:rFonts w:asciiTheme="majorHAnsi" w:hAnsiTheme="majorHAnsi" w:cstheme="majorHAnsi"/>
          <w:lang w:val="en-US"/>
        </w:rPr>
        <w:t>gọi</w:t>
      </w:r>
      <w:proofErr w:type="spellEnd"/>
      <w:r w:rsidRPr="00CB6513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CB6513">
        <w:rPr>
          <w:rFonts w:asciiTheme="majorHAnsi" w:hAnsiTheme="majorHAnsi" w:cstheme="majorHAnsi"/>
          <w:lang w:val="en-US"/>
        </w:rPr>
        <w:t>là</w:t>
      </w:r>
      <w:proofErr w:type="spellEnd"/>
      <w:r w:rsidRPr="00CB6513">
        <w:rPr>
          <w:rFonts w:asciiTheme="majorHAnsi" w:hAnsiTheme="majorHAnsi" w:cstheme="majorHAnsi"/>
          <w:lang w:val="en-US"/>
        </w:rPr>
        <w:t xml:space="preserve"> long tail phenomenon, </w:t>
      </w:r>
      <w:proofErr w:type="spellStart"/>
      <w:r w:rsidRPr="00CB6513">
        <w:rPr>
          <w:rFonts w:asciiTheme="majorHAnsi" w:hAnsiTheme="majorHAnsi" w:cstheme="majorHAnsi"/>
          <w:lang w:val="en-US"/>
        </w:rPr>
        <w:t>tức</w:t>
      </w:r>
      <w:proofErr w:type="spellEnd"/>
      <w:r w:rsidRPr="00CB6513">
        <w:rPr>
          <w:rFonts w:asciiTheme="majorHAnsi" w:hAnsiTheme="majorHAnsi" w:cstheme="majorHAnsi"/>
          <w:lang w:val="en-US"/>
        </w:rPr>
        <w:t xml:space="preserve"> phần </w:t>
      </w:r>
      <w:proofErr w:type="spellStart"/>
      <w:r w:rsidRPr="00CB6513">
        <w:rPr>
          <w:rFonts w:asciiTheme="majorHAnsi" w:hAnsiTheme="majorHAnsi" w:cstheme="majorHAnsi"/>
          <w:lang w:val="en-US"/>
        </w:rPr>
        <w:t>đuôi</w:t>
      </w:r>
      <w:proofErr w:type="spellEnd"/>
      <w:r w:rsidRPr="00CB6513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CB6513">
        <w:rPr>
          <w:rFonts w:asciiTheme="majorHAnsi" w:hAnsiTheme="majorHAnsi" w:cstheme="majorHAnsi"/>
          <w:lang w:val="en-US"/>
        </w:rPr>
        <w:t>dài</w:t>
      </w:r>
      <w:proofErr w:type="spellEnd"/>
      <w:r w:rsidRPr="00CB6513">
        <w:rPr>
          <w:rFonts w:asciiTheme="majorHAnsi" w:hAnsiTheme="majorHAnsi" w:cstheme="majorHAnsi"/>
          <w:lang w:val="en-US"/>
        </w:rPr>
        <w:t xml:space="preserve"> của </w:t>
      </w:r>
      <w:proofErr w:type="spellStart"/>
      <w:r w:rsidRPr="00CB6513">
        <w:rPr>
          <w:rFonts w:asciiTheme="majorHAnsi" w:hAnsiTheme="majorHAnsi" w:cstheme="majorHAnsi"/>
          <w:lang w:val="en-US"/>
        </w:rPr>
        <w:t>những</w:t>
      </w:r>
      <w:proofErr w:type="spellEnd"/>
      <w:r w:rsidRPr="00CB6513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CB6513">
        <w:rPr>
          <w:rFonts w:asciiTheme="majorHAnsi" w:hAnsiTheme="majorHAnsi" w:cstheme="majorHAnsi"/>
          <w:lang w:val="en-US"/>
        </w:rPr>
        <w:t>sản</w:t>
      </w:r>
      <w:proofErr w:type="spellEnd"/>
      <w:r w:rsidRPr="00CB6513">
        <w:rPr>
          <w:rFonts w:asciiTheme="majorHAnsi" w:hAnsiTheme="majorHAnsi" w:cstheme="majorHAnsi"/>
          <w:lang w:val="en-US"/>
        </w:rPr>
        <w:t xml:space="preserve"> phẩm </w:t>
      </w:r>
      <w:proofErr w:type="spellStart"/>
      <w:r w:rsidRPr="00CB6513">
        <w:rPr>
          <w:rFonts w:asciiTheme="majorHAnsi" w:hAnsiTheme="majorHAnsi" w:cstheme="majorHAnsi"/>
          <w:lang w:val="en-US"/>
        </w:rPr>
        <w:t>ít</w:t>
      </w:r>
      <w:proofErr w:type="spellEnd"/>
      <w:r w:rsidRPr="00CB6513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CB6513">
        <w:rPr>
          <w:rFonts w:asciiTheme="majorHAnsi" w:hAnsiTheme="majorHAnsi" w:cstheme="majorHAnsi"/>
          <w:lang w:val="en-US"/>
        </w:rPr>
        <w:t>phổ</w:t>
      </w:r>
      <w:proofErr w:type="spellEnd"/>
      <w:r w:rsidRPr="00CB6513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CB6513">
        <w:rPr>
          <w:rFonts w:asciiTheme="majorHAnsi" w:hAnsiTheme="majorHAnsi" w:cstheme="majorHAnsi"/>
          <w:lang w:val="en-US"/>
        </w:rPr>
        <w:t>biến</w:t>
      </w:r>
      <w:proofErr w:type="spellEnd"/>
      <w:r w:rsidRPr="00CB6513">
        <w:rPr>
          <w:rFonts w:asciiTheme="majorHAnsi" w:hAnsiTheme="majorHAnsi" w:cstheme="majorHAnsi"/>
          <w:lang w:val="en-US"/>
        </w:rPr>
        <w:t>.</w:t>
      </w:r>
    </w:p>
    <w:p w14:paraId="571C6EF8" w14:textId="78AD7950" w:rsidR="00A84A0B" w:rsidRPr="00D5653B" w:rsidRDefault="00A84A0B" w:rsidP="000011EE">
      <w:pPr>
        <w:pStyle w:val="Heading3"/>
        <w:rPr>
          <w:lang w:val="en-US"/>
        </w:rPr>
      </w:pPr>
      <w:bookmarkStart w:id="437" w:name="_Toc106804503"/>
      <w:bookmarkStart w:id="438" w:name="_Toc106811996"/>
      <w:bookmarkStart w:id="439" w:name="_Toc106818801"/>
      <w:proofErr w:type="spellStart"/>
      <w:r w:rsidRPr="00D5653B">
        <w:rPr>
          <w:lang w:val="en-US"/>
        </w:rPr>
        <w:t>Hướng</w:t>
      </w:r>
      <w:proofErr w:type="spellEnd"/>
      <w:r w:rsidRPr="00D5653B">
        <w:rPr>
          <w:lang w:val="en-US"/>
        </w:rPr>
        <w:t xml:space="preserve"> </w:t>
      </w:r>
      <w:proofErr w:type="spellStart"/>
      <w:r w:rsidRPr="00D5653B">
        <w:rPr>
          <w:lang w:val="en-US"/>
        </w:rPr>
        <w:t>giải</w:t>
      </w:r>
      <w:proofErr w:type="spellEnd"/>
      <w:r w:rsidRPr="00D5653B">
        <w:rPr>
          <w:lang w:val="en-US"/>
        </w:rPr>
        <w:t xml:space="preserve"> </w:t>
      </w:r>
      <w:proofErr w:type="spellStart"/>
      <w:r w:rsidRPr="00D5653B">
        <w:rPr>
          <w:lang w:val="en-US"/>
        </w:rPr>
        <w:t>quyết</w:t>
      </w:r>
      <w:proofErr w:type="spellEnd"/>
      <w:r w:rsidRPr="00D5653B">
        <w:rPr>
          <w:lang w:val="en-US"/>
        </w:rPr>
        <w:t>:</w:t>
      </w:r>
      <w:bookmarkEnd w:id="437"/>
      <w:bookmarkEnd w:id="438"/>
      <w:bookmarkEnd w:id="439"/>
    </w:p>
    <w:p w14:paraId="78DA0DA3" w14:textId="58BDCC89" w:rsidR="00A84A0B" w:rsidRPr="00D5653B" w:rsidRDefault="00A774BD" w:rsidP="00A84A0B">
      <w:pPr>
        <w:ind w:left="2070" w:right="1123" w:firstLine="720"/>
        <w:jc w:val="both"/>
        <w:rPr>
          <w:rFonts w:asciiTheme="majorHAnsi" w:hAnsiTheme="majorHAnsi" w:cstheme="majorHAnsi"/>
          <w:lang w:val="en-US"/>
        </w:rPr>
      </w:pPr>
      <w:proofErr w:type="spellStart"/>
      <w:r>
        <w:rPr>
          <w:rFonts w:asciiTheme="majorHAnsi" w:hAnsiTheme="majorHAnsi" w:cstheme="majorHAnsi"/>
          <w:lang w:val="en-US"/>
        </w:rPr>
        <w:t>Sử</w:t>
      </w:r>
      <w:proofErr w:type="spellEnd"/>
      <w:r>
        <w:rPr>
          <w:rFonts w:asciiTheme="majorHAnsi" w:hAnsiTheme="majorHAnsi" w:cstheme="majorHAnsi"/>
          <w:lang w:val="en-US"/>
        </w:rPr>
        <w:t xml:space="preserve"> </w:t>
      </w:r>
      <w:proofErr w:type="spellStart"/>
      <w:r>
        <w:rPr>
          <w:rFonts w:asciiTheme="majorHAnsi" w:hAnsiTheme="majorHAnsi" w:cstheme="majorHAnsi"/>
          <w:lang w:val="en-US"/>
        </w:rPr>
        <w:t>dụng</w:t>
      </w:r>
      <w:proofErr w:type="spellEnd"/>
      <w:r>
        <w:rPr>
          <w:rFonts w:asciiTheme="majorHAnsi" w:hAnsiTheme="majorHAnsi" w:cstheme="majorHAnsi"/>
          <w:lang w:val="en-US"/>
        </w:rPr>
        <w:t xml:space="preserve"> thuật </w:t>
      </w:r>
      <w:proofErr w:type="spellStart"/>
      <w:r>
        <w:rPr>
          <w:rFonts w:asciiTheme="majorHAnsi" w:hAnsiTheme="majorHAnsi" w:cstheme="majorHAnsi"/>
          <w:lang w:val="en-US"/>
        </w:rPr>
        <w:t>toán</w:t>
      </w:r>
      <w:proofErr w:type="spellEnd"/>
      <w:r>
        <w:rPr>
          <w:rFonts w:asciiTheme="majorHAnsi" w:hAnsiTheme="majorHAnsi" w:cstheme="majorHAnsi"/>
          <w:lang w:val="en-US"/>
        </w:rPr>
        <w:t xml:space="preserve"> </w:t>
      </w:r>
      <w:r w:rsidRPr="00A774BD">
        <w:rPr>
          <w:rFonts w:asciiTheme="majorHAnsi" w:hAnsiTheme="majorHAnsi" w:cstheme="majorHAnsi"/>
          <w:lang w:val="en-US"/>
        </w:rPr>
        <w:t xml:space="preserve">Collaborative filtering: </w:t>
      </w:r>
      <w:proofErr w:type="spellStart"/>
      <w:r w:rsidRPr="00A774BD">
        <w:rPr>
          <w:rFonts w:asciiTheme="majorHAnsi" w:hAnsiTheme="majorHAnsi" w:cstheme="majorHAnsi"/>
          <w:lang w:val="en-US"/>
        </w:rPr>
        <w:t>hệ</w:t>
      </w:r>
      <w:proofErr w:type="spellEnd"/>
      <w:r w:rsidRPr="00A774BD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A774BD">
        <w:rPr>
          <w:rFonts w:asciiTheme="majorHAnsi" w:hAnsiTheme="majorHAnsi" w:cstheme="majorHAnsi"/>
          <w:lang w:val="en-US"/>
        </w:rPr>
        <w:t>thống</w:t>
      </w:r>
      <w:proofErr w:type="spellEnd"/>
      <w:r w:rsidRPr="00A774BD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A774BD">
        <w:rPr>
          <w:rFonts w:asciiTheme="majorHAnsi" w:hAnsiTheme="majorHAnsi" w:cstheme="majorHAnsi"/>
          <w:lang w:val="en-US"/>
        </w:rPr>
        <w:t>gợi</w:t>
      </w:r>
      <w:proofErr w:type="spellEnd"/>
      <w:r w:rsidRPr="00A774BD">
        <w:rPr>
          <w:rFonts w:asciiTheme="majorHAnsi" w:hAnsiTheme="majorHAnsi" w:cstheme="majorHAnsi"/>
          <w:lang w:val="en-US"/>
        </w:rPr>
        <w:t xml:space="preserve"> ý items </w:t>
      </w:r>
      <w:proofErr w:type="spellStart"/>
      <w:r w:rsidRPr="00A774BD">
        <w:rPr>
          <w:rFonts w:asciiTheme="majorHAnsi" w:hAnsiTheme="majorHAnsi" w:cstheme="majorHAnsi"/>
          <w:lang w:val="en-US"/>
        </w:rPr>
        <w:t>dựa</w:t>
      </w:r>
      <w:proofErr w:type="spellEnd"/>
      <w:r w:rsidRPr="00A774BD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A774BD">
        <w:rPr>
          <w:rFonts w:asciiTheme="majorHAnsi" w:hAnsiTheme="majorHAnsi" w:cstheme="majorHAnsi"/>
          <w:lang w:val="en-US"/>
        </w:rPr>
        <w:t>trên</w:t>
      </w:r>
      <w:proofErr w:type="spellEnd"/>
      <w:r w:rsidRPr="00A774BD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A774BD">
        <w:rPr>
          <w:rFonts w:asciiTheme="majorHAnsi" w:hAnsiTheme="majorHAnsi" w:cstheme="majorHAnsi"/>
          <w:lang w:val="en-US"/>
        </w:rPr>
        <w:t>sự</w:t>
      </w:r>
      <w:proofErr w:type="spellEnd"/>
      <w:r w:rsidRPr="00A774BD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A774BD">
        <w:rPr>
          <w:rFonts w:asciiTheme="majorHAnsi" w:hAnsiTheme="majorHAnsi" w:cstheme="majorHAnsi"/>
          <w:lang w:val="en-US"/>
        </w:rPr>
        <w:t>tương</w:t>
      </w:r>
      <w:proofErr w:type="spellEnd"/>
      <w:r w:rsidRPr="00A774BD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A774BD">
        <w:rPr>
          <w:rFonts w:asciiTheme="majorHAnsi" w:hAnsiTheme="majorHAnsi" w:cstheme="majorHAnsi"/>
          <w:lang w:val="en-US"/>
        </w:rPr>
        <w:t>quan</w:t>
      </w:r>
      <w:proofErr w:type="spellEnd"/>
      <w:r w:rsidRPr="00A774BD">
        <w:rPr>
          <w:rFonts w:asciiTheme="majorHAnsi" w:hAnsiTheme="majorHAnsi" w:cstheme="majorHAnsi"/>
          <w:lang w:val="en-US"/>
        </w:rPr>
        <w:t xml:space="preserve"> (similarity) </w:t>
      </w:r>
      <w:proofErr w:type="spellStart"/>
      <w:r w:rsidRPr="00A774BD">
        <w:rPr>
          <w:rFonts w:asciiTheme="majorHAnsi" w:hAnsiTheme="majorHAnsi" w:cstheme="majorHAnsi"/>
          <w:lang w:val="en-US"/>
        </w:rPr>
        <w:t>giữa</w:t>
      </w:r>
      <w:proofErr w:type="spellEnd"/>
      <w:r w:rsidRPr="00A774BD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A774BD">
        <w:rPr>
          <w:rFonts w:asciiTheme="majorHAnsi" w:hAnsiTheme="majorHAnsi" w:cstheme="majorHAnsi"/>
          <w:lang w:val="en-US"/>
        </w:rPr>
        <w:t>các</w:t>
      </w:r>
      <w:proofErr w:type="spellEnd"/>
      <w:r w:rsidRPr="00A774BD">
        <w:rPr>
          <w:rFonts w:asciiTheme="majorHAnsi" w:hAnsiTheme="majorHAnsi" w:cstheme="majorHAnsi"/>
          <w:lang w:val="en-US"/>
        </w:rPr>
        <w:t xml:space="preserve"> users và/</w:t>
      </w:r>
      <w:proofErr w:type="spellStart"/>
      <w:r w:rsidRPr="00A774BD">
        <w:rPr>
          <w:rFonts w:asciiTheme="majorHAnsi" w:hAnsiTheme="majorHAnsi" w:cstheme="majorHAnsi"/>
          <w:lang w:val="en-US"/>
        </w:rPr>
        <w:t>hoặc</w:t>
      </w:r>
      <w:proofErr w:type="spellEnd"/>
      <w:r w:rsidRPr="00A774BD">
        <w:rPr>
          <w:rFonts w:asciiTheme="majorHAnsi" w:hAnsiTheme="majorHAnsi" w:cstheme="majorHAnsi"/>
          <w:lang w:val="en-US"/>
        </w:rPr>
        <w:t xml:space="preserve"> items. </w:t>
      </w:r>
      <w:proofErr w:type="spellStart"/>
      <w:r w:rsidR="005D372F">
        <w:rPr>
          <w:rFonts w:asciiTheme="majorHAnsi" w:hAnsiTheme="majorHAnsi" w:cstheme="majorHAnsi"/>
          <w:lang w:val="en-US"/>
        </w:rPr>
        <w:t>Các</w:t>
      </w:r>
      <w:proofErr w:type="spellEnd"/>
      <w:r w:rsidR="005D372F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5D372F">
        <w:rPr>
          <w:rFonts w:asciiTheme="majorHAnsi" w:hAnsiTheme="majorHAnsi" w:cstheme="majorHAnsi"/>
          <w:lang w:val="en-US"/>
        </w:rPr>
        <w:t>nhóm</w:t>
      </w:r>
      <w:proofErr w:type="spellEnd"/>
      <w:r w:rsidR="005D372F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5D372F">
        <w:rPr>
          <w:rFonts w:asciiTheme="majorHAnsi" w:hAnsiTheme="majorHAnsi" w:cstheme="majorHAnsi"/>
          <w:lang w:val="en-US"/>
        </w:rPr>
        <w:t>sản</w:t>
      </w:r>
      <w:proofErr w:type="spellEnd"/>
      <w:r w:rsidR="005D372F">
        <w:rPr>
          <w:rFonts w:asciiTheme="majorHAnsi" w:hAnsiTheme="majorHAnsi" w:cstheme="majorHAnsi"/>
          <w:lang w:val="en-US"/>
        </w:rPr>
        <w:t xml:space="preserve"> phẩm </w:t>
      </w:r>
      <w:proofErr w:type="spellStart"/>
      <w:r w:rsidR="005D372F">
        <w:rPr>
          <w:rFonts w:asciiTheme="majorHAnsi" w:hAnsiTheme="majorHAnsi" w:cstheme="majorHAnsi"/>
          <w:lang w:val="en-US"/>
        </w:rPr>
        <w:t>sẽ</w:t>
      </w:r>
      <w:proofErr w:type="spellEnd"/>
      <w:r w:rsidR="005D372F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5D372F">
        <w:rPr>
          <w:rFonts w:asciiTheme="majorHAnsi" w:hAnsiTheme="majorHAnsi" w:cstheme="majorHAnsi"/>
          <w:lang w:val="en-US"/>
        </w:rPr>
        <w:t>được</w:t>
      </w:r>
      <w:proofErr w:type="spellEnd"/>
      <w:r w:rsidR="005D372F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5D372F">
        <w:rPr>
          <w:rFonts w:asciiTheme="majorHAnsi" w:hAnsiTheme="majorHAnsi" w:cstheme="majorHAnsi"/>
          <w:lang w:val="en-US"/>
        </w:rPr>
        <w:t>khuyến</w:t>
      </w:r>
      <w:proofErr w:type="spellEnd"/>
      <w:r w:rsidR="005D372F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5D372F">
        <w:rPr>
          <w:rFonts w:asciiTheme="majorHAnsi" w:hAnsiTheme="majorHAnsi" w:cstheme="majorHAnsi"/>
          <w:lang w:val="en-US"/>
        </w:rPr>
        <w:t>nghị</w:t>
      </w:r>
      <w:proofErr w:type="spellEnd"/>
      <w:r w:rsidR="005D372F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A774BD">
        <w:rPr>
          <w:rFonts w:asciiTheme="majorHAnsi" w:hAnsiTheme="majorHAnsi" w:cstheme="majorHAnsi"/>
          <w:lang w:val="en-US"/>
        </w:rPr>
        <w:t>tới</w:t>
      </w:r>
      <w:proofErr w:type="spellEnd"/>
      <w:r w:rsidRPr="00A774BD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A774BD">
        <w:rPr>
          <w:rFonts w:asciiTheme="majorHAnsi" w:hAnsiTheme="majorHAnsi" w:cstheme="majorHAnsi"/>
          <w:lang w:val="en-US"/>
        </w:rPr>
        <w:t>một</w:t>
      </w:r>
      <w:proofErr w:type="spellEnd"/>
      <w:r w:rsidRPr="00A774BD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5D372F">
        <w:rPr>
          <w:rFonts w:asciiTheme="majorHAnsi" w:hAnsiTheme="majorHAnsi" w:cstheme="majorHAnsi"/>
          <w:lang w:val="en-US"/>
        </w:rPr>
        <w:t>người</w:t>
      </w:r>
      <w:proofErr w:type="spellEnd"/>
      <w:r w:rsidR="005D372F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5D372F">
        <w:rPr>
          <w:rFonts w:asciiTheme="majorHAnsi" w:hAnsiTheme="majorHAnsi" w:cstheme="majorHAnsi"/>
          <w:lang w:val="en-US"/>
        </w:rPr>
        <w:t>dùng</w:t>
      </w:r>
      <w:proofErr w:type="spellEnd"/>
      <w:r w:rsidRPr="00A774BD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A774BD">
        <w:rPr>
          <w:rFonts w:asciiTheme="majorHAnsi" w:hAnsiTheme="majorHAnsi" w:cstheme="majorHAnsi"/>
          <w:lang w:val="en-US"/>
        </w:rPr>
        <w:t>dựa</w:t>
      </w:r>
      <w:proofErr w:type="spellEnd"/>
      <w:r w:rsidRPr="00A774BD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A774BD">
        <w:rPr>
          <w:rFonts w:asciiTheme="majorHAnsi" w:hAnsiTheme="majorHAnsi" w:cstheme="majorHAnsi"/>
          <w:lang w:val="en-US"/>
        </w:rPr>
        <w:t>trên</w:t>
      </w:r>
      <w:proofErr w:type="spellEnd"/>
      <w:r w:rsidRPr="00A774BD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A774BD">
        <w:rPr>
          <w:rFonts w:asciiTheme="majorHAnsi" w:hAnsiTheme="majorHAnsi" w:cstheme="majorHAnsi"/>
          <w:lang w:val="en-US"/>
        </w:rPr>
        <w:t>những</w:t>
      </w:r>
      <w:proofErr w:type="spellEnd"/>
      <w:r w:rsidRPr="00A774BD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C12ED2">
        <w:rPr>
          <w:rFonts w:asciiTheme="majorHAnsi" w:hAnsiTheme="majorHAnsi" w:cstheme="majorHAnsi"/>
          <w:lang w:val="en-US"/>
        </w:rPr>
        <w:t>người</w:t>
      </w:r>
      <w:proofErr w:type="spellEnd"/>
      <w:r w:rsidR="00C12ED2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C12ED2">
        <w:rPr>
          <w:rFonts w:asciiTheme="majorHAnsi" w:hAnsiTheme="majorHAnsi" w:cstheme="majorHAnsi"/>
          <w:lang w:val="en-US"/>
        </w:rPr>
        <w:t>dụng</w:t>
      </w:r>
      <w:proofErr w:type="spellEnd"/>
      <w:r w:rsidRPr="00A774BD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A774BD">
        <w:rPr>
          <w:rFonts w:asciiTheme="majorHAnsi" w:hAnsiTheme="majorHAnsi" w:cstheme="majorHAnsi"/>
          <w:lang w:val="en-US"/>
        </w:rPr>
        <w:t>có</w:t>
      </w:r>
      <w:proofErr w:type="spellEnd"/>
      <w:r w:rsidRPr="00A774BD">
        <w:rPr>
          <w:rFonts w:asciiTheme="majorHAnsi" w:hAnsiTheme="majorHAnsi" w:cstheme="majorHAnsi"/>
          <w:lang w:val="en-US"/>
        </w:rPr>
        <w:t xml:space="preserve"> hành vi </w:t>
      </w:r>
      <w:proofErr w:type="spellStart"/>
      <w:r w:rsidRPr="00A774BD">
        <w:rPr>
          <w:rFonts w:asciiTheme="majorHAnsi" w:hAnsiTheme="majorHAnsi" w:cstheme="majorHAnsi"/>
          <w:lang w:val="en-US"/>
        </w:rPr>
        <w:t>tương</w:t>
      </w:r>
      <w:proofErr w:type="spellEnd"/>
      <w:r w:rsidRPr="00A774BD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A774BD">
        <w:rPr>
          <w:rFonts w:asciiTheme="majorHAnsi" w:hAnsiTheme="majorHAnsi" w:cstheme="majorHAnsi"/>
          <w:lang w:val="en-US"/>
        </w:rPr>
        <w:t>tự</w:t>
      </w:r>
      <w:proofErr w:type="spellEnd"/>
      <w:r w:rsidRPr="00A774BD">
        <w:rPr>
          <w:rFonts w:asciiTheme="majorHAnsi" w:hAnsiTheme="majorHAnsi" w:cstheme="majorHAnsi"/>
          <w:lang w:val="en-US"/>
        </w:rPr>
        <w:t xml:space="preserve">. </w:t>
      </w:r>
    </w:p>
    <w:p w14:paraId="01E3E6CA" w14:textId="1B0B5F8C" w:rsidR="000E0DDE" w:rsidRPr="00596091" w:rsidRDefault="00A84A0B" w:rsidP="00596091">
      <w:pPr>
        <w:ind w:left="2070" w:right="1123" w:firstLine="810"/>
        <w:jc w:val="both"/>
        <w:rPr>
          <w:rFonts w:asciiTheme="majorHAnsi" w:hAnsiTheme="majorHAnsi" w:cstheme="majorHAnsi"/>
          <w:lang w:val="en-US"/>
        </w:rPr>
      </w:pPr>
      <w:proofErr w:type="spellStart"/>
      <w:r w:rsidRPr="00596091">
        <w:rPr>
          <w:rFonts w:asciiTheme="majorHAnsi" w:hAnsiTheme="majorHAnsi" w:cstheme="majorHAnsi"/>
          <w:lang w:val="en-US"/>
        </w:rPr>
        <w:t>M</w:t>
      </w:r>
      <w:r w:rsidR="00C12ED2" w:rsidRPr="00596091">
        <w:rPr>
          <w:rFonts w:asciiTheme="majorHAnsi" w:hAnsiTheme="majorHAnsi" w:cstheme="majorHAnsi"/>
          <w:lang w:val="en-US"/>
        </w:rPr>
        <w:t>ỗi</w:t>
      </w:r>
      <w:proofErr w:type="spellEnd"/>
      <w:r w:rsidR="00C12ED2" w:rsidRPr="00596091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C12ED2" w:rsidRPr="00596091">
        <w:rPr>
          <w:rFonts w:asciiTheme="majorHAnsi" w:hAnsiTheme="majorHAnsi" w:cstheme="majorHAnsi"/>
          <w:lang w:val="en-US"/>
        </w:rPr>
        <w:t>người</w:t>
      </w:r>
      <w:proofErr w:type="spellEnd"/>
      <w:r w:rsidR="00C12ED2" w:rsidRPr="00596091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C12ED2" w:rsidRPr="00596091">
        <w:rPr>
          <w:rFonts w:asciiTheme="majorHAnsi" w:hAnsiTheme="majorHAnsi" w:cstheme="majorHAnsi"/>
          <w:lang w:val="en-US"/>
        </w:rPr>
        <w:t>dùng</w:t>
      </w:r>
      <w:proofErr w:type="spellEnd"/>
      <w:r w:rsidR="00C12ED2" w:rsidRPr="00596091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C12ED2" w:rsidRPr="00596091">
        <w:rPr>
          <w:rFonts w:asciiTheme="majorHAnsi" w:hAnsiTheme="majorHAnsi" w:cstheme="majorHAnsi"/>
          <w:lang w:val="en-US"/>
        </w:rPr>
        <w:t>sẽ</w:t>
      </w:r>
      <w:proofErr w:type="spellEnd"/>
      <w:r w:rsidR="00C12ED2" w:rsidRPr="00596091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C12ED2" w:rsidRPr="00596091">
        <w:rPr>
          <w:rFonts w:asciiTheme="majorHAnsi" w:hAnsiTheme="majorHAnsi" w:cstheme="majorHAnsi"/>
          <w:lang w:val="en-US"/>
        </w:rPr>
        <w:t>có</w:t>
      </w:r>
      <w:proofErr w:type="spellEnd"/>
      <w:r w:rsidR="00C12ED2" w:rsidRPr="00596091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C12ED2" w:rsidRPr="00596091">
        <w:rPr>
          <w:rFonts w:asciiTheme="majorHAnsi" w:hAnsiTheme="majorHAnsi" w:cstheme="majorHAnsi"/>
          <w:lang w:val="en-US"/>
        </w:rPr>
        <w:t>mức</w:t>
      </w:r>
      <w:proofErr w:type="spellEnd"/>
      <w:r w:rsidR="00C12ED2" w:rsidRPr="00596091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C12ED2" w:rsidRPr="00596091">
        <w:rPr>
          <w:rFonts w:asciiTheme="majorHAnsi" w:hAnsiTheme="majorHAnsi" w:cstheme="majorHAnsi"/>
          <w:lang w:val="en-US"/>
        </w:rPr>
        <w:t>độ</w:t>
      </w:r>
      <w:proofErr w:type="spellEnd"/>
      <w:r w:rsidR="00C12ED2" w:rsidRPr="00596091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C12ED2" w:rsidRPr="00596091">
        <w:rPr>
          <w:rFonts w:asciiTheme="majorHAnsi" w:hAnsiTheme="majorHAnsi" w:cstheme="majorHAnsi"/>
          <w:lang w:val="en-US"/>
        </w:rPr>
        <w:t>quan</w:t>
      </w:r>
      <w:proofErr w:type="spellEnd"/>
      <w:r w:rsidR="00C12ED2" w:rsidRPr="00596091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C12ED2" w:rsidRPr="00596091">
        <w:rPr>
          <w:rFonts w:asciiTheme="majorHAnsi" w:hAnsiTheme="majorHAnsi" w:cstheme="majorHAnsi"/>
          <w:lang w:val="en-US"/>
        </w:rPr>
        <w:t>tâm</w:t>
      </w:r>
      <w:proofErr w:type="spellEnd"/>
      <w:r w:rsidR="00C12ED2" w:rsidRPr="00596091">
        <w:rPr>
          <w:rFonts w:asciiTheme="majorHAnsi" w:hAnsiTheme="majorHAnsi" w:cstheme="majorHAnsi"/>
          <w:lang w:val="en-US"/>
        </w:rPr>
        <w:t xml:space="preserve"> (degree of preference) </w:t>
      </w:r>
      <w:proofErr w:type="spellStart"/>
      <w:r w:rsidR="00C12ED2" w:rsidRPr="00596091">
        <w:rPr>
          <w:rFonts w:asciiTheme="majorHAnsi" w:hAnsiTheme="majorHAnsi" w:cstheme="majorHAnsi"/>
          <w:lang w:val="en-US"/>
        </w:rPr>
        <w:t>tới</w:t>
      </w:r>
      <w:proofErr w:type="spellEnd"/>
      <w:r w:rsidR="00C12ED2" w:rsidRPr="00596091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C12ED2" w:rsidRPr="00596091">
        <w:rPr>
          <w:rFonts w:asciiTheme="majorHAnsi" w:hAnsiTheme="majorHAnsi" w:cstheme="majorHAnsi"/>
          <w:lang w:val="en-US"/>
        </w:rPr>
        <w:t>từng</w:t>
      </w:r>
      <w:proofErr w:type="spellEnd"/>
      <w:r w:rsidR="00C12ED2" w:rsidRPr="00596091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C12ED2" w:rsidRPr="00596091">
        <w:rPr>
          <w:rFonts w:asciiTheme="majorHAnsi" w:hAnsiTheme="majorHAnsi" w:cstheme="majorHAnsi"/>
          <w:lang w:val="en-US"/>
        </w:rPr>
        <w:t>sản</w:t>
      </w:r>
      <w:proofErr w:type="spellEnd"/>
      <w:r w:rsidR="00C12ED2" w:rsidRPr="00596091">
        <w:rPr>
          <w:rFonts w:asciiTheme="majorHAnsi" w:hAnsiTheme="majorHAnsi" w:cstheme="majorHAnsi"/>
          <w:lang w:val="en-US"/>
        </w:rPr>
        <w:t xml:space="preserve"> phẩm </w:t>
      </w:r>
      <w:proofErr w:type="spellStart"/>
      <w:r w:rsidR="00C12ED2" w:rsidRPr="00596091">
        <w:rPr>
          <w:rFonts w:asciiTheme="majorHAnsi" w:hAnsiTheme="majorHAnsi" w:cstheme="majorHAnsi"/>
          <w:lang w:val="en-US"/>
        </w:rPr>
        <w:t>khác</w:t>
      </w:r>
      <w:proofErr w:type="spellEnd"/>
      <w:r w:rsidR="00C12ED2" w:rsidRPr="00596091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C12ED2" w:rsidRPr="00596091">
        <w:rPr>
          <w:rFonts w:asciiTheme="majorHAnsi" w:hAnsiTheme="majorHAnsi" w:cstheme="majorHAnsi"/>
          <w:lang w:val="en-US"/>
        </w:rPr>
        <w:t>nhau</w:t>
      </w:r>
      <w:proofErr w:type="spellEnd"/>
      <w:r w:rsidR="00C12ED2" w:rsidRPr="00596091">
        <w:rPr>
          <w:rFonts w:asciiTheme="majorHAnsi" w:hAnsiTheme="majorHAnsi" w:cstheme="majorHAnsi"/>
          <w:lang w:val="en-US"/>
        </w:rPr>
        <w:t xml:space="preserve">. </w:t>
      </w:r>
      <w:proofErr w:type="spellStart"/>
      <w:r w:rsidR="00C12ED2" w:rsidRPr="00596091">
        <w:rPr>
          <w:rFonts w:asciiTheme="majorHAnsi" w:hAnsiTheme="majorHAnsi" w:cstheme="majorHAnsi"/>
          <w:lang w:val="en-US"/>
        </w:rPr>
        <w:t>Mức</w:t>
      </w:r>
      <w:proofErr w:type="spellEnd"/>
      <w:r w:rsidR="00C12ED2" w:rsidRPr="00596091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C12ED2" w:rsidRPr="00596091">
        <w:rPr>
          <w:rFonts w:asciiTheme="majorHAnsi" w:hAnsiTheme="majorHAnsi" w:cstheme="majorHAnsi"/>
          <w:lang w:val="en-US"/>
        </w:rPr>
        <w:t>độ</w:t>
      </w:r>
      <w:proofErr w:type="spellEnd"/>
      <w:r w:rsidR="00C12ED2" w:rsidRPr="00596091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C12ED2" w:rsidRPr="00596091">
        <w:rPr>
          <w:rFonts w:asciiTheme="majorHAnsi" w:hAnsiTheme="majorHAnsi" w:cstheme="majorHAnsi"/>
          <w:lang w:val="en-US"/>
        </w:rPr>
        <w:t>quan</w:t>
      </w:r>
      <w:proofErr w:type="spellEnd"/>
      <w:r w:rsidR="00C12ED2" w:rsidRPr="00596091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C12ED2" w:rsidRPr="00596091">
        <w:rPr>
          <w:rFonts w:asciiTheme="majorHAnsi" w:hAnsiTheme="majorHAnsi" w:cstheme="majorHAnsi"/>
          <w:lang w:val="en-US"/>
        </w:rPr>
        <w:t>tâm</w:t>
      </w:r>
      <w:proofErr w:type="spellEnd"/>
      <w:r w:rsidR="00C12ED2" w:rsidRPr="00596091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C12ED2" w:rsidRPr="00596091">
        <w:rPr>
          <w:rFonts w:asciiTheme="majorHAnsi" w:hAnsiTheme="majorHAnsi" w:cstheme="majorHAnsi"/>
          <w:lang w:val="en-US"/>
        </w:rPr>
        <w:t>này</w:t>
      </w:r>
      <w:proofErr w:type="spellEnd"/>
      <w:r w:rsidR="00C12ED2" w:rsidRPr="00596091">
        <w:rPr>
          <w:rFonts w:asciiTheme="majorHAnsi" w:hAnsiTheme="majorHAnsi" w:cstheme="majorHAnsi"/>
          <w:lang w:val="en-US"/>
        </w:rPr>
        <w:t xml:space="preserve">, </w:t>
      </w:r>
      <w:proofErr w:type="spellStart"/>
      <w:r w:rsidR="00C12ED2" w:rsidRPr="00596091">
        <w:rPr>
          <w:rFonts w:asciiTheme="majorHAnsi" w:hAnsiTheme="majorHAnsi" w:cstheme="majorHAnsi"/>
          <w:lang w:val="en-US"/>
        </w:rPr>
        <w:t>nếu</w:t>
      </w:r>
      <w:proofErr w:type="spellEnd"/>
      <w:r w:rsidR="00C12ED2" w:rsidRPr="00596091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C12ED2" w:rsidRPr="00596091">
        <w:rPr>
          <w:rFonts w:asciiTheme="majorHAnsi" w:hAnsiTheme="majorHAnsi" w:cstheme="majorHAnsi"/>
          <w:lang w:val="en-US"/>
        </w:rPr>
        <w:t>đã</w:t>
      </w:r>
      <w:proofErr w:type="spellEnd"/>
      <w:r w:rsidR="00C12ED2" w:rsidRPr="00596091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C12ED2" w:rsidRPr="00596091">
        <w:rPr>
          <w:rFonts w:asciiTheme="majorHAnsi" w:hAnsiTheme="majorHAnsi" w:cstheme="majorHAnsi"/>
          <w:lang w:val="en-US"/>
        </w:rPr>
        <w:t>biết</w:t>
      </w:r>
      <w:proofErr w:type="spellEnd"/>
      <w:r w:rsidR="00C12ED2" w:rsidRPr="00596091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C12ED2" w:rsidRPr="00596091">
        <w:rPr>
          <w:rFonts w:asciiTheme="majorHAnsi" w:hAnsiTheme="majorHAnsi" w:cstheme="majorHAnsi"/>
          <w:lang w:val="en-US"/>
        </w:rPr>
        <w:t>trước</w:t>
      </w:r>
      <w:proofErr w:type="spellEnd"/>
      <w:r w:rsidR="00C12ED2" w:rsidRPr="00596091">
        <w:rPr>
          <w:rFonts w:asciiTheme="majorHAnsi" w:hAnsiTheme="majorHAnsi" w:cstheme="majorHAnsi"/>
          <w:lang w:val="en-US"/>
        </w:rPr>
        <w:t xml:space="preserve">, </w:t>
      </w:r>
      <w:proofErr w:type="spellStart"/>
      <w:r w:rsidR="00C12ED2" w:rsidRPr="00596091">
        <w:rPr>
          <w:rFonts w:asciiTheme="majorHAnsi" w:hAnsiTheme="majorHAnsi" w:cstheme="majorHAnsi"/>
          <w:lang w:val="en-US"/>
        </w:rPr>
        <w:t>được</w:t>
      </w:r>
      <w:proofErr w:type="spellEnd"/>
      <w:r w:rsidR="00C12ED2" w:rsidRPr="00596091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C12ED2" w:rsidRPr="00596091">
        <w:rPr>
          <w:rFonts w:asciiTheme="majorHAnsi" w:hAnsiTheme="majorHAnsi" w:cstheme="majorHAnsi"/>
          <w:lang w:val="en-US"/>
        </w:rPr>
        <w:t>gán</w:t>
      </w:r>
      <w:proofErr w:type="spellEnd"/>
      <w:r w:rsidR="00C12ED2" w:rsidRPr="00596091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C12ED2" w:rsidRPr="00596091">
        <w:rPr>
          <w:rFonts w:asciiTheme="majorHAnsi" w:hAnsiTheme="majorHAnsi" w:cstheme="majorHAnsi"/>
          <w:lang w:val="en-US"/>
        </w:rPr>
        <w:t>cho</w:t>
      </w:r>
      <w:proofErr w:type="spellEnd"/>
      <w:r w:rsidR="00C12ED2" w:rsidRPr="00596091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C12ED2" w:rsidRPr="00596091">
        <w:rPr>
          <w:rFonts w:asciiTheme="majorHAnsi" w:hAnsiTheme="majorHAnsi" w:cstheme="majorHAnsi"/>
          <w:lang w:val="en-US"/>
        </w:rPr>
        <w:t>một</w:t>
      </w:r>
      <w:proofErr w:type="spellEnd"/>
      <w:r w:rsidR="00C12ED2" w:rsidRPr="00596091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C12ED2" w:rsidRPr="00596091">
        <w:rPr>
          <w:rFonts w:asciiTheme="majorHAnsi" w:hAnsiTheme="majorHAnsi" w:cstheme="majorHAnsi"/>
          <w:lang w:val="en-US"/>
        </w:rPr>
        <w:t>giá</w:t>
      </w:r>
      <w:proofErr w:type="spellEnd"/>
      <w:r w:rsidR="00C12ED2" w:rsidRPr="00596091">
        <w:rPr>
          <w:rFonts w:asciiTheme="majorHAnsi" w:hAnsiTheme="majorHAnsi" w:cstheme="majorHAnsi"/>
          <w:lang w:val="en-US"/>
        </w:rPr>
        <w:t xml:space="preserve"> trị </w:t>
      </w:r>
      <w:proofErr w:type="spellStart"/>
      <w:r w:rsidR="00C12ED2" w:rsidRPr="00596091">
        <w:rPr>
          <w:rFonts w:asciiTheme="majorHAnsi" w:hAnsiTheme="majorHAnsi" w:cstheme="majorHAnsi"/>
          <w:lang w:val="en-US"/>
        </w:rPr>
        <w:t>ứng</w:t>
      </w:r>
      <w:proofErr w:type="spellEnd"/>
      <w:r w:rsidR="00C12ED2" w:rsidRPr="00596091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C12ED2" w:rsidRPr="00596091">
        <w:rPr>
          <w:rFonts w:asciiTheme="majorHAnsi" w:hAnsiTheme="majorHAnsi" w:cstheme="majorHAnsi"/>
          <w:lang w:val="en-US"/>
        </w:rPr>
        <w:t>với</w:t>
      </w:r>
      <w:proofErr w:type="spellEnd"/>
      <w:r w:rsidR="00C12ED2" w:rsidRPr="00596091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C12ED2" w:rsidRPr="00596091">
        <w:rPr>
          <w:rFonts w:asciiTheme="majorHAnsi" w:hAnsiTheme="majorHAnsi" w:cstheme="majorHAnsi"/>
          <w:lang w:val="en-US"/>
        </w:rPr>
        <w:t>mỗi</w:t>
      </w:r>
      <w:proofErr w:type="spellEnd"/>
      <w:r w:rsidR="00C12ED2" w:rsidRPr="00596091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C12ED2" w:rsidRPr="00596091">
        <w:rPr>
          <w:rFonts w:asciiTheme="majorHAnsi" w:hAnsiTheme="majorHAnsi" w:cstheme="majorHAnsi"/>
          <w:lang w:val="en-US"/>
        </w:rPr>
        <w:t>cặp</w:t>
      </w:r>
      <w:proofErr w:type="spellEnd"/>
      <w:r w:rsidR="00C12ED2" w:rsidRPr="00596091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C12ED2" w:rsidRPr="00596091">
        <w:rPr>
          <w:rFonts w:asciiTheme="majorHAnsi" w:hAnsiTheme="majorHAnsi" w:cstheme="majorHAnsi"/>
          <w:lang w:val="en-US"/>
        </w:rPr>
        <w:t>người</w:t>
      </w:r>
      <w:proofErr w:type="spellEnd"/>
      <w:r w:rsidR="00C12ED2" w:rsidRPr="00596091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C12ED2" w:rsidRPr="00596091">
        <w:rPr>
          <w:rFonts w:asciiTheme="majorHAnsi" w:hAnsiTheme="majorHAnsi" w:cstheme="majorHAnsi"/>
          <w:lang w:val="en-US"/>
        </w:rPr>
        <w:t>dùng-sản</w:t>
      </w:r>
      <w:proofErr w:type="spellEnd"/>
      <w:r w:rsidR="00C12ED2" w:rsidRPr="00596091">
        <w:rPr>
          <w:rFonts w:asciiTheme="majorHAnsi" w:hAnsiTheme="majorHAnsi" w:cstheme="majorHAnsi"/>
          <w:lang w:val="en-US"/>
        </w:rPr>
        <w:t xml:space="preserve"> phẩm. </w:t>
      </w:r>
      <w:proofErr w:type="spellStart"/>
      <w:r w:rsidR="00C12ED2" w:rsidRPr="00596091">
        <w:rPr>
          <w:rFonts w:asciiTheme="majorHAnsi" w:hAnsiTheme="majorHAnsi" w:cstheme="majorHAnsi"/>
          <w:lang w:val="en-US"/>
        </w:rPr>
        <w:t>Giả</w:t>
      </w:r>
      <w:proofErr w:type="spellEnd"/>
      <w:r w:rsidR="00C12ED2" w:rsidRPr="00596091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C12ED2" w:rsidRPr="00596091">
        <w:rPr>
          <w:rFonts w:asciiTheme="majorHAnsi" w:hAnsiTheme="majorHAnsi" w:cstheme="majorHAnsi"/>
          <w:lang w:val="en-US"/>
        </w:rPr>
        <w:t>sử</w:t>
      </w:r>
      <w:proofErr w:type="spellEnd"/>
      <w:r w:rsidR="00C12ED2" w:rsidRPr="00596091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C12ED2" w:rsidRPr="00596091">
        <w:rPr>
          <w:rFonts w:asciiTheme="majorHAnsi" w:hAnsiTheme="majorHAnsi" w:cstheme="majorHAnsi"/>
          <w:lang w:val="en-US"/>
        </w:rPr>
        <w:t>rằng</w:t>
      </w:r>
      <w:proofErr w:type="spellEnd"/>
      <w:r w:rsidR="00C12ED2" w:rsidRPr="00596091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C12ED2" w:rsidRPr="00596091">
        <w:rPr>
          <w:rFonts w:asciiTheme="majorHAnsi" w:hAnsiTheme="majorHAnsi" w:cstheme="majorHAnsi"/>
          <w:lang w:val="en-US"/>
        </w:rPr>
        <w:t>mức</w:t>
      </w:r>
      <w:proofErr w:type="spellEnd"/>
      <w:r w:rsidR="00C12ED2" w:rsidRPr="00596091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C12ED2" w:rsidRPr="00596091">
        <w:rPr>
          <w:rFonts w:asciiTheme="majorHAnsi" w:hAnsiTheme="majorHAnsi" w:cstheme="majorHAnsi"/>
          <w:lang w:val="en-US"/>
        </w:rPr>
        <w:t>độ</w:t>
      </w:r>
      <w:proofErr w:type="spellEnd"/>
      <w:r w:rsidR="00C12ED2" w:rsidRPr="00596091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C12ED2" w:rsidRPr="00596091">
        <w:rPr>
          <w:rFonts w:asciiTheme="majorHAnsi" w:hAnsiTheme="majorHAnsi" w:cstheme="majorHAnsi"/>
          <w:lang w:val="en-US"/>
        </w:rPr>
        <w:t>quan</w:t>
      </w:r>
      <w:proofErr w:type="spellEnd"/>
      <w:r w:rsidR="00C12ED2" w:rsidRPr="00596091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C12ED2" w:rsidRPr="00596091">
        <w:rPr>
          <w:rFonts w:asciiTheme="majorHAnsi" w:hAnsiTheme="majorHAnsi" w:cstheme="majorHAnsi"/>
          <w:lang w:val="en-US"/>
        </w:rPr>
        <w:t>tâm</w:t>
      </w:r>
      <w:proofErr w:type="spellEnd"/>
      <w:r w:rsidR="00C12ED2" w:rsidRPr="00596091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C12ED2" w:rsidRPr="00596091">
        <w:rPr>
          <w:rFonts w:asciiTheme="majorHAnsi" w:hAnsiTheme="majorHAnsi" w:cstheme="majorHAnsi"/>
          <w:lang w:val="en-US"/>
        </w:rPr>
        <w:t>được</w:t>
      </w:r>
      <w:proofErr w:type="spellEnd"/>
      <w:r w:rsidR="00C12ED2" w:rsidRPr="00596091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C12ED2" w:rsidRPr="00596091">
        <w:rPr>
          <w:rFonts w:asciiTheme="majorHAnsi" w:hAnsiTheme="majorHAnsi" w:cstheme="majorHAnsi"/>
          <w:lang w:val="en-US"/>
        </w:rPr>
        <w:t>đo</w:t>
      </w:r>
      <w:proofErr w:type="spellEnd"/>
      <w:r w:rsidR="00C12ED2" w:rsidRPr="00596091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C12ED2" w:rsidRPr="00596091">
        <w:rPr>
          <w:rFonts w:asciiTheme="majorHAnsi" w:hAnsiTheme="majorHAnsi" w:cstheme="majorHAnsi"/>
          <w:lang w:val="en-US"/>
        </w:rPr>
        <w:t>bằng</w:t>
      </w:r>
      <w:proofErr w:type="spellEnd"/>
      <w:r w:rsidR="00C12ED2" w:rsidRPr="00596091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C12ED2" w:rsidRPr="00596091">
        <w:rPr>
          <w:rFonts w:asciiTheme="majorHAnsi" w:hAnsiTheme="majorHAnsi" w:cstheme="majorHAnsi"/>
          <w:lang w:val="en-US"/>
        </w:rPr>
        <w:t>giá</w:t>
      </w:r>
      <w:proofErr w:type="spellEnd"/>
      <w:r w:rsidR="00C12ED2" w:rsidRPr="00596091">
        <w:rPr>
          <w:rFonts w:asciiTheme="majorHAnsi" w:hAnsiTheme="majorHAnsi" w:cstheme="majorHAnsi"/>
          <w:lang w:val="en-US"/>
        </w:rPr>
        <w:t xml:space="preserve"> trị </w:t>
      </w:r>
      <w:proofErr w:type="spellStart"/>
      <w:r w:rsidR="00962C09" w:rsidRPr="00596091">
        <w:rPr>
          <w:rFonts w:asciiTheme="majorHAnsi" w:hAnsiTheme="majorHAnsi" w:cstheme="majorHAnsi"/>
          <w:lang w:val="en-US"/>
        </w:rPr>
        <w:t>mức</w:t>
      </w:r>
      <w:proofErr w:type="spellEnd"/>
      <w:r w:rsidR="00962C09" w:rsidRPr="00596091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962C09" w:rsidRPr="00596091">
        <w:rPr>
          <w:rFonts w:asciiTheme="majorHAnsi" w:hAnsiTheme="majorHAnsi" w:cstheme="majorHAnsi"/>
          <w:lang w:val="en-US"/>
        </w:rPr>
        <w:t>độ</w:t>
      </w:r>
      <w:proofErr w:type="spellEnd"/>
      <w:r w:rsidR="00962C09" w:rsidRPr="00596091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962C09" w:rsidRPr="00596091">
        <w:rPr>
          <w:rFonts w:asciiTheme="majorHAnsi" w:hAnsiTheme="majorHAnsi" w:cstheme="majorHAnsi"/>
          <w:lang w:val="en-US"/>
        </w:rPr>
        <w:t>quan</w:t>
      </w:r>
      <w:proofErr w:type="spellEnd"/>
      <w:r w:rsidR="00962C09" w:rsidRPr="00596091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962C09" w:rsidRPr="00596091">
        <w:rPr>
          <w:rFonts w:asciiTheme="majorHAnsi" w:hAnsiTheme="majorHAnsi" w:cstheme="majorHAnsi"/>
          <w:lang w:val="en-US"/>
        </w:rPr>
        <w:t>tâm</w:t>
      </w:r>
      <w:proofErr w:type="spellEnd"/>
      <w:r w:rsidR="00962C09" w:rsidRPr="00596091">
        <w:rPr>
          <w:rFonts w:asciiTheme="majorHAnsi" w:hAnsiTheme="majorHAnsi" w:cstheme="majorHAnsi"/>
          <w:lang w:val="en-US"/>
        </w:rPr>
        <w:t xml:space="preserve"> của </w:t>
      </w:r>
      <w:proofErr w:type="spellStart"/>
      <w:r w:rsidR="00962C09" w:rsidRPr="00596091">
        <w:rPr>
          <w:rFonts w:asciiTheme="majorHAnsi" w:hAnsiTheme="majorHAnsi" w:cstheme="majorHAnsi"/>
          <w:lang w:val="en-US"/>
        </w:rPr>
        <w:t>người</w:t>
      </w:r>
      <w:proofErr w:type="spellEnd"/>
      <w:r w:rsidR="00962C09" w:rsidRPr="00596091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962C09" w:rsidRPr="00596091">
        <w:rPr>
          <w:rFonts w:asciiTheme="majorHAnsi" w:hAnsiTheme="majorHAnsi" w:cstheme="majorHAnsi"/>
          <w:lang w:val="en-US"/>
        </w:rPr>
        <w:t>dùng</w:t>
      </w:r>
      <w:proofErr w:type="spellEnd"/>
      <w:r w:rsidR="00C12ED2" w:rsidRPr="00596091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C12ED2" w:rsidRPr="00596091">
        <w:rPr>
          <w:rFonts w:asciiTheme="majorHAnsi" w:hAnsiTheme="majorHAnsi" w:cstheme="majorHAnsi"/>
          <w:lang w:val="en-US"/>
        </w:rPr>
        <w:t>cho</w:t>
      </w:r>
      <w:proofErr w:type="spellEnd"/>
      <w:r w:rsidR="00C12ED2" w:rsidRPr="00596091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962C09" w:rsidRPr="00596091">
        <w:rPr>
          <w:rFonts w:asciiTheme="majorHAnsi" w:hAnsiTheme="majorHAnsi" w:cstheme="majorHAnsi"/>
          <w:lang w:val="en-US"/>
        </w:rPr>
        <w:t>sản</w:t>
      </w:r>
      <w:proofErr w:type="spellEnd"/>
      <w:r w:rsidR="00962C09" w:rsidRPr="00596091">
        <w:rPr>
          <w:rFonts w:asciiTheme="majorHAnsi" w:hAnsiTheme="majorHAnsi" w:cstheme="majorHAnsi"/>
          <w:lang w:val="en-US"/>
        </w:rPr>
        <w:t xml:space="preserve"> phẩm</w:t>
      </w:r>
      <w:r w:rsidR="00C12ED2" w:rsidRPr="00596091">
        <w:rPr>
          <w:rFonts w:asciiTheme="majorHAnsi" w:hAnsiTheme="majorHAnsi" w:cstheme="majorHAnsi"/>
          <w:lang w:val="en-US"/>
        </w:rPr>
        <w:t xml:space="preserve">, ta </w:t>
      </w:r>
      <w:proofErr w:type="spellStart"/>
      <w:r w:rsidR="00C12ED2" w:rsidRPr="00596091">
        <w:rPr>
          <w:rFonts w:asciiTheme="majorHAnsi" w:hAnsiTheme="majorHAnsi" w:cstheme="majorHAnsi"/>
          <w:lang w:val="en-US"/>
        </w:rPr>
        <w:t>tạm</w:t>
      </w:r>
      <w:proofErr w:type="spellEnd"/>
      <w:r w:rsidR="00C12ED2" w:rsidRPr="00596091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C12ED2" w:rsidRPr="00596091">
        <w:rPr>
          <w:rFonts w:asciiTheme="majorHAnsi" w:hAnsiTheme="majorHAnsi" w:cstheme="majorHAnsi"/>
          <w:lang w:val="en-US"/>
        </w:rPr>
        <w:t>gọi</w:t>
      </w:r>
      <w:proofErr w:type="spellEnd"/>
      <w:r w:rsidR="00C12ED2" w:rsidRPr="00596091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C12ED2" w:rsidRPr="00596091">
        <w:rPr>
          <w:rFonts w:asciiTheme="majorHAnsi" w:hAnsiTheme="majorHAnsi" w:cstheme="majorHAnsi"/>
          <w:lang w:val="en-US"/>
        </w:rPr>
        <w:t>giá</w:t>
      </w:r>
      <w:proofErr w:type="spellEnd"/>
      <w:r w:rsidR="00C12ED2" w:rsidRPr="00596091">
        <w:rPr>
          <w:rFonts w:asciiTheme="majorHAnsi" w:hAnsiTheme="majorHAnsi" w:cstheme="majorHAnsi"/>
          <w:lang w:val="en-US"/>
        </w:rPr>
        <w:t xml:space="preserve"> trị </w:t>
      </w:r>
      <w:proofErr w:type="spellStart"/>
      <w:r w:rsidR="00C12ED2" w:rsidRPr="00596091">
        <w:rPr>
          <w:rFonts w:asciiTheme="majorHAnsi" w:hAnsiTheme="majorHAnsi" w:cstheme="majorHAnsi"/>
          <w:lang w:val="en-US"/>
        </w:rPr>
        <w:t>này</w:t>
      </w:r>
      <w:proofErr w:type="spellEnd"/>
      <w:r w:rsidR="00C12ED2" w:rsidRPr="00596091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C12ED2" w:rsidRPr="00596091">
        <w:rPr>
          <w:rFonts w:asciiTheme="majorHAnsi" w:hAnsiTheme="majorHAnsi" w:cstheme="majorHAnsi"/>
          <w:lang w:val="en-US"/>
        </w:rPr>
        <w:t>là</w:t>
      </w:r>
      <w:proofErr w:type="spellEnd"/>
      <w:r w:rsidR="00C12ED2" w:rsidRPr="00596091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962C09" w:rsidRPr="00596091">
        <w:rPr>
          <w:rFonts w:asciiTheme="majorHAnsi" w:hAnsiTheme="majorHAnsi" w:cstheme="majorHAnsi"/>
          <w:lang w:val="en-US"/>
        </w:rPr>
        <w:t>đánh</w:t>
      </w:r>
      <w:proofErr w:type="spellEnd"/>
      <w:r w:rsidR="00962C09" w:rsidRPr="00596091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962C09" w:rsidRPr="00596091">
        <w:rPr>
          <w:rFonts w:asciiTheme="majorHAnsi" w:hAnsiTheme="majorHAnsi" w:cstheme="majorHAnsi"/>
          <w:lang w:val="en-US"/>
        </w:rPr>
        <w:t>giá</w:t>
      </w:r>
      <w:proofErr w:type="spellEnd"/>
      <w:r w:rsidR="00C12ED2" w:rsidRPr="00596091">
        <w:rPr>
          <w:rFonts w:asciiTheme="majorHAnsi" w:hAnsiTheme="majorHAnsi" w:cstheme="majorHAnsi"/>
          <w:lang w:val="en-US"/>
        </w:rPr>
        <w:t xml:space="preserve">. </w:t>
      </w:r>
      <w:proofErr w:type="spellStart"/>
      <w:r w:rsidR="00C12ED2" w:rsidRPr="00596091">
        <w:rPr>
          <w:rFonts w:asciiTheme="majorHAnsi" w:hAnsiTheme="majorHAnsi" w:cstheme="majorHAnsi"/>
          <w:lang w:val="en-US"/>
        </w:rPr>
        <w:t>Tập</w:t>
      </w:r>
      <w:proofErr w:type="spellEnd"/>
      <w:r w:rsidR="00C12ED2" w:rsidRPr="00596091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C12ED2" w:rsidRPr="00596091">
        <w:rPr>
          <w:rFonts w:asciiTheme="majorHAnsi" w:hAnsiTheme="majorHAnsi" w:cstheme="majorHAnsi"/>
          <w:lang w:val="en-US"/>
        </w:rPr>
        <w:t>hợp</w:t>
      </w:r>
      <w:proofErr w:type="spellEnd"/>
      <w:r w:rsidR="00C12ED2" w:rsidRPr="00596091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C12ED2" w:rsidRPr="00596091">
        <w:rPr>
          <w:rFonts w:asciiTheme="majorHAnsi" w:hAnsiTheme="majorHAnsi" w:cstheme="majorHAnsi"/>
          <w:lang w:val="en-US"/>
        </w:rPr>
        <w:t>tất</w:t>
      </w:r>
      <w:proofErr w:type="spellEnd"/>
      <w:r w:rsidR="00C12ED2" w:rsidRPr="00596091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C12ED2" w:rsidRPr="00596091">
        <w:rPr>
          <w:rFonts w:asciiTheme="majorHAnsi" w:hAnsiTheme="majorHAnsi" w:cstheme="majorHAnsi"/>
          <w:lang w:val="en-US"/>
        </w:rPr>
        <w:t>cả</w:t>
      </w:r>
      <w:proofErr w:type="spellEnd"/>
      <w:r w:rsidR="00C12ED2" w:rsidRPr="00596091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C12ED2" w:rsidRPr="00596091">
        <w:rPr>
          <w:rFonts w:asciiTheme="majorHAnsi" w:hAnsiTheme="majorHAnsi" w:cstheme="majorHAnsi"/>
          <w:lang w:val="en-US"/>
        </w:rPr>
        <w:t>các</w:t>
      </w:r>
      <w:proofErr w:type="spellEnd"/>
      <w:r w:rsidR="00C12ED2" w:rsidRPr="00596091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962C09" w:rsidRPr="00596091">
        <w:rPr>
          <w:rFonts w:asciiTheme="majorHAnsi" w:hAnsiTheme="majorHAnsi" w:cstheme="majorHAnsi"/>
          <w:lang w:val="en-US"/>
        </w:rPr>
        <w:t>đánh</w:t>
      </w:r>
      <w:proofErr w:type="spellEnd"/>
      <w:r w:rsidR="00962C09" w:rsidRPr="00596091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962C09" w:rsidRPr="00596091">
        <w:rPr>
          <w:rFonts w:asciiTheme="majorHAnsi" w:hAnsiTheme="majorHAnsi" w:cstheme="majorHAnsi"/>
          <w:lang w:val="en-US"/>
        </w:rPr>
        <w:t>giá</w:t>
      </w:r>
      <w:proofErr w:type="spellEnd"/>
      <w:r w:rsidR="00C12ED2" w:rsidRPr="00596091">
        <w:rPr>
          <w:rFonts w:asciiTheme="majorHAnsi" w:hAnsiTheme="majorHAnsi" w:cstheme="majorHAnsi"/>
          <w:lang w:val="en-US"/>
        </w:rPr>
        <w:t xml:space="preserve">, bao </w:t>
      </w:r>
      <w:proofErr w:type="spellStart"/>
      <w:r w:rsidR="00C12ED2" w:rsidRPr="00596091">
        <w:rPr>
          <w:rFonts w:asciiTheme="majorHAnsi" w:hAnsiTheme="majorHAnsi" w:cstheme="majorHAnsi"/>
          <w:lang w:val="en-US"/>
        </w:rPr>
        <w:t>gồm</w:t>
      </w:r>
      <w:proofErr w:type="spellEnd"/>
      <w:r w:rsidR="00C12ED2" w:rsidRPr="00596091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C12ED2" w:rsidRPr="00596091">
        <w:rPr>
          <w:rFonts w:asciiTheme="majorHAnsi" w:hAnsiTheme="majorHAnsi" w:cstheme="majorHAnsi"/>
          <w:lang w:val="en-US"/>
        </w:rPr>
        <w:t>cả</w:t>
      </w:r>
      <w:proofErr w:type="spellEnd"/>
      <w:r w:rsidR="00C12ED2" w:rsidRPr="00596091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C12ED2" w:rsidRPr="00596091">
        <w:rPr>
          <w:rFonts w:asciiTheme="majorHAnsi" w:hAnsiTheme="majorHAnsi" w:cstheme="majorHAnsi"/>
          <w:lang w:val="en-US"/>
        </w:rPr>
        <w:t>những</w:t>
      </w:r>
      <w:proofErr w:type="spellEnd"/>
      <w:r w:rsidR="00C12ED2" w:rsidRPr="00596091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C12ED2" w:rsidRPr="00596091">
        <w:rPr>
          <w:rFonts w:asciiTheme="majorHAnsi" w:hAnsiTheme="majorHAnsi" w:cstheme="majorHAnsi"/>
          <w:lang w:val="en-US"/>
        </w:rPr>
        <w:t>giá</w:t>
      </w:r>
      <w:proofErr w:type="spellEnd"/>
      <w:r w:rsidR="00C12ED2" w:rsidRPr="00596091">
        <w:rPr>
          <w:rFonts w:asciiTheme="majorHAnsi" w:hAnsiTheme="majorHAnsi" w:cstheme="majorHAnsi"/>
          <w:lang w:val="en-US"/>
        </w:rPr>
        <w:t xml:space="preserve"> trị </w:t>
      </w:r>
      <w:proofErr w:type="spellStart"/>
      <w:r w:rsidR="00C12ED2" w:rsidRPr="00596091">
        <w:rPr>
          <w:rFonts w:asciiTheme="majorHAnsi" w:hAnsiTheme="majorHAnsi" w:cstheme="majorHAnsi"/>
          <w:lang w:val="en-US"/>
        </w:rPr>
        <w:t>chưa</w:t>
      </w:r>
      <w:proofErr w:type="spellEnd"/>
      <w:r w:rsidR="00C12ED2" w:rsidRPr="00596091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C12ED2" w:rsidRPr="00596091">
        <w:rPr>
          <w:rFonts w:asciiTheme="majorHAnsi" w:hAnsiTheme="majorHAnsi" w:cstheme="majorHAnsi"/>
          <w:lang w:val="en-US"/>
        </w:rPr>
        <w:t>biết</w:t>
      </w:r>
      <w:proofErr w:type="spellEnd"/>
      <w:r w:rsidR="00C12ED2" w:rsidRPr="00596091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C12ED2" w:rsidRPr="00596091">
        <w:rPr>
          <w:rFonts w:asciiTheme="majorHAnsi" w:hAnsiTheme="majorHAnsi" w:cstheme="majorHAnsi"/>
          <w:lang w:val="en-US"/>
        </w:rPr>
        <w:t>cần</w:t>
      </w:r>
      <w:proofErr w:type="spellEnd"/>
      <w:r w:rsidR="00C12ED2" w:rsidRPr="00596091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C12ED2" w:rsidRPr="00596091">
        <w:rPr>
          <w:rFonts w:asciiTheme="majorHAnsi" w:hAnsiTheme="majorHAnsi" w:cstheme="majorHAnsi"/>
          <w:lang w:val="en-US"/>
        </w:rPr>
        <w:t>được</w:t>
      </w:r>
      <w:proofErr w:type="spellEnd"/>
      <w:r w:rsidR="00C12ED2" w:rsidRPr="00596091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C12ED2" w:rsidRPr="00596091">
        <w:rPr>
          <w:rFonts w:asciiTheme="majorHAnsi" w:hAnsiTheme="majorHAnsi" w:cstheme="majorHAnsi"/>
          <w:lang w:val="en-US"/>
        </w:rPr>
        <w:t>dự</w:t>
      </w:r>
      <w:proofErr w:type="spellEnd"/>
      <w:r w:rsidR="00C12ED2" w:rsidRPr="00596091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C12ED2" w:rsidRPr="00596091">
        <w:rPr>
          <w:rFonts w:asciiTheme="majorHAnsi" w:hAnsiTheme="majorHAnsi" w:cstheme="majorHAnsi"/>
          <w:lang w:val="en-US"/>
        </w:rPr>
        <w:t>đoán</w:t>
      </w:r>
      <w:proofErr w:type="spellEnd"/>
      <w:r w:rsidR="00C12ED2" w:rsidRPr="00596091">
        <w:rPr>
          <w:rFonts w:asciiTheme="majorHAnsi" w:hAnsiTheme="majorHAnsi" w:cstheme="majorHAnsi"/>
          <w:lang w:val="en-US"/>
        </w:rPr>
        <w:t xml:space="preserve">, </w:t>
      </w:r>
      <w:proofErr w:type="spellStart"/>
      <w:r w:rsidR="00C12ED2" w:rsidRPr="00596091">
        <w:rPr>
          <w:rFonts w:asciiTheme="majorHAnsi" w:hAnsiTheme="majorHAnsi" w:cstheme="majorHAnsi"/>
          <w:lang w:val="en-US"/>
        </w:rPr>
        <w:t>tạo</w:t>
      </w:r>
      <w:proofErr w:type="spellEnd"/>
      <w:r w:rsidR="00C12ED2" w:rsidRPr="00596091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C12ED2" w:rsidRPr="00596091">
        <w:rPr>
          <w:rFonts w:asciiTheme="majorHAnsi" w:hAnsiTheme="majorHAnsi" w:cstheme="majorHAnsi"/>
          <w:lang w:val="en-US"/>
        </w:rPr>
        <w:t>nên</w:t>
      </w:r>
      <w:proofErr w:type="spellEnd"/>
      <w:r w:rsidR="00C12ED2" w:rsidRPr="00596091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C12ED2" w:rsidRPr="00596091">
        <w:rPr>
          <w:rFonts w:asciiTheme="majorHAnsi" w:hAnsiTheme="majorHAnsi" w:cstheme="majorHAnsi"/>
          <w:lang w:val="en-US"/>
        </w:rPr>
        <w:t>một</w:t>
      </w:r>
      <w:proofErr w:type="spellEnd"/>
      <w:r w:rsidR="00C12ED2" w:rsidRPr="00596091">
        <w:rPr>
          <w:rFonts w:asciiTheme="majorHAnsi" w:hAnsiTheme="majorHAnsi" w:cstheme="majorHAnsi"/>
          <w:lang w:val="en-US"/>
        </w:rPr>
        <w:t xml:space="preserve"> ma </w:t>
      </w:r>
      <w:proofErr w:type="spellStart"/>
      <w:r w:rsidR="00C12ED2" w:rsidRPr="00596091">
        <w:rPr>
          <w:rFonts w:asciiTheme="majorHAnsi" w:hAnsiTheme="majorHAnsi" w:cstheme="majorHAnsi"/>
          <w:lang w:val="en-US"/>
        </w:rPr>
        <w:t>trận</w:t>
      </w:r>
      <w:proofErr w:type="spellEnd"/>
      <w:r w:rsidR="00C12ED2" w:rsidRPr="00596091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C12ED2" w:rsidRPr="00596091">
        <w:rPr>
          <w:rFonts w:asciiTheme="majorHAnsi" w:hAnsiTheme="majorHAnsi" w:cstheme="majorHAnsi"/>
          <w:lang w:val="en-US"/>
        </w:rPr>
        <w:t>gọi</w:t>
      </w:r>
      <w:proofErr w:type="spellEnd"/>
      <w:r w:rsidR="00C12ED2" w:rsidRPr="00596091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C12ED2" w:rsidRPr="00596091">
        <w:rPr>
          <w:rFonts w:asciiTheme="majorHAnsi" w:hAnsiTheme="majorHAnsi" w:cstheme="majorHAnsi"/>
          <w:lang w:val="en-US"/>
        </w:rPr>
        <w:t>là</w:t>
      </w:r>
      <w:proofErr w:type="spellEnd"/>
      <w:r w:rsidR="00C12ED2" w:rsidRPr="00596091">
        <w:rPr>
          <w:rFonts w:asciiTheme="majorHAnsi" w:hAnsiTheme="majorHAnsi" w:cstheme="majorHAnsi"/>
          <w:lang w:val="en-US"/>
        </w:rPr>
        <w:t xml:space="preserve"> utility matrix.</w:t>
      </w:r>
      <w:r w:rsidR="007766F1" w:rsidRPr="00596091">
        <w:rPr>
          <w:rFonts w:asciiTheme="majorHAnsi" w:hAnsiTheme="majorHAnsi" w:cstheme="majorHAnsi"/>
          <w:lang w:val="vi-VN"/>
        </w:rPr>
        <w:t xml:space="preserve"> </w:t>
      </w:r>
      <w:proofErr w:type="spellStart"/>
      <w:r w:rsidR="007766F1" w:rsidRPr="00596091">
        <w:rPr>
          <w:rFonts w:asciiTheme="majorHAnsi" w:hAnsiTheme="majorHAnsi" w:cstheme="majorHAnsi"/>
          <w:lang w:val="vi-VN"/>
        </w:rPr>
        <w:t>Chuẩn</w:t>
      </w:r>
      <w:proofErr w:type="spellEnd"/>
      <w:r w:rsidR="007766F1" w:rsidRPr="00596091">
        <w:rPr>
          <w:rFonts w:asciiTheme="majorHAnsi" w:hAnsiTheme="majorHAnsi" w:cstheme="majorHAnsi"/>
          <w:lang w:val="vi-VN"/>
        </w:rPr>
        <w:t xml:space="preserve"> </w:t>
      </w:r>
      <w:proofErr w:type="spellStart"/>
      <w:r w:rsidR="007766F1" w:rsidRPr="00596091">
        <w:rPr>
          <w:rFonts w:asciiTheme="majorHAnsi" w:hAnsiTheme="majorHAnsi" w:cstheme="majorHAnsi"/>
          <w:lang w:val="vi-VN"/>
        </w:rPr>
        <w:t>hóa</w:t>
      </w:r>
      <w:proofErr w:type="spellEnd"/>
      <w:r w:rsidR="007766F1" w:rsidRPr="00596091">
        <w:rPr>
          <w:rFonts w:asciiTheme="majorHAnsi" w:hAnsiTheme="majorHAnsi" w:cstheme="majorHAnsi"/>
          <w:lang w:val="vi-VN"/>
        </w:rPr>
        <w:t xml:space="preserve"> ma </w:t>
      </w:r>
      <w:proofErr w:type="spellStart"/>
      <w:r w:rsidR="007766F1" w:rsidRPr="00596091">
        <w:rPr>
          <w:rFonts w:asciiTheme="majorHAnsi" w:hAnsiTheme="majorHAnsi" w:cstheme="majorHAnsi"/>
          <w:lang w:val="vi-VN"/>
        </w:rPr>
        <w:t>trận</w:t>
      </w:r>
      <w:proofErr w:type="spellEnd"/>
      <w:r w:rsidR="007766F1" w:rsidRPr="00596091">
        <w:rPr>
          <w:rFonts w:asciiTheme="majorHAnsi" w:hAnsiTheme="majorHAnsi" w:cstheme="majorHAnsi"/>
          <w:lang w:val="vi-VN"/>
        </w:rPr>
        <w:t xml:space="preserve">, tinh </w:t>
      </w:r>
      <w:proofErr w:type="spellStart"/>
      <w:r w:rsidR="007766F1" w:rsidRPr="00596091">
        <w:rPr>
          <w:rFonts w:asciiTheme="majorHAnsi" w:hAnsiTheme="majorHAnsi" w:cstheme="majorHAnsi"/>
          <w:lang w:val="vi-VN"/>
        </w:rPr>
        <w:t>độ</w:t>
      </w:r>
      <w:proofErr w:type="spellEnd"/>
      <w:r w:rsidR="007766F1" w:rsidRPr="00596091">
        <w:rPr>
          <w:rFonts w:asciiTheme="majorHAnsi" w:hAnsiTheme="majorHAnsi" w:cstheme="majorHAnsi"/>
          <w:lang w:val="vi-VN"/>
        </w:rPr>
        <w:t xml:space="preserve"> tương quan</w:t>
      </w:r>
      <w:r w:rsidR="00ED1E2A" w:rsidRPr="00596091">
        <w:rPr>
          <w:rFonts w:asciiTheme="majorHAnsi" w:hAnsiTheme="majorHAnsi" w:cstheme="majorHAnsi"/>
          <w:lang w:val="vi-VN"/>
        </w:rPr>
        <w:t xml:space="preserve"> </w:t>
      </w:r>
      <w:proofErr w:type="spellStart"/>
      <w:r w:rsidR="00ED1E2A" w:rsidRPr="00596091">
        <w:rPr>
          <w:rFonts w:asciiTheme="majorHAnsi" w:hAnsiTheme="majorHAnsi" w:cstheme="majorHAnsi"/>
          <w:lang w:val="vi-VN"/>
        </w:rPr>
        <w:t>rồi</w:t>
      </w:r>
      <w:proofErr w:type="spellEnd"/>
      <w:r w:rsidR="00ED1E2A" w:rsidRPr="00596091">
        <w:rPr>
          <w:rFonts w:asciiTheme="majorHAnsi" w:hAnsiTheme="majorHAnsi" w:cstheme="majorHAnsi"/>
          <w:lang w:val="vi-VN"/>
        </w:rPr>
        <w:t xml:space="preserve"> t</w:t>
      </w:r>
      <w:r w:rsidR="003E1223" w:rsidRPr="00596091">
        <w:rPr>
          <w:rFonts w:asciiTheme="majorHAnsi" w:hAnsiTheme="majorHAnsi" w:cstheme="majorHAnsi"/>
          <w:lang w:val="en-US"/>
        </w:rPr>
        <w:t xml:space="preserve">ừ </w:t>
      </w:r>
      <w:proofErr w:type="spellStart"/>
      <w:r w:rsidR="003E1223" w:rsidRPr="00596091">
        <w:rPr>
          <w:rFonts w:asciiTheme="majorHAnsi" w:hAnsiTheme="majorHAnsi" w:cstheme="majorHAnsi"/>
          <w:lang w:val="en-US"/>
        </w:rPr>
        <w:t>đó</w:t>
      </w:r>
      <w:proofErr w:type="spellEnd"/>
      <w:r w:rsidR="003E1223" w:rsidRPr="00596091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3E1223" w:rsidRPr="00596091">
        <w:rPr>
          <w:rFonts w:asciiTheme="majorHAnsi" w:hAnsiTheme="majorHAnsi" w:cstheme="majorHAnsi"/>
          <w:lang w:val="en-US"/>
        </w:rPr>
        <w:t>có</w:t>
      </w:r>
      <w:proofErr w:type="spellEnd"/>
      <w:r w:rsidR="003E1223" w:rsidRPr="00596091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3E1223" w:rsidRPr="00596091">
        <w:rPr>
          <w:rFonts w:asciiTheme="majorHAnsi" w:hAnsiTheme="majorHAnsi" w:cstheme="majorHAnsi"/>
          <w:lang w:val="en-US"/>
        </w:rPr>
        <w:t>thể</w:t>
      </w:r>
      <w:proofErr w:type="spellEnd"/>
      <w:r w:rsidR="003E1223" w:rsidRPr="00596091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3E1223" w:rsidRPr="00596091">
        <w:rPr>
          <w:rFonts w:asciiTheme="majorHAnsi" w:hAnsiTheme="majorHAnsi" w:cstheme="majorHAnsi"/>
          <w:lang w:val="en-US"/>
        </w:rPr>
        <w:t>chuẩn</w:t>
      </w:r>
      <w:proofErr w:type="spellEnd"/>
      <w:r w:rsidR="003E1223" w:rsidRPr="00596091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3E1223" w:rsidRPr="00596091">
        <w:rPr>
          <w:rFonts w:asciiTheme="majorHAnsi" w:hAnsiTheme="majorHAnsi" w:cstheme="majorHAnsi"/>
          <w:lang w:val="en-US"/>
        </w:rPr>
        <w:t>đoán</w:t>
      </w:r>
      <w:proofErr w:type="spellEnd"/>
      <w:r w:rsidR="003E1223" w:rsidRPr="00596091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1E6D89" w:rsidRPr="00596091">
        <w:rPr>
          <w:rFonts w:asciiTheme="majorHAnsi" w:hAnsiTheme="majorHAnsi" w:cstheme="majorHAnsi"/>
          <w:lang w:val="en-US"/>
        </w:rPr>
        <w:t>mức</w:t>
      </w:r>
      <w:proofErr w:type="spellEnd"/>
      <w:r w:rsidR="001E6D89" w:rsidRPr="00596091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1E6D89" w:rsidRPr="00596091">
        <w:rPr>
          <w:rFonts w:asciiTheme="majorHAnsi" w:hAnsiTheme="majorHAnsi" w:cstheme="majorHAnsi"/>
          <w:lang w:val="en-US"/>
        </w:rPr>
        <w:t>độ</w:t>
      </w:r>
      <w:proofErr w:type="spellEnd"/>
      <w:r w:rsidR="001E6D89" w:rsidRPr="00596091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1E6D89" w:rsidRPr="00596091">
        <w:rPr>
          <w:rFonts w:asciiTheme="majorHAnsi" w:hAnsiTheme="majorHAnsi" w:cstheme="majorHAnsi"/>
          <w:lang w:val="en-US"/>
        </w:rPr>
        <w:t>quan</w:t>
      </w:r>
      <w:proofErr w:type="spellEnd"/>
      <w:r w:rsidR="001E6D89" w:rsidRPr="00596091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1E6D89" w:rsidRPr="00596091">
        <w:rPr>
          <w:rFonts w:asciiTheme="majorHAnsi" w:hAnsiTheme="majorHAnsi" w:cstheme="majorHAnsi"/>
          <w:lang w:val="en-US"/>
        </w:rPr>
        <w:t>tâm</w:t>
      </w:r>
      <w:proofErr w:type="spellEnd"/>
      <w:r w:rsidR="001E6D89" w:rsidRPr="00596091">
        <w:rPr>
          <w:rFonts w:asciiTheme="majorHAnsi" w:hAnsiTheme="majorHAnsi" w:cstheme="majorHAnsi"/>
          <w:lang w:val="en-US"/>
        </w:rPr>
        <w:t xml:space="preserve"> của </w:t>
      </w:r>
      <w:proofErr w:type="spellStart"/>
      <w:r w:rsidR="001E6D89" w:rsidRPr="00596091">
        <w:rPr>
          <w:rFonts w:asciiTheme="majorHAnsi" w:hAnsiTheme="majorHAnsi" w:cstheme="majorHAnsi"/>
          <w:lang w:val="en-US"/>
        </w:rPr>
        <w:t>người</w:t>
      </w:r>
      <w:proofErr w:type="spellEnd"/>
      <w:r w:rsidR="001E6D89" w:rsidRPr="00596091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1E6D89" w:rsidRPr="00596091">
        <w:rPr>
          <w:rFonts w:asciiTheme="majorHAnsi" w:hAnsiTheme="majorHAnsi" w:cstheme="majorHAnsi"/>
          <w:lang w:val="en-US"/>
        </w:rPr>
        <w:t>dùng</w:t>
      </w:r>
      <w:proofErr w:type="spellEnd"/>
      <w:r w:rsidR="001E6D89" w:rsidRPr="00596091">
        <w:rPr>
          <w:rFonts w:asciiTheme="majorHAnsi" w:hAnsiTheme="majorHAnsi" w:cstheme="majorHAnsi"/>
          <w:lang w:val="en-US"/>
        </w:rPr>
        <w:t>.</w:t>
      </w:r>
    </w:p>
    <w:p w14:paraId="3D7BC6CF" w14:textId="77777777" w:rsidR="00F5553F" w:rsidRDefault="00F5553F">
      <w:pPr>
        <w:spacing w:line="240" w:lineRule="auto"/>
        <w:ind w:left="0"/>
        <w:rPr>
          <w:rFonts w:asciiTheme="majorHAnsi" w:hAnsiTheme="majorHAnsi" w:cstheme="majorHAnsi"/>
          <w:b/>
          <w:bCs/>
          <w:sz w:val="32"/>
          <w:szCs w:val="32"/>
          <w:lang w:val="en-US"/>
        </w:rPr>
      </w:pPr>
      <w:r>
        <w:rPr>
          <w:rFonts w:asciiTheme="majorHAnsi" w:hAnsiTheme="majorHAnsi" w:cstheme="majorHAnsi"/>
          <w:sz w:val="32"/>
          <w:szCs w:val="32"/>
          <w:lang w:val="en-US"/>
        </w:rPr>
        <w:br w:type="page"/>
      </w:r>
    </w:p>
    <w:p w14:paraId="5E59BB43" w14:textId="53E81F00" w:rsidR="00E36CB4" w:rsidRPr="00AF13CB" w:rsidRDefault="00B14312" w:rsidP="0030117C">
      <w:pPr>
        <w:pStyle w:val="Heading1"/>
      </w:pPr>
      <w:bookmarkStart w:id="440" w:name="_Toc106804504"/>
      <w:bookmarkStart w:id="441" w:name="_Toc106811997"/>
      <w:bookmarkStart w:id="442" w:name="_Toc106818802"/>
      <w:r w:rsidRPr="00AF13CB">
        <w:lastRenderedPageBreak/>
        <w:t>KẾT</w:t>
      </w:r>
      <w:r w:rsidRPr="00AF13CB">
        <w:rPr>
          <w:spacing w:val="-2"/>
        </w:rPr>
        <w:t xml:space="preserve"> </w:t>
      </w:r>
      <w:r w:rsidRPr="00AF13CB">
        <w:t>LUẬN</w:t>
      </w:r>
      <w:bookmarkEnd w:id="440"/>
      <w:bookmarkEnd w:id="441"/>
      <w:bookmarkEnd w:id="442"/>
    </w:p>
    <w:p w14:paraId="3371D760" w14:textId="7F4DD69A" w:rsidR="00E36CB4" w:rsidRPr="00D5653B" w:rsidRDefault="00E36CB4" w:rsidP="0030117C">
      <w:pPr>
        <w:pStyle w:val="Heading2"/>
      </w:pPr>
      <w:bookmarkStart w:id="443" w:name="5.1._Kết_quả_đạt_được"/>
      <w:bookmarkStart w:id="444" w:name="_bookmark279"/>
      <w:bookmarkStart w:id="445" w:name="_Toc106804505"/>
      <w:bookmarkStart w:id="446" w:name="_Toc106811998"/>
      <w:bookmarkStart w:id="447" w:name="_Toc106818803"/>
      <w:bookmarkEnd w:id="443"/>
      <w:bookmarkEnd w:id="444"/>
      <w:proofErr w:type="spellStart"/>
      <w:r w:rsidRPr="00D5653B">
        <w:t>Kết</w:t>
      </w:r>
      <w:proofErr w:type="spellEnd"/>
      <w:r w:rsidRPr="00D5653B">
        <w:rPr>
          <w:spacing w:val="-5"/>
        </w:rPr>
        <w:t xml:space="preserve"> </w:t>
      </w:r>
      <w:proofErr w:type="spellStart"/>
      <w:r w:rsidRPr="00D5653B">
        <w:t>quả</w:t>
      </w:r>
      <w:proofErr w:type="spellEnd"/>
      <w:r w:rsidRPr="00D5653B">
        <w:rPr>
          <w:spacing w:val="-1"/>
        </w:rPr>
        <w:t xml:space="preserve"> </w:t>
      </w:r>
      <w:proofErr w:type="spellStart"/>
      <w:r w:rsidRPr="00D5653B">
        <w:t>đạt</w:t>
      </w:r>
      <w:proofErr w:type="spellEnd"/>
      <w:r w:rsidRPr="00D5653B">
        <w:rPr>
          <w:spacing w:val="-4"/>
        </w:rPr>
        <w:t xml:space="preserve"> </w:t>
      </w:r>
      <w:proofErr w:type="spellStart"/>
      <w:r w:rsidRPr="00D5653B">
        <w:t>được</w:t>
      </w:r>
      <w:bookmarkEnd w:id="445"/>
      <w:bookmarkEnd w:id="446"/>
      <w:bookmarkEnd w:id="447"/>
      <w:proofErr w:type="spellEnd"/>
    </w:p>
    <w:p w14:paraId="3EBC51CB" w14:textId="52EE6EB5" w:rsidR="00256F06" w:rsidRPr="00D5653B" w:rsidRDefault="00256F06" w:rsidP="000011EE">
      <w:pPr>
        <w:pStyle w:val="Heading3"/>
      </w:pPr>
      <w:bookmarkStart w:id="448" w:name="5.1.1._Lý_thuyết"/>
      <w:bookmarkStart w:id="449" w:name="_bookmark280"/>
      <w:bookmarkStart w:id="450" w:name="_Toc106818804"/>
      <w:bookmarkEnd w:id="448"/>
      <w:bookmarkEnd w:id="449"/>
      <w:r>
        <w:rPr>
          <w:lang w:val="en-US"/>
        </w:rPr>
        <w:t xml:space="preserve">Lý </w:t>
      </w:r>
      <w:proofErr w:type="spellStart"/>
      <w:r>
        <w:rPr>
          <w:lang w:val="en-US"/>
        </w:rPr>
        <w:t>thuyết</w:t>
      </w:r>
      <w:bookmarkEnd w:id="450"/>
      <w:proofErr w:type="spellEnd"/>
    </w:p>
    <w:p w14:paraId="57D57BDE" w14:textId="77777777" w:rsidR="00E36CB4" w:rsidRPr="00D5653B" w:rsidRDefault="00E36CB4" w:rsidP="005F7E53">
      <w:pPr>
        <w:pStyle w:val="ListParagraph"/>
        <w:numPr>
          <w:ilvl w:val="3"/>
          <w:numId w:val="1"/>
        </w:numPr>
        <w:tabs>
          <w:tab w:val="left" w:pos="2362"/>
        </w:tabs>
        <w:ind w:right="1123" w:hanging="652"/>
        <w:jc w:val="both"/>
        <w:rPr>
          <w:rFonts w:asciiTheme="majorHAnsi" w:hAnsiTheme="majorHAnsi" w:cstheme="majorHAnsi"/>
        </w:rPr>
      </w:pPr>
      <w:proofErr w:type="spellStart"/>
      <w:r w:rsidRPr="00D5653B">
        <w:rPr>
          <w:rFonts w:asciiTheme="majorHAnsi" w:hAnsiTheme="majorHAnsi" w:cstheme="majorHAnsi"/>
        </w:rPr>
        <w:t>Hiểu</w:t>
      </w:r>
      <w:proofErr w:type="spellEnd"/>
      <w:r w:rsidRPr="00D5653B">
        <w:rPr>
          <w:rFonts w:asciiTheme="majorHAnsi" w:hAnsiTheme="majorHAnsi" w:cstheme="majorHAnsi"/>
          <w:spacing w:val="-16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được</w:t>
      </w:r>
      <w:proofErr w:type="spellEnd"/>
      <w:r w:rsidRPr="00D5653B">
        <w:rPr>
          <w:rFonts w:asciiTheme="majorHAnsi" w:hAnsiTheme="majorHAnsi" w:cstheme="majorHAnsi"/>
          <w:spacing w:val="-16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các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bài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toán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trong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thương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mại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điện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tử</w:t>
      </w:r>
      <w:proofErr w:type="spellEnd"/>
      <w:r w:rsidRPr="00D5653B">
        <w:rPr>
          <w:rFonts w:asciiTheme="majorHAnsi" w:hAnsiTheme="majorHAnsi" w:cstheme="majorHAnsi"/>
        </w:rPr>
        <w:t>.</w:t>
      </w:r>
    </w:p>
    <w:p w14:paraId="33FDD6DB" w14:textId="77777777" w:rsidR="00E36CB4" w:rsidRPr="00D5653B" w:rsidRDefault="00E36CB4" w:rsidP="005F7E53">
      <w:pPr>
        <w:pStyle w:val="ListParagraph"/>
        <w:numPr>
          <w:ilvl w:val="3"/>
          <w:numId w:val="1"/>
        </w:numPr>
        <w:tabs>
          <w:tab w:val="left" w:pos="2362"/>
        </w:tabs>
        <w:ind w:right="1123" w:hanging="652"/>
        <w:jc w:val="both"/>
        <w:rPr>
          <w:rFonts w:asciiTheme="majorHAnsi" w:hAnsiTheme="majorHAnsi" w:cstheme="majorHAnsi"/>
        </w:rPr>
      </w:pPr>
      <w:proofErr w:type="spellStart"/>
      <w:r w:rsidRPr="00D5653B">
        <w:rPr>
          <w:rFonts w:asciiTheme="majorHAnsi" w:hAnsiTheme="majorHAnsi" w:cstheme="majorHAnsi"/>
          <w:lang w:val="en-US"/>
        </w:rPr>
        <w:t>Sử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dụng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được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các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công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nghệ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liên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quan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để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giải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quyết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bài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toán</w:t>
      </w:r>
      <w:proofErr w:type="spellEnd"/>
      <w:r w:rsidRPr="00D5653B">
        <w:rPr>
          <w:rFonts w:asciiTheme="majorHAnsi" w:hAnsiTheme="majorHAnsi" w:cstheme="majorHAnsi"/>
        </w:rPr>
        <w:t>.</w:t>
      </w:r>
    </w:p>
    <w:p w14:paraId="2C2855EB" w14:textId="77777777" w:rsidR="00E36CB4" w:rsidRPr="00D5653B" w:rsidRDefault="00E36CB4" w:rsidP="005F7E53">
      <w:pPr>
        <w:pStyle w:val="ListParagraph"/>
        <w:numPr>
          <w:ilvl w:val="3"/>
          <w:numId w:val="1"/>
        </w:numPr>
        <w:tabs>
          <w:tab w:val="left" w:pos="2362"/>
        </w:tabs>
        <w:spacing w:before="1"/>
        <w:ind w:right="1123" w:hanging="652"/>
        <w:jc w:val="both"/>
        <w:rPr>
          <w:rFonts w:asciiTheme="majorHAnsi" w:hAnsiTheme="majorHAnsi" w:cstheme="majorHAnsi"/>
        </w:rPr>
      </w:pPr>
      <w:r w:rsidRPr="00D5653B">
        <w:rPr>
          <w:rFonts w:asciiTheme="majorHAnsi" w:hAnsiTheme="majorHAnsi" w:cstheme="majorHAnsi"/>
          <w:lang w:val="en-US"/>
        </w:rPr>
        <w:t xml:space="preserve">Thực </w:t>
      </w:r>
      <w:proofErr w:type="spellStart"/>
      <w:r w:rsidRPr="00D5653B">
        <w:rPr>
          <w:rFonts w:asciiTheme="majorHAnsi" w:hAnsiTheme="majorHAnsi" w:cstheme="majorHAnsi"/>
          <w:lang w:val="en-US"/>
        </w:rPr>
        <w:t>hiện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được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các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bài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toán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về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Oauth2, JWT </w:t>
      </w:r>
      <w:proofErr w:type="spellStart"/>
      <w:r w:rsidRPr="00D5653B">
        <w:rPr>
          <w:rFonts w:asciiTheme="majorHAnsi" w:hAnsiTheme="majorHAnsi" w:cstheme="majorHAnsi"/>
          <w:lang w:val="en-US"/>
        </w:rPr>
        <w:t>trong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xác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thực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người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dùng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. </w:t>
      </w:r>
    </w:p>
    <w:p w14:paraId="78F61062" w14:textId="77777777" w:rsidR="00E36CB4" w:rsidRPr="005838F5" w:rsidRDefault="00E36CB4" w:rsidP="005F7E53">
      <w:pPr>
        <w:pStyle w:val="ListParagraph"/>
        <w:numPr>
          <w:ilvl w:val="3"/>
          <w:numId w:val="1"/>
        </w:numPr>
        <w:tabs>
          <w:tab w:val="left" w:pos="2362"/>
        </w:tabs>
        <w:spacing w:before="1"/>
        <w:ind w:right="1123" w:hanging="652"/>
        <w:jc w:val="both"/>
        <w:rPr>
          <w:rFonts w:asciiTheme="majorHAnsi" w:hAnsiTheme="majorHAnsi" w:cstheme="majorHAnsi"/>
        </w:rPr>
      </w:pPr>
      <w:proofErr w:type="spellStart"/>
      <w:r w:rsidRPr="00D5653B">
        <w:rPr>
          <w:rFonts w:asciiTheme="majorHAnsi" w:hAnsiTheme="majorHAnsi" w:cstheme="majorHAnsi"/>
          <w:lang w:val="en-US"/>
        </w:rPr>
        <w:t>Giải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quyết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được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bài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toán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về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đặt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hàng</w:t>
      </w:r>
      <w:proofErr w:type="spellEnd"/>
      <w:r w:rsidRPr="00D5653B">
        <w:rPr>
          <w:rFonts w:asciiTheme="majorHAnsi" w:hAnsiTheme="majorHAnsi" w:cstheme="majorHAnsi"/>
          <w:lang w:val="en-US"/>
        </w:rPr>
        <w:t>.</w:t>
      </w:r>
    </w:p>
    <w:p w14:paraId="5EBAD109" w14:textId="6D67922B" w:rsidR="005838F5" w:rsidRPr="005838F5" w:rsidRDefault="005838F5" w:rsidP="005F7E53">
      <w:pPr>
        <w:pStyle w:val="ListParagraph"/>
        <w:numPr>
          <w:ilvl w:val="3"/>
          <w:numId w:val="1"/>
        </w:numPr>
        <w:tabs>
          <w:tab w:val="left" w:pos="2362"/>
        </w:tabs>
        <w:spacing w:before="1"/>
        <w:ind w:left="2070" w:right="1123" w:firstLine="0"/>
        <w:jc w:val="both"/>
        <w:rPr>
          <w:rFonts w:asciiTheme="majorHAnsi" w:hAnsiTheme="majorHAnsi" w:cstheme="majorHAnsi"/>
        </w:rPr>
      </w:pPr>
      <w:proofErr w:type="spellStart"/>
      <w:r>
        <w:rPr>
          <w:rFonts w:asciiTheme="majorHAnsi" w:hAnsiTheme="majorHAnsi" w:cstheme="majorHAnsi"/>
          <w:lang w:val="en-US"/>
        </w:rPr>
        <w:t>Làm</w:t>
      </w:r>
      <w:proofErr w:type="spellEnd"/>
      <w:r>
        <w:rPr>
          <w:rFonts w:asciiTheme="majorHAnsi" w:hAnsiTheme="majorHAnsi" w:cstheme="majorHAnsi"/>
          <w:lang w:val="en-US"/>
        </w:rPr>
        <w:t xml:space="preserve"> </w:t>
      </w:r>
      <w:proofErr w:type="spellStart"/>
      <w:r>
        <w:rPr>
          <w:rFonts w:asciiTheme="majorHAnsi" w:hAnsiTheme="majorHAnsi" w:cstheme="majorHAnsi"/>
          <w:lang w:val="en-US"/>
        </w:rPr>
        <w:t>quen</w:t>
      </w:r>
      <w:proofErr w:type="spellEnd"/>
      <w:r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2B76DD">
        <w:rPr>
          <w:rFonts w:asciiTheme="majorHAnsi" w:hAnsiTheme="majorHAnsi" w:cstheme="majorHAnsi"/>
          <w:lang w:val="en-US"/>
        </w:rPr>
        <w:t>kiến</w:t>
      </w:r>
      <w:proofErr w:type="spellEnd"/>
      <w:r w:rsidR="002B76DD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2B76DD">
        <w:rPr>
          <w:rFonts w:asciiTheme="majorHAnsi" w:hAnsiTheme="majorHAnsi" w:cstheme="majorHAnsi"/>
          <w:lang w:val="en-US"/>
        </w:rPr>
        <w:t>thức</w:t>
      </w:r>
      <w:proofErr w:type="spellEnd"/>
      <w:r w:rsidR="002B76DD">
        <w:rPr>
          <w:rFonts w:asciiTheme="majorHAnsi" w:hAnsiTheme="majorHAnsi" w:cstheme="majorHAnsi"/>
          <w:lang w:val="en-US"/>
        </w:rPr>
        <w:t xml:space="preserve"> của </w:t>
      </w:r>
      <w:proofErr w:type="spellStart"/>
      <w:r w:rsidR="002B76DD">
        <w:rPr>
          <w:rFonts w:asciiTheme="majorHAnsi" w:hAnsiTheme="majorHAnsi" w:cstheme="majorHAnsi"/>
          <w:lang w:val="en-US"/>
        </w:rPr>
        <w:t>hệ</w:t>
      </w:r>
      <w:proofErr w:type="spellEnd"/>
      <w:r w:rsidR="002B76DD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2B76DD">
        <w:rPr>
          <w:rFonts w:asciiTheme="majorHAnsi" w:hAnsiTheme="majorHAnsi" w:cstheme="majorHAnsi"/>
          <w:lang w:val="en-US"/>
        </w:rPr>
        <w:t>thống</w:t>
      </w:r>
      <w:proofErr w:type="spellEnd"/>
      <w:r w:rsidR="002B76DD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2B76DD">
        <w:rPr>
          <w:rFonts w:asciiTheme="majorHAnsi" w:hAnsiTheme="majorHAnsi" w:cstheme="majorHAnsi"/>
          <w:lang w:val="en-US"/>
        </w:rPr>
        <w:t>khuyến</w:t>
      </w:r>
      <w:proofErr w:type="spellEnd"/>
      <w:r w:rsidR="002B76DD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2B76DD">
        <w:rPr>
          <w:rFonts w:asciiTheme="majorHAnsi" w:hAnsiTheme="majorHAnsi" w:cstheme="majorHAnsi"/>
          <w:lang w:val="en-US"/>
        </w:rPr>
        <w:t>nghị</w:t>
      </w:r>
      <w:proofErr w:type="spellEnd"/>
      <w:r w:rsidR="002B76DD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2B76DD">
        <w:rPr>
          <w:rFonts w:asciiTheme="majorHAnsi" w:hAnsiTheme="majorHAnsi" w:cstheme="majorHAnsi"/>
          <w:lang w:val="en-US"/>
        </w:rPr>
        <w:t>sản</w:t>
      </w:r>
      <w:proofErr w:type="spellEnd"/>
      <w:r w:rsidR="002B76DD">
        <w:rPr>
          <w:rFonts w:asciiTheme="majorHAnsi" w:hAnsiTheme="majorHAnsi" w:cstheme="majorHAnsi"/>
          <w:lang w:val="en-US"/>
        </w:rPr>
        <w:t xml:space="preserve"> phẩm</w:t>
      </w:r>
      <w:r w:rsidRPr="00D5653B">
        <w:rPr>
          <w:rFonts w:asciiTheme="majorHAnsi" w:hAnsiTheme="majorHAnsi" w:cstheme="majorHAnsi"/>
          <w:lang w:val="en-US"/>
        </w:rPr>
        <w:t>.</w:t>
      </w:r>
    </w:p>
    <w:p w14:paraId="12DF85E0" w14:textId="77777777" w:rsidR="00E36CB4" w:rsidRPr="00D5653B" w:rsidRDefault="00E36CB4" w:rsidP="005F7E53">
      <w:pPr>
        <w:pStyle w:val="ListParagraph"/>
        <w:numPr>
          <w:ilvl w:val="3"/>
          <w:numId w:val="1"/>
        </w:numPr>
        <w:tabs>
          <w:tab w:val="left" w:pos="2362"/>
        </w:tabs>
        <w:spacing w:before="121"/>
        <w:ind w:left="2070" w:right="1123" w:firstLine="0"/>
        <w:jc w:val="both"/>
        <w:rPr>
          <w:rFonts w:asciiTheme="majorHAnsi" w:hAnsiTheme="majorHAnsi" w:cstheme="majorHAnsi"/>
        </w:rPr>
      </w:pPr>
      <w:proofErr w:type="spellStart"/>
      <w:r w:rsidRPr="00D5653B">
        <w:rPr>
          <w:rFonts w:asciiTheme="majorHAnsi" w:hAnsiTheme="majorHAnsi" w:cstheme="majorHAnsi"/>
          <w:lang w:val="en-US"/>
        </w:rPr>
        <w:t>Hiểu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và </w:t>
      </w:r>
      <w:proofErr w:type="spellStart"/>
      <w:r w:rsidRPr="00D5653B">
        <w:rPr>
          <w:rFonts w:asciiTheme="majorHAnsi" w:hAnsiTheme="majorHAnsi" w:cstheme="majorHAnsi"/>
          <w:lang w:val="en-US"/>
        </w:rPr>
        <w:t>triển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khai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được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các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nghiệp </w:t>
      </w:r>
      <w:proofErr w:type="spellStart"/>
      <w:r w:rsidRPr="00D5653B">
        <w:rPr>
          <w:rFonts w:asciiTheme="majorHAnsi" w:hAnsiTheme="majorHAnsi" w:cstheme="majorHAnsi"/>
          <w:lang w:val="en-US"/>
        </w:rPr>
        <w:t>vụ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cơ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bản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của </w:t>
      </w:r>
      <w:proofErr w:type="spellStart"/>
      <w:r w:rsidRPr="00D5653B">
        <w:rPr>
          <w:rFonts w:asciiTheme="majorHAnsi" w:hAnsiTheme="majorHAnsi" w:cstheme="majorHAnsi"/>
          <w:lang w:val="en-US"/>
        </w:rPr>
        <w:t>một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ứng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dụng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mua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bán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trực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tuyến</w:t>
      </w:r>
      <w:proofErr w:type="spellEnd"/>
      <w:r w:rsidRPr="00D5653B">
        <w:rPr>
          <w:rFonts w:asciiTheme="majorHAnsi" w:hAnsiTheme="majorHAnsi" w:cstheme="majorHAnsi"/>
        </w:rPr>
        <w:t>.</w:t>
      </w:r>
    </w:p>
    <w:p w14:paraId="241FA909" w14:textId="423BC28A" w:rsidR="00E36CB4" w:rsidRPr="00D5653B" w:rsidRDefault="00E36CB4" w:rsidP="000011EE">
      <w:pPr>
        <w:pStyle w:val="Heading3"/>
      </w:pPr>
      <w:bookmarkStart w:id="451" w:name="_Toc106804507"/>
      <w:bookmarkStart w:id="452" w:name="_Toc106812000"/>
      <w:bookmarkStart w:id="453" w:name="_Toc106818805"/>
      <w:r w:rsidRPr="00D5653B">
        <w:t>Công</w:t>
      </w:r>
      <w:r w:rsidRPr="00D5653B">
        <w:rPr>
          <w:spacing w:val="-3"/>
        </w:rPr>
        <w:t xml:space="preserve"> </w:t>
      </w:r>
      <w:proofErr w:type="spellStart"/>
      <w:r w:rsidRPr="00D5653B">
        <w:t>nghệ</w:t>
      </w:r>
      <w:bookmarkEnd w:id="451"/>
      <w:bookmarkEnd w:id="452"/>
      <w:bookmarkEnd w:id="453"/>
      <w:proofErr w:type="spellEnd"/>
    </w:p>
    <w:p w14:paraId="6DA47CC2" w14:textId="77777777" w:rsidR="00E36CB4" w:rsidRPr="00D5653B" w:rsidRDefault="00E36CB4" w:rsidP="00E36CB4">
      <w:pPr>
        <w:ind w:left="2074" w:right="1123" w:hanging="4"/>
        <w:jc w:val="both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  <w:lang w:val="en-US"/>
        </w:rPr>
        <w:t xml:space="preserve">+  </w:t>
      </w:r>
      <w:r w:rsidRPr="00D5653B">
        <w:rPr>
          <w:rFonts w:asciiTheme="majorHAnsi" w:hAnsiTheme="majorHAnsi" w:cstheme="majorHAnsi"/>
          <w:lang w:val="en-US"/>
        </w:rPr>
        <w:t>NodeJS</w:t>
      </w:r>
      <w:r w:rsidRPr="00D5653B">
        <w:rPr>
          <w:rFonts w:asciiTheme="majorHAnsi" w:hAnsiTheme="majorHAnsi" w:cstheme="majorHAnsi"/>
        </w:rPr>
        <w:t>:</w:t>
      </w:r>
      <w:r w:rsidRPr="00D5653B">
        <w:rPr>
          <w:rFonts w:asciiTheme="majorHAnsi" w:hAnsiTheme="majorHAnsi" w:cstheme="majorHAnsi"/>
          <w:spacing w:val="32"/>
        </w:rPr>
        <w:t xml:space="preserve"> </w:t>
      </w:r>
      <w:r>
        <w:rPr>
          <w:rFonts w:asciiTheme="majorHAnsi" w:hAnsiTheme="majorHAnsi" w:cstheme="majorHAnsi"/>
          <w:lang w:val="en-US"/>
        </w:rPr>
        <w:t>Đ</w:t>
      </w:r>
      <w:r w:rsidRPr="00D5653B">
        <w:rPr>
          <w:rFonts w:asciiTheme="majorHAnsi" w:hAnsiTheme="majorHAnsi" w:cstheme="majorHAnsi"/>
          <w:lang w:val="en-US"/>
        </w:rPr>
        <w:t xml:space="preserve">ồ </w:t>
      </w:r>
      <w:proofErr w:type="spellStart"/>
      <w:r w:rsidRPr="00D5653B">
        <w:rPr>
          <w:rFonts w:asciiTheme="majorHAnsi" w:hAnsiTheme="majorHAnsi" w:cstheme="majorHAnsi"/>
          <w:lang w:val="en-US"/>
        </w:rPr>
        <w:t>án</w:t>
      </w:r>
      <w:proofErr w:type="spellEnd"/>
      <w:r w:rsidRPr="00D5653B">
        <w:rPr>
          <w:rFonts w:asciiTheme="majorHAnsi" w:hAnsiTheme="majorHAnsi" w:cstheme="majorHAnsi"/>
          <w:spacing w:val="32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sử</w:t>
      </w:r>
      <w:proofErr w:type="spellEnd"/>
      <w:r w:rsidRPr="00D5653B">
        <w:rPr>
          <w:rFonts w:asciiTheme="majorHAnsi" w:hAnsiTheme="majorHAnsi" w:cstheme="majorHAnsi"/>
          <w:spacing w:val="33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dụng</w:t>
      </w:r>
      <w:proofErr w:type="spellEnd"/>
      <w:r w:rsidRPr="00D5653B">
        <w:rPr>
          <w:rFonts w:asciiTheme="majorHAnsi" w:hAnsiTheme="majorHAnsi" w:cstheme="majorHAnsi"/>
          <w:spacing w:val="32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Java</w:t>
      </w:r>
      <w:proofErr w:type="spellEnd"/>
      <w:r w:rsidRPr="00D5653B">
        <w:rPr>
          <w:rFonts w:asciiTheme="majorHAnsi" w:hAnsiTheme="majorHAnsi" w:cstheme="majorHAnsi"/>
          <w:spacing w:val="32"/>
        </w:rPr>
        <w:t xml:space="preserve"> </w:t>
      </w:r>
      <w:r w:rsidRPr="00D5653B">
        <w:rPr>
          <w:rFonts w:asciiTheme="majorHAnsi" w:hAnsiTheme="majorHAnsi" w:cstheme="majorHAnsi"/>
          <w:lang w:val="en-US"/>
        </w:rPr>
        <w:t>NodeJS</w:t>
      </w:r>
      <w:r w:rsidRPr="00D5653B">
        <w:rPr>
          <w:rFonts w:asciiTheme="majorHAnsi" w:hAnsiTheme="majorHAnsi" w:cstheme="majorHAnsi"/>
          <w:spacing w:val="31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để</w:t>
      </w:r>
      <w:proofErr w:type="spellEnd"/>
      <w:r w:rsidRPr="00D5653B">
        <w:rPr>
          <w:rFonts w:asciiTheme="majorHAnsi" w:hAnsiTheme="majorHAnsi" w:cstheme="majorHAnsi"/>
          <w:spacing w:val="32"/>
        </w:rPr>
        <w:t xml:space="preserve"> </w:t>
      </w:r>
      <w:r w:rsidRPr="00D5653B">
        <w:rPr>
          <w:rFonts w:asciiTheme="majorHAnsi" w:hAnsiTheme="majorHAnsi" w:cstheme="majorHAnsi"/>
        </w:rPr>
        <w:t>xây</w:t>
      </w:r>
      <w:r w:rsidRPr="00D5653B">
        <w:rPr>
          <w:rFonts w:asciiTheme="majorHAnsi" w:hAnsiTheme="majorHAnsi" w:cstheme="majorHAnsi"/>
          <w:spacing w:val="27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dựng</w:t>
      </w:r>
      <w:proofErr w:type="spellEnd"/>
      <w:r w:rsidRPr="00D5653B">
        <w:rPr>
          <w:rFonts w:asciiTheme="majorHAnsi" w:hAnsiTheme="majorHAnsi" w:cstheme="majorHAnsi"/>
          <w:spacing w:val="-62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backend</w:t>
      </w:r>
      <w:proofErr w:type="spellEnd"/>
      <w:r w:rsidRPr="00D5653B">
        <w:rPr>
          <w:rFonts w:asciiTheme="majorHAnsi" w:hAnsiTheme="majorHAnsi" w:cstheme="majorHAnsi"/>
        </w:rPr>
        <w:t>,</w:t>
      </w:r>
      <w:r w:rsidRPr="00D5653B">
        <w:rPr>
          <w:rFonts w:asciiTheme="majorHAnsi" w:hAnsiTheme="majorHAnsi" w:cstheme="majorHAnsi"/>
          <w:spacing w:val="-2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tạo</w:t>
      </w:r>
      <w:proofErr w:type="spellEnd"/>
      <w:r w:rsidRPr="00D5653B">
        <w:rPr>
          <w:rFonts w:asciiTheme="majorHAnsi" w:hAnsiTheme="majorHAnsi" w:cstheme="majorHAnsi"/>
          <w:spacing w:val="1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các</w:t>
      </w:r>
      <w:proofErr w:type="spellEnd"/>
      <w:r w:rsidRPr="00D5653B">
        <w:rPr>
          <w:rFonts w:asciiTheme="majorHAnsi" w:hAnsiTheme="majorHAnsi" w:cstheme="majorHAnsi"/>
          <w:spacing w:val="-1"/>
        </w:rPr>
        <w:t xml:space="preserve"> </w:t>
      </w:r>
      <w:r w:rsidRPr="00D5653B">
        <w:rPr>
          <w:rFonts w:asciiTheme="majorHAnsi" w:hAnsiTheme="majorHAnsi" w:cstheme="majorHAnsi"/>
        </w:rPr>
        <w:t>API</w:t>
      </w:r>
      <w:r w:rsidRPr="00D5653B">
        <w:rPr>
          <w:rFonts w:asciiTheme="majorHAnsi" w:hAnsiTheme="majorHAnsi" w:cstheme="majorHAnsi"/>
          <w:spacing w:val="2"/>
        </w:rPr>
        <w:t xml:space="preserve"> </w:t>
      </w:r>
      <w:r w:rsidRPr="00D5653B">
        <w:rPr>
          <w:rFonts w:asciiTheme="majorHAnsi" w:hAnsiTheme="majorHAnsi" w:cstheme="majorHAnsi"/>
        </w:rPr>
        <w:t xml:space="preserve">cho </w:t>
      </w:r>
      <w:proofErr w:type="spellStart"/>
      <w:r w:rsidRPr="00D5653B">
        <w:rPr>
          <w:rFonts w:asciiTheme="majorHAnsi" w:hAnsiTheme="majorHAnsi" w:cstheme="majorHAnsi"/>
        </w:rPr>
        <w:t>ứng</w:t>
      </w:r>
      <w:proofErr w:type="spellEnd"/>
      <w:r w:rsidRPr="00D5653B">
        <w:rPr>
          <w:rFonts w:asciiTheme="majorHAnsi" w:hAnsiTheme="majorHAnsi" w:cstheme="majorHAnsi"/>
          <w:spacing w:val="-1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dụng</w:t>
      </w:r>
      <w:proofErr w:type="spellEnd"/>
      <w:r w:rsidRPr="00D5653B">
        <w:rPr>
          <w:rFonts w:asciiTheme="majorHAnsi" w:hAnsiTheme="majorHAnsi" w:cstheme="majorHAnsi"/>
        </w:rPr>
        <w:t>.</w:t>
      </w:r>
    </w:p>
    <w:p w14:paraId="5A530B0C" w14:textId="77777777" w:rsidR="00E36CB4" w:rsidRPr="00D5653B" w:rsidRDefault="00E36CB4" w:rsidP="00E36CB4">
      <w:pPr>
        <w:ind w:left="2074" w:right="1123"/>
        <w:jc w:val="both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  <w:lang w:val="en-US"/>
        </w:rPr>
        <w:t xml:space="preserve">+  </w:t>
      </w:r>
      <w:proofErr w:type="spellStart"/>
      <w:r w:rsidRPr="00D5653B">
        <w:rPr>
          <w:rFonts w:asciiTheme="majorHAnsi" w:hAnsiTheme="majorHAnsi" w:cstheme="majorHAnsi"/>
        </w:rPr>
        <w:t>MySQL</w:t>
      </w:r>
      <w:proofErr w:type="spellEnd"/>
      <w:r w:rsidRPr="00D5653B">
        <w:rPr>
          <w:rFonts w:asciiTheme="majorHAnsi" w:hAnsiTheme="majorHAnsi" w:cstheme="majorHAnsi"/>
        </w:rPr>
        <w:t>:</w:t>
      </w:r>
      <w:r w:rsidRPr="00D5653B">
        <w:rPr>
          <w:rFonts w:asciiTheme="majorHAnsi" w:hAnsiTheme="majorHAnsi" w:cstheme="majorHAnsi"/>
          <w:spacing w:val="5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Sử</w:t>
      </w:r>
      <w:proofErr w:type="spellEnd"/>
      <w:r w:rsidRPr="00D5653B">
        <w:rPr>
          <w:rFonts w:asciiTheme="majorHAnsi" w:hAnsiTheme="majorHAnsi" w:cstheme="majorHAnsi"/>
          <w:spacing w:val="4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dụng</w:t>
      </w:r>
      <w:proofErr w:type="spellEnd"/>
      <w:r w:rsidRPr="00D5653B">
        <w:rPr>
          <w:rFonts w:asciiTheme="majorHAnsi" w:hAnsiTheme="majorHAnsi" w:cstheme="majorHAnsi"/>
          <w:spacing w:val="5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hệ</w:t>
      </w:r>
      <w:proofErr w:type="spellEnd"/>
      <w:r w:rsidRPr="00D5653B">
        <w:rPr>
          <w:rFonts w:asciiTheme="majorHAnsi" w:hAnsiTheme="majorHAnsi" w:cstheme="majorHAnsi"/>
          <w:spacing w:val="3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quản</w:t>
      </w:r>
      <w:proofErr w:type="spellEnd"/>
      <w:r w:rsidRPr="00D5653B">
        <w:rPr>
          <w:rFonts w:asciiTheme="majorHAnsi" w:hAnsiTheme="majorHAnsi" w:cstheme="majorHAnsi"/>
          <w:spacing w:val="4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trị</w:t>
      </w:r>
      <w:proofErr w:type="spellEnd"/>
      <w:r w:rsidRPr="00D5653B">
        <w:rPr>
          <w:rFonts w:asciiTheme="majorHAnsi" w:hAnsiTheme="majorHAnsi" w:cstheme="majorHAnsi"/>
          <w:spacing w:val="5"/>
        </w:rPr>
        <w:t xml:space="preserve"> </w:t>
      </w:r>
      <w:r w:rsidRPr="00D5653B">
        <w:rPr>
          <w:rFonts w:asciiTheme="majorHAnsi" w:hAnsiTheme="majorHAnsi" w:cstheme="majorHAnsi"/>
        </w:rPr>
        <w:t>cơ</w:t>
      </w:r>
      <w:r w:rsidRPr="00D5653B">
        <w:rPr>
          <w:rFonts w:asciiTheme="majorHAnsi" w:hAnsiTheme="majorHAnsi" w:cstheme="majorHAnsi"/>
          <w:spacing w:val="5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sở</w:t>
      </w:r>
      <w:proofErr w:type="spellEnd"/>
      <w:r w:rsidRPr="00D5653B">
        <w:rPr>
          <w:rFonts w:asciiTheme="majorHAnsi" w:hAnsiTheme="majorHAnsi" w:cstheme="majorHAnsi"/>
          <w:spacing w:val="5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dữ</w:t>
      </w:r>
      <w:proofErr w:type="spellEnd"/>
      <w:r w:rsidRPr="00D5653B">
        <w:rPr>
          <w:rFonts w:asciiTheme="majorHAnsi" w:hAnsiTheme="majorHAnsi" w:cstheme="majorHAnsi"/>
          <w:spacing w:val="4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liệu</w:t>
      </w:r>
      <w:proofErr w:type="spellEnd"/>
      <w:r w:rsidRPr="00D5653B">
        <w:rPr>
          <w:rFonts w:asciiTheme="majorHAnsi" w:hAnsiTheme="majorHAnsi" w:cstheme="majorHAnsi"/>
          <w:spacing w:val="6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MySQL</w:t>
      </w:r>
      <w:proofErr w:type="spellEnd"/>
      <w:r w:rsidRPr="00D5653B">
        <w:rPr>
          <w:rFonts w:asciiTheme="majorHAnsi" w:hAnsiTheme="majorHAnsi" w:cstheme="majorHAnsi"/>
          <w:spacing w:val="5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để</w:t>
      </w:r>
      <w:proofErr w:type="spellEnd"/>
      <w:r w:rsidRPr="00D5653B">
        <w:rPr>
          <w:rFonts w:asciiTheme="majorHAnsi" w:hAnsiTheme="majorHAnsi" w:cstheme="majorHAnsi"/>
          <w:spacing w:val="3"/>
        </w:rPr>
        <w:t xml:space="preserve"> </w:t>
      </w:r>
      <w:r w:rsidRPr="00D5653B">
        <w:rPr>
          <w:rFonts w:asciiTheme="majorHAnsi" w:hAnsiTheme="majorHAnsi" w:cstheme="majorHAnsi"/>
        </w:rPr>
        <w:t>lưu</w:t>
      </w:r>
      <w:r w:rsidRPr="00D5653B">
        <w:rPr>
          <w:rFonts w:asciiTheme="majorHAnsi" w:hAnsiTheme="majorHAnsi" w:cstheme="majorHAnsi"/>
          <w:spacing w:val="5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trữ</w:t>
      </w:r>
      <w:proofErr w:type="spellEnd"/>
      <w:r w:rsidRPr="00D5653B">
        <w:rPr>
          <w:rFonts w:asciiTheme="majorHAnsi" w:hAnsiTheme="majorHAnsi" w:cstheme="majorHAnsi"/>
          <w:spacing w:val="5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database</w:t>
      </w:r>
      <w:proofErr w:type="spellEnd"/>
      <w:r w:rsidRPr="00D5653B">
        <w:rPr>
          <w:rFonts w:asciiTheme="majorHAnsi" w:hAnsiTheme="majorHAnsi" w:cstheme="majorHAnsi"/>
          <w:spacing w:val="-62"/>
        </w:rPr>
        <w:t xml:space="preserve"> </w:t>
      </w:r>
      <w:r w:rsidRPr="00D5653B">
        <w:rPr>
          <w:rFonts w:asciiTheme="majorHAnsi" w:hAnsiTheme="majorHAnsi" w:cstheme="majorHAnsi"/>
          <w:spacing w:val="-62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của</w:t>
      </w:r>
      <w:proofErr w:type="spellEnd"/>
      <w:r w:rsidRPr="00D5653B">
        <w:rPr>
          <w:rFonts w:asciiTheme="majorHAnsi" w:hAnsiTheme="majorHAnsi" w:cstheme="majorHAnsi"/>
          <w:spacing w:val="-1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ứng</w:t>
      </w:r>
      <w:proofErr w:type="spellEnd"/>
      <w:r w:rsidRPr="00D5653B">
        <w:rPr>
          <w:rFonts w:asciiTheme="majorHAnsi" w:hAnsiTheme="majorHAnsi" w:cstheme="majorHAnsi"/>
          <w:spacing w:val="-1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dụng</w:t>
      </w:r>
      <w:proofErr w:type="spellEnd"/>
      <w:r w:rsidRPr="00D5653B">
        <w:rPr>
          <w:rFonts w:asciiTheme="majorHAnsi" w:hAnsiTheme="majorHAnsi" w:cstheme="majorHAnsi"/>
        </w:rPr>
        <w:t>.</w:t>
      </w:r>
    </w:p>
    <w:p w14:paraId="3EDBACD7" w14:textId="77777777" w:rsidR="00E36CB4" w:rsidRPr="00D5653B" w:rsidRDefault="00E36CB4" w:rsidP="00E36CB4">
      <w:pPr>
        <w:ind w:left="2074" w:right="1123"/>
        <w:jc w:val="both"/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lang w:val="en-US"/>
        </w:rPr>
        <w:t xml:space="preserve">+  </w:t>
      </w:r>
      <w:r w:rsidRPr="00D5653B">
        <w:rPr>
          <w:rFonts w:asciiTheme="majorHAnsi" w:hAnsiTheme="majorHAnsi" w:cstheme="majorHAnsi"/>
          <w:lang w:val="en-US"/>
        </w:rPr>
        <w:t xml:space="preserve">JWT </w:t>
      </w:r>
      <w:r>
        <w:rPr>
          <w:rFonts w:asciiTheme="majorHAnsi" w:hAnsiTheme="majorHAnsi" w:cstheme="majorHAnsi"/>
          <w:lang w:val="en-US"/>
        </w:rPr>
        <w:t>và</w:t>
      </w:r>
      <w:r w:rsidRPr="00D5653B">
        <w:rPr>
          <w:rFonts w:asciiTheme="majorHAnsi" w:hAnsiTheme="majorHAnsi" w:cstheme="majorHAnsi"/>
          <w:lang w:val="en-US"/>
        </w:rPr>
        <w:t xml:space="preserve"> Oauth2: </w:t>
      </w:r>
      <w:proofErr w:type="spellStart"/>
      <w:r>
        <w:rPr>
          <w:rFonts w:asciiTheme="majorHAnsi" w:hAnsiTheme="majorHAnsi" w:cstheme="majorHAnsi"/>
          <w:lang w:val="en-US"/>
        </w:rPr>
        <w:t>Đ</w:t>
      </w:r>
      <w:r w:rsidRPr="00D5653B">
        <w:rPr>
          <w:rFonts w:asciiTheme="majorHAnsi" w:hAnsiTheme="majorHAnsi" w:cstheme="majorHAnsi"/>
          <w:lang w:val="en-US"/>
        </w:rPr>
        <w:t>ể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đăng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nhập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từ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bên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thứ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3 và </w:t>
      </w:r>
      <w:proofErr w:type="spellStart"/>
      <w:r w:rsidRPr="00D5653B">
        <w:rPr>
          <w:rFonts w:asciiTheme="majorHAnsi" w:hAnsiTheme="majorHAnsi" w:cstheme="majorHAnsi"/>
          <w:lang w:val="en-US"/>
        </w:rPr>
        <w:t>xác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thực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người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dùng</w:t>
      </w:r>
      <w:proofErr w:type="spellEnd"/>
      <w:r w:rsidRPr="00D5653B">
        <w:rPr>
          <w:rFonts w:asciiTheme="majorHAnsi" w:hAnsiTheme="majorHAnsi" w:cstheme="majorHAnsi"/>
          <w:lang w:val="en-US"/>
        </w:rPr>
        <w:t>.</w:t>
      </w:r>
    </w:p>
    <w:p w14:paraId="0C829A03" w14:textId="77777777" w:rsidR="00E36CB4" w:rsidRPr="00D5653B" w:rsidRDefault="00E36CB4" w:rsidP="00E36CB4">
      <w:pPr>
        <w:ind w:left="2074" w:right="1123"/>
        <w:jc w:val="both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  <w:lang w:val="en-US"/>
        </w:rPr>
        <w:t xml:space="preserve">+  </w:t>
      </w:r>
      <w:r w:rsidRPr="00D5653B">
        <w:rPr>
          <w:rFonts w:asciiTheme="majorHAnsi" w:hAnsiTheme="majorHAnsi" w:cstheme="majorHAnsi"/>
          <w:lang w:val="en-US"/>
        </w:rPr>
        <w:t>React Native</w:t>
      </w:r>
      <w:r w:rsidRPr="00D5653B">
        <w:rPr>
          <w:rFonts w:asciiTheme="majorHAnsi" w:hAnsiTheme="majorHAnsi" w:cstheme="majorHAnsi"/>
        </w:rPr>
        <w:t>:</w:t>
      </w:r>
      <w:r w:rsidRPr="00D5653B">
        <w:rPr>
          <w:rFonts w:asciiTheme="majorHAnsi" w:hAnsiTheme="majorHAnsi" w:cstheme="majorHAnsi"/>
          <w:spacing w:val="-7"/>
        </w:rPr>
        <w:t xml:space="preserve"> </w:t>
      </w:r>
      <w:r>
        <w:rPr>
          <w:rFonts w:asciiTheme="majorHAnsi" w:hAnsiTheme="majorHAnsi" w:cstheme="majorHAnsi"/>
          <w:lang w:val="en-US"/>
        </w:rPr>
        <w:t>X</w:t>
      </w:r>
      <w:r w:rsidRPr="00D5653B">
        <w:rPr>
          <w:rFonts w:asciiTheme="majorHAnsi" w:hAnsiTheme="majorHAnsi" w:cstheme="majorHAnsi"/>
        </w:rPr>
        <w:t>ây</w:t>
      </w:r>
      <w:r w:rsidRPr="00D5653B">
        <w:rPr>
          <w:rFonts w:asciiTheme="majorHAnsi" w:hAnsiTheme="majorHAnsi" w:cstheme="majorHAnsi"/>
          <w:spacing w:val="-12"/>
        </w:rPr>
        <w:t xml:space="preserve"> </w:t>
      </w:r>
      <w:r w:rsidRPr="00D5653B">
        <w:rPr>
          <w:rFonts w:asciiTheme="majorHAnsi" w:hAnsiTheme="majorHAnsi" w:cstheme="majorHAnsi"/>
          <w:lang w:val="en-US"/>
        </w:rPr>
        <w:t xml:space="preserve">phần </w:t>
      </w:r>
      <w:proofErr w:type="spellStart"/>
      <w:r w:rsidRPr="00D5653B">
        <w:rPr>
          <w:rFonts w:asciiTheme="majorHAnsi" w:hAnsiTheme="majorHAnsi" w:cstheme="majorHAnsi"/>
          <w:lang w:val="en-US"/>
        </w:rPr>
        <w:t>ứng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dụng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mobile </w:t>
      </w:r>
      <w:proofErr w:type="spellStart"/>
      <w:r w:rsidRPr="00D5653B">
        <w:rPr>
          <w:rFonts w:asciiTheme="majorHAnsi" w:hAnsiTheme="majorHAnsi" w:cstheme="majorHAnsi"/>
          <w:lang w:val="en-US"/>
        </w:rPr>
        <w:t>cho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người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bán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và </w:t>
      </w:r>
      <w:proofErr w:type="spellStart"/>
      <w:r w:rsidRPr="00D5653B">
        <w:rPr>
          <w:rFonts w:asciiTheme="majorHAnsi" w:hAnsiTheme="majorHAnsi" w:cstheme="majorHAnsi"/>
          <w:lang w:val="en-US"/>
        </w:rPr>
        <w:t>người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mua</w:t>
      </w:r>
      <w:proofErr w:type="spellEnd"/>
      <w:r w:rsidRPr="00D5653B">
        <w:rPr>
          <w:rFonts w:asciiTheme="majorHAnsi" w:hAnsiTheme="majorHAnsi" w:cstheme="majorHAnsi"/>
        </w:rPr>
        <w:t>.</w:t>
      </w:r>
    </w:p>
    <w:p w14:paraId="095B19C5" w14:textId="573DF74A" w:rsidR="00665B42" w:rsidRPr="00D5653B" w:rsidRDefault="00665B42" w:rsidP="000011EE">
      <w:pPr>
        <w:pStyle w:val="Heading3"/>
      </w:pPr>
      <w:bookmarkStart w:id="454" w:name="5.1.3.1._Khách_hàng"/>
      <w:bookmarkStart w:id="455" w:name="_bookmark283"/>
      <w:bookmarkStart w:id="456" w:name="_Toc106818806"/>
      <w:bookmarkEnd w:id="454"/>
      <w:bookmarkEnd w:id="455"/>
      <w:proofErr w:type="spellStart"/>
      <w:r>
        <w:rPr>
          <w:lang w:val="en-US"/>
        </w:rPr>
        <w:t>Ứng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dụng</w:t>
      </w:r>
      <w:proofErr w:type="spellEnd"/>
      <w:r w:rsidR="00E73097">
        <w:rPr>
          <w:lang w:val="en-US"/>
        </w:rPr>
        <w:t xml:space="preserve"> </w:t>
      </w:r>
      <w:proofErr w:type="spellStart"/>
      <w:r w:rsidR="00E73097">
        <w:rPr>
          <w:lang w:val="en-US"/>
        </w:rPr>
        <w:t>bên</w:t>
      </w:r>
      <w:proofErr w:type="spellEnd"/>
      <w:r w:rsidR="00E73097">
        <w:rPr>
          <w:lang w:val="en-US"/>
        </w:rPr>
        <w:t xml:space="preserve"> phần </w:t>
      </w:r>
      <w:proofErr w:type="spellStart"/>
      <w:r w:rsidR="00E73097">
        <w:rPr>
          <w:lang w:val="en-US"/>
        </w:rPr>
        <w:t>khách</w:t>
      </w:r>
      <w:proofErr w:type="spellEnd"/>
      <w:r w:rsidR="00E73097">
        <w:rPr>
          <w:lang w:val="en-US"/>
        </w:rPr>
        <w:t xml:space="preserve"> </w:t>
      </w:r>
      <w:proofErr w:type="spellStart"/>
      <w:r w:rsidR="00E73097">
        <w:rPr>
          <w:lang w:val="en-US"/>
        </w:rPr>
        <w:t>hàng</w:t>
      </w:r>
      <w:bookmarkEnd w:id="456"/>
      <w:proofErr w:type="spellEnd"/>
    </w:p>
    <w:p w14:paraId="7D1381F8" w14:textId="0AEDE3FA" w:rsidR="00E36CB4" w:rsidRPr="00D5653B" w:rsidRDefault="00600FEB" w:rsidP="00E73097">
      <w:pPr>
        <w:ind w:left="2070" w:right="1123"/>
        <w:jc w:val="both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  <w:lang w:val="en-US"/>
        </w:rPr>
        <w:t xml:space="preserve">+ </w:t>
      </w:r>
      <w:proofErr w:type="spellStart"/>
      <w:r w:rsidR="00E36CB4" w:rsidRPr="00D5653B">
        <w:rPr>
          <w:rFonts w:asciiTheme="majorHAnsi" w:hAnsiTheme="majorHAnsi" w:cstheme="majorHAnsi"/>
        </w:rPr>
        <w:t>Có</w:t>
      </w:r>
      <w:proofErr w:type="spellEnd"/>
      <w:r w:rsidR="00E36CB4" w:rsidRPr="00D5653B">
        <w:rPr>
          <w:rFonts w:asciiTheme="majorHAnsi" w:hAnsiTheme="majorHAnsi" w:cstheme="majorHAnsi"/>
          <w:spacing w:val="-2"/>
        </w:rPr>
        <w:t xml:space="preserve"> </w:t>
      </w:r>
      <w:proofErr w:type="spellStart"/>
      <w:r w:rsidR="00E36CB4" w:rsidRPr="00D5653B">
        <w:rPr>
          <w:rFonts w:asciiTheme="majorHAnsi" w:hAnsiTheme="majorHAnsi" w:cstheme="majorHAnsi"/>
        </w:rPr>
        <w:t>thể</w:t>
      </w:r>
      <w:proofErr w:type="spellEnd"/>
      <w:r w:rsidR="00E36CB4" w:rsidRPr="00D5653B">
        <w:rPr>
          <w:rFonts w:asciiTheme="majorHAnsi" w:hAnsiTheme="majorHAnsi" w:cstheme="majorHAnsi"/>
        </w:rPr>
        <w:t xml:space="preserve"> đăng</w:t>
      </w:r>
      <w:r w:rsidR="00E36CB4" w:rsidRPr="00D5653B">
        <w:rPr>
          <w:rFonts w:asciiTheme="majorHAnsi" w:hAnsiTheme="majorHAnsi" w:cstheme="majorHAnsi"/>
          <w:spacing w:val="-2"/>
        </w:rPr>
        <w:t xml:space="preserve"> </w:t>
      </w:r>
      <w:proofErr w:type="spellStart"/>
      <w:r w:rsidR="00E36CB4" w:rsidRPr="00D5653B">
        <w:rPr>
          <w:rFonts w:asciiTheme="majorHAnsi" w:hAnsiTheme="majorHAnsi" w:cstheme="majorHAnsi"/>
        </w:rPr>
        <w:t>ký</w:t>
      </w:r>
      <w:proofErr w:type="spellEnd"/>
      <w:r w:rsidR="00E36CB4" w:rsidRPr="00D5653B">
        <w:rPr>
          <w:rFonts w:asciiTheme="majorHAnsi" w:hAnsiTheme="majorHAnsi" w:cstheme="majorHAnsi"/>
        </w:rPr>
        <w:t xml:space="preserve"> </w:t>
      </w:r>
      <w:proofErr w:type="spellStart"/>
      <w:r w:rsidR="00E36CB4" w:rsidRPr="00D5653B">
        <w:rPr>
          <w:rFonts w:asciiTheme="majorHAnsi" w:hAnsiTheme="majorHAnsi" w:cstheme="majorHAnsi"/>
          <w:lang w:val="en-US"/>
        </w:rPr>
        <w:t>để</w:t>
      </w:r>
      <w:proofErr w:type="spellEnd"/>
      <w:r w:rsidR="00E36CB4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E36CB4" w:rsidRPr="00D5653B">
        <w:rPr>
          <w:rFonts w:asciiTheme="majorHAnsi" w:hAnsiTheme="majorHAnsi" w:cstheme="majorHAnsi"/>
          <w:lang w:val="en-US"/>
        </w:rPr>
        <w:t>tạo</w:t>
      </w:r>
      <w:proofErr w:type="spellEnd"/>
      <w:r w:rsidR="00E36CB4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E36CB4" w:rsidRPr="00D5653B">
        <w:rPr>
          <w:rFonts w:asciiTheme="majorHAnsi" w:hAnsiTheme="majorHAnsi" w:cstheme="majorHAnsi"/>
          <w:lang w:val="en-US"/>
        </w:rPr>
        <w:t>tài</w:t>
      </w:r>
      <w:proofErr w:type="spellEnd"/>
      <w:r w:rsidR="00E36CB4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E36CB4" w:rsidRPr="00D5653B">
        <w:rPr>
          <w:rFonts w:asciiTheme="majorHAnsi" w:hAnsiTheme="majorHAnsi" w:cstheme="majorHAnsi"/>
          <w:lang w:val="en-US"/>
        </w:rPr>
        <w:t>khoản</w:t>
      </w:r>
      <w:proofErr w:type="spellEnd"/>
      <w:r w:rsidR="00E36CB4" w:rsidRPr="00D5653B">
        <w:rPr>
          <w:rFonts w:asciiTheme="majorHAnsi" w:hAnsiTheme="majorHAnsi" w:cstheme="majorHAnsi"/>
          <w:lang w:val="en-US"/>
        </w:rPr>
        <w:t>.</w:t>
      </w:r>
    </w:p>
    <w:p w14:paraId="706E01AC" w14:textId="399F3512" w:rsidR="00E36CB4" w:rsidRPr="00D5653B" w:rsidRDefault="00600FEB" w:rsidP="00E73097">
      <w:pPr>
        <w:ind w:left="2070" w:right="1123"/>
        <w:jc w:val="both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  <w:lang w:val="en-US"/>
        </w:rPr>
        <w:t xml:space="preserve">+ </w:t>
      </w:r>
      <w:r w:rsidR="00E36CB4" w:rsidRPr="00D5653B">
        <w:rPr>
          <w:rFonts w:asciiTheme="majorHAnsi" w:hAnsiTheme="majorHAnsi" w:cstheme="majorHAnsi"/>
          <w:lang w:val="en-US"/>
        </w:rPr>
        <w:t>Đ</w:t>
      </w:r>
      <w:r w:rsidR="00E36CB4" w:rsidRPr="00D5653B">
        <w:rPr>
          <w:rFonts w:asciiTheme="majorHAnsi" w:hAnsiTheme="majorHAnsi" w:cstheme="majorHAnsi"/>
        </w:rPr>
        <w:t>ăng</w:t>
      </w:r>
      <w:r w:rsidR="00E36CB4" w:rsidRPr="00D5653B">
        <w:rPr>
          <w:rFonts w:asciiTheme="majorHAnsi" w:hAnsiTheme="majorHAnsi" w:cstheme="majorHAnsi"/>
          <w:spacing w:val="-2"/>
        </w:rPr>
        <w:t xml:space="preserve"> </w:t>
      </w:r>
      <w:proofErr w:type="spellStart"/>
      <w:r w:rsidR="00E36CB4" w:rsidRPr="00D5653B">
        <w:rPr>
          <w:rFonts w:asciiTheme="majorHAnsi" w:hAnsiTheme="majorHAnsi" w:cstheme="majorHAnsi"/>
        </w:rPr>
        <w:t>nhập</w:t>
      </w:r>
      <w:proofErr w:type="spellEnd"/>
      <w:r w:rsidR="00E36CB4" w:rsidRPr="00D5653B">
        <w:rPr>
          <w:rFonts w:asciiTheme="majorHAnsi" w:hAnsiTheme="majorHAnsi" w:cstheme="majorHAnsi"/>
        </w:rPr>
        <w:t xml:space="preserve"> </w:t>
      </w:r>
      <w:proofErr w:type="spellStart"/>
      <w:r w:rsidR="00E36CB4" w:rsidRPr="00D5653B">
        <w:rPr>
          <w:rFonts w:asciiTheme="majorHAnsi" w:hAnsiTheme="majorHAnsi" w:cstheme="majorHAnsi"/>
        </w:rPr>
        <w:t>để</w:t>
      </w:r>
      <w:proofErr w:type="spellEnd"/>
      <w:r w:rsidR="00E36CB4" w:rsidRPr="00D5653B">
        <w:rPr>
          <w:rFonts w:asciiTheme="majorHAnsi" w:hAnsiTheme="majorHAnsi" w:cstheme="majorHAnsi"/>
        </w:rPr>
        <w:t xml:space="preserve"> </w:t>
      </w:r>
      <w:proofErr w:type="spellStart"/>
      <w:r w:rsidR="00E36CB4" w:rsidRPr="00D5653B">
        <w:rPr>
          <w:rFonts w:asciiTheme="majorHAnsi" w:hAnsiTheme="majorHAnsi" w:cstheme="majorHAnsi"/>
        </w:rPr>
        <w:t>vào</w:t>
      </w:r>
      <w:proofErr w:type="spellEnd"/>
      <w:r w:rsidR="00E36CB4" w:rsidRPr="00D5653B">
        <w:rPr>
          <w:rFonts w:asciiTheme="majorHAnsi" w:hAnsiTheme="majorHAnsi" w:cstheme="majorHAnsi"/>
        </w:rPr>
        <w:t xml:space="preserve"> </w:t>
      </w:r>
      <w:proofErr w:type="spellStart"/>
      <w:r w:rsidR="00E36CB4" w:rsidRPr="00D5653B">
        <w:rPr>
          <w:rFonts w:asciiTheme="majorHAnsi" w:hAnsiTheme="majorHAnsi" w:cstheme="majorHAnsi"/>
        </w:rPr>
        <w:t>ứng</w:t>
      </w:r>
      <w:proofErr w:type="spellEnd"/>
      <w:r w:rsidR="00E36CB4" w:rsidRPr="00D5653B">
        <w:rPr>
          <w:rFonts w:asciiTheme="majorHAnsi" w:hAnsiTheme="majorHAnsi" w:cstheme="majorHAnsi"/>
        </w:rPr>
        <w:t xml:space="preserve"> </w:t>
      </w:r>
      <w:proofErr w:type="spellStart"/>
      <w:r w:rsidR="00E36CB4" w:rsidRPr="00D5653B">
        <w:rPr>
          <w:rFonts w:asciiTheme="majorHAnsi" w:hAnsiTheme="majorHAnsi" w:cstheme="majorHAnsi"/>
        </w:rPr>
        <w:t>dụng</w:t>
      </w:r>
      <w:proofErr w:type="spellEnd"/>
    </w:p>
    <w:p w14:paraId="474329FB" w14:textId="4294F51C" w:rsidR="00E36CB4" w:rsidRPr="00D5653B" w:rsidRDefault="00600FEB" w:rsidP="00E73097">
      <w:pPr>
        <w:ind w:left="2070" w:right="1123"/>
        <w:jc w:val="both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  <w:lang w:val="en-US"/>
        </w:rPr>
        <w:t xml:space="preserve">+ </w:t>
      </w:r>
      <w:proofErr w:type="spellStart"/>
      <w:r w:rsidR="00E36CB4" w:rsidRPr="00D5653B">
        <w:rPr>
          <w:rFonts w:asciiTheme="majorHAnsi" w:hAnsiTheme="majorHAnsi" w:cstheme="majorHAnsi"/>
        </w:rPr>
        <w:t>Có</w:t>
      </w:r>
      <w:proofErr w:type="spellEnd"/>
      <w:r w:rsidR="00E36CB4" w:rsidRPr="00D5653B">
        <w:rPr>
          <w:rFonts w:asciiTheme="majorHAnsi" w:hAnsiTheme="majorHAnsi" w:cstheme="majorHAnsi"/>
          <w:spacing w:val="-3"/>
        </w:rPr>
        <w:t xml:space="preserve"> </w:t>
      </w:r>
      <w:proofErr w:type="spellStart"/>
      <w:r w:rsidR="00E36CB4" w:rsidRPr="00D5653B">
        <w:rPr>
          <w:rFonts w:asciiTheme="majorHAnsi" w:hAnsiTheme="majorHAnsi" w:cstheme="majorHAnsi"/>
        </w:rPr>
        <w:t>thể</w:t>
      </w:r>
      <w:proofErr w:type="spellEnd"/>
      <w:r w:rsidR="00E36CB4" w:rsidRPr="00D5653B">
        <w:rPr>
          <w:rFonts w:asciiTheme="majorHAnsi" w:hAnsiTheme="majorHAnsi" w:cstheme="majorHAnsi"/>
          <w:spacing w:val="-2"/>
        </w:rPr>
        <w:t xml:space="preserve"> </w:t>
      </w:r>
      <w:proofErr w:type="spellStart"/>
      <w:r w:rsidR="00E36CB4" w:rsidRPr="00D5653B">
        <w:rPr>
          <w:rFonts w:asciiTheme="majorHAnsi" w:hAnsiTheme="majorHAnsi" w:cstheme="majorHAnsi"/>
        </w:rPr>
        <w:t>tìm</w:t>
      </w:r>
      <w:proofErr w:type="spellEnd"/>
      <w:r w:rsidR="00E36CB4" w:rsidRPr="00D5653B">
        <w:rPr>
          <w:rFonts w:asciiTheme="majorHAnsi" w:hAnsiTheme="majorHAnsi" w:cstheme="majorHAnsi"/>
          <w:spacing w:val="-2"/>
        </w:rPr>
        <w:t xml:space="preserve"> </w:t>
      </w:r>
      <w:proofErr w:type="spellStart"/>
      <w:r w:rsidR="00E36CB4" w:rsidRPr="00D5653B">
        <w:rPr>
          <w:rFonts w:asciiTheme="majorHAnsi" w:hAnsiTheme="majorHAnsi" w:cstheme="majorHAnsi"/>
        </w:rPr>
        <w:t>kiếm</w:t>
      </w:r>
      <w:proofErr w:type="spellEnd"/>
      <w:r w:rsidR="00E36CB4" w:rsidRPr="00D5653B">
        <w:rPr>
          <w:rFonts w:asciiTheme="majorHAnsi" w:hAnsiTheme="majorHAnsi" w:cstheme="majorHAnsi"/>
          <w:spacing w:val="-4"/>
        </w:rPr>
        <w:t xml:space="preserve"> </w:t>
      </w:r>
      <w:proofErr w:type="spellStart"/>
      <w:r w:rsidR="00E36CB4" w:rsidRPr="00D5653B">
        <w:rPr>
          <w:rFonts w:asciiTheme="majorHAnsi" w:hAnsiTheme="majorHAnsi" w:cstheme="majorHAnsi"/>
        </w:rPr>
        <w:t>sản</w:t>
      </w:r>
      <w:proofErr w:type="spellEnd"/>
      <w:r w:rsidR="00E36CB4" w:rsidRPr="00D5653B">
        <w:rPr>
          <w:rFonts w:asciiTheme="majorHAnsi" w:hAnsiTheme="majorHAnsi" w:cstheme="majorHAnsi"/>
          <w:spacing w:val="-2"/>
        </w:rPr>
        <w:t xml:space="preserve"> </w:t>
      </w:r>
      <w:proofErr w:type="spellStart"/>
      <w:r w:rsidR="00E36CB4" w:rsidRPr="00D5653B">
        <w:rPr>
          <w:rFonts w:asciiTheme="majorHAnsi" w:hAnsiTheme="majorHAnsi" w:cstheme="majorHAnsi"/>
        </w:rPr>
        <w:t>phẩm</w:t>
      </w:r>
      <w:proofErr w:type="spellEnd"/>
      <w:r w:rsidR="00E36CB4" w:rsidRPr="00D5653B">
        <w:rPr>
          <w:rFonts w:asciiTheme="majorHAnsi" w:hAnsiTheme="majorHAnsi" w:cstheme="majorHAnsi"/>
        </w:rPr>
        <w:t>.</w:t>
      </w:r>
    </w:p>
    <w:p w14:paraId="76AE5DD1" w14:textId="160063A9" w:rsidR="00E36CB4" w:rsidRPr="00D5653B" w:rsidRDefault="00600FEB" w:rsidP="00E73097">
      <w:pPr>
        <w:ind w:left="2070" w:right="1123"/>
        <w:jc w:val="both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  <w:lang w:val="en-US"/>
        </w:rPr>
        <w:t xml:space="preserve">+ </w:t>
      </w:r>
      <w:proofErr w:type="spellStart"/>
      <w:r w:rsidR="00E36CB4" w:rsidRPr="00D5653B">
        <w:rPr>
          <w:rFonts w:asciiTheme="majorHAnsi" w:hAnsiTheme="majorHAnsi" w:cstheme="majorHAnsi"/>
        </w:rPr>
        <w:t>Có</w:t>
      </w:r>
      <w:proofErr w:type="spellEnd"/>
      <w:r w:rsidR="00E36CB4" w:rsidRPr="00D5653B">
        <w:rPr>
          <w:rFonts w:asciiTheme="majorHAnsi" w:hAnsiTheme="majorHAnsi" w:cstheme="majorHAnsi"/>
          <w:spacing w:val="-4"/>
        </w:rPr>
        <w:t xml:space="preserve"> </w:t>
      </w:r>
      <w:proofErr w:type="spellStart"/>
      <w:r w:rsidR="00E36CB4" w:rsidRPr="00D5653B">
        <w:rPr>
          <w:rFonts w:asciiTheme="majorHAnsi" w:hAnsiTheme="majorHAnsi" w:cstheme="majorHAnsi"/>
        </w:rPr>
        <w:t>thể</w:t>
      </w:r>
      <w:proofErr w:type="spellEnd"/>
      <w:r w:rsidR="00E36CB4" w:rsidRPr="00D5653B">
        <w:rPr>
          <w:rFonts w:asciiTheme="majorHAnsi" w:hAnsiTheme="majorHAnsi" w:cstheme="majorHAnsi"/>
          <w:spacing w:val="-3"/>
        </w:rPr>
        <w:t xml:space="preserve"> </w:t>
      </w:r>
      <w:r w:rsidR="00E36CB4" w:rsidRPr="00D5653B">
        <w:rPr>
          <w:rFonts w:asciiTheme="majorHAnsi" w:hAnsiTheme="majorHAnsi" w:cstheme="majorHAnsi"/>
        </w:rPr>
        <w:t>xem</w:t>
      </w:r>
      <w:r w:rsidR="00E36CB4" w:rsidRPr="00D5653B">
        <w:rPr>
          <w:rFonts w:asciiTheme="majorHAnsi" w:hAnsiTheme="majorHAnsi" w:cstheme="majorHAnsi"/>
          <w:spacing w:val="-3"/>
        </w:rPr>
        <w:t xml:space="preserve"> </w:t>
      </w:r>
      <w:r w:rsidR="00E36CB4" w:rsidRPr="00D5653B">
        <w:rPr>
          <w:rFonts w:asciiTheme="majorHAnsi" w:hAnsiTheme="majorHAnsi" w:cstheme="majorHAnsi"/>
        </w:rPr>
        <w:t>thông tin</w:t>
      </w:r>
      <w:r w:rsidR="00E36CB4" w:rsidRPr="00D5653B">
        <w:rPr>
          <w:rFonts w:asciiTheme="majorHAnsi" w:hAnsiTheme="majorHAnsi" w:cstheme="majorHAnsi"/>
          <w:spacing w:val="-3"/>
        </w:rPr>
        <w:t xml:space="preserve"> </w:t>
      </w:r>
      <w:r w:rsidR="00E36CB4" w:rsidRPr="00D5653B">
        <w:rPr>
          <w:rFonts w:asciiTheme="majorHAnsi" w:hAnsiTheme="majorHAnsi" w:cstheme="majorHAnsi"/>
        </w:rPr>
        <w:t>chi</w:t>
      </w:r>
      <w:r w:rsidR="00E36CB4" w:rsidRPr="00D5653B">
        <w:rPr>
          <w:rFonts w:asciiTheme="majorHAnsi" w:hAnsiTheme="majorHAnsi" w:cstheme="majorHAnsi"/>
          <w:spacing w:val="-3"/>
        </w:rPr>
        <w:t xml:space="preserve"> </w:t>
      </w:r>
      <w:proofErr w:type="spellStart"/>
      <w:r w:rsidR="00E36CB4" w:rsidRPr="00D5653B">
        <w:rPr>
          <w:rFonts w:asciiTheme="majorHAnsi" w:hAnsiTheme="majorHAnsi" w:cstheme="majorHAnsi"/>
        </w:rPr>
        <w:t>tiết</w:t>
      </w:r>
      <w:proofErr w:type="spellEnd"/>
      <w:r w:rsidR="00E36CB4" w:rsidRPr="00D5653B">
        <w:rPr>
          <w:rFonts w:asciiTheme="majorHAnsi" w:hAnsiTheme="majorHAnsi" w:cstheme="majorHAnsi"/>
          <w:spacing w:val="-3"/>
        </w:rPr>
        <w:t xml:space="preserve"> </w:t>
      </w:r>
      <w:proofErr w:type="spellStart"/>
      <w:r w:rsidR="00E36CB4" w:rsidRPr="00D5653B">
        <w:rPr>
          <w:rFonts w:asciiTheme="majorHAnsi" w:hAnsiTheme="majorHAnsi" w:cstheme="majorHAnsi"/>
        </w:rPr>
        <w:t>sản</w:t>
      </w:r>
      <w:proofErr w:type="spellEnd"/>
      <w:r w:rsidR="00E36CB4" w:rsidRPr="00D5653B">
        <w:rPr>
          <w:rFonts w:asciiTheme="majorHAnsi" w:hAnsiTheme="majorHAnsi" w:cstheme="majorHAnsi"/>
        </w:rPr>
        <w:t xml:space="preserve"> </w:t>
      </w:r>
      <w:proofErr w:type="spellStart"/>
      <w:r w:rsidR="00E36CB4" w:rsidRPr="00D5653B">
        <w:rPr>
          <w:rFonts w:asciiTheme="majorHAnsi" w:hAnsiTheme="majorHAnsi" w:cstheme="majorHAnsi"/>
        </w:rPr>
        <w:t>phẩm</w:t>
      </w:r>
      <w:proofErr w:type="spellEnd"/>
      <w:r w:rsidR="00E36CB4" w:rsidRPr="00D5653B">
        <w:rPr>
          <w:rFonts w:asciiTheme="majorHAnsi" w:hAnsiTheme="majorHAnsi" w:cstheme="majorHAnsi"/>
        </w:rPr>
        <w:t>.</w:t>
      </w:r>
    </w:p>
    <w:p w14:paraId="1A5220C0" w14:textId="28C357E0" w:rsidR="00E36CB4" w:rsidRPr="00D5653B" w:rsidRDefault="00600FEB" w:rsidP="00E73097">
      <w:pPr>
        <w:ind w:left="2070" w:right="1123"/>
        <w:jc w:val="both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  <w:lang w:val="en-US"/>
        </w:rPr>
        <w:t xml:space="preserve">+ </w:t>
      </w:r>
      <w:proofErr w:type="spellStart"/>
      <w:r w:rsidR="00E36CB4" w:rsidRPr="00D5653B">
        <w:rPr>
          <w:rFonts w:asciiTheme="majorHAnsi" w:hAnsiTheme="majorHAnsi" w:cstheme="majorHAnsi"/>
        </w:rPr>
        <w:t>Có</w:t>
      </w:r>
      <w:proofErr w:type="spellEnd"/>
      <w:r w:rsidR="00E36CB4" w:rsidRPr="00D5653B">
        <w:rPr>
          <w:rFonts w:asciiTheme="majorHAnsi" w:hAnsiTheme="majorHAnsi" w:cstheme="majorHAnsi"/>
          <w:spacing w:val="-2"/>
        </w:rPr>
        <w:t xml:space="preserve"> </w:t>
      </w:r>
      <w:proofErr w:type="spellStart"/>
      <w:r w:rsidR="00E36CB4" w:rsidRPr="00D5653B">
        <w:rPr>
          <w:rFonts w:asciiTheme="majorHAnsi" w:hAnsiTheme="majorHAnsi" w:cstheme="majorHAnsi"/>
        </w:rPr>
        <w:t>thể</w:t>
      </w:r>
      <w:proofErr w:type="spellEnd"/>
      <w:r w:rsidR="00E36CB4" w:rsidRPr="00D5653B">
        <w:rPr>
          <w:rFonts w:asciiTheme="majorHAnsi" w:hAnsiTheme="majorHAnsi" w:cstheme="majorHAnsi"/>
        </w:rPr>
        <w:t xml:space="preserve"> xem</w:t>
      </w:r>
      <w:r w:rsidR="00E36CB4" w:rsidRPr="00D5653B">
        <w:rPr>
          <w:rFonts w:asciiTheme="majorHAnsi" w:hAnsiTheme="majorHAnsi" w:cstheme="majorHAnsi"/>
          <w:spacing w:val="-2"/>
        </w:rPr>
        <w:t xml:space="preserve"> </w:t>
      </w:r>
      <w:proofErr w:type="spellStart"/>
      <w:r w:rsidR="00E36CB4" w:rsidRPr="00D5653B">
        <w:rPr>
          <w:rFonts w:asciiTheme="majorHAnsi" w:hAnsiTheme="majorHAnsi" w:cstheme="majorHAnsi"/>
        </w:rPr>
        <w:t>các</w:t>
      </w:r>
      <w:proofErr w:type="spellEnd"/>
      <w:r w:rsidR="00E36CB4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E36CB4" w:rsidRPr="00D5653B">
        <w:rPr>
          <w:rFonts w:asciiTheme="majorHAnsi" w:hAnsiTheme="majorHAnsi" w:cstheme="majorHAnsi"/>
          <w:lang w:val="en-US"/>
        </w:rPr>
        <w:t>sản</w:t>
      </w:r>
      <w:proofErr w:type="spellEnd"/>
      <w:r w:rsidR="00E36CB4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E36CB4" w:rsidRPr="00D5653B">
        <w:rPr>
          <w:rFonts w:asciiTheme="majorHAnsi" w:hAnsiTheme="majorHAnsi" w:cstheme="majorHAnsi"/>
          <w:lang w:val="en-US"/>
        </w:rPr>
        <w:t>phâm</w:t>
      </w:r>
      <w:proofErr w:type="spellEnd"/>
      <w:r w:rsidR="00E36CB4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E36CB4" w:rsidRPr="00D5653B">
        <w:rPr>
          <w:rFonts w:asciiTheme="majorHAnsi" w:hAnsiTheme="majorHAnsi" w:cstheme="majorHAnsi"/>
          <w:lang w:val="en-US"/>
        </w:rPr>
        <w:t>theo</w:t>
      </w:r>
      <w:proofErr w:type="spellEnd"/>
      <w:r w:rsidR="00E36CB4" w:rsidRPr="00D5653B">
        <w:rPr>
          <w:rFonts w:asciiTheme="majorHAnsi" w:hAnsiTheme="majorHAnsi" w:cstheme="majorHAnsi"/>
        </w:rPr>
        <w:t xml:space="preserve"> </w:t>
      </w:r>
      <w:proofErr w:type="spellStart"/>
      <w:r w:rsidR="00E36CB4" w:rsidRPr="00D5653B">
        <w:rPr>
          <w:rFonts w:asciiTheme="majorHAnsi" w:hAnsiTheme="majorHAnsi" w:cstheme="majorHAnsi"/>
          <w:lang w:val="en-US"/>
        </w:rPr>
        <w:t>ngành</w:t>
      </w:r>
      <w:proofErr w:type="spellEnd"/>
      <w:r w:rsidR="00E36CB4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E36CB4" w:rsidRPr="00D5653B">
        <w:rPr>
          <w:rFonts w:asciiTheme="majorHAnsi" w:hAnsiTheme="majorHAnsi" w:cstheme="majorHAnsi"/>
          <w:lang w:val="en-US"/>
        </w:rPr>
        <w:t>hàng</w:t>
      </w:r>
      <w:proofErr w:type="spellEnd"/>
      <w:r w:rsidR="00E36CB4" w:rsidRPr="00D5653B">
        <w:rPr>
          <w:rFonts w:asciiTheme="majorHAnsi" w:hAnsiTheme="majorHAnsi" w:cstheme="majorHAnsi"/>
          <w:lang w:val="en-US"/>
        </w:rPr>
        <w:t xml:space="preserve">, </w:t>
      </w:r>
      <w:proofErr w:type="spellStart"/>
      <w:r w:rsidR="00E36CB4" w:rsidRPr="00D5653B">
        <w:rPr>
          <w:rFonts w:asciiTheme="majorHAnsi" w:hAnsiTheme="majorHAnsi" w:cstheme="majorHAnsi"/>
          <w:lang w:val="en-US"/>
        </w:rPr>
        <w:t>loại</w:t>
      </w:r>
      <w:proofErr w:type="spellEnd"/>
      <w:r w:rsidR="00E36CB4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E36CB4" w:rsidRPr="00D5653B">
        <w:rPr>
          <w:rFonts w:asciiTheme="majorHAnsi" w:hAnsiTheme="majorHAnsi" w:cstheme="majorHAnsi"/>
          <w:lang w:val="en-US"/>
        </w:rPr>
        <w:t>hàng</w:t>
      </w:r>
      <w:proofErr w:type="spellEnd"/>
      <w:r w:rsidR="00E36CB4" w:rsidRPr="00D5653B">
        <w:rPr>
          <w:rFonts w:asciiTheme="majorHAnsi" w:hAnsiTheme="majorHAnsi" w:cstheme="majorHAnsi"/>
          <w:lang w:val="en-US"/>
        </w:rPr>
        <w:t>.</w:t>
      </w:r>
    </w:p>
    <w:p w14:paraId="5BBF291C" w14:textId="658AA9F5" w:rsidR="00E36CB4" w:rsidRPr="00D5653B" w:rsidRDefault="00600FEB" w:rsidP="00E73097">
      <w:pPr>
        <w:ind w:left="2070" w:right="1123"/>
        <w:jc w:val="both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  <w:lang w:val="en-US"/>
        </w:rPr>
        <w:t xml:space="preserve">+ </w:t>
      </w:r>
      <w:proofErr w:type="spellStart"/>
      <w:r w:rsidR="00E36CB4" w:rsidRPr="00D5653B">
        <w:rPr>
          <w:rFonts w:asciiTheme="majorHAnsi" w:hAnsiTheme="majorHAnsi" w:cstheme="majorHAnsi"/>
        </w:rPr>
        <w:t>Có</w:t>
      </w:r>
      <w:proofErr w:type="spellEnd"/>
      <w:r w:rsidR="00E36CB4" w:rsidRPr="00D5653B">
        <w:rPr>
          <w:rFonts w:asciiTheme="majorHAnsi" w:hAnsiTheme="majorHAnsi" w:cstheme="majorHAnsi"/>
          <w:spacing w:val="-2"/>
        </w:rPr>
        <w:t xml:space="preserve"> </w:t>
      </w:r>
      <w:proofErr w:type="spellStart"/>
      <w:r w:rsidR="00E36CB4" w:rsidRPr="00D5653B">
        <w:rPr>
          <w:rFonts w:asciiTheme="majorHAnsi" w:hAnsiTheme="majorHAnsi" w:cstheme="majorHAnsi"/>
        </w:rPr>
        <w:t>thể</w:t>
      </w:r>
      <w:proofErr w:type="spellEnd"/>
      <w:r w:rsidR="00E36CB4" w:rsidRPr="00D5653B">
        <w:rPr>
          <w:rFonts w:asciiTheme="majorHAnsi" w:hAnsiTheme="majorHAnsi" w:cstheme="majorHAnsi"/>
          <w:spacing w:val="-2"/>
        </w:rPr>
        <w:t xml:space="preserve"> </w:t>
      </w:r>
      <w:proofErr w:type="spellStart"/>
      <w:r w:rsidR="00E36CB4" w:rsidRPr="00D5653B">
        <w:rPr>
          <w:rFonts w:asciiTheme="majorHAnsi" w:hAnsiTheme="majorHAnsi" w:cstheme="majorHAnsi"/>
        </w:rPr>
        <w:t>chỉnh</w:t>
      </w:r>
      <w:proofErr w:type="spellEnd"/>
      <w:r w:rsidR="00E36CB4" w:rsidRPr="00D5653B">
        <w:rPr>
          <w:rFonts w:asciiTheme="majorHAnsi" w:hAnsiTheme="majorHAnsi" w:cstheme="majorHAnsi"/>
          <w:spacing w:val="-2"/>
        </w:rPr>
        <w:t xml:space="preserve"> </w:t>
      </w:r>
      <w:proofErr w:type="spellStart"/>
      <w:r w:rsidR="00E36CB4" w:rsidRPr="00D5653B">
        <w:rPr>
          <w:rFonts w:asciiTheme="majorHAnsi" w:hAnsiTheme="majorHAnsi" w:cstheme="majorHAnsi"/>
        </w:rPr>
        <w:t>sửa</w:t>
      </w:r>
      <w:proofErr w:type="spellEnd"/>
      <w:r w:rsidR="00E36CB4" w:rsidRPr="00D5653B">
        <w:rPr>
          <w:rFonts w:asciiTheme="majorHAnsi" w:hAnsiTheme="majorHAnsi" w:cstheme="majorHAnsi"/>
          <w:spacing w:val="-2"/>
        </w:rPr>
        <w:t xml:space="preserve"> </w:t>
      </w:r>
      <w:proofErr w:type="spellStart"/>
      <w:r w:rsidR="00E36CB4" w:rsidRPr="00D5653B">
        <w:rPr>
          <w:rFonts w:asciiTheme="majorHAnsi" w:hAnsiTheme="majorHAnsi" w:cstheme="majorHAnsi"/>
          <w:lang w:val="en-US"/>
        </w:rPr>
        <w:t>địa</w:t>
      </w:r>
      <w:proofErr w:type="spellEnd"/>
      <w:r w:rsidR="00E36CB4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E36CB4" w:rsidRPr="00D5653B">
        <w:rPr>
          <w:rFonts w:asciiTheme="majorHAnsi" w:hAnsiTheme="majorHAnsi" w:cstheme="majorHAnsi"/>
          <w:lang w:val="en-US"/>
        </w:rPr>
        <w:t>chỉ</w:t>
      </w:r>
      <w:proofErr w:type="spellEnd"/>
      <w:r w:rsidR="00E36CB4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E36CB4" w:rsidRPr="00D5653B">
        <w:rPr>
          <w:rFonts w:asciiTheme="majorHAnsi" w:hAnsiTheme="majorHAnsi" w:cstheme="majorHAnsi"/>
          <w:lang w:val="en-US"/>
        </w:rPr>
        <w:t>giao</w:t>
      </w:r>
      <w:proofErr w:type="spellEnd"/>
      <w:r w:rsidR="00E36CB4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E36CB4" w:rsidRPr="00D5653B">
        <w:rPr>
          <w:rFonts w:asciiTheme="majorHAnsi" w:hAnsiTheme="majorHAnsi" w:cstheme="majorHAnsi"/>
          <w:lang w:val="en-US"/>
        </w:rPr>
        <w:t>hàng</w:t>
      </w:r>
      <w:proofErr w:type="spellEnd"/>
      <w:r w:rsidR="00E36CB4" w:rsidRPr="00D5653B">
        <w:rPr>
          <w:rFonts w:asciiTheme="majorHAnsi" w:hAnsiTheme="majorHAnsi" w:cstheme="majorHAnsi"/>
        </w:rPr>
        <w:t>.</w:t>
      </w:r>
    </w:p>
    <w:p w14:paraId="4F98FC53" w14:textId="0BD985FB" w:rsidR="00E36CB4" w:rsidRPr="00D5653B" w:rsidRDefault="00600FEB" w:rsidP="00E73097">
      <w:pPr>
        <w:ind w:left="2070" w:right="1123"/>
        <w:jc w:val="both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  <w:lang w:val="en-US"/>
        </w:rPr>
        <w:t xml:space="preserve">+ </w:t>
      </w:r>
      <w:proofErr w:type="spellStart"/>
      <w:r w:rsidR="00E36CB4" w:rsidRPr="00D5653B">
        <w:rPr>
          <w:rFonts w:asciiTheme="majorHAnsi" w:hAnsiTheme="majorHAnsi" w:cstheme="majorHAnsi"/>
        </w:rPr>
        <w:t>Có</w:t>
      </w:r>
      <w:proofErr w:type="spellEnd"/>
      <w:r w:rsidR="00E36CB4" w:rsidRPr="00D5653B">
        <w:rPr>
          <w:rFonts w:asciiTheme="majorHAnsi" w:hAnsiTheme="majorHAnsi" w:cstheme="majorHAnsi"/>
          <w:spacing w:val="12"/>
        </w:rPr>
        <w:t xml:space="preserve"> </w:t>
      </w:r>
      <w:proofErr w:type="spellStart"/>
      <w:r w:rsidR="00E36CB4" w:rsidRPr="00D5653B">
        <w:rPr>
          <w:rFonts w:asciiTheme="majorHAnsi" w:hAnsiTheme="majorHAnsi" w:cstheme="majorHAnsi"/>
        </w:rPr>
        <w:t>thể</w:t>
      </w:r>
      <w:proofErr w:type="spellEnd"/>
      <w:r w:rsidR="00E36CB4" w:rsidRPr="00D5653B">
        <w:rPr>
          <w:rFonts w:asciiTheme="majorHAnsi" w:hAnsiTheme="majorHAnsi" w:cstheme="majorHAnsi"/>
          <w:spacing w:val="16"/>
        </w:rPr>
        <w:t xml:space="preserve"> </w:t>
      </w:r>
      <w:r w:rsidR="00E36CB4" w:rsidRPr="00D5653B">
        <w:rPr>
          <w:rFonts w:asciiTheme="majorHAnsi" w:hAnsiTheme="majorHAnsi" w:cstheme="majorHAnsi"/>
        </w:rPr>
        <w:t>thêm</w:t>
      </w:r>
      <w:r w:rsidR="00E36CB4" w:rsidRPr="00D5653B">
        <w:rPr>
          <w:rFonts w:asciiTheme="majorHAnsi" w:hAnsiTheme="majorHAnsi" w:cstheme="majorHAnsi"/>
          <w:spacing w:val="12"/>
        </w:rPr>
        <w:t xml:space="preserve"> </w:t>
      </w:r>
      <w:proofErr w:type="spellStart"/>
      <w:r w:rsidR="00E36CB4" w:rsidRPr="00D5653B">
        <w:rPr>
          <w:rFonts w:asciiTheme="majorHAnsi" w:hAnsiTheme="majorHAnsi" w:cstheme="majorHAnsi"/>
        </w:rPr>
        <w:t>sản</w:t>
      </w:r>
      <w:proofErr w:type="spellEnd"/>
      <w:r w:rsidR="00E36CB4" w:rsidRPr="00D5653B">
        <w:rPr>
          <w:rFonts w:asciiTheme="majorHAnsi" w:hAnsiTheme="majorHAnsi" w:cstheme="majorHAnsi"/>
          <w:spacing w:val="16"/>
        </w:rPr>
        <w:t xml:space="preserve"> </w:t>
      </w:r>
      <w:proofErr w:type="spellStart"/>
      <w:r w:rsidR="00E36CB4" w:rsidRPr="00D5653B">
        <w:rPr>
          <w:rFonts w:asciiTheme="majorHAnsi" w:hAnsiTheme="majorHAnsi" w:cstheme="majorHAnsi"/>
        </w:rPr>
        <w:t>phẩm</w:t>
      </w:r>
      <w:proofErr w:type="spellEnd"/>
      <w:r w:rsidR="00E36CB4" w:rsidRPr="00D5653B">
        <w:rPr>
          <w:rFonts w:asciiTheme="majorHAnsi" w:hAnsiTheme="majorHAnsi" w:cstheme="majorHAnsi"/>
          <w:spacing w:val="13"/>
        </w:rPr>
        <w:t xml:space="preserve"> </w:t>
      </w:r>
      <w:proofErr w:type="spellStart"/>
      <w:r w:rsidR="00E36CB4" w:rsidRPr="00D5653B">
        <w:rPr>
          <w:rFonts w:asciiTheme="majorHAnsi" w:hAnsiTheme="majorHAnsi" w:cstheme="majorHAnsi"/>
        </w:rPr>
        <w:t>vào</w:t>
      </w:r>
      <w:proofErr w:type="spellEnd"/>
      <w:r w:rsidR="00E36CB4" w:rsidRPr="00D5653B">
        <w:rPr>
          <w:rFonts w:asciiTheme="majorHAnsi" w:hAnsiTheme="majorHAnsi" w:cstheme="majorHAnsi"/>
          <w:spacing w:val="13"/>
        </w:rPr>
        <w:t xml:space="preserve"> </w:t>
      </w:r>
      <w:proofErr w:type="spellStart"/>
      <w:r w:rsidR="00E36CB4" w:rsidRPr="00D5653B">
        <w:rPr>
          <w:rFonts w:asciiTheme="majorHAnsi" w:hAnsiTheme="majorHAnsi" w:cstheme="majorHAnsi"/>
        </w:rPr>
        <w:t>giỏ</w:t>
      </w:r>
      <w:proofErr w:type="spellEnd"/>
      <w:r w:rsidR="00E36CB4" w:rsidRPr="00D5653B">
        <w:rPr>
          <w:rFonts w:asciiTheme="majorHAnsi" w:hAnsiTheme="majorHAnsi" w:cstheme="majorHAnsi"/>
          <w:spacing w:val="14"/>
        </w:rPr>
        <w:t xml:space="preserve"> </w:t>
      </w:r>
      <w:proofErr w:type="spellStart"/>
      <w:r w:rsidR="00E36CB4" w:rsidRPr="00D5653B">
        <w:rPr>
          <w:rFonts w:asciiTheme="majorHAnsi" w:hAnsiTheme="majorHAnsi" w:cstheme="majorHAnsi"/>
        </w:rPr>
        <w:t>hàng</w:t>
      </w:r>
      <w:proofErr w:type="spellEnd"/>
      <w:r w:rsidR="00E36CB4" w:rsidRPr="00D5653B">
        <w:rPr>
          <w:rFonts w:asciiTheme="majorHAnsi" w:hAnsiTheme="majorHAnsi" w:cstheme="majorHAnsi"/>
        </w:rPr>
        <w:t>,</w:t>
      </w:r>
      <w:r w:rsidR="00E36CB4" w:rsidRPr="00D5653B">
        <w:rPr>
          <w:rFonts w:asciiTheme="majorHAnsi" w:hAnsiTheme="majorHAnsi" w:cstheme="majorHAnsi"/>
          <w:spacing w:val="17"/>
        </w:rPr>
        <w:t xml:space="preserve"> </w:t>
      </w:r>
      <w:r w:rsidR="00E36CB4" w:rsidRPr="00D5653B">
        <w:rPr>
          <w:rFonts w:asciiTheme="majorHAnsi" w:hAnsiTheme="majorHAnsi" w:cstheme="majorHAnsi"/>
        </w:rPr>
        <w:t>yêu</w:t>
      </w:r>
      <w:r w:rsidR="00E36CB4" w:rsidRPr="00D5653B">
        <w:rPr>
          <w:rFonts w:asciiTheme="majorHAnsi" w:hAnsiTheme="majorHAnsi" w:cstheme="majorHAnsi"/>
          <w:spacing w:val="14"/>
        </w:rPr>
        <w:t xml:space="preserve"> </w:t>
      </w:r>
      <w:proofErr w:type="spellStart"/>
      <w:r w:rsidR="00E36CB4" w:rsidRPr="00D5653B">
        <w:rPr>
          <w:rFonts w:asciiTheme="majorHAnsi" w:hAnsiTheme="majorHAnsi" w:cstheme="majorHAnsi"/>
        </w:rPr>
        <w:t>thích</w:t>
      </w:r>
      <w:proofErr w:type="spellEnd"/>
      <w:r w:rsidR="00E36CB4" w:rsidRPr="00D5653B">
        <w:rPr>
          <w:rFonts w:asciiTheme="majorHAnsi" w:hAnsiTheme="majorHAnsi" w:cstheme="majorHAnsi"/>
          <w:spacing w:val="13"/>
        </w:rPr>
        <w:t xml:space="preserve"> </w:t>
      </w:r>
      <w:proofErr w:type="spellStart"/>
      <w:r w:rsidR="00E36CB4" w:rsidRPr="00D5653B">
        <w:rPr>
          <w:rFonts w:asciiTheme="majorHAnsi" w:hAnsiTheme="majorHAnsi" w:cstheme="majorHAnsi"/>
        </w:rPr>
        <w:t>sản</w:t>
      </w:r>
      <w:proofErr w:type="spellEnd"/>
      <w:r w:rsidR="00E36CB4" w:rsidRPr="00D5653B">
        <w:rPr>
          <w:rFonts w:asciiTheme="majorHAnsi" w:hAnsiTheme="majorHAnsi" w:cstheme="majorHAnsi"/>
          <w:spacing w:val="16"/>
        </w:rPr>
        <w:t xml:space="preserve"> </w:t>
      </w:r>
      <w:proofErr w:type="spellStart"/>
      <w:r w:rsidR="00E36CB4" w:rsidRPr="00D5653B">
        <w:rPr>
          <w:rFonts w:asciiTheme="majorHAnsi" w:hAnsiTheme="majorHAnsi" w:cstheme="majorHAnsi"/>
        </w:rPr>
        <w:t>phẩm</w:t>
      </w:r>
      <w:proofErr w:type="spellEnd"/>
      <w:r w:rsidR="00E36CB4" w:rsidRPr="00D5653B">
        <w:rPr>
          <w:rFonts w:asciiTheme="majorHAnsi" w:hAnsiTheme="majorHAnsi" w:cstheme="majorHAnsi"/>
        </w:rPr>
        <w:t>,</w:t>
      </w:r>
      <w:r w:rsidR="00E36CB4" w:rsidRPr="00D5653B">
        <w:rPr>
          <w:rFonts w:asciiTheme="majorHAnsi" w:hAnsiTheme="majorHAnsi" w:cstheme="majorHAnsi"/>
          <w:spacing w:val="16"/>
        </w:rPr>
        <w:t xml:space="preserve"> </w:t>
      </w:r>
      <w:r w:rsidR="00E36CB4" w:rsidRPr="00D5653B">
        <w:rPr>
          <w:rFonts w:asciiTheme="majorHAnsi" w:hAnsiTheme="majorHAnsi" w:cstheme="majorHAnsi"/>
        </w:rPr>
        <w:t>xem</w:t>
      </w:r>
      <w:r w:rsidR="00E36CB4" w:rsidRPr="00D5653B">
        <w:rPr>
          <w:rFonts w:asciiTheme="majorHAnsi" w:hAnsiTheme="majorHAnsi" w:cstheme="majorHAnsi"/>
          <w:spacing w:val="12"/>
        </w:rPr>
        <w:t xml:space="preserve"> </w:t>
      </w:r>
      <w:proofErr w:type="spellStart"/>
      <w:r w:rsidR="00E36CB4" w:rsidRPr="00D5653B">
        <w:rPr>
          <w:rFonts w:asciiTheme="majorHAnsi" w:hAnsiTheme="majorHAnsi" w:cstheme="majorHAnsi"/>
        </w:rPr>
        <w:t>các</w:t>
      </w:r>
      <w:proofErr w:type="spellEnd"/>
      <w:r w:rsidR="00E36CB4" w:rsidRPr="00D5653B">
        <w:rPr>
          <w:rFonts w:asciiTheme="majorHAnsi" w:hAnsiTheme="majorHAnsi" w:cstheme="majorHAnsi"/>
          <w:spacing w:val="14"/>
        </w:rPr>
        <w:t xml:space="preserve"> </w:t>
      </w:r>
      <w:proofErr w:type="spellStart"/>
      <w:r>
        <w:rPr>
          <w:rFonts w:asciiTheme="majorHAnsi" w:hAnsiTheme="majorHAnsi" w:cstheme="majorHAnsi"/>
          <w:lang w:val="en-US"/>
        </w:rPr>
        <w:t>sản</w:t>
      </w:r>
      <w:proofErr w:type="spellEnd"/>
      <w:r>
        <w:rPr>
          <w:rFonts w:asciiTheme="majorHAnsi" w:hAnsiTheme="majorHAnsi" w:cstheme="majorHAnsi"/>
          <w:lang w:val="en-US"/>
        </w:rPr>
        <w:t xml:space="preserve"> phẩm</w:t>
      </w:r>
      <w:r w:rsidR="00E36CB4" w:rsidRPr="00D5653B">
        <w:rPr>
          <w:rFonts w:asciiTheme="majorHAnsi" w:hAnsiTheme="majorHAnsi" w:cstheme="majorHAnsi"/>
          <w:spacing w:val="-3"/>
        </w:rPr>
        <w:t xml:space="preserve"> </w:t>
      </w:r>
      <w:proofErr w:type="spellStart"/>
      <w:r w:rsidR="00E36CB4" w:rsidRPr="00D5653B">
        <w:rPr>
          <w:rFonts w:asciiTheme="majorHAnsi" w:hAnsiTheme="majorHAnsi" w:cstheme="majorHAnsi"/>
        </w:rPr>
        <w:t>đã</w:t>
      </w:r>
      <w:proofErr w:type="spellEnd"/>
      <w:r w:rsidR="00E36CB4" w:rsidRPr="00D5653B">
        <w:rPr>
          <w:rFonts w:asciiTheme="majorHAnsi" w:hAnsiTheme="majorHAnsi" w:cstheme="majorHAnsi"/>
        </w:rPr>
        <w:t xml:space="preserve"> xem.</w:t>
      </w:r>
    </w:p>
    <w:p w14:paraId="3B14DE3C" w14:textId="56F81034" w:rsidR="00E36CB4" w:rsidRPr="00D5653B" w:rsidRDefault="00600FEB" w:rsidP="00E73097">
      <w:pPr>
        <w:ind w:left="2070" w:right="1123"/>
        <w:jc w:val="both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  <w:lang w:val="en-US"/>
        </w:rPr>
        <w:t xml:space="preserve">+ </w:t>
      </w:r>
      <w:proofErr w:type="spellStart"/>
      <w:r w:rsidR="00E36CB4" w:rsidRPr="00D5653B">
        <w:rPr>
          <w:rFonts w:asciiTheme="majorHAnsi" w:hAnsiTheme="majorHAnsi" w:cstheme="majorHAnsi"/>
        </w:rPr>
        <w:t>Có</w:t>
      </w:r>
      <w:proofErr w:type="spellEnd"/>
      <w:r w:rsidR="00E36CB4" w:rsidRPr="00D5653B">
        <w:rPr>
          <w:rFonts w:asciiTheme="majorHAnsi" w:hAnsiTheme="majorHAnsi" w:cstheme="majorHAnsi"/>
          <w:spacing w:val="-2"/>
        </w:rPr>
        <w:t xml:space="preserve"> </w:t>
      </w:r>
      <w:proofErr w:type="spellStart"/>
      <w:r w:rsidR="00E36CB4" w:rsidRPr="00D5653B">
        <w:rPr>
          <w:rFonts w:asciiTheme="majorHAnsi" w:hAnsiTheme="majorHAnsi" w:cstheme="majorHAnsi"/>
        </w:rPr>
        <w:t>thể</w:t>
      </w:r>
      <w:proofErr w:type="spellEnd"/>
      <w:r w:rsidR="00E36CB4" w:rsidRPr="00D5653B">
        <w:rPr>
          <w:rFonts w:asciiTheme="majorHAnsi" w:hAnsiTheme="majorHAnsi" w:cstheme="majorHAnsi"/>
          <w:spacing w:val="-2"/>
        </w:rPr>
        <w:t xml:space="preserve"> </w:t>
      </w:r>
      <w:r w:rsidR="00E36CB4" w:rsidRPr="00D5653B">
        <w:rPr>
          <w:rFonts w:asciiTheme="majorHAnsi" w:hAnsiTheme="majorHAnsi" w:cstheme="majorHAnsi"/>
        </w:rPr>
        <w:t>xem</w:t>
      </w:r>
      <w:r w:rsidR="00E36CB4" w:rsidRPr="00D5653B">
        <w:rPr>
          <w:rFonts w:asciiTheme="majorHAnsi" w:hAnsiTheme="majorHAnsi" w:cstheme="majorHAnsi"/>
          <w:spacing w:val="-2"/>
        </w:rPr>
        <w:t xml:space="preserve"> </w:t>
      </w:r>
      <w:proofErr w:type="spellStart"/>
      <w:r w:rsidR="00E36CB4" w:rsidRPr="00D5653B">
        <w:rPr>
          <w:rFonts w:asciiTheme="majorHAnsi" w:hAnsiTheme="majorHAnsi" w:cstheme="majorHAnsi"/>
        </w:rPr>
        <w:t>lịch</w:t>
      </w:r>
      <w:proofErr w:type="spellEnd"/>
      <w:r w:rsidR="00E36CB4" w:rsidRPr="00D5653B">
        <w:rPr>
          <w:rFonts w:asciiTheme="majorHAnsi" w:hAnsiTheme="majorHAnsi" w:cstheme="majorHAnsi"/>
        </w:rPr>
        <w:t xml:space="preserve"> </w:t>
      </w:r>
      <w:proofErr w:type="spellStart"/>
      <w:r w:rsidR="00E36CB4" w:rsidRPr="00D5653B">
        <w:rPr>
          <w:rFonts w:asciiTheme="majorHAnsi" w:hAnsiTheme="majorHAnsi" w:cstheme="majorHAnsi"/>
        </w:rPr>
        <w:t>sử</w:t>
      </w:r>
      <w:proofErr w:type="spellEnd"/>
      <w:r w:rsidR="00E36CB4" w:rsidRPr="00D5653B">
        <w:rPr>
          <w:rFonts w:asciiTheme="majorHAnsi" w:hAnsiTheme="majorHAnsi" w:cstheme="majorHAnsi"/>
        </w:rPr>
        <w:t xml:space="preserve"> đơn </w:t>
      </w:r>
      <w:proofErr w:type="spellStart"/>
      <w:r w:rsidR="00E36CB4" w:rsidRPr="00D5653B">
        <w:rPr>
          <w:rFonts w:asciiTheme="majorHAnsi" w:hAnsiTheme="majorHAnsi" w:cstheme="majorHAnsi"/>
        </w:rPr>
        <w:t>hàng</w:t>
      </w:r>
      <w:proofErr w:type="spellEnd"/>
      <w:r w:rsidR="00E36CB4" w:rsidRPr="00D5653B">
        <w:rPr>
          <w:rFonts w:asciiTheme="majorHAnsi" w:hAnsiTheme="majorHAnsi" w:cstheme="majorHAnsi"/>
          <w:spacing w:val="-2"/>
          <w:lang w:val="en-US"/>
        </w:rPr>
        <w:t xml:space="preserve">, </w:t>
      </w:r>
      <w:proofErr w:type="spellStart"/>
      <w:r w:rsidR="00E36CB4" w:rsidRPr="00D5653B">
        <w:rPr>
          <w:rFonts w:asciiTheme="majorHAnsi" w:hAnsiTheme="majorHAnsi" w:cstheme="majorHAnsi"/>
          <w:spacing w:val="-2"/>
          <w:lang w:val="en-US"/>
        </w:rPr>
        <w:t>tạo</w:t>
      </w:r>
      <w:proofErr w:type="spellEnd"/>
      <w:r w:rsidR="00E36CB4" w:rsidRPr="00D5653B">
        <w:rPr>
          <w:rFonts w:asciiTheme="majorHAnsi" w:hAnsiTheme="majorHAnsi" w:cstheme="majorHAnsi"/>
          <w:spacing w:val="-2"/>
          <w:lang w:val="en-US"/>
        </w:rPr>
        <w:t xml:space="preserve"> </w:t>
      </w:r>
      <w:proofErr w:type="spellStart"/>
      <w:r w:rsidR="00E36CB4" w:rsidRPr="00D5653B">
        <w:rPr>
          <w:rFonts w:asciiTheme="majorHAnsi" w:hAnsiTheme="majorHAnsi" w:cstheme="majorHAnsi"/>
          <w:spacing w:val="-2"/>
          <w:lang w:val="en-US"/>
        </w:rPr>
        <w:t>đơn</w:t>
      </w:r>
      <w:proofErr w:type="spellEnd"/>
      <w:r w:rsidR="00E36CB4" w:rsidRPr="00D5653B">
        <w:rPr>
          <w:rFonts w:asciiTheme="majorHAnsi" w:hAnsiTheme="majorHAnsi" w:cstheme="majorHAnsi"/>
          <w:spacing w:val="-2"/>
          <w:lang w:val="en-US"/>
        </w:rPr>
        <w:t xml:space="preserve"> </w:t>
      </w:r>
      <w:proofErr w:type="spellStart"/>
      <w:r w:rsidR="00E36CB4" w:rsidRPr="00D5653B">
        <w:rPr>
          <w:rFonts w:asciiTheme="majorHAnsi" w:hAnsiTheme="majorHAnsi" w:cstheme="majorHAnsi"/>
          <w:spacing w:val="-2"/>
          <w:lang w:val="en-US"/>
        </w:rPr>
        <w:t>hàng</w:t>
      </w:r>
      <w:proofErr w:type="spellEnd"/>
      <w:r w:rsidR="00E36CB4" w:rsidRPr="00D5653B">
        <w:rPr>
          <w:rFonts w:asciiTheme="majorHAnsi" w:hAnsiTheme="majorHAnsi" w:cstheme="majorHAnsi"/>
          <w:spacing w:val="-2"/>
          <w:lang w:val="en-US"/>
        </w:rPr>
        <w:t xml:space="preserve">, </w:t>
      </w:r>
      <w:proofErr w:type="spellStart"/>
      <w:r w:rsidR="00E36CB4" w:rsidRPr="00D5653B">
        <w:rPr>
          <w:rFonts w:asciiTheme="majorHAnsi" w:hAnsiTheme="majorHAnsi" w:cstheme="majorHAnsi"/>
          <w:spacing w:val="-2"/>
          <w:lang w:val="en-US"/>
        </w:rPr>
        <w:t>hủy</w:t>
      </w:r>
      <w:proofErr w:type="spellEnd"/>
      <w:r w:rsidR="00E36CB4" w:rsidRPr="00D5653B">
        <w:rPr>
          <w:rFonts w:asciiTheme="majorHAnsi" w:hAnsiTheme="majorHAnsi" w:cstheme="majorHAnsi"/>
          <w:spacing w:val="-2"/>
          <w:lang w:val="en-US"/>
        </w:rPr>
        <w:t xml:space="preserve"> </w:t>
      </w:r>
      <w:proofErr w:type="spellStart"/>
      <w:r w:rsidR="00E36CB4" w:rsidRPr="00D5653B">
        <w:rPr>
          <w:rFonts w:asciiTheme="majorHAnsi" w:hAnsiTheme="majorHAnsi" w:cstheme="majorHAnsi"/>
          <w:spacing w:val="-2"/>
          <w:lang w:val="en-US"/>
        </w:rPr>
        <w:t>đơn</w:t>
      </w:r>
      <w:proofErr w:type="spellEnd"/>
      <w:r w:rsidR="00E36CB4" w:rsidRPr="00D5653B">
        <w:rPr>
          <w:rFonts w:asciiTheme="majorHAnsi" w:hAnsiTheme="majorHAnsi" w:cstheme="majorHAnsi"/>
          <w:spacing w:val="-2"/>
          <w:lang w:val="en-US"/>
        </w:rPr>
        <w:t xml:space="preserve"> </w:t>
      </w:r>
      <w:proofErr w:type="spellStart"/>
      <w:r w:rsidR="00E36CB4" w:rsidRPr="00D5653B">
        <w:rPr>
          <w:rFonts w:asciiTheme="majorHAnsi" w:hAnsiTheme="majorHAnsi" w:cstheme="majorHAnsi"/>
          <w:spacing w:val="-2"/>
          <w:lang w:val="en-US"/>
        </w:rPr>
        <w:t>hàng</w:t>
      </w:r>
      <w:proofErr w:type="spellEnd"/>
      <w:r w:rsidR="00E36CB4" w:rsidRPr="00D5653B">
        <w:rPr>
          <w:rFonts w:asciiTheme="majorHAnsi" w:hAnsiTheme="majorHAnsi" w:cstheme="majorHAnsi"/>
        </w:rPr>
        <w:t>.</w:t>
      </w:r>
    </w:p>
    <w:p w14:paraId="2A9E74B9" w14:textId="3529C0D6" w:rsidR="00E36CB4" w:rsidRPr="00D5653B" w:rsidRDefault="00E73097" w:rsidP="000011EE">
      <w:pPr>
        <w:pStyle w:val="Heading3"/>
      </w:pPr>
      <w:bookmarkStart w:id="457" w:name="5.1.3.2._Quản_lý"/>
      <w:bookmarkStart w:id="458" w:name="_bookmark284"/>
      <w:bookmarkStart w:id="459" w:name="_Toc106804509"/>
      <w:bookmarkStart w:id="460" w:name="_Toc106812002"/>
      <w:bookmarkStart w:id="461" w:name="_Toc106818807"/>
      <w:bookmarkEnd w:id="457"/>
      <w:bookmarkEnd w:id="458"/>
      <w:proofErr w:type="spellStart"/>
      <w:r>
        <w:rPr>
          <w:lang w:val="en-US"/>
        </w:rPr>
        <w:t>Ứng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dụng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bên</w:t>
      </w:r>
      <w:proofErr w:type="spellEnd"/>
      <w:r>
        <w:rPr>
          <w:lang w:val="en-US"/>
        </w:rPr>
        <w:t xml:space="preserve"> phần q</w:t>
      </w:r>
      <w:proofErr w:type="spellStart"/>
      <w:r w:rsidR="00E36CB4" w:rsidRPr="00D5653B">
        <w:t>uản</w:t>
      </w:r>
      <w:proofErr w:type="spellEnd"/>
      <w:r w:rsidR="00E36CB4" w:rsidRPr="00D5653B">
        <w:rPr>
          <w:spacing w:val="-8"/>
        </w:rPr>
        <w:t xml:space="preserve"> </w:t>
      </w:r>
      <w:proofErr w:type="spellStart"/>
      <w:r w:rsidR="00E36CB4" w:rsidRPr="00D5653B">
        <w:t>lý</w:t>
      </w:r>
      <w:bookmarkEnd w:id="459"/>
      <w:bookmarkEnd w:id="460"/>
      <w:bookmarkEnd w:id="461"/>
      <w:proofErr w:type="spellEnd"/>
    </w:p>
    <w:p w14:paraId="1BF09747" w14:textId="04B946A1" w:rsidR="00E36CB4" w:rsidRPr="00D5653B" w:rsidRDefault="00600FEB" w:rsidP="00E73097">
      <w:pPr>
        <w:ind w:left="2070" w:right="1123"/>
        <w:jc w:val="both"/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lang w:val="en-US"/>
        </w:rPr>
        <w:lastRenderedPageBreak/>
        <w:t xml:space="preserve">+ </w:t>
      </w:r>
      <w:proofErr w:type="spellStart"/>
      <w:r w:rsidR="00E36CB4" w:rsidRPr="00D5653B">
        <w:rPr>
          <w:rFonts w:asciiTheme="majorHAnsi" w:hAnsiTheme="majorHAnsi" w:cstheme="majorHAnsi"/>
          <w:lang w:val="en-US"/>
        </w:rPr>
        <w:t>Người</w:t>
      </w:r>
      <w:proofErr w:type="spellEnd"/>
      <w:r w:rsidR="00E36CB4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E36CB4" w:rsidRPr="00D5653B">
        <w:rPr>
          <w:rFonts w:asciiTheme="majorHAnsi" w:hAnsiTheme="majorHAnsi" w:cstheme="majorHAnsi"/>
          <w:lang w:val="en-US"/>
        </w:rPr>
        <w:t>bán</w:t>
      </w:r>
      <w:proofErr w:type="spellEnd"/>
      <w:r w:rsidR="00E36CB4" w:rsidRPr="00D5653B">
        <w:rPr>
          <w:rFonts w:asciiTheme="majorHAnsi" w:hAnsiTheme="majorHAnsi" w:cstheme="majorHAnsi"/>
          <w:spacing w:val="-4"/>
        </w:rPr>
        <w:t xml:space="preserve"> </w:t>
      </w:r>
      <w:proofErr w:type="spellStart"/>
      <w:r w:rsidR="00E36CB4" w:rsidRPr="00D5653B">
        <w:rPr>
          <w:rFonts w:asciiTheme="majorHAnsi" w:hAnsiTheme="majorHAnsi" w:cstheme="majorHAnsi"/>
        </w:rPr>
        <w:t>có</w:t>
      </w:r>
      <w:proofErr w:type="spellEnd"/>
      <w:r w:rsidR="00E36CB4" w:rsidRPr="00D5653B">
        <w:rPr>
          <w:rFonts w:asciiTheme="majorHAnsi" w:hAnsiTheme="majorHAnsi" w:cstheme="majorHAnsi"/>
          <w:spacing w:val="-4"/>
        </w:rPr>
        <w:t xml:space="preserve"> </w:t>
      </w:r>
      <w:proofErr w:type="spellStart"/>
      <w:r w:rsidR="00E36CB4" w:rsidRPr="00D5653B">
        <w:rPr>
          <w:rFonts w:asciiTheme="majorHAnsi" w:hAnsiTheme="majorHAnsi" w:cstheme="majorHAnsi"/>
        </w:rPr>
        <w:t>thể</w:t>
      </w:r>
      <w:proofErr w:type="spellEnd"/>
      <w:r w:rsidR="00E36CB4" w:rsidRPr="00D5653B">
        <w:rPr>
          <w:rFonts w:asciiTheme="majorHAnsi" w:hAnsiTheme="majorHAnsi" w:cstheme="majorHAnsi"/>
          <w:spacing w:val="-4"/>
        </w:rPr>
        <w:t xml:space="preserve"> </w:t>
      </w:r>
      <w:proofErr w:type="spellStart"/>
      <w:r w:rsidR="00E36CB4" w:rsidRPr="00D5653B">
        <w:rPr>
          <w:rFonts w:asciiTheme="majorHAnsi" w:hAnsiTheme="majorHAnsi" w:cstheme="majorHAnsi"/>
        </w:rPr>
        <w:t>quản</w:t>
      </w:r>
      <w:proofErr w:type="spellEnd"/>
      <w:r w:rsidR="00E36CB4" w:rsidRPr="00D5653B">
        <w:rPr>
          <w:rFonts w:asciiTheme="majorHAnsi" w:hAnsiTheme="majorHAnsi" w:cstheme="majorHAnsi"/>
          <w:spacing w:val="-4"/>
        </w:rPr>
        <w:t xml:space="preserve"> </w:t>
      </w:r>
      <w:proofErr w:type="spellStart"/>
      <w:r w:rsidR="00E36CB4" w:rsidRPr="00D5653B">
        <w:rPr>
          <w:rFonts w:asciiTheme="majorHAnsi" w:hAnsiTheme="majorHAnsi" w:cstheme="majorHAnsi"/>
        </w:rPr>
        <w:t>lý</w:t>
      </w:r>
      <w:proofErr w:type="spellEnd"/>
      <w:r w:rsidR="00E36CB4" w:rsidRPr="00D5653B">
        <w:rPr>
          <w:rFonts w:asciiTheme="majorHAnsi" w:hAnsiTheme="majorHAnsi" w:cstheme="majorHAnsi"/>
          <w:spacing w:val="-2"/>
        </w:rPr>
        <w:t xml:space="preserve"> </w:t>
      </w:r>
      <w:proofErr w:type="spellStart"/>
      <w:r w:rsidR="00E36CB4" w:rsidRPr="00D5653B">
        <w:rPr>
          <w:rFonts w:asciiTheme="majorHAnsi" w:hAnsiTheme="majorHAnsi" w:cstheme="majorHAnsi"/>
        </w:rPr>
        <w:t>sản</w:t>
      </w:r>
      <w:proofErr w:type="spellEnd"/>
      <w:r w:rsidR="00E36CB4" w:rsidRPr="00D5653B">
        <w:rPr>
          <w:rFonts w:asciiTheme="majorHAnsi" w:hAnsiTheme="majorHAnsi" w:cstheme="majorHAnsi"/>
          <w:spacing w:val="-4"/>
        </w:rPr>
        <w:t xml:space="preserve"> </w:t>
      </w:r>
      <w:proofErr w:type="spellStart"/>
      <w:r w:rsidR="00E36CB4" w:rsidRPr="00D5653B">
        <w:rPr>
          <w:rFonts w:asciiTheme="majorHAnsi" w:hAnsiTheme="majorHAnsi" w:cstheme="majorHAnsi"/>
        </w:rPr>
        <w:t>phẩm</w:t>
      </w:r>
      <w:proofErr w:type="spellEnd"/>
      <w:r w:rsidR="00E36CB4" w:rsidRPr="00D5653B">
        <w:rPr>
          <w:rFonts w:asciiTheme="majorHAnsi" w:hAnsiTheme="majorHAnsi" w:cstheme="majorHAnsi"/>
          <w:spacing w:val="-7"/>
          <w:lang w:val="en-US"/>
        </w:rPr>
        <w:t>.</w:t>
      </w:r>
    </w:p>
    <w:p w14:paraId="77E84FDD" w14:textId="593C08EE" w:rsidR="00E36CB4" w:rsidRPr="00D5653B" w:rsidRDefault="00600FEB" w:rsidP="00E73097">
      <w:pPr>
        <w:ind w:left="2070" w:right="1123"/>
        <w:jc w:val="both"/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lang w:val="en-US"/>
        </w:rPr>
        <w:t xml:space="preserve">+ </w:t>
      </w:r>
      <w:proofErr w:type="spellStart"/>
      <w:r w:rsidR="00E36CB4" w:rsidRPr="00D5653B">
        <w:rPr>
          <w:rFonts w:asciiTheme="majorHAnsi" w:hAnsiTheme="majorHAnsi" w:cstheme="majorHAnsi"/>
          <w:lang w:val="en-US"/>
        </w:rPr>
        <w:t>Người</w:t>
      </w:r>
      <w:proofErr w:type="spellEnd"/>
      <w:r w:rsidR="00E36CB4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E36CB4" w:rsidRPr="00D5653B">
        <w:rPr>
          <w:rFonts w:asciiTheme="majorHAnsi" w:hAnsiTheme="majorHAnsi" w:cstheme="majorHAnsi"/>
          <w:lang w:val="en-US"/>
        </w:rPr>
        <w:t>bán</w:t>
      </w:r>
      <w:proofErr w:type="spellEnd"/>
      <w:r w:rsidR="00E36CB4" w:rsidRPr="00D5653B">
        <w:rPr>
          <w:rFonts w:asciiTheme="majorHAnsi" w:hAnsiTheme="majorHAnsi" w:cstheme="majorHAnsi"/>
          <w:spacing w:val="-4"/>
        </w:rPr>
        <w:t xml:space="preserve"> </w:t>
      </w:r>
      <w:proofErr w:type="spellStart"/>
      <w:r w:rsidR="00E36CB4" w:rsidRPr="00D5653B">
        <w:rPr>
          <w:rFonts w:asciiTheme="majorHAnsi" w:hAnsiTheme="majorHAnsi" w:cstheme="majorHAnsi"/>
        </w:rPr>
        <w:t>có</w:t>
      </w:r>
      <w:proofErr w:type="spellEnd"/>
      <w:r w:rsidR="00E36CB4" w:rsidRPr="00D5653B">
        <w:rPr>
          <w:rFonts w:asciiTheme="majorHAnsi" w:hAnsiTheme="majorHAnsi" w:cstheme="majorHAnsi"/>
          <w:spacing w:val="-2"/>
        </w:rPr>
        <w:t xml:space="preserve"> </w:t>
      </w:r>
      <w:proofErr w:type="spellStart"/>
      <w:r w:rsidR="00E36CB4" w:rsidRPr="00D5653B">
        <w:rPr>
          <w:rFonts w:asciiTheme="majorHAnsi" w:hAnsiTheme="majorHAnsi" w:cstheme="majorHAnsi"/>
        </w:rPr>
        <w:t>thể</w:t>
      </w:r>
      <w:proofErr w:type="spellEnd"/>
      <w:r w:rsidR="00E36CB4" w:rsidRPr="00D5653B">
        <w:rPr>
          <w:rFonts w:asciiTheme="majorHAnsi" w:hAnsiTheme="majorHAnsi" w:cstheme="majorHAnsi"/>
          <w:spacing w:val="-3"/>
        </w:rPr>
        <w:t xml:space="preserve"> </w:t>
      </w:r>
      <w:proofErr w:type="spellStart"/>
      <w:r w:rsidR="00E36CB4" w:rsidRPr="00D5653B">
        <w:rPr>
          <w:rFonts w:asciiTheme="majorHAnsi" w:hAnsiTheme="majorHAnsi" w:cstheme="majorHAnsi"/>
        </w:rPr>
        <w:t>quản</w:t>
      </w:r>
      <w:proofErr w:type="spellEnd"/>
      <w:r w:rsidR="00E36CB4" w:rsidRPr="00D5653B">
        <w:rPr>
          <w:rFonts w:asciiTheme="majorHAnsi" w:hAnsiTheme="majorHAnsi" w:cstheme="majorHAnsi"/>
          <w:spacing w:val="-4"/>
        </w:rPr>
        <w:t xml:space="preserve"> </w:t>
      </w:r>
      <w:proofErr w:type="spellStart"/>
      <w:r w:rsidR="00E36CB4" w:rsidRPr="00D5653B">
        <w:rPr>
          <w:rFonts w:asciiTheme="majorHAnsi" w:hAnsiTheme="majorHAnsi" w:cstheme="majorHAnsi"/>
        </w:rPr>
        <w:t>lý</w:t>
      </w:r>
      <w:proofErr w:type="spellEnd"/>
      <w:r w:rsidR="00E36CB4" w:rsidRPr="00D5653B">
        <w:rPr>
          <w:rFonts w:asciiTheme="majorHAnsi" w:hAnsiTheme="majorHAnsi" w:cstheme="majorHAnsi"/>
          <w:spacing w:val="1"/>
        </w:rPr>
        <w:t xml:space="preserve"> </w:t>
      </w:r>
      <w:r w:rsidR="00E36CB4" w:rsidRPr="00D5653B">
        <w:rPr>
          <w:rFonts w:asciiTheme="majorHAnsi" w:hAnsiTheme="majorHAnsi" w:cstheme="majorHAnsi"/>
        </w:rPr>
        <w:t>đơn</w:t>
      </w:r>
      <w:r w:rsidR="00E36CB4" w:rsidRPr="00D5653B">
        <w:rPr>
          <w:rFonts w:asciiTheme="majorHAnsi" w:hAnsiTheme="majorHAnsi" w:cstheme="majorHAnsi"/>
          <w:spacing w:val="-4"/>
        </w:rPr>
        <w:t xml:space="preserve"> </w:t>
      </w:r>
      <w:proofErr w:type="spellStart"/>
      <w:r w:rsidR="00E36CB4" w:rsidRPr="00D5653B">
        <w:rPr>
          <w:rFonts w:asciiTheme="majorHAnsi" w:hAnsiTheme="majorHAnsi" w:cstheme="majorHAnsi"/>
        </w:rPr>
        <w:t>hàng</w:t>
      </w:r>
      <w:proofErr w:type="spellEnd"/>
      <w:r w:rsidR="00E36CB4" w:rsidRPr="00D5653B">
        <w:rPr>
          <w:rFonts w:asciiTheme="majorHAnsi" w:hAnsiTheme="majorHAnsi" w:cstheme="majorHAnsi"/>
          <w:spacing w:val="-3"/>
          <w:lang w:val="en-US"/>
        </w:rPr>
        <w:t>.</w:t>
      </w:r>
    </w:p>
    <w:p w14:paraId="696158EF" w14:textId="5C743C7F" w:rsidR="00E36CB4" w:rsidRPr="00D5653B" w:rsidRDefault="00600FEB" w:rsidP="00E73097">
      <w:pPr>
        <w:ind w:left="2070" w:right="1123"/>
        <w:jc w:val="both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  <w:lang w:val="en-US"/>
        </w:rPr>
        <w:t xml:space="preserve">+ </w:t>
      </w:r>
      <w:proofErr w:type="spellStart"/>
      <w:r w:rsidR="00E36CB4" w:rsidRPr="00D5653B">
        <w:rPr>
          <w:rFonts w:asciiTheme="majorHAnsi" w:hAnsiTheme="majorHAnsi" w:cstheme="majorHAnsi"/>
          <w:lang w:val="en-US"/>
        </w:rPr>
        <w:t>Người</w:t>
      </w:r>
      <w:proofErr w:type="spellEnd"/>
      <w:r w:rsidR="00E36CB4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E36CB4" w:rsidRPr="00D5653B">
        <w:rPr>
          <w:rFonts w:asciiTheme="majorHAnsi" w:hAnsiTheme="majorHAnsi" w:cstheme="majorHAnsi"/>
          <w:lang w:val="en-US"/>
        </w:rPr>
        <w:t>bán</w:t>
      </w:r>
      <w:proofErr w:type="spellEnd"/>
      <w:r w:rsidR="00E36CB4" w:rsidRPr="00D5653B">
        <w:rPr>
          <w:rFonts w:asciiTheme="majorHAnsi" w:hAnsiTheme="majorHAnsi" w:cstheme="majorHAnsi"/>
          <w:spacing w:val="-4"/>
        </w:rPr>
        <w:t xml:space="preserve"> </w:t>
      </w:r>
      <w:proofErr w:type="spellStart"/>
      <w:r w:rsidR="00E36CB4" w:rsidRPr="00D5653B">
        <w:rPr>
          <w:rFonts w:asciiTheme="majorHAnsi" w:hAnsiTheme="majorHAnsi" w:cstheme="majorHAnsi"/>
        </w:rPr>
        <w:t>có</w:t>
      </w:r>
      <w:proofErr w:type="spellEnd"/>
      <w:r w:rsidR="00E36CB4" w:rsidRPr="00D5653B">
        <w:rPr>
          <w:rFonts w:asciiTheme="majorHAnsi" w:hAnsiTheme="majorHAnsi" w:cstheme="majorHAnsi"/>
        </w:rPr>
        <w:t xml:space="preserve"> </w:t>
      </w:r>
      <w:proofErr w:type="spellStart"/>
      <w:r w:rsidR="00E36CB4" w:rsidRPr="00D5653B">
        <w:rPr>
          <w:rFonts w:asciiTheme="majorHAnsi" w:hAnsiTheme="majorHAnsi" w:cstheme="majorHAnsi"/>
        </w:rPr>
        <w:t>quản</w:t>
      </w:r>
      <w:proofErr w:type="spellEnd"/>
      <w:r w:rsidR="00E36CB4" w:rsidRPr="00D5653B">
        <w:rPr>
          <w:rFonts w:asciiTheme="majorHAnsi" w:hAnsiTheme="majorHAnsi" w:cstheme="majorHAnsi"/>
          <w:spacing w:val="-2"/>
        </w:rPr>
        <w:t xml:space="preserve"> </w:t>
      </w:r>
      <w:proofErr w:type="spellStart"/>
      <w:r w:rsidR="00E36CB4" w:rsidRPr="00D5653B">
        <w:rPr>
          <w:rFonts w:asciiTheme="majorHAnsi" w:hAnsiTheme="majorHAnsi" w:cstheme="majorHAnsi"/>
        </w:rPr>
        <w:t>lý</w:t>
      </w:r>
      <w:proofErr w:type="spellEnd"/>
      <w:r w:rsidR="00E36CB4" w:rsidRPr="00D5653B">
        <w:rPr>
          <w:rFonts w:asciiTheme="majorHAnsi" w:hAnsiTheme="majorHAnsi" w:cstheme="majorHAnsi"/>
        </w:rPr>
        <w:t xml:space="preserve"> thông</w:t>
      </w:r>
      <w:r w:rsidR="00E36CB4" w:rsidRPr="00D5653B">
        <w:rPr>
          <w:rFonts w:asciiTheme="majorHAnsi" w:hAnsiTheme="majorHAnsi" w:cstheme="majorHAnsi"/>
          <w:spacing w:val="-2"/>
        </w:rPr>
        <w:t xml:space="preserve"> </w:t>
      </w:r>
      <w:r w:rsidR="00E36CB4" w:rsidRPr="00D5653B">
        <w:rPr>
          <w:rFonts w:asciiTheme="majorHAnsi" w:hAnsiTheme="majorHAnsi" w:cstheme="majorHAnsi"/>
        </w:rPr>
        <w:t>tin</w:t>
      </w:r>
      <w:r w:rsidR="00E36CB4" w:rsidRPr="00D5653B">
        <w:rPr>
          <w:rFonts w:asciiTheme="majorHAnsi" w:hAnsiTheme="majorHAnsi" w:cstheme="majorHAnsi"/>
          <w:spacing w:val="-2"/>
        </w:rPr>
        <w:t xml:space="preserve"> </w:t>
      </w:r>
      <w:proofErr w:type="spellStart"/>
      <w:r w:rsidR="00E36CB4" w:rsidRPr="00D5653B">
        <w:rPr>
          <w:rFonts w:asciiTheme="majorHAnsi" w:hAnsiTheme="majorHAnsi" w:cstheme="majorHAnsi"/>
          <w:lang w:val="en-US"/>
        </w:rPr>
        <w:t>bên</w:t>
      </w:r>
      <w:proofErr w:type="spellEnd"/>
      <w:r w:rsidR="00E36CB4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E36CB4" w:rsidRPr="00D5653B">
        <w:rPr>
          <w:rFonts w:asciiTheme="majorHAnsi" w:hAnsiTheme="majorHAnsi" w:cstheme="majorHAnsi"/>
          <w:lang w:val="en-US"/>
        </w:rPr>
        <w:t>bán</w:t>
      </w:r>
      <w:proofErr w:type="spellEnd"/>
      <w:r w:rsidR="00E36CB4" w:rsidRPr="00D5653B">
        <w:rPr>
          <w:rFonts w:asciiTheme="majorHAnsi" w:hAnsiTheme="majorHAnsi" w:cstheme="majorHAnsi"/>
        </w:rPr>
        <w:t>.</w:t>
      </w:r>
    </w:p>
    <w:p w14:paraId="569DBEE9" w14:textId="5AD9332B" w:rsidR="00E36CB4" w:rsidRPr="00D5653B" w:rsidRDefault="00600FEB" w:rsidP="00E73097">
      <w:pPr>
        <w:ind w:left="2070" w:right="1123"/>
        <w:jc w:val="both"/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lang w:val="en-US"/>
        </w:rPr>
        <w:t xml:space="preserve">+ </w:t>
      </w:r>
      <w:proofErr w:type="spellStart"/>
      <w:r w:rsidR="00E36CB4" w:rsidRPr="00D5653B">
        <w:rPr>
          <w:rFonts w:asciiTheme="majorHAnsi" w:hAnsiTheme="majorHAnsi" w:cstheme="majorHAnsi"/>
          <w:lang w:val="en-US"/>
        </w:rPr>
        <w:t>Người</w:t>
      </w:r>
      <w:proofErr w:type="spellEnd"/>
      <w:r w:rsidR="00E36CB4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E36CB4" w:rsidRPr="00D5653B">
        <w:rPr>
          <w:rFonts w:asciiTheme="majorHAnsi" w:hAnsiTheme="majorHAnsi" w:cstheme="majorHAnsi"/>
          <w:lang w:val="en-US"/>
        </w:rPr>
        <w:t>bán</w:t>
      </w:r>
      <w:proofErr w:type="spellEnd"/>
      <w:r w:rsidR="00E36CB4" w:rsidRPr="00D5653B">
        <w:rPr>
          <w:rFonts w:asciiTheme="majorHAnsi" w:hAnsiTheme="majorHAnsi" w:cstheme="majorHAnsi"/>
          <w:spacing w:val="-4"/>
        </w:rPr>
        <w:t xml:space="preserve"> </w:t>
      </w:r>
      <w:proofErr w:type="spellStart"/>
      <w:r w:rsidR="00E36CB4" w:rsidRPr="00D5653B">
        <w:rPr>
          <w:rFonts w:asciiTheme="majorHAnsi" w:hAnsiTheme="majorHAnsi" w:cstheme="majorHAnsi"/>
        </w:rPr>
        <w:t>có</w:t>
      </w:r>
      <w:proofErr w:type="spellEnd"/>
      <w:r w:rsidR="00E36CB4" w:rsidRPr="00D5653B">
        <w:rPr>
          <w:rFonts w:asciiTheme="majorHAnsi" w:hAnsiTheme="majorHAnsi" w:cstheme="majorHAnsi"/>
        </w:rPr>
        <w:t xml:space="preserve"> </w:t>
      </w:r>
      <w:proofErr w:type="spellStart"/>
      <w:r w:rsidR="00E36CB4" w:rsidRPr="00D5653B">
        <w:rPr>
          <w:rFonts w:asciiTheme="majorHAnsi" w:hAnsiTheme="majorHAnsi" w:cstheme="majorHAnsi"/>
        </w:rPr>
        <w:t>thể</w:t>
      </w:r>
      <w:proofErr w:type="spellEnd"/>
      <w:r w:rsidR="00E36CB4" w:rsidRPr="00D5653B">
        <w:rPr>
          <w:rFonts w:asciiTheme="majorHAnsi" w:hAnsiTheme="majorHAnsi" w:cstheme="majorHAnsi"/>
          <w:spacing w:val="-2"/>
        </w:rPr>
        <w:t xml:space="preserve"> </w:t>
      </w:r>
      <w:proofErr w:type="spellStart"/>
      <w:r w:rsidR="00E36CB4" w:rsidRPr="00D5653B">
        <w:rPr>
          <w:rFonts w:asciiTheme="majorHAnsi" w:hAnsiTheme="majorHAnsi" w:cstheme="majorHAnsi"/>
        </w:rPr>
        <w:t>quản</w:t>
      </w:r>
      <w:proofErr w:type="spellEnd"/>
      <w:r w:rsidR="00E36CB4" w:rsidRPr="00D5653B">
        <w:rPr>
          <w:rFonts w:asciiTheme="majorHAnsi" w:hAnsiTheme="majorHAnsi" w:cstheme="majorHAnsi"/>
          <w:spacing w:val="-2"/>
        </w:rPr>
        <w:t xml:space="preserve"> </w:t>
      </w:r>
      <w:proofErr w:type="spellStart"/>
      <w:r w:rsidR="00E36CB4" w:rsidRPr="00D5653B">
        <w:rPr>
          <w:rFonts w:asciiTheme="majorHAnsi" w:hAnsiTheme="majorHAnsi" w:cstheme="majorHAnsi"/>
        </w:rPr>
        <w:t>lý</w:t>
      </w:r>
      <w:proofErr w:type="spellEnd"/>
      <w:r w:rsidR="00E36CB4" w:rsidRPr="00D5653B">
        <w:rPr>
          <w:rFonts w:asciiTheme="majorHAnsi" w:hAnsiTheme="majorHAnsi" w:cstheme="majorHAnsi"/>
        </w:rPr>
        <w:t xml:space="preserve"> </w:t>
      </w:r>
      <w:proofErr w:type="spellStart"/>
      <w:r w:rsidR="00E36CB4" w:rsidRPr="00D5653B">
        <w:rPr>
          <w:rFonts w:asciiTheme="majorHAnsi" w:hAnsiTheme="majorHAnsi" w:cstheme="majorHAnsi"/>
          <w:lang w:val="en-US"/>
        </w:rPr>
        <w:t>đơn</w:t>
      </w:r>
      <w:proofErr w:type="spellEnd"/>
      <w:r w:rsidR="00E36CB4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E36CB4" w:rsidRPr="00D5653B">
        <w:rPr>
          <w:rFonts w:asciiTheme="majorHAnsi" w:hAnsiTheme="majorHAnsi" w:cstheme="majorHAnsi"/>
          <w:lang w:val="en-US"/>
        </w:rPr>
        <w:t>hàng</w:t>
      </w:r>
      <w:proofErr w:type="spellEnd"/>
      <w:r w:rsidR="00E36CB4" w:rsidRPr="00D5653B">
        <w:rPr>
          <w:rFonts w:asciiTheme="majorHAnsi" w:hAnsiTheme="majorHAnsi" w:cstheme="majorHAnsi"/>
          <w:lang w:val="en-US"/>
        </w:rPr>
        <w:t xml:space="preserve">, </w:t>
      </w:r>
      <w:proofErr w:type="spellStart"/>
      <w:r w:rsidR="00E36CB4" w:rsidRPr="00D5653B">
        <w:rPr>
          <w:rFonts w:asciiTheme="majorHAnsi" w:hAnsiTheme="majorHAnsi" w:cstheme="majorHAnsi"/>
          <w:lang w:val="en-US"/>
        </w:rPr>
        <w:t>cập</w:t>
      </w:r>
      <w:proofErr w:type="spellEnd"/>
      <w:r w:rsidR="00E36CB4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E36CB4" w:rsidRPr="00D5653B">
        <w:rPr>
          <w:rFonts w:asciiTheme="majorHAnsi" w:hAnsiTheme="majorHAnsi" w:cstheme="majorHAnsi"/>
          <w:lang w:val="en-US"/>
        </w:rPr>
        <w:t>nhật</w:t>
      </w:r>
      <w:proofErr w:type="spellEnd"/>
      <w:r w:rsidR="00E36CB4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E36CB4" w:rsidRPr="00D5653B">
        <w:rPr>
          <w:rFonts w:asciiTheme="majorHAnsi" w:hAnsiTheme="majorHAnsi" w:cstheme="majorHAnsi"/>
          <w:lang w:val="en-US"/>
        </w:rPr>
        <w:t>trạng</w:t>
      </w:r>
      <w:proofErr w:type="spellEnd"/>
      <w:r w:rsidR="00E36CB4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E36CB4" w:rsidRPr="00D5653B">
        <w:rPr>
          <w:rFonts w:asciiTheme="majorHAnsi" w:hAnsiTheme="majorHAnsi" w:cstheme="majorHAnsi"/>
          <w:lang w:val="en-US"/>
        </w:rPr>
        <w:t>thái</w:t>
      </w:r>
      <w:proofErr w:type="spellEnd"/>
      <w:r w:rsidR="00E36CB4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E36CB4" w:rsidRPr="00D5653B">
        <w:rPr>
          <w:rFonts w:asciiTheme="majorHAnsi" w:hAnsiTheme="majorHAnsi" w:cstheme="majorHAnsi"/>
          <w:lang w:val="en-US"/>
        </w:rPr>
        <w:t>đơn</w:t>
      </w:r>
      <w:proofErr w:type="spellEnd"/>
      <w:r w:rsidR="00E36CB4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E36CB4" w:rsidRPr="00D5653B">
        <w:rPr>
          <w:rFonts w:asciiTheme="majorHAnsi" w:hAnsiTheme="majorHAnsi" w:cstheme="majorHAnsi"/>
          <w:lang w:val="en-US"/>
        </w:rPr>
        <w:t>hàng</w:t>
      </w:r>
      <w:proofErr w:type="spellEnd"/>
      <w:r w:rsidR="00E36CB4" w:rsidRPr="00D5653B">
        <w:rPr>
          <w:rFonts w:asciiTheme="majorHAnsi" w:hAnsiTheme="majorHAnsi" w:cstheme="majorHAnsi"/>
          <w:lang w:val="en-US"/>
        </w:rPr>
        <w:t xml:space="preserve">, </w:t>
      </w:r>
      <w:proofErr w:type="spellStart"/>
      <w:r w:rsidR="00E36CB4" w:rsidRPr="00D5653B">
        <w:rPr>
          <w:rFonts w:asciiTheme="majorHAnsi" w:hAnsiTheme="majorHAnsi" w:cstheme="majorHAnsi"/>
          <w:lang w:val="en-US"/>
        </w:rPr>
        <w:t>hủy</w:t>
      </w:r>
      <w:proofErr w:type="spellEnd"/>
      <w:r w:rsidR="00E36CB4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E36CB4" w:rsidRPr="00D5653B">
        <w:rPr>
          <w:rFonts w:asciiTheme="majorHAnsi" w:hAnsiTheme="majorHAnsi" w:cstheme="majorHAnsi"/>
          <w:lang w:val="en-US"/>
        </w:rPr>
        <w:t>đơn</w:t>
      </w:r>
      <w:proofErr w:type="spellEnd"/>
      <w:r w:rsidR="00E36CB4"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E36CB4" w:rsidRPr="00D5653B">
        <w:rPr>
          <w:rFonts w:asciiTheme="majorHAnsi" w:hAnsiTheme="majorHAnsi" w:cstheme="majorHAnsi"/>
          <w:lang w:val="en-US"/>
        </w:rPr>
        <w:t>hàng</w:t>
      </w:r>
      <w:proofErr w:type="spellEnd"/>
      <w:r w:rsidR="00E36CB4" w:rsidRPr="00D5653B">
        <w:rPr>
          <w:rFonts w:asciiTheme="majorHAnsi" w:hAnsiTheme="majorHAnsi" w:cstheme="majorHAnsi"/>
          <w:lang w:val="en-US"/>
        </w:rPr>
        <w:t>.</w:t>
      </w:r>
    </w:p>
    <w:p w14:paraId="57EA2519" w14:textId="3DE36F0C" w:rsidR="0021304B" w:rsidRPr="0021304B" w:rsidRDefault="0021304B" w:rsidP="0030117C">
      <w:pPr>
        <w:pStyle w:val="Heading2"/>
        <w:rPr>
          <w:lang w:val="en-US"/>
        </w:rPr>
      </w:pPr>
      <w:bookmarkStart w:id="462" w:name="5.2._Hạn_chế"/>
      <w:bookmarkStart w:id="463" w:name="_bookmark285"/>
      <w:bookmarkStart w:id="464" w:name="_Toc106804510"/>
      <w:bookmarkEnd w:id="462"/>
      <w:bookmarkEnd w:id="463"/>
      <w:r w:rsidRPr="00D5653B">
        <w:rPr>
          <w:lang w:val="en-US"/>
        </w:rPr>
        <w:t xml:space="preserve"> </w:t>
      </w:r>
      <w:bookmarkStart w:id="465" w:name="_Toc106812003"/>
      <w:bookmarkStart w:id="466" w:name="_Toc106818808"/>
      <w:proofErr w:type="spellStart"/>
      <w:r>
        <w:rPr>
          <w:lang w:val="en-US"/>
        </w:rPr>
        <w:t>Hạn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chế</w:t>
      </w:r>
      <w:bookmarkEnd w:id="464"/>
      <w:bookmarkEnd w:id="465"/>
      <w:bookmarkEnd w:id="466"/>
      <w:proofErr w:type="spellEnd"/>
    </w:p>
    <w:p w14:paraId="4D38B721" w14:textId="77777777" w:rsidR="00E36CB4" w:rsidRPr="00D5653B" w:rsidRDefault="00E36CB4" w:rsidP="00E73097">
      <w:pPr>
        <w:pStyle w:val="ListParagraph"/>
        <w:tabs>
          <w:tab w:val="left" w:pos="2160"/>
        </w:tabs>
        <w:ind w:left="2250" w:right="1123" w:firstLine="0"/>
        <w:jc w:val="both"/>
        <w:rPr>
          <w:rFonts w:asciiTheme="majorHAnsi" w:hAnsiTheme="majorHAnsi" w:cstheme="majorHAnsi"/>
        </w:rPr>
      </w:pPr>
      <w:r w:rsidRPr="00D5653B">
        <w:rPr>
          <w:rFonts w:asciiTheme="majorHAnsi" w:hAnsiTheme="majorHAnsi" w:cstheme="majorHAnsi"/>
          <w:lang w:val="en-US"/>
        </w:rPr>
        <w:t xml:space="preserve">TAKETE SHOP </w:t>
      </w:r>
      <w:proofErr w:type="spellStart"/>
      <w:r w:rsidRPr="00D5653B">
        <w:rPr>
          <w:rFonts w:asciiTheme="majorHAnsi" w:hAnsiTheme="majorHAnsi" w:cstheme="majorHAnsi"/>
          <w:lang w:val="en-US"/>
        </w:rPr>
        <w:t>vẫn</w:t>
      </w:r>
      <w:proofErr w:type="spellEnd"/>
      <w:r w:rsidRPr="00D5653B">
        <w:rPr>
          <w:rFonts w:asciiTheme="majorHAnsi" w:hAnsiTheme="majorHAnsi" w:cstheme="majorHAnsi"/>
          <w:spacing w:val="-8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còn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rất</w:t>
      </w:r>
      <w:proofErr w:type="spellEnd"/>
      <w:r w:rsidRPr="00D5653B">
        <w:rPr>
          <w:rFonts w:asciiTheme="majorHAnsi" w:hAnsiTheme="majorHAnsi" w:cstheme="majorHAnsi"/>
          <w:spacing w:val="-9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nhiều</w:t>
      </w:r>
      <w:proofErr w:type="spellEnd"/>
      <w:r w:rsidRPr="00D5653B">
        <w:rPr>
          <w:rFonts w:asciiTheme="majorHAnsi" w:hAnsiTheme="majorHAnsi" w:cstheme="majorHAnsi"/>
          <w:spacing w:val="-9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chức</w:t>
      </w:r>
      <w:proofErr w:type="spellEnd"/>
      <w:r w:rsidRPr="00D5653B">
        <w:rPr>
          <w:rFonts w:asciiTheme="majorHAnsi" w:hAnsiTheme="majorHAnsi" w:cstheme="majorHAnsi"/>
          <w:spacing w:val="-11"/>
        </w:rPr>
        <w:t xml:space="preserve"> </w:t>
      </w:r>
      <w:r w:rsidRPr="00D5653B">
        <w:rPr>
          <w:rFonts w:asciiTheme="majorHAnsi" w:hAnsiTheme="majorHAnsi" w:cstheme="majorHAnsi"/>
        </w:rPr>
        <w:t>năn</w:t>
      </w:r>
      <w:r w:rsidRPr="00D5653B">
        <w:rPr>
          <w:rFonts w:asciiTheme="majorHAnsi" w:hAnsiTheme="majorHAnsi" w:cstheme="majorHAnsi"/>
          <w:lang w:val="en-US"/>
        </w:rPr>
        <w:t xml:space="preserve">g </w:t>
      </w:r>
      <w:proofErr w:type="spellStart"/>
      <w:r w:rsidRPr="00D5653B">
        <w:rPr>
          <w:rFonts w:asciiTheme="majorHAnsi" w:hAnsiTheme="majorHAnsi" w:cstheme="majorHAnsi"/>
        </w:rPr>
        <w:t>thiếu</w:t>
      </w:r>
      <w:proofErr w:type="spellEnd"/>
      <w:r w:rsidRPr="00D5653B">
        <w:rPr>
          <w:rFonts w:asciiTheme="majorHAnsi" w:hAnsiTheme="majorHAnsi" w:cstheme="majorHAnsi"/>
          <w:spacing w:val="-2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sót</w:t>
      </w:r>
      <w:proofErr w:type="spellEnd"/>
      <w:r w:rsidRPr="00D5653B">
        <w:rPr>
          <w:rFonts w:asciiTheme="majorHAnsi" w:hAnsiTheme="majorHAnsi" w:cstheme="majorHAnsi"/>
          <w:spacing w:val="-1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cũng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như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là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các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hạn</w:t>
      </w:r>
      <w:proofErr w:type="spellEnd"/>
      <w:r w:rsidRPr="00D5653B">
        <w:rPr>
          <w:rFonts w:asciiTheme="majorHAnsi" w:hAnsiTheme="majorHAnsi" w:cstheme="majorHAnsi"/>
          <w:spacing w:val="-2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chế</w:t>
      </w:r>
      <w:proofErr w:type="spellEnd"/>
      <w:r w:rsidRPr="00D5653B">
        <w:rPr>
          <w:rFonts w:asciiTheme="majorHAnsi" w:hAnsiTheme="majorHAnsi" w:cstheme="majorHAnsi"/>
        </w:rPr>
        <w:t>:</w:t>
      </w:r>
    </w:p>
    <w:p w14:paraId="13D65584" w14:textId="77777777" w:rsidR="00E36CB4" w:rsidRPr="00D5653B" w:rsidRDefault="00E36CB4" w:rsidP="005F7E53">
      <w:pPr>
        <w:pStyle w:val="ListParagraph"/>
        <w:numPr>
          <w:ilvl w:val="4"/>
          <w:numId w:val="1"/>
        </w:numPr>
        <w:tabs>
          <w:tab w:val="left" w:pos="2721"/>
          <w:tab w:val="left" w:pos="2722"/>
        </w:tabs>
        <w:ind w:left="2722" w:right="1123" w:hanging="292"/>
        <w:jc w:val="both"/>
        <w:rPr>
          <w:rFonts w:asciiTheme="majorHAnsi" w:hAnsiTheme="majorHAnsi" w:cstheme="majorHAnsi"/>
        </w:rPr>
      </w:pPr>
      <w:r w:rsidRPr="00D5653B">
        <w:rPr>
          <w:rFonts w:asciiTheme="majorHAnsi" w:hAnsiTheme="majorHAnsi" w:cstheme="majorHAnsi"/>
        </w:rPr>
        <w:t>Chưa</w:t>
      </w:r>
      <w:r w:rsidRPr="00D5653B">
        <w:rPr>
          <w:rFonts w:asciiTheme="majorHAnsi" w:hAnsiTheme="majorHAnsi" w:cstheme="majorHAnsi"/>
          <w:spacing w:val="-3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tích</w:t>
      </w:r>
      <w:proofErr w:type="spellEnd"/>
      <w:r w:rsidRPr="00D5653B">
        <w:rPr>
          <w:rFonts w:asciiTheme="majorHAnsi" w:hAnsiTheme="majorHAnsi" w:cstheme="majorHAnsi"/>
          <w:spacing w:val="-2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hợp</w:t>
      </w:r>
      <w:proofErr w:type="spellEnd"/>
      <w:r w:rsidRPr="00D5653B">
        <w:rPr>
          <w:rFonts w:asciiTheme="majorHAnsi" w:hAnsiTheme="majorHAnsi" w:cstheme="majorHAnsi"/>
          <w:spacing w:val="-2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được</w:t>
      </w:r>
      <w:proofErr w:type="spellEnd"/>
      <w:r w:rsidRPr="00D5653B">
        <w:rPr>
          <w:rFonts w:asciiTheme="majorHAnsi" w:hAnsiTheme="majorHAnsi" w:cstheme="majorHAnsi"/>
          <w:spacing w:val="-2"/>
        </w:rPr>
        <w:t xml:space="preserve"> </w:t>
      </w:r>
      <w:r w:rsidRPr="00D5653B">
        <w:rPr>
          <w:rFonts w:asciiTheme="majorHAnsi" w:hAnsiTheme="majorHAnsi" w:cstheme="majorHAnsi"/>
        </w:rPr>
        <w:t>thanh</w:t>
      </w:r>
      <w:r w:rsidRPr="00D5653B">
        <w:rPr>
          <w:rFonts w:asciiTheme="majorHAnsi" w:hAnsiTheme="majorHAnsi" w:cstheme="majorHAnsi"/>
          <w:spacing w:val="-2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toán</w:t>
      </w:r>
      <w:proofErr w:type="spellEnd"/>
      <w:r w:rsidRPr="00D5653B">
        <w:rPr>
          <w:rFonts w:asciiTheme="majorHAnsi" w:hAnsiTheme="majorHAnsi" w:cstheme="majorHAnsi"/>
          <w:spacing w:val="-2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trực</w:t>
      </w:r>
      <w:proofErr w:type="spellEnd"/>
      <w:r w:rsidRPr="00D5653B">
        <w:rPr>
          <w:rFonts w:asciiTheme="majorHAnsi" w:hAnsiTheme="majorHAnsi" w:cstheme="majorHAnsi"/>
          <w:spacing w:val="-2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tuyến</w:t>
      </w:r>
      <w:proofErr w:type="spellEnd"/>
      <w:r w:rsidRPr="00D5653B">
        <w:rPr>
          <w:rFonts w:asciiTheme="majorHAnsi" w:hAnsiTheme="majorHAnsi" w:cstheme="majorHAnsi"/>
        </w:rPr>
        <w:t>.</w:t>
      </w:r>
    </w:p>
    <w:p w14:paraId="209B6B58" w14:textId="77777777" w:rsidR="00E36CB4" w:rsidRPr="00D5653B" w:rsidRDefault="00E36CB4" w:rsidP="005F7E53">
      <w:pPr>
        <w:pStyle w:val="ListParagraph"/>
        <w:numPr>
          <w:ilvl w:val="4"/>
          <w:numId w:val="1"/>
        </w:numPr>
        <w:tabs>
          <w:tab w:val="left" w:pos="2721"/>
          <w:tab w:val="left" w:pos="2722"/>
        </w:tabs>
        <w:spacing w:before="270"/>
        <w:ind w:left="2722" w:right="1123" w:hanging="292"/>
        <w:jc w:val="both"/>
        <w:rPr>
          <w:rFonts w:asciiTheme="majorHAnsi" w:hAnsiTheme="majorHAnsi" w:cstheme="majorHAnsi"/>
        </w:rPr>
      </w:pPr>
      <w:proofErr w:type="spellStart"/>
      <w:r w:rsidRPr="00D5653B">
        <w:rPr>
          <w:rFonts w:asciiTheme="majorHAnsi" w:hAnsiTheme="majorHAnsi" w:cstheme="majorHAnsi"/>
        </w:rPr>
        <w:t>Tối</w:t>
      </w:r>
      <w:proofErr w:type="spellEnd"/>
      <w:r w:rsidRPr="00D5653B">
        <w:rPr>
          <w:rFonts w:asciiTheme="majorHAnsi" w:hAnsiTheme="majorHAnsi" w:cstheme="majorHAnsi"/>
          <w:spacing w:val="-2"/>
        </w:rPr>
        <w:t xml:space="preserve"> </w:t>
      </w:r>
      <w:r w:rsidRPr="00D5653B">
        <w:rPr>
          <w:rFonts w:asciiTheme="majorHAnsi" w:hAnsiTheme="majorHAnsi" w:cstheme="majorHAnsi"/>
        </w:rPr>
        <w:t>ưu</w:t>
      </w:r>
      <w:r w:rsidRPr="00D5653B">
        <w:rPr>
          <w:rFonts w:asciiTheme="majorHAnsi" w:hAnsiTheme="majorHAnsi" w:cstheme="majorHAnsi"/>
          <w:spacing w:val="-1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code</w:t>
      </w:r>
      <w:proofErr w:type="spellEnd"/>
      <w:r w:rsidRPr="00D5653B">
        <w:rPr>
          <w:rFonts w:asciiTheme="majorHAnsi" w:hAnsiTheme="majorHAnsi" w:cstheme="majorHAnsi"/>
          <w:spacing w:val="-2"/>
        </w:rPr>
        <w:t xml:space="preserve"> </w:t>
      </w:r>
      <w:r w:rsidRPr="00D5653B">
        <w:rPr>
          <w:rFonts w:asciiTheme="majorHAnsi" w:hAnsiTheme="majorHAnsi" w:cstheme="majorHAnsi"/>
        </w:rPr>
        <w:t>chưa</w:t>
      </w:r>
      <w:r w:rsidRPr="00D5653B">
        <w:rPr>
          <w:rFonts w:asciiTheme="majorHAnsi" w:hAnsiTheme="majorHAnsi" w:cstheme="majorHAnsi"/>
          <w:spacing w:val="-1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tốt</w:t>
      </w:r>
      <w:proofErr w:type="spellEnd"/>
      <w:r w:rsidRPr="00D5653B">
        <w:rPr>
          <w:rFonts w:asciiTheme="majorHAnsi" w:hAnsiTheme="majorHAnsi" w:cstheme="majorHAnsi"/>
          <w:spacing w:val="-2"/>
        </w:rPr>
        <w:t xml:space="preserve"> </w:t>
      </w:r>
      <w:r w:rsidRPr="00D5653B">
        <w:rPr>
          <w:rFonts w:asciiTheme="majorHAnsi" w:hAnsiTheme="majorHAnsi" w:cstheme="majorHAnsi"/>
        </w:rPr>
        <w:t>nên</w:t>
      </w:r>
      <w:r w:rsidRPr="00D5653B">
        <w:rPr>
          <w:rFonts w:asciiTheme="majorHAnsi" w:hAnsiTheme="majorHAnsi" w:cstheme="majorHAnsi"/>
          <w:spacing w:val="-1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tốc</w:t>
      </w:r>
      <w:proofErr w:type="spellEnd"/>
      <w:r w:rsidRPr="00D5653B">
        <w:rPr>
          <w:rFonts w:asciiTheme="majorHAnsi" w:hAnsiTheme="majorHAnsi" w:cstheme="majorHAnsi"/>
          <w:spacing w:val="-1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độ</w:t>
      </w:r>
      <w:proofErr w:type="spellEnd"/>
      <w:r w:rsidRPr="00D5653B">
        <w:rPr>
          <w:rFonts w:asciiTheme="majorHAnsi" w:hAnsiTheme="majorHAnsi" w:cstheme="majorHAnsi"/>
          <w:spacing w:val="-1"/>
        </w:rPr>
        <w:t xml:space="preserve"> </w:t>
      </w:r>
      <w:r w:rsidRPr="00D5653B">
        <w:rPr>
          <w:rFonts w:asciiTheme="majorHAnsi" w:hAnsiTheme="majorHAnsi" w:cstheme="majorHAnsi"/>
        </w:rPr>
        <w:t>tương</w:t>
      </w:r>
      <w:r w:rsidRPr="00D5653B">
        <w:rPr>
          <w:rFonts w:asciiTheme="majorHAnsi" w:hAnsiTheme="majorHAnsi" w:cstheme="majorHAnsi"/>
          <w:spacing w:val="-2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tác</w:t>
      </w:r>
      <w:proofErr w:type="spellEnd"/>
      <w:r w:rsidRPr="00D5653B">
        <w:rPr>
          <w:rFonts w:asciiTheme="majorHAnsi" w:hAnsiTheme="majorHAnsi" w:cstheme="majorHAnsi"/>
          <w:spacing w:val="-1"/>
        </w:rPr>
        <w:t xml:space="preserve"> </w:t>
      </w:r>
      <w:r w:rsidRPr="00D5653B">
        <w:rPr>
          <w:rFonts w:asciiTheme="majorHAnsi" w:hAnsiTheme="majorHAnsi" w:cstheme="majorHAnsi"/>
        </w:rPr>
        <w:t>trong</w:t>
      </w:r>
      <w:r w:rsidRPr="00D5653B">
        <w:rPr>
          <w:rFonts w:asciiTheme="majorHAnsi" w:hAnsiTheme="majorHAnsi" w:cstheme="majorHAnsi"/>
          <w:spacing w:val="-1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ứng</w:t>
      </w:r>
      <w:proofErr w:type="spellEnd"/>
      <w:r w:rsidRPr="00D5653B">
        <w:rPr>
          <w:rFonts w:asciiTheme="majorHAnsi" w:hAnsiTheme="majorHAnsi" w:cstheme="majorHAnsi"/>
          <w:spacing w:val="-1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dụng</w:t>
      </w:r>
      <w:proofErr w:type="spellEnd"/>
      <w:r w:rsidRPr="00D5653B">
        <w:rPr>
          <w:rFonts w:asciiTheme="majorHAnsi" w:hAnsiTheme="majorHAnsi" w:cstheme="majorHAnsi"/>
          <w:spacing w:val="-2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còn</w:t>
      </w:r>
      <w:proofErr w:type="spellEnd"/>
      <w:r w:rsidRPr="00D5653B">
        <w:rPr>
          <w:rFonts w:asciiTheme="majorHAnsi" w:hAnsiTheme="majorHAnsi" w:cstheme="majorHAnsi"/>
          <w:spacing w:val="-1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chậm</w:t>
      </w:r>
      <w:proofErr w:type="spellEnd"/>
      <w:r w:rsidRPr="00D5653B">
        <w:rPr>
          <w:rFonts w:asciiTheme="majorHAnsi" w:hAnsiTheme="majorHAnsi" w:cstheme="majorHAnsi"/>
        </w:rPr>
        <w:t>.</w:t>
      </w:r>
    </w:p>
    <w:p w14:paraId="0571BFE7" w14:textId="77777777" w:rsidR="00E36CB4" w:rsidRPr="00D5653B" w:rsidRDefault="00E36CB4" w:rsidP="005F7E53">
      <w:pPr>
        <w:pStyle w:val="ListParagraph"/>
        <w:numPr>
          <w:ilvl w:val="4"/>
          <w:numId w:val="1"/>
        </w:numPr>
        <w:tabs>
          <w:tab w:val="left" w:pos="2721"/>
          <w:tab w:val="left" w:pos="2722"/>
        </w:tabs>
        <w:spacing w:before="270"/>
        <w:ind w:left="2722" w:right="1123" w:hanging="292"/>
        <w:jc w:val="both"/>
        <w:rPr>
          <w:rFonts w:asciiTheme="majorHAnsi" w:hAnsiTheme="majorHAnsi" w:cstheme="majorHAnsi"/>
        </w:rPr>
      </w:pPr>
      <w:r w:rsidRPr="00D5653B">
        <w:rPr>
          <w:rFonts w:asciiTheme="majorHAnsi" w:hAnsiTheme="majorHAnsi" w:cstheme="majorHAnsi"/>
        </w:rPr>
        <w:t>Chưa</w:t>
      </w:r>
      <w:r w:rsidRPr="00D5653B">
        <w:rPr>
          <w:rFonts w:asciiTheme="majorHAnsi" w:hAnsiTheme="majorHAnsi" w:cstheme="majorHAnsi"/>
          <w:spacing w:val="-2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phát</w:t>
      </w:r>
      <w:proofErr w:type="spellEnd"/>
      <w:r w:rsidRPr="00D5653B">
        <w:rPr>
          <w:rFonts w:asciiTheme="majorHAnsi" w:hAnsiTheme="majorHAnsi" w:cstheme="majorHAnsi"/>
          <w:spacing w:val="-2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triển</w:t>
      </w:r>
      <w:proofErr w:type="spellEnd"/>
      <w:r w:rsidRPr="00D5653B">
        <w:rPr>
          <w:rFonts w:asciiTheme="majorHAnsi" w:hAnsiTheme="majorHAnsi" w:cstheme="majorHAnsi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tính</w:t>
      </w:r>
      <w:proofErr w:type="spellEnd"/>
      <w:r w:rsidRPr="00D5653B">
        <w:rPr>
          <w:rFonts w:asciiTheme="majorHAnsi" w:hAnsiTheme="majorHAnsi" w:cstheme="majorHAnsi"/>
          <w:spacing w:val="-2"/>
        </w:rPr>
        <w:t xml:space="preserve"> </w:t>
      </w:r>
      <w:r w:rsidRPr="00D5653B">
        <w:rPr>
          <w:rFonts w:asciiTheme="majorHAnsi" w:hAnsiTheme="majorHAnsi" w:cstheme="majorHAnsi"/>
        </w:rPr>
        <w:t>năng</w:t>
      </w:r>
      <w:r w:rsidRPr="00D5653B">
        <w:rPr>
          <w:rFonts w:asciiTheme="majorHAnsi" w:hAnsiTheme="majorHAnsi" w:cstheme="majorHAnsi"/>
          <w:spacing w:val="-2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xác</w:t>
      </w:r>
      <w:proofErr w:type="spellEnd"/>
      <w:r w:rsidRPr="00D5653B">
        <w:rPr>
          <w:rFonts w:asciiTheme="majorHAnsi" w:hAnsiTheme="majorHAnsi" w:cstheme="majorHAnsi"/>
          <w:spacing w:val="-2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thực</w:t>
      </w:r>
      <w:proofErr w:type="spellEnd"/>
      <w:r w:rsidRPr="00D5653B">
        <w:rPr>
          <w:rFonts w:asciiTheme="majorHAnsi" w:hAnsiTheme="majorHAnsi" w:cstheme="majorHAnsi"/>
          <w:spacing w:val="-2"/>
        </w:rPr>
        <w:t xml:space="preserve"> </w:t>
      </w:r>
      <w:r w:rsidRPr="00D5653B">
        <w:rPr>
          <w:rFonts w:asciiTheme="majorHAnsi" w:hAnsiTheme="majorHAnsi" w:cstheme="majorHAnsi"/>
        </w:rPr>
        <w:t>qua</w:t>
      </w:r>
      <w:r w:rsidRPr="00D5653B">
        <w:rPr>
          <w:rFonts w:asciiTheme="majorHAnsi" w:hAnsiTheme="majorHAnsi" w:cstheme="majorHAnsi"/>
          <w:spacing w:val="2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bằng</w:t>
      </w:r>
      <w:proofErr w:type="spellEnd"/>
      <w:r w:rsidRPr="00D5653B">
        <w:rPr>
          <w:rFonts w:asciiTheme="majorHAnsi" w:hAnsiTheme="majorHAnsi" w:cstheme="majorHAnsi"/>
          <w:spacing w:val="-2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email</w:t>
      </w:r>
      <w:proofErr w:type="spellEnd"/>
      <w:r w:rsidRPr="00D5653B">
        <w:rPr>
          <w:rFonts w:asciiTheme="majorHAnsi" w:hAnsiTheme="majorHAnsi" w:cstheme="majorHAnsi"/>
        </w:rPr>
        <w:t>.</w:t>
      </w:r>
    </w:p>
    <w:p w14:paraId="77DBA57B" w14:textId="77777777" w:rsidR="00E36CB4" w:rsidRPr="00D5653B" w:rsidRDefault="00E36CB4" w:rsidP="005F7E53">
      <w:pPr>
        <w:pStyle w:val="ListParagraph"/>
        <w:numPr>
          <w:ilvl w:val="4"/>
          <w:numId w:val="1"/>
        </w:numPr>
        <w:tabs>
          <w:tab w:val="left" w:pos="2700"/>
        </w:tabs>
        <w:spacing w:before="129"/>
        <w:ind w:left="2430" w:right="1123" w:firstLine="0"/>
        <w:jc w:val="both"/>
        <w:rPr>
          <w:rFonts w:asciiTheme="majorHAnsi" w:hAnsiTheme="majorHAnsi" w:cstheme="majorHAnsi"/>
        </w:rPr>
      </w:pPr>
      <w:r w:rsidRPr="00D5653B">
        <w:rPr>
          <w:rFonts w:asciiTheme="majorHAnsi" w:hAnsiTheme="majorHAnsi" w:cstheme="majorHAnsi"/>
        </w:rPr>
        <w:t>Chưa</w:t>
      </w:r>
      <w:r w:rsidRPr="00D5653B">
        <w:rPr>
          <w:rFonts w:asciiTheme="majorHAnsi" w:hAnsiTheme="majorHAnsi" w:cstheme="majorHAnsi"/>
          <w:spacing w:val="-6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có</w:t>
      </w:r>
      <w:proofErr w:type="spellEnd"/>
      <w:r w:rsidRPr="00D5653B">
        <w:rPr>
          <w:rFonts w:asciiTheme="majorHAnsi" w:hAnsiTheme="majorHAnsi" w:cstheme="majorHAnsi"/>
          <w:spacing w:val="-6"/>
        </w:rPr>
        <w:t xml:space="preserve"> </w:t>
      </w:r>
      <w:r w:rsidRPr="00D5653B">
        <w:rPr>
          <w:rFonts w:asciiTheme="majorHAnsi" w:hAnsiTheme="majorHAnsi" w:cstheme="majorHAnsi"/>
        </w:rPr>
        <w:t>thông</w:t>
      </w:r>
      <w:r w:rsidRPr="00D5653B">
        <w:rPr>
          <w:rFonts w:asciiTheme="majorHAnsi" w:hAnsiTheme="majorHAnsi" w:cstheme="majorHAnsi"/>
          <w:spacing w:val="-3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báo</w:t>
      </w:r>
      <w:proofErr w:type="spellEnd"/>
      <w:r w:rsidRPr="00D5653B">
        <w:rPr>
          <w:rFonts w:asciiTheme="majorHAnsi" w:hAnsiTheme="majorHAnsi" w:cstheme="majorHAnsi"/>
          <w:spacing w:val="-6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hiện</w:t>
      </w:r>
      <w:proofErr w:type="spellEnd"/>
      <w:r w:rsidRPr="00D5653B">
        <w:rPr>
          <w:rFonts w:asciiTheme="majorHAnsi" w:hAnsiTheme="majorHAnsi" w:cstheme="majorHAnsi"/>
          <w:spacing w:val="-6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thị</w:t>
      </w:r>
      <w:proofErr w:type="spellEnd"/>
      <w:r w:rsidRPr="00D5653B">
        <w:rPr>
          <w:rFonts w:asciiTheme="majorHAnsi" w:hAnsiTheme="majorHAnsi" w:cstheme="majorHAnsi"/>
          <w:spacing w:val="-7"/>
        </w:rPr>
        <w:t xml:space="preserve"> </w:t>
      </w:r>
      <w:r w:rsidRPr="00D5653B">
        <w:rPr>
          <w:rFonts w:asciiTheme="majorHAnsi" w:hAnsiTheme="majorHAnsi" w:cstheme="majorHAnsi"/>
        </w:rPr>
        <w:t>trên</w:t>
      </w:r>
      <w:r w:rsidRPr="00D5653B">
        <w:rPr>
          <w:rFonts w:asciiTheme="majorHAnsi" w:hAnsiTheme="majorHAnsi" w:cstheme="majorHAnsi"/>
          <w:spacing w:val="-5"/>
        </w:rPr>
        <w:t xml:space="preserve"> </w:t>
      </w:r>
      <w:r w:rsidRPr="00D5653B">
        <w:rPr>
          <w:rFonts w:asciiTheme="majorHAnsi" w:hAnsiTheme="majorHAnsi" w:cstheme="majorHAnsi"/>
        </w:rPr>
        <w:t>di</w:t>
      </w:r>
      <w:r w:rsidRPr="00D5653B">
        <w:rPr>
          <w:rFonts w:asciiTheme="majorHAnsi" w:hAnsiTheme="majorHAnsi" w:cstheme="majorHAnsi"/>
          <w:spacing w:val="-4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động</w:t>
      </w:r>
      <w:proofErr w:type="spellEnd"/>
      <w:r w:rsidRPr="00D5653B">
        <w:rPr>
          <w:rFonts w:asciiTheme="majorHAnsi" w:hAnsiTheme="majorHAnsi" w:cstheme="majorHAnsi"/>
          <w:spacing w:val="-4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mỗi</w:t>
      </w:r>
      <w:proofErr w:type="spellEnd"/>
      <w:r w:rsidRPr="00D5653B">
        <w:rPr>
          <w:rFonts w:asciiTheme="majorHAnsi" w:hAnsiTheme="majorHAnsi" w:cstheme="majorHAnsi"/>
          <w:spacing w:val="-6"/>
        </w:rPr>
        <w:t xml:space="preserve"> </w:t>
      </w:r>
      <w:r w:rsidRPr="00D5653B">
        <w:rPr>
          <w:rFonts w:asciiTheme="majorHAnsi" w:hAnsiTheme="majorHAnsi" w:cstheme="majorHAnsi"/>
        </w:rPr>
        <w:t>khi</w:t>
      </w:r>
      <w:r w:rsidRPr="00D5653B">
        <w:rPr>
          <w:rFonts w:asciiTheme="majorHAnsi" w:hAnsiTheme="majorHAnsi" w:cstheme="majorHAnsi"/>
          <w:spacing w:val="-7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có</w:t>
      </w:r>
      <w:proofErr w:type="spellEnd"/>
      <w:r w:rsidRPr="00D5653B">
        <w:rPr>
          <w:rFonts w:asciiTheme="majorHAnsi" w:hAnsiTheme="majorHAnsi" w:cstheme="majorHAnsi"/>
          <w:spacing w:val="-5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sự</w:t>
      </w:r>
      <w:proofErr w:type="spellEnd"/>
      <w:r w:rsidRPr="00D5653B">
        <w:rPr>
          <w:rFonts w:asciiTheme="majorHAnsi" w:hAnsiTheme="majorHAnsi" w:cstheme="majorHAnsi"/>
          <w:spacing w:val="-5"/>
        </w:rPr>
        <w:t xml:space="preserve"> </w:t>
      </w:r>
      <w:r w:rsidRPr="00D5653B">
        <w:rPr>
          <w:rFonts w:asciiTheme="majorHAnsi" w:hAnsiTheme="majorHAnsi" w:cstheme="majorHAnsi"/>
        </w:rPr>
        <w:t>thay</w:t>
      </w:r>
      <w:r w:rsidRPr="00D5653B">
        <w:rPr>
          <w:rFonts w:asciiTheme="majorHAnsi" w:hAnsiTheme="majorHAnsi" w:cstheme="majorHAnsi"/>
          <w:spacing w:val="-11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đổi</w:t>
      </w:r>
      <w:proofErr w:type="spellEnd"/>
      <w:r w:rsidRPr="00D5653B">
        <w:rPr>
          <w:rFonts w:asciiTheme="majorHAnsi" w:hAnsiTheme="majorHAnsi" w:cstheme="majorHAnsi"/>
          <w:spacing w:val="-7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trạng</w:t>
      </w:r>
      <w:proofErr w:type="spellEnd"/>
      <w:r w:rsidRPr="00D5653B">
        <w:rPr>
          <w:rFonts w:asciiTheme="majorHAnsi" w:hAnsiTheme="majorHAnsi" w:cstheme="majorHAnsi"/>
          <w:spacing w:val="-7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thá</w:t>
      </w:r>
      <w:r w:rsidRPr="00D5653B">
        <w:rPr>
          <w:rFonts w:asciiTheme="majorHAnsi" w:hAnsiTheme="majorHAnsi" w:cstheme="majorHAnsi"/>
          <w:lang w:val="en-US"/>
        </w:rPr>
        <w:t>i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đơn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hàng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hay </w:t>
      </w:r>
      <w:proofErr w:type="spellStart"/>
      <w:r w:rsidRPr="00D5653B">
        <w:rPr>
          <w:rFonts w:asciiTheme="majorHAnsi" w:hAnsiTheme="majorHAnsi" w:cstheme="majorHAnsi"/>
          <w:lang w:val="en-US"/>
        </w:rPr>
        <w:t>từ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danh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sách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yêu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thích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r w:rsidRPr="00D5653B">
        <w:rPr>
          <w:rFonts w:asciiTheme="majorHAnsi" w:hAnsiTheme="majorHAnsi" w:cstheme="majorHAnsi"/>
          <w:spacing w:val="-62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hoặc</w:t>
      </w:r>
      <w:proofErr w:type="spellEnd"/>
      <w:r w:rsidRPr="00D5653B">
        <w:rPr>
          <w:rFonts w:asciiTheme="majorHAnsi" w:hAnsiTheme="majorHAnsi" w:cstheme="majorHAnsi"/>
          <w:spacing w:val="-1"/>
        </w:rPr>
        <w:t xml:space="preserve"> </w:t>
      </w:r>
      <w:r w:rsidRPr="00D5653B">
        <w:rPr>
          <w:rFonts w:asciiTheme="majorHAnsi" w:hAnsiTheme="majorHAnsi" w:cstheme="majorHAnsi"/>
        </w:rPr>
        <w:t>thông</w:t>
      </w:r>
      <w:r w:rsidRPr="00D5653B">
        <w:rPr>
          <w:rFonts w:asciiTheme="majorHAnsi" w:hAnsiTheme="majorHAnsi" w:cstheme="majorHAnsi"/>
          <w:spacing w:val="1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báo</w:t>
      </w:r>
      <w:proofErr w:type="spellEnd"/>
      <w:r w:rsidRPr="00D5653B">
        <w:rPr>
          <w:rFonts w:asciiTheme="majorHAnsi" w:hAnsiTheme="majorHAnsi" w:cstheme="majorHAnsi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từ</w:t>
      </w:r>
      <w:proofErr w:type="spellEnd"/>
      <w:r w:rsidRPr="00D5653B">
        <w:rPr>
          <w:rFonts w:asciiTheme="majorHAnsi" w:hAnsiTheme="majorHAnsi" w:cstheme="majorHAnsi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người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bán</w:t>
      </w:r>
      <w:proofErr w:type="spellEnd"/>
      <w:r w:rsidRPr="00D5653B">
        <w:rPr>
          <w:rFonts w:asciiTheme="majorHAnsi" w:hAnsiTheme="majorHAnsi" w:cstheme="majorHAnsi"/>
        </w:rPr>
        <w:t>.</w:t>
      </w:r>
    </w:p>
    <w:p w14:paraId="40685219" w14:textId="77777777" w:rsidR="00E36CB4" w:rsidRPr="00D5653B" w:rsidRDefault="00E36CB4" w:rsidP="005F7E53">
      <w:pPr>
        <w:pStyle w:val="ListParagraph"/>
        <w:numPr>
          <w:ilvl w:val="4"/>
          <w:numId w:val="1"/>
        </w:numPr>
        <w:tabs>
          <w:tab w:val="left" w:pos="2721"/>
          <w:tab w:val="left" w:pos="2722"/>
        </w:tabs>
        <w:spacing w:before="270"/>
        <w:ind w:left="2722" w:right="1123" w:hanging="292"/>
        <w:jc w:val="both"/>
        <w:rPr>
          <w:rFonts w:asciiTheme="majorHAnsi" w:hAnsiTheme="majorHAnsi" w:cstheme="majorHAnsi"/>
        </w:rPr>
      </w:pPr>
      <w:r w:rsidRPr="00D5653B">
        <w:rPr>
          <w:rFonts w:asciiTheme="majorHAnsi" w:hAnsiTheme="majorHAnsi" w:cstheme="majorHAnsi"/>
        </w:rPr>
        <w:t>Không</w:t>
      </w:r>
      <w:r w:rsidRPr="00D5653B">
        <w:rPr>
          <w:rFonts w:asciiTheme="majorHAnsi" w:hAnsiTheme="majorHAnsi" w:cstheme="majorHAnsi"/>
          <w:spacing w:val="-3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đủ</w:t>
      </w:r>
      <w:proofErr w:type="spellEnd"/>
      <w:r w:rsidRPr="00D5653B">
        <w:rPr>
          <w:rFonts w:asciiTheme="majorHAnsi" w:hAnsiTheme="majorHAnsi" w:cstheme="majorHAnsi"/>
          <w:spacing w:val="1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thời</w:t>
      </w:r>
      <w:proofErr w:type="spellEnd"/>
      <w:r w:rsidRPr="00D5653B">
        <w:rPr>
          <w:rFonts w:asciiTheme="majorHAnsi" w:hAnsiTheme="majorHAnsi" w:cstheme="majorHAnsi"/>
          <w:spacing w:val="-3"/>
        </w:rPr>
        <w:t xml:space="preserve"> </w:t>
      </w:r>
      <w:r w:rsidRPr="00D5653B">
        <w:rPr>
          <w:rFonts w:asciiTheme="majorHAnsi" w:hAnsiTheme="majorHAnsi" w:cstheme="majorHAnsi"/>
        </w:rPr>
        <w:t>gian,</w:t>
      </w:r>
      <w:r w:rsidRPr="00D5653B">
        <w:rPr>
          <w:rFonts w:asciiTheme="majorHAnsi" w:hAnsiTheme="majorHAnsi" w:cstheme="majorHAnsi"/>
          <w:spacing w:val="-2"/>
        </w:rPr>
        <w:t xml:space="preserve"> </w:t>
      </w:r>
      <w:r w:rsidRPr="00D5653B">
        <w:rPr>
          <w:rFonts w:asciiTheme="majorHAnsi" w:hAnsiTheme="majorHAnsi" w:cstheme="majorHAnsi"/>
        </w:rPr>
        <w:t>nên</w:t>
      </w:r>
      <w:r w:rsidRPr="00D5653B">
        <w:rPr>
          <w:rFonts w:asciiTheme="majorHAnsi" w:hAnsiTheme="majorHAnsi" w:cstheme="majorHAnsi"/>
          <w:spacing w:val="-1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một</w:t>
      </w:r>
      <w:proofErr w:type="spellEnd"/>
      <w:r w:rsidRPr="00D5653B">
        <w:rPr>
          <w:rFonts w:asciiTheme="majorHAnsi" w:hAnsiTheme="majorHAnsi" w:cstheme="majorHAnsi"/>
          <w:spacing w:val="-2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số</w:t>
      </w:r>
      <w:proofErr w:type="spellEnd"/>
      <w:r w:rsidRPr="00D5653B">
        <w:rPr>
          <w:rFonts w:asciiTheme="majorHAnsi" w:hAnsiTheme="majorHAnsi" w:cstheme="majorHAnsi"/>
          <w:spacing w:val="-3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chức</w:t>
      </w:r>
      <w:proofErr w:type="spellEnd"/>
      <w:r w:rsidRPr="00D5653B">
        <w:rPr>
          <w:rFonts w:asciiTheme="majorHAnsi" w:hAnsiTheme="majorHAnsi" w:cstheme="majorHAnsi"/>
          <w:spacing w:val="-1"/>
        </w:rPr>
        <w:t xml:space="preserve"> </w:t>
      </w:r>
      <w:r w:rsidRPr="00D5653B">
        <w:rPr>
          <w:rFonts w:asciiTheme="majorHAnsi" w:hAnsiTheme="majorHAnsi" w:cstheme="majorHAnsi"/>
        </w:rPr>
        <w:t>năng</w:t>
      </w:r>
      <w:r w:rsidRPr="00D5653B">
        <w:rPr>
          <w:rFonts w:asciiTheme="majorHAnsi" w:hAnsiTheme="majorHAnsi" w:cstheme="majorHAnsi"/>
          <w:spacing w:val="-2"/>
        </w:rPr>
        <w:t xml:space="preserve"> </w:t>
      </w:r>
      <w:r w:rsidRPr="00D5653B">
        <w:rPr>
          <w:rFonts w:asciiTheme="majorHAnsi" w:hAnsiTheme="majorHAnsi" w:cstheme="majorHAnsi"/>
        </w:rPr>
        <w:t>chưa</w:t>
      </w:r>
      <w:r w:rsidRPr="00D5653B">
        <w:rPr>
          <w:rFonts w:asciiTheme="majorHAnsi" w:hAnsiTheme="majorHAnsi" w:cstheme="majorHAnsi"/>
          <w:spacing w:val="-1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hoàn</w:t>
      </w:r>
      <w:proofErr w:type="spellEnd"/>
      <w:r w:rsidRPr="00D5653B">
        <w:rPr>
          <w:rFonts w:asciiTheme="majorHAnsi" w:hAnsiTheme="majorHAnsi" w:cstheme="majorHAnsi"/>
          <w:spacing w:val="-2"/>
        </w:rPr>
        <w:t xml:space="preserve"> </w:t>
      </w:r>
      <w:proofErr w:type="spellStart"/>
      <w:r w:rsidRPr="00D5653B">
        <w:rPr>
          <w:rFonts w:asciiTheme="majorHAnsi" w:hAnsiTheme="majorHAnsi" w:cstheme="majorHAnsi"/>
        </w:rPr>
        <w:t>thiện</w:t>
      </w:r>
      <w:proofErr w:type="spellEnd"/>
      <w:r w:rsidRPr="00D5653B">
        <w:rPr>
          <w:rFonts w:asciiTheme="majorHAnsi" w:hAnsiTheme="majorHAnsi" w:cstheme="majorHAnsi"/>
        </w:rPr>
        <w:t>.</w:t>
      </w:r>
    </w:p>
    <w:p w14:paraId="7D227101" w14:textId="77777777" w:rsidR="00E36CB4" w:rsidRPr="00D5653B" w:rsidRDefault="00E36CB4" w:rsidP="005F7E53">
      <w:pPr>
        <w:pStyle w:val="ListParagraph"/>
        <w:numPr>
          <w:ilvl w:val="4"/>
          <w:numId w:val="1"/>
        </w:numPr>
        <w:tabs>
          <w:tab w:val="left" w:pos="2721"/>
          <w:tab w:val="left" w:pos="2722"/>
        </w:tabs>
        <w:spacing w:before="270"/>
        <w:ind w:left="2722" w:right="1123" w:hanging="292"/>
        <w:jc w:val="both"/>
        <w:rPr>
          <w:rFonts w:asciiTheme="majorHAnsi" w:hAnsiTheme="majorHAnsi" w:cstheme="majorHAnsi"/>
        </w:rPr>
      </w:pPr>
      <w:proofErr w:type="spellStart"/>
      <w:r w:rsidRPr="00D5653B">
        <w:rPr>
          <w:rFonts w:asciiTheme="majorHAnsi" w:hAnsiTheme="majorHAnsi" w:cstheme="majorHAnsi"/>
          <w:lang w:val="en-US"/>
        </w:rPr>
        <w:t>Một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số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chức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năng </w:t>
      </w:r>
      <w:proofErr w:type="spellStart"/>
      <w:r w:rsidRPr="00D5653B">
        <w:rPr>
          <w:rFonts w:asciiTheme="majorHAnsi" w:hAnsiTheme="majorHAnsi" w:cstheme="majorHAnsi"/>
          <w:lang w:val="en-US"/>
        </w:rPr>
        <w:t>chỉ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đang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dừng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ở </w:t>
      </w:r>
      <w:proofErr w:type="spellStart"/>
      <w:r w:rsidRPr="00D5653B">
        <w:rPr>
          <w:rFonts w:asciiTheme="majorHAnsi" w:hAnsiTheme="majorHAnsi" w:cstheme="majorHAnsi"/>
          <w:lang w:val="en-US"/>
        </w:rPr>
        <w:t>bước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thiết</w:t>
      </w:r>
      <w:proofErr w:type="spellEnd"/>
      <w:r w:rsidRPr="00D5653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D5653B">
        <w:rPr>
          <w:rFonts w:asciiTheme="majorHAnsi" w:hAnsiTheme="majorHAnsi" w:cstheme="majorHAnsi"/>
          <w:lang w:val="en-US"/>
        </w:rPr>
        <w:t>kế</w:t>
      </w:r>
      <w:proofErr w:type="spellEnd"/>
      <w:r w:rsidRPr="00D5653B">
        <w:rPr>
          <w:rFonts w:asciiTheme="majorHAnsi" w:hAnsiTheme="majorHAnsi" w:cstheme="majorHAnsi"/>
          <w:lang w:val="en-US"/>
        </w:rPr>
        <w:t>.</w:t>
      </w:r>
    </w:p>
    <w:p w14:paraId="54C32E3E" w14:textId="310B7CD5" w:rsidR="0021304B" w:rsidRPr="0021304B" w:rsidRDefault="0021304B" w:rsidP="0030117C">
      <w:pPr>
        <w:pStyle w:val="Heading2"/>
        <w:rPr>
          <w:lang w:val="en-US"/>
        </w:rPr>
      </w:pPr>
      <w:bookmarkStart w:id="467" w:name="_Toc106804511"/>
      <w:bookmarkStart w:id="468" w:name="_Toc106812004"/>
      <w:bookmarkStart w:id="469" w:name="_Toc106818809"/>
      <w:proofErr w:type="spellStart"/>
      <w:r>
        <w:rPr>
          <w:lang w:val="en-US"/>
        </w:rPr>
        <w:t>Hướng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phát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triển</w:t>
      </w:r>
      <w:bookmarkEnd w:id="467"/>
      <w:bookmarkEnd w:id="468"/>
      <w:bookmarkEnd w:id="469"/>
      <w:proofErr w:type="spellEnd"/>
    </w:p>
    <w:p w14:paraId="5EA637C4" w14:textId="5CA322D5" w:rsidR="00E36CB4" w:rsidRPr="00A34812" w:rsidRDefault="00A34812" w:rsidP="00A34812">
      <w:pPr>
        <w:tabs>
          <w:tab w:val="left" w:pos="2297"/>
          <w:tab w:val="left" w:pos="2298"/>
        </w:tabs>
        <w:spacing w:before="1"/>
        <w:ind w:left="2070" w:right="1123"/>
        <w:jc w:val="both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  <w:lang w:val="en-US"/>
        </w:rPr>
        <w:t xml:space="preserve">+ </w:t>
      </w:r>
      <w:proofErr w:type="spellStart"/>
      <w:r w:rsidR="00E36CB4" w:rsidRPr="00A34812">
        <w:rPr>
          <w:rFonts w:asciiTheme="majorHAnsi" w:hAnsiTheme="majorHAnsi" w:cstheme="majorHAnsi"/>
          <w:lang w:val="en-US"/>
        </w:rPr>
        <w:t>Tiếp</w:t>
      </w:r>
      <w:proofErr w:type="spellEnd"/>
      <w:r w:rsidR="00E36CB4" w:rsidRPr="00A34812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E36CB4" w:rsidRPr="00A34812">
        <w:rPr>
          <w:rFonts w:asciiTheme="majorHAnsi" w:hAnsiTheme="majorHAnsi" w:cstheme="majorHAnsi"/>
          <w:lang w:val="en-US"/>
        </w:rPr>
        <w:t>tục</w:t>
      </w:r>
      <w:proofErr w:type="spellEnd"/>
      <w:r w:rsidR="00E36CB4" w:rsidRPr="00A34812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E36CB4" w:rsidRPr="00A34812">
        <w:rPr>
          <w:rFonts w:asciiTheme="majorHAnsi" w:hAnsiTheme="majorHAnsi" w:cstheme="majorHAnsi"/>
          <w:lang w:val="en-US"/>
        </w:rPr>
        <w:t>thực</w:t>
      </w:r>
      <w:proofErr w:type="spellEnd"/>
      <w:r w:rsidR="00E36CB4" w:rsidRPr="00A34812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E36CB4" w:rsidRPr="00A34812">
        <w:rPr>
          <w:rFonts w:asciiTheme="majorHAnsi" w:hAnsiTheme="majorHAnsi" w:cstheme="majorHAnsi"/>
          <w:lang w:val="en-US"/>
        </w:rPr>
        <w:t>hiện</w:t>
      </w:r>
      <w:proofErr w:type="spellEnd"/>
      <w:r w:rsidR="00E36CB4" w:rsidRPr="00A34812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E36CB4" w:rsidRPr="00A34812">
        <w:rPr>
          <w:rFonts w:asciiTheme="majorHAnsi" w:hAnsiTheme="majorHAnsi" w:cstheme="majorHAnsi"/>
          <w:lang w:val="en-US"/>
        </w:rPr>
        <w:t>các</w:t>
      </w:r>
      <w:proofErr w:type="spellEnd"/>
      <w:r w:rsidR="00E36CB4" w:rsidRPr="00A34812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E36CB4" w:rsidRPr="00A34812">
        <w:rPr>
          <w:rFonts w:asciiTheme="majorHAnsi" w:hAnsiTheme="majorHAnsi" w:cstheme="majorHAnsi"/>
          <w:lang w:val="en-US"/>
        </w:rPr>
        <w:t>chức</w:t>
      </w:r>
      <w:proofErr w:type="spellEnd"/>
      <w:r w:rsidR="00E36CB4" w:rsidRPr="00A34812">
        <w:rPr>
          <w:rFonts w:asciiTheme="majorHAnsi" w:hAnsiTheme="majorHAnsi" w:cstheme="majorHAnsi"/>
          <w:lang w:val="en-US"/>
        </w:rPr>
        <w:t xml:space="preserve"> năng </w:t>
      </w:r>
      <w:proofErr w:type="spellStart"/>
      <w:r w:rsidR="00E36CB4" w:rsidRPr="00A34812">
        <w:rPr>
          <w:rFonts w:asciiTheme="majorHAnsi" w:hAnsiTheme="majorHAnsi" w:cstheme="majorHAnsi"/>
          <w:lang w:val="en-US"/>
        </w:rPr>
        <w:t>còn</w:t>
      </w:r>
      <w:proofErr w:type="spellEnd"/>
      <w:r w:rsidR="00E36CB4" w:rsidRPr="00A34812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E36CB4" w:rsidRPr="00A34812">
        <w:rPr>
          <w:rFonts w:asciiTheme="majorHAnsi" w:hAnsiTheme="majorHAnsi" w:cstheme="majorHAnsi"/>
          <w:lang w:val="en-US"/>
        </w:rPr>
        <w:t>đang</w:t>
      </w:r>
      <w:proofErr w:type="spellEnd"/>
      <w:r w:rsidR="00E36CB4" w:rsidRPr="00A34812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E36CB4" w:rsidRPr="00A34812">
        <w:rPr>
          <w:rFonts w:asciiTheme="majorHAnsi" w:hAnsiTheme="majorHAnsi" w:cstheme="majorHAnsi"/>
          <w:lang w:val="en-US"/>
        </w:rPr>
        <w:t>thiếu</w:t>
      </w:r>
      <w:proofErr w:type="spellEnd"/>
      <w:r w:rsidR="00E36CB4" w:rsidRPr="00A34812">
        <w:rPr>
          <w:rFonts w:asciiTheme="majorHAnsi" w:hAnsiTheme="majorHAnsi" w:cstheme="majorHAnsi"/>
        </w:rPr>
        <w:t>.</w:t>
      </w:r>
    </w:p>
    <w:p w14:paraId="29B63013" w14:textId="7D333540" w:rsidR="00E36CB4" w:rsidRPr="00A34812" w:rsidRDefault="00A34812" w:rsidP="00A34812">
      <w:pPr>
        <w:tabs>
          <w:tab w:val="left" w:pos="2297"/>
          <w:tab w:val="left" w:pos="2298"/>
        </w:tabs>
        <w:ind w:left="2070" w:right="1123"/>
        <w:jc w:val="both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  <w:lang w:val="en-US"/>
        </w:rPr>
        <w:t xml:space="preserve">+ </w:t>
      </w:r>
      <w:proofErr w:type="spellStart"/>
      <w:r w:rsidR="00E36CB4" w:rsidRPr="00A34812">
        <w:rPr>
          <w:rFonts w:asciiTheme="majorHAnsi" w:hAnsiTheme="majorHAnsi" w:cstheme="majorHAnsi"/>
          <w:w w:val="95"/>
        </w:rPr>
        <w:t>Tích</w:t>
      </w:r>
      <w:proofErr w:type="spellEnd"/>
      <w:r w:rsidR="00E36CB4" w:rsidRPr="00A34812">
        <w:rPr>
          <w:rFonts w:asciiTheme="majorHAnsi" w:hAnsiTheme="majorHAnsi" w:cstheme="majorHAnsi"/>
          <w:spacing w:val="13"/>
          <w:w w:val="95"/>
        </w:rPr>
        <w:t xml:space="preserve"> </w:t>
      </w:r>
      <w:proofErr w:type="spellStart"/>
      <w:r w:rsidR="00E36CB4" w:rsidRPr="00A34812">
        <w:rPr>
          <w:rFonts w:asciiTheme="majorHAnsi" w:hAnsiTheme="majorHAnsi" w:cstheme="majorHAnsi"/>
          <w:w w:val="95"/>
        </w:rPr>
        <w:t>hợp</w:t>
      </w:r>
      <w:proofErr w:type="spellEnd"/>
      <w:r w:rsidR="00E36CB4" w:rsidRPr="00A34812">
        <w:rPr>
          <w:rFonts w:asciiTheme="majorHAnsi" w:hAnsiTheme="majorHAnsi" w:cstheme="majorHAnsi"/>
          <w:spacing w:val="14"/>
          <w:w w:val="95"/>
        </w:rPr>
        <w:t xml:space="preserve"> </w:t>
      </w:r>
      <w:r w:rsidR="00E36CB4" w:rsidRPr="00A34812">
        <w:rPr>
          <w:rFonts w:asciiTheme="majorHAnsi" w:hAnsiTheme="majorHAnsi" w:cstheme="majorHAnsi"/>
          <w:w w:val="95"/>
        </w:rPr>
        <w:t>thanh</w:t>
      </w:r>
      <w:r w:rsidR="00E36CB4" w:rsidRPr="00A34812">
        <w:rPr>
          <w:rFonts w:asciiTheme="majorHAnsi" w:hAnsiTheme="majorHAnsi" w:cstheme="majorHAnsi"/>
          <w:spacing w:val="14"/>
          <w:w w:val="95"/>
        </w:rPr>
        <w:t xml:space="preserve"> </w:t>
      </w:r>
      <w:proofErr w:type="spellStart"/>
      <w:r w:rsidR="00E36CB4" w:rsidRPr="00A34812">
        <w:rPr>
          <w:rFonts w:asciiTheme="majorHAnsi" w:hAnsiTheme="majorHAnsi" w:cstheme="majorHAnsi"/>
          <w:w w:val="95"/>
        </w:rPr>
        <w:t>toán</w:t>
      </w:r>
      <w:proofErr w:type="spellEnd"/>
      <w:r w:rsidR="00E36CB4" w:rsidRPr="00A34812">
        <w:rPr>
          <w:rFonts w:asciiTheme="majorHAnsi" w:hAnsiTheme="majorHAnsi" w:cstheme="majorHAnsi"/>
          <w:spacing w:val="14"/>
          <w:w w:val="95"/>
        </w:rPr>
        <w:t xml:space="preserve"> </w:t>
      </w:r>
      <w:proofErr w:type="spellStart"/>
      <w:r w:rsidR="00E36CB4" w:rsidRPr="00A34812">
        <w:rPr>
          <w:rFonts w:asciiTheme="majorHAnsi" w:hAnsiTheme="majorHAnsi" w:cstheme="majorHAnsi"/>
          <w:w w:val="95"/>
        </w:rPr>
        <w:t>trực</w:t>
      </w:r>
      <w:proofErr w:type="spellEnd"/>
      <w:r w:rsidR="00E36CB4" w:rsidRPr="00A34812">
        <w:rPr>
          <w:rFonts w:asciiTheme="majorHAnsi" w:hAnsiTheme="majorHAnsi" w:cstheme="majorHAnsi"/>
          <w:spacing w:val="14"/>
          <w:w w:val="95"/>
        </w:rPr>
        <w:t xml:space="preserve"> </w:t>
      </w:r>
      <w:proofErr w:type="spellStart"/>
      <w:r w:rsidR="00E36CB4" w:rsidRPr="00A34812">
        <w:rPr>
          <w:rFonts w:asciiTheme="majorHAnsi" w:hAnsiTheme="majorHAnsi" w:cstheme="majorHAnsi"/>
          <w:w w:val="95"/>
        </w:rPr>
        <w:t>tuyến</w:t>
      </w:r>
      <w:proofErr w:type="spellEnd"/>
      <w:r w:rsidR="00E36CB4" w:rsidRPr="00A34812">
        <w:rPr>
          <w:rFonts w:asciiTheme="majorHAnsi" w:hAnsiTheme="majorHAnsi" w:cstheme="majorHAnsi"/>
          <w:spacing w:val="14"/>
          <w:w w:val="95"/>
        </w:rPr>
        <w:t xml:space="preserve"> </w:t>
      </w:r>
      <w:r w:rsidR="00E36CB4" w:rsidRPr="00A34812">
        <w:rPr>
          <w:rFonts w:asciiTheme="majorHAnsi" w:hAnsiTheme="majorHAnsi" w:cstheme="majorHAnsi"/>
          <w:w w:val="95"/>
        </w:rPr>
        <w:t>qua</w:t>
      </w:r>
      <w:r w:rsidR="00E36CB4" w:rsidRPr="00A34812">
        <w:rPr>
          <w:rFonts w:asciiTheme="majorHAnsi" w:hAnsiTheme="majorHAnsi" w:cstheme="majorHAnsi"/>
          <w:spacing w:val="14"/>
          <w:w w:val="95"/>
        </w:rPr>
        <w:t xml:space="preserve"> </w:t>
      </w:r>
      <w:proofErr w:type="spellStart"/>
      <w:r w:rsidR="00E36CB4" w:rsidRPr="00A34812">
        <w:rPr>
          <w:rFonts w:asciiTheme="majorHAnsi" w:hAnsiTheme="majorHAnsi" w:cstheme="majorHAnsi"/>
          <w:w w:val="95"/>
        </w:rPr>
        <w:t>Paypal</w:t>
      </w:r>
      <w:proofErr w:type="spellEnd"/>
      <w:r w:rsidR="00E36CB4" w:rsidRPr="00A34812">
        <w:rPr>
          <w:rFonts w:asciiTheme="majorHAnsi" w:hAnsiTheme="majorHAnsi" w:cstheme="majorHAnsi"/>
          <w:w w:val="95"/>
        </w:rPr>
        <w:t>,</w:t>
      </w:r>
      <w:r w:rsidR="00E36CB4" w:rsidRPr="00A34812">
        <w:rPr>
          <w:rFonts w:asciiTheme="majorHAnsi" w:hAnsiTheme="majorHAnsi" w:cstheme="majorHAnsi"/>
          <w:spacing w:val="14"/>
          <w:w w:val="95"/>
        </w:rPr>
        <w:t xml:space="preserve"> </w:t>
      </w:r>
      <w:proofErr w:type="spellStart"/>
      <w:r w:rsidR="00E36CB4" w:rsidRPr="00A34812">
        <w:rPr>
          <w:rFonts w:asciiTheme="majorHAnsi" w:hAnsiTheme="majorHAnsi" w:cstheme="majorHAnsi"/>
          <w:w w:val="95"/>
        </w:rPr>
        <w:t>Momo</w:t>
      </w:r>
      <w:proofErr w:type="spellEnd"/>
      <w:r w:rsidR="00E36CB4" w:rsidRPr="00A34812">
        <w:rPr>
          <w:rFonts w:asciiTheme="majorHAnsi" w:hAnsiTheme="majorHAnsi" w:cstheme="majorHAnsi"/>
          <w:w w:val="95"/>
        </w:rPr>
        <w:t>,</w:t>
      </w:r>
      <w:r w:rsidR="00E36CB4" w:rsidRPr="00A34812">
        <w:rPr>
          <w:rFonts w:asciiTheme="majorHAnsi" w:hAnsiTheme="majorHAnsi" w:cstheme="majorHAnsi"/>
          <w:w w:val="95"/>
          <w:lang w:val="en-US"/>
        </w:rPr>
        <w:t xml:space="preserve"> hay </w:t>
      </w:r>
      <w:proofErr w:type="spellStart"/>
      <w:r w:rsidR="00E36CB4" w:rsidRPr="00A34812">
        <w:rPr>
          <w:rFonts w:asciiTheme="majorHAnsi" w:hAnsiTheme="majorHAnsi" w:cstheme="majorHAnsi"/>
          <w:w w:val="95"/>
          <w:lang w:val="en-US"/>
        </w:rPr>
        <w:t>các</w:t>
      </w:r>
      <w:proofErr w:type="spellEnd"/>
      <w:r w:rsidR="00E36CB4" w:rsidRPr="00A34812">
        <w:rPr>
          <w:rFonts w:asciiTheme="majorHAnsi" w:hAnsiTheme="majorHAnsi" w:cstheme="majorHAnsi"/>
          <w:w w:val="95"/>
          <w:lang w:val="en-US"/>
        </w:rPr>
        <w:t xml:space="preserve"> </w:t>
      </w:r>
      <w:proofErr w:type="spellStart"/>
      <w:r w:rsidR="00E36CB4" w:rsidRPr="00A34812">
        <w:rPr>
          <w:rFonts w:asciiTheme="majorHAnsi" w:hAnsiTheme="majorHAnsi" w:cstheme="majorHAnsi"/>
          <w:w w:val="95"/>
          <w:lang w:val="en-US"/>
        </w:rPr>
        <w:t>đơn</w:t>
      </w:r>
      <w:proofErr w:type="spellEnd"/>
      <w:r w:rsidR="00E36CB4" w:rsidRPr="00A34812">
        <w:rPr>
          <w:rFonts w:asciiTheme="majorHAnsi" w:hAnsiTheme="majorHAnsi" w:cstheme="majorHAnsi"/>
          <w:w w:val="95"/>
          <w:lang w:val="en-US"/>
        </w:rPr>
        <w:t xml:space="preserve"> </w:t>
      </w:r>
      <w:proofErr w:type="spellStart"/>
      <w:r w:rsidR="00E36CB4" w:rsidRPr="00A34812">
        <w:rPr>
          <w:rFonts w:asciiTheme="majorHAnsi" w:hAnsiTheme="majorHAnsi" w:cstheme="majorHAnsi"/>
          <w:w w:val="95"/>
          <w:lang w:val="en-US"/>
        </w:rPr>
        <w:t>vị</w:t>
      </w:r>
      <w:proofErr w:type="spellEnd"/>
      <w:r w:rsidR="00E36CB4" w:rsidRPr="00A34812">
        <w:rPr>
          <w:rFonts w:asciiTheme="majorHAnsi" w:hAnsiTheme="majorHAnsi" w:cstheme="majorHAnsi"/>
          <w:w w:val="95"/>
          <w:lang w:val="en-US"/>
        </w:rPr>
        <w:t xml:space="preserve"> </w:t>
      </w:r>
      <w:proofErr w:type="spellStart"/>
      <w:r w:rsidR="00E36CB4" w:rsidRPr="00A34812">
        <w:rPr>
          <w:rFonts w:asciiTheme="majorHAnsi" w:hAnsiTheme="majorHAnsi" w:cstheme="majorHAnsi"/>
          <w:w w:val="95"/>
          <w:lang w:val="en-US"/>
        </w:rPr>
        <w:t>ngân</w:t>
      </w:r>
      <w:proofErr w:type="spellEnd"/>
      <w:r w:rsidR="00E36CB4" w:rsidRPr="00A34812">
        <w:rPr>
          <w:rFonts w:asciiTheme="majorHAnsi" w:hAnsiTheme="majorHAnsi" w:cstheme="majorHAnsi"/>
          <w:w w:val="95"/>
          <w:lang w:val="en-US"/>
        </w:rPr>
        <w:t xml:space="preserve"> </w:t>
      </w:r>
      <w:proofErr w:type="spellStart"/>
      <w:r w:rsidR="00E36CB4" w:rsidRPr="00A34812">
        <w:rPr>
          <w:rFonts w:asciiTheme="majorHAnsi" w:hAnsiTheme="majorHAnsi" w:cstheme="majorHAnsi"/>
          <w:w w:val="95"/>
          <w:lang w:val="en-US"/>
        </w:rPr>
        <w:t>hàng</w:t>
      </w:r>
      <w:proofErr w:type="spellEnd"/>
      <w:r w:rsidR="00E36CB4" w:rsidRPr="00A34812">
        <w:rPr>
          <w:rFonts w:asciiTheme="majorHAnsi" w:hAnsiTheme="majorHAnsi" w:cstheme="majorHAnsi"/>
          <w:w w:val="95"/>
          <w:lang w:val="en-US"/>
        </w:rPr>
        <w:t xml:space="preserve"> </w:t>
      </w:r>
      <w:proofErr w:type="spellStart"/>
      <w:r w:rsidR="00E36CB4" w:rsidRPr="00A34812">
        <w:rPr>
          <w:rFonts w:asciiTheme="majorHAnsi" w:hAnsiTheme="majorHAnsi" w:cstheme="majorHAnsi"/>
          <w:w w:val="95"/>
          <w:lang w:val="en-US"/>
        </w:rPr>
        <w:t>khác</w:t>
      </w:r>
      <w:proofErr w:type="spellEnd"/>
      <w:r w:rsidR="00E36CB4" w:rsidRPr="00A34812">
        <w:rPr>
          <w:rFonts w:asciiTheme="majorHAnsi" w:hAnsiTheme="majorHAnsi" w:cstheme="majorHAnsi"/>
          <w:w w:val="95"/>
        </w:rPr>
        <w:t>…</w:t>
      </w:r>
    </w:p>
    <w:p w14:paraId="4D5F0286" w14:textId="58F667EF" w:rsidR="00E36CB4" w:rsidRPr="00A34812" w:rsidRDefault="00A34812" w:rsidP="00A34812">
      <w:pPr>
        <w:tabs>
          <w:tab w:val="left" w:pos="2297"/>
          <w:tab w:val="left" w:pos="2298"/>
        </w:tabs>
        <w:ind w:left="2070" w:right="1123"/>
        <w:jc w:val="both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  <w:lang w:val="en-US"/>
        </w:rPr>
        <w:t xml:space="preserve">+ </w:t>
      </w:r>
      <w:proofErr w:type="spellStart"/>
      <w:r w:rsidR="00E36CB4" w:rsidRPr="00A34812">
        <w:rPr>
          <w:rFonts w:asciiTheme="majorHAnsi" w:hAnsiTheme="majorHAnsi" w:cstheme="majorHAnsi"/>
          <w:lang w:val="en-US"/>
        </w:rPr>
        <w:t>Thêm</w:t>
      </w:r>
      <w:proofErr w:type="spellEnd"/>
      <w:r w:rsidR="00E36CB4" w:rsidRPr="00A34812">
        <w:rPr>
          <w:rFonts w:asciiTheme="majorHAnsi" w:hAnsiTheme="majorHAnsi" w:cstheme="majorHAnsi"/>
          <w:lang w:val="en-US"/>
        </w:rPr>
        <w:t xml:space="preserve"> vào </w:t>
      </w:r>
      <w:proofErr w:type="spellStart"/>
      <w:r w:rsidR="00E36CB4" w:rsidRPr="00A34812">
        <w:rPr>
          <w:rFonts w:asciiTheme="majorHAnsi" w:hAnsiTheme="majorHAnsi" w:cstheme="majorHAnsi"/>
          <w:lang w:val="en-US"/>
        </w:rPr>
        <w:t>việc</w:t>
      </w:r>
      <w:proofErr w:type="spellEnd"/>
      <w:r w:rsidR="00E36CB4" w:rsidRPr="00A34812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E36CB4" w:rsidRPr="00A34812">
        <w:rPr>
          <w:rFonts w:asciiTheme="majorHAnsi" w:hAnsiTheme="majorHAnsi" w:cstheme="majorHAnsi"/>
          <w:lang w:val="en-US"/>
        </w:rPr>
        <w:t>lựa</w:t>
      </w:r>
      <w:proofErr w:type="spellEnd"/>
      <w:r w:rsidR="00E36CB4" w:rsidRPr="00A34812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E36CB4" w:rsidRPr="00A34812">
        <w:rPr>
          <w:rFonts w:asciiTheme="majorHAnsi" w:hAnsiTheme="majorHAnsi" w:cstheme="majorHAnsi"/>
          <w:lang w:val="en-US"/>
        </w:rPr>
        <w:t>chọn</w:t>
      </w:r>
      <w:proofErr w:type="spellEnd"/>
      <w:r w:rsidR="00E36CB4" w:rsidRPr="00A34812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E36CB4" w:rsidRPr="00A34812">
        <w:rPr>
          <w:rFonts w:asciiTheme="majorHAnsi" w:hAnsiTheme="majorHAnsi" w:cstheme="majorHAnsi"/>
          <w:lang w:val="en-US"/>
        </w:rPr>
        <w:t>đơn</w:t>
      </w:r>
      <w:proofErr w:type="spellEnd"/>
      <w:r w:rsidR="00E36CB4" w:rsidRPr="00A34812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E36CB4" w:rsidRPr="00A34812">
        <w:rPr>
          <w:rFonts w:asciiTheme="majorHAnsi" w:hAnsiTheme="majorHAnsi" w:cstheme="majorHAnsi"/>
          <w:lang w:val="en-US"/>
        </w:rPr>
        <w:t>vị</w:t>
      </w:r>
      <w:proofErr w:type="spellEnd"/>
      <w:r w:rsidR="00E36CB4" w:rsidRPr="00A34812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E36CB4" w:rsidRPr="00A34812">
        <w:rPr>
          <w:rFonts w:asciiTheme="majorHAnsi" w:hAnsiTheme="majorHAnsi" w:cstheme="majorHAnsi"/>
          <w:lang w:val="en-US"/>
        </w:rPr>
        <w:t>vận</w:t>
      </w:r>
      <w:proofErr w:type="spellEnd"/>
      <w:r w:rsidR="00E36CB4" w:rsidRPr="00A34812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E36CB4" w:rsidRPr="00A34812">
        <w:rPr>
          <w:rFonts w:asciiTheme="majorHAnsi" w:hAnsiTheme="majorHAnsi" w:cstheme="majorHAnsi"/>
          <w:lang w:val="en-US"/>
        </w:rPr>
        <w:t>chuyển</w:t>
      </w:r>
      <w:proofErr w:type="spellEnd"/>
      <w:r w:rsidR="00E36CB4" w:rsidRPr="00A34812">
        <w:rPr>
          <w:rFonts w:asciiTheme="majorHAnsi" w:hAnsiTheme="majorHAnsi" w:cstheme="majorHAnsi"/>
          <w:lang w:val="en-US"/>
        </w:rPr>
        <w:t xml:space="preserve">, </w:t>
      </w:r>
      <w:proofErr w:type="spellStart"/>
      <w:r w:rsidR="00E36CB4" w:rsidRPr="00A34812">
        <w:rPr>
          <w:rFonts w:asciiTheme="majorHAnsi" w:hAnsiTheme="majorHAnsi" w:cstheme="majorHAnsi"/>
          <w:lang w:val="en-US"/>
        </w:rPr>
        <w:t>liên</w:t>
      </w:r>
      <w:proofErr w:type="spellEnd"/>
      <w:r w:rsidR="00E36CB4" w:rsidRPr="00A34812">
        <w:rPr>
          <w:rFonts w:asciiTheme="majorHAnsi" w:hAnsiTheme="majorHAnsi" w:cstheme="majorHAnsi"/>
          <w:lang w:val="en-US"/>
        </w:rPr>
        <w:t xml:space="preserve"> kết </w:t>
      </w:r>
      <w:proofErr w:type="spellStart"/>
      <w:r w:rsidR="00E36CB4" w:rsidRPr="00A34812">
        <w:rPr>
          <w:rFonts w:asciiTheme="majorHAnsi" w:hAnsiTheme="majorHAnsi" w:cstheme="majorHAnsi"/>
          <w:lang w:val="en-US"/>
        </w:rPr>
        <w:t>ngân</w:t>
      </w:r>
      <w:proofErr w:type="spellEnd"/>
      <w:r w:rsidR="00E36CB4" w:rsidRPr="00A34812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E36CB4" w:rsidRPr="00A34812">
        <w:rPr>
          <w:rFonts w:asciiTheme="majorHAnsi" w:hAnsiTheme="majorHAnsi" w:cstheme="majorHAnsi"/>
          <w:lang w:val="en-US"/>
        </w:rPr>
        <w:t>hàng</w:t>
      </w:r>
      <w:proofErr w:type="spellEnd"/>
      <w:r w:rsidR="00E36CB4" w:rsidRPr="00A34812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E36CB4" w:rsidRPr="00A34812">
        <w:rPr>
          <w:rFonts w:asciiTheme="majorHAnsi" w:hAnsiTheme="majorHAnsi" w:cstheme="majorHAnsi"/>
          <w:lang w:val="en-US"/>
        </w:rPr>
        <w:t>thanh</w:t>
      </w:r>
      <w:proofErr w:type="spellEnd"/>
      <w:r w:rsidR="00E36CB4" w:rsidRPr="00A34812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E36CB4" w:rsidRPr="00A34812">
        <w:rPr>
          <w:rFonts w:asciiTheme="majorHAnsi" w:hAnsiTheme="majorHAnsi" w:cstheme="majorHAnsi"/>
          <w:lang w:val="en-US"/>
        </w:rPr>
        <w:t>toán</w:t>
      </w:r>
      <w:proofErr w:type="spellEnd"/>
      <w:r w:rsidR="00E36CB4" w:rsidRPr="00A34812">
        <w:rPr>
          <w:rFonts w:asciiTheme="majorHAnsi" w:hAnsiTheme="majorHAnsi" w:cstheme="majorHAnsi"/>
        </w:rPr>
        <w:t>.</w:t>
      </w:r>
    </w:p>
    <w:p w14:paraId="50F09C4E" w14:textId="7FEBCB41" w:rsidR="00E36CB4" w:rsidRPr="00A34812" w:rsidRDefault="00A34812" w:rsidP="00A34812">
      <w:pPr>
        <w:tabs>
          <w:tab w:val="left" w:pos="2297"/>
          <w:tab w:val="left" w:pos="2298"/>
        </w:tabs>
        <w:ind w:left="2070" w:right="1123"/>
        <w:jc w:val="both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  <w:lang w:val="en-US"/>
        </w:rPr>
        <w:t xml:space="preserve">+ </w:t>
      </w:r>
      <w:proofErr w:type="spellStart"/>
      <w:r w:rsidR="00E36CB4" w:rsidRPr="00A34812">
        <w:rPr>
          <w:rFonts w:asciiTheme="majorHAnsi" w:hAnsiTheme="majorHAnsi" w:cstheme="majorHAnsi"/>
        </w:rPr>
        <w:t>Tối</w:t>
      </w:r>
      <w:proofErr w:type="spellEnd"/>
      <w:r w:rsidR="00E36CB4" w:rsidRPr="00A34812">
        <w:rPr>
          <w:rFonts w:asciiTheme="majorHAnsi" w:hAnsiTheme="majorHAnsi" w:cstheme="majorHAnsi"/>
          <w:spacing w:val="-2"/>
        </w:rPr>
        <w:t xml:space="preserve"> </w:t>
      </w:r>
      <w:r w:rsidR="00E36CB4" w:rsidRPr="00A34812">
        <w:rPr>
          <w:rFonts w:asciiTheme="majorHAnsi" w:hAnsiTheme="majorHAnsi" w:cstheme="majorHAnsi"/>
        </w:rPr>
        <w:t>ưu</w:t>
      </w:r>
      <w:r w:rsidR="00E36CB4" w:rsidRPr="00A34812">
        <w:rPr>
          <w:rFonts w:asciiTheme="majorHAnsi" w:hAnsiTheme="majorHAnsi" w:cstheme="majorHAnsi"/>
          <w:spacing w:val="-2"/>
        </w:rPr>
        <w:t xml:space="preserve"> </w:t>
      </w:r>
      <w:proofErr w:type="spellStart"/>
      <w:r w:rsidR="00E36CB4" w:rsidRPr="00A34812">
        <w:rPr>
          <w:rFonts w:asciiTheme="majorHAnsi" w:hAnsiTheme="majorHAnsi" w:cstheme="majorHAnsi"/>
        </w:rPr>
        <w:t>hóa</w:t>
      </w:r>
      <w:proofErr w:type="spellEnd"/>
      <w:r w:rsidR="00E36CB4" w:rsidRPr="00A34812">
        <w:rPr>
          <w:rFonts w:asciiTheme="majorHAnsi" w:hAnsiTheme="majorHAnsi" w:cstheme="majorHAnsi"/>
          <w:spacing w:val="-1"/>
        </w:rPr>
        <w:t xml:space="preserve"> </w:t>
      </w:r>
      <w:proofErr w:type="spellStart"/>
      <w:r w:rsidR="00E36CB4" w:rsidRPr="00A34812">
        <w:rPr>
          <w:rFonts w:asciiTheme="majorHAnsi" w:hAnsiTheme="majorHAnsi" w:cstheme="majorHAnsi"/>
        </w:rPr>
        <w:t>code</w:t>
      </w:r>
      <w:proofErr w:type="spellEnd"/>
      <w:r w:rsidR="00E36CB4" w:rsidRPr="00A34812">
        <w:rPr>
          <w:rFonts w:asciiTheme="majorHAnsi" w:hAnsiTheme="majorHAnsi" w:cstheme="majorHAnsi"/>
          <w:spacing w:val="-2"/>
        </w:rPr>
        <w:t xml:space="preserve"> </w:t>
      </w:r>
      <w:proofErr w:type="spellStart"/>
      <w:r w:rsidR="00E36CB4" w:rsidRPr="00A34812">
        <w:rPr>
          <w:rFonts w:asciiTheme="majorHAnsi" w:hAnsiTheme="majorHAnsi" w:cstheme="majorHAnsi"/>
        </w:rPr>
        <w:t>để</w:t>
      </w:r>
      <w:proofErr w:type="spellEnd"/>
      <w:r w:rsidR="00E36CB4" w:rsidRPr="00A34812">
        <w:rPr>
          <w:rFonts w:asciiTheme="majorHAnsi" w:hAnsiTheme="majorHAnsi" w:cstheme="majorHAnsi"/>
          <w:spacing w:val="-1"/>
        </w:rPr>
        <w:t xml:space="preserve"> </w:t>
      </w:r>
      <w:r w:rsidR="00E36CB4" w:rsidRPr="00A34812">
        <w:rPr>
          <w:rFonts w:asciiTheme="majorHAnsi" w:hAnsiTheme="majorHAnsi" w:cstheme="majorHAnsi"/>
        </w:rPr>
        <w:t>tăng</w:t>
      </w:r>
      <w:r w:rsidR="00E36CB4" w:rsidRPr="00A34812">
        <w:rPr>
          <w:rFonts w:asciiTheme="majorHAnsi" w:hAnsiTheme="majorHAnsi" w:cstheme="majorHAnsi"/>
          <w:spacing w:val="-2"/>
        </w:rPr>
        <w:t xml:space="preserve"> </w:t>
      </w:r>
      <w:proofErr w:type="spellStart"/>
      <w:r w:rsidR="00E36CB4" w:rsidRPr="00A34812">
        <w:rPr>
          <w:rFonts w:asciiTheme="majorHAnsi" w:hAnsiTheme="majorHAnsi" w:cstheme="majorHAnsi"/>
          <w:lang w:val="en-US"/>
        </w:rPr>
        <w:t>hiệu</w:t>
      </w:r>
      <w:proofErr w:type="spellEnd"/>
      <w:r w:rsidR="00E36CB4" w:rsidRPr="00A34812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E36CB4" w:rsidRPr="00A34812">
        <w:rPr>
          <w:rFonts w:asciiTheme="majorHAnsi" w:hAnsiTheme="majorHAnsi" w:cstheme="majorHAnsi"/>
          <w:lang w:val="en-US"/>
        </w:rPr>
        <w:t>suất</w:t>
      </w:r>
      <w:proofErr w:type="spellEnd"/>
      <w:r w:rsidR="00E36CB4" w:rsidRPr="00A34812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E36CB4" w:rsidRPr="00A34812">
        <w:rPr>
          <w:rFonts w:asciiTheme="majorHAnsi" w:hAnsiTheme="majorHAnsi" w:cstheme="majorHAnsi"/>
          <w:lang w:val="en-US"/>
        </w:rPr>
        <w:t>ứng</w:t>
      </w:r>
      <w:proofErr w:type="spellEnd"/>
      <w:r w:rsidR="00E36CB4" w:rsidRPr="00A34812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E36CB4" w:rsidRPr="00A34812">
        <w:rPr>
          <w:rFonts w:asciiTheme="majorHAnsi" w:hAnsiTheme="majorHAnsi" w:cstheme="majorHAnsi"/>
          <w:lang w:val="en-US"/>
        </w:rPr>
        <w:t>dụng</w:t>
      </w:r>
      <w:proofErr w:type="spellEnd"/>
      <w:r w:rsidR="00E36CB4" w:rsidRPr="00A34812">
        <w:rPr>
          <w:rFonts w:asciiTheme="majorHAnsi" w:hAnsiTheme="majorHAnsi" w:cstheme="majorHAnsi"/>
        </w:rPr>
        <w:t>.</w:t>
      </w:r>
    </w:p>
    <w:p w14:paraId="39A93D12" w14:textId="31976B62" w:rsidR="00E36CB4" w:rsidRPr="00A34812" w:rsidRDefault="00A34812" w:rsidP="00A34812">
      <w:pPr>
        <w:tabs>
          <w:tab w:val="left" w:pos="2297"/>
          <w:tab w:val="left" w:pos="2298"/>
        </w:tabs>
        <w:ind w:left="2070" w:right="1123"/>
        <w:jc w:val="both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  <w:lang w:val="en-US"/>
        </w:rPr>
        <w:t xml:space="preserve">+ </w:t>
      </w:r>
      <w:proofErr w:type="spellStart"/>
      <w:r w:rsidR="00E36CB4" w:rsidRPr="00A34812">
        <w:rPr>
          <w:rFonts w:asciiTheme="majorHAnsi" w:hAnsiTheme="majorHAnsi" w:cstheme="majorHAnsi"/>
        </w:rPr>
        <w:t>Hoàn</w:t>
      </w:r>
      <w:proofErr w:type="spellEnd"/>
      <w:r w:rsidR="00E36CB4" w:rsidRPr="00A34812">
        <w:rPr>
          <w:rFonts w:asciiTheme="majorHAnsi" w:hAnsiTheme="majorHAnsi" w:cstheme="majorHAnsi"/>
          <w:spacing w:val="-2"/>
        </w:rPr>
        <w:t xml:space="preserve"> </w:t>
      </w:r>
      <w:proofErr w:type="spellStart"/>
      <w:r w:rsidR="00E36CB4" w:rsidRPr="00A34812">
        <w:rPr>
          <w:rFonts w:asciiTheme="majorHAnsi" w:hAnsiTheme="majorHAnsi" w:cstheme="majorHAnsi"/>
        </w:rPr>
        <w:t>thiện</w:t>
      </w:r>
      <w:proofErr w:type="spellEnd"/>
      <w:r w:rsidR="00E36CB4" w:rsidRPr="00A34812">
        <w:rPr>
          <w:rFonts w:asciiTheme="majorHAnsi" w:hAnsiTheme="majorHAnsi" w:cstheme="majorHAnsi"/>
          <w:spacing w:val="-1"/>
        </w:rPr>
        <w:t xml:space="preserve"> </w:t>
      </w:r>
      <w:r w:rsidR="00E36CB4" w:rsidRPr="00A34812">
        <w:rPr>
          <w:rFonts w:asciiTheme="majorHAnsi" w:hAnsiTheme="majorHAnsi" w:cstheme="majorHAnsi"/>
        </w:rPr>
        <w:t>thêm</w:t>
      </w:r>
      <w:r w:rsidR="00E36CB4" w:rsidRPr="00A34812">
        <w:rPr>
          <w:rFonts w:asciiTheme="majorHAnsi" w:hAnsiTheme="majorHAnsi" w:cstheme="majorHAnsi"/>
          <w:spacing w:val="-3"/>
        </w:rPr>
        <w:t xml:space="preserve"> </w:t>
      </w:r>
      <w:proofErr w:type="spellStart"/>
      <w:r w:rsidR="00E36CB4" w:rsidRPr="00A34812">
        <w:rPr>
          <w:rFonts w:asciiTheme="majorHAnsi" w:hAnsiTheme="majorHAnsi" w:cstheme="majorHAnsi"/>
        </w:rPr>
        <w:t>nhiều</w:t>
      </w:r>
      <w:proofErr w:type="spellEnd"/>
      <w:r w:rsidR="00E36CB4" w:rsidRPr="00A34812">
        <w:rPr>
          <w:rFonts w:asciiTheme="majorHAnsi" w:hAnsiTheme="majorHAnsi" w:cstheme="majorHAnsi"/>
          <w:spacing w:val="-1"/>
        </w:rPr>
        <w:t xml:space="preserve"> </w:t>
      </w:r>
      <w:proofErr w:type="spellStart"/>
      <w:r w:rsidR="00E36CB4" w:rsidRPr="00A34812">
        <w:rPr>
          <w:rFonts w:asciiTheme="majorHAnsi" w:hAnsiTheme="majorHAnsi" w:cstheme="majorHAnsi"/>
        </w:rPr>
        <w:t>chức</w:t>
      </w:r>
      <w:proofErr w:type="spellEnd"/>
      <w:r w:rsidR="00E36CB4" w:rsidRPr="00A34812">
        <w:rPr>
          <w:rFonts w:asciiTheme="majorHAnsi" w:hAnsiTheme="majorHAnsi" w:cstheme="majorHAnsi"/>
          <w:spacing w:val="-1"/>
        </w:rPr>
        <w:t xml:space="preserve"> </w:t>
      </w:r>
      <w:r w:rsidR="00E36CB4" w:rsidRPr="00A34812">
        <w:rPr>
          <w:rFonts w:asciiTheme="majorHAnsi" w:hAnsiTheme="majorHAnsi" w:cstheme="majorHAnsi"/>
        </w:rPr>
        <w:t>năng</w:t>
      </w:r>
      <w:r w:rsidR="00E36CB4" w:rsidRPr="00A34812">
        <w:rPr>
          <w:rFonts w:asciiTheme="majorHAnsi" w:hAnsiTheme="majorHAnsi" w:cstheme="majorHAnsi"/>
          <w:spacing w:val="-1"/>
        </w:rPr>
        <w:t xml:space="preserve"> </w:t>
      </w:r>
      <w:proofErr w:type="spellStart"/>
      <w:r w:rsidR="00E36CB4" w:rsidRPr="00A34812">
        <w:rPr>
          <w:rFonts w:asciiTheme="majorHAnsi" w:hAnsiTheme="majorHAnsi" w:cstheme="majorHAnsi"/>
        </w:rPr>
        <w:t>quản</w:t>
      </w:r>
      <w:proofErr w:type="spellEnd"/>
      <w:r w:rsidR="00E36CB4" w:rsidRPr="00A34812">
        <w:rPr>
          <w:rFonts w:asciiTheme="majorHAnsi" w:hAnsiTheme="majorHAnsi" w:cstheme="majorHAnsi"/>
        </w:rPr>
        <w:t xml:space="preserve"> </w:t>
      </w:r>
      <w:proofErr w:type="spellStart"/>
      <w:r w:rsidR="00E36CB4" w:rsidRPr="00A34812">
        <w:rPr>
          <w:rFonts w:asciiTheme="majorHAnsi" w:hAnsiTheme="majorHAnsi" w:cstheme="majorHAnsi"/>
        </w:rPr>
        <w:t>lý</w:t>
      </w:r>
      <w:proofErr w:type="spellEnd"/>
      <w:r w:rsidR="00E36CB4" w:rsidRPr="00A34812">
        <w:rPr>
          <w:rFonts w:asciiTheme="majorHAnsi" w:hAnsiTheme="majorHAnsi" w:cstheme="majorHAnsi"/>
          <w:spacing w:val="-1"/>
        </w:rPr>
        <w:t xml:space="preserve"> </w:t>
      </w:r>
      <w:proofErr w:type="spellStart"/>
      <w:r w:rsidR="00E36CB4" w:rsidRPr="00A34812">
        <w:rPr>
          <w:rFonts w:asciiTheme="majorHAnsi" w:hAnsiTheme="majorHAnsi" w:cstheme="majorHAnsi"/>
        </w:rPr>
        <w:t>ứng</w:t>
      </w:r>
      <w:proofErr w:type="spellEnd"/>
      <w:r w:rsidR="00E36CB4" w:rsidRPr="00A34812">
        <w:rPr>
          <w:rFonts w:asciiTheme="majorHAnsi" w:hAnsiTheme="majorHAnsi" w:cstheme="majorHAnsi"/>
        </w:rPr>
        <w:t xml:space="preserve"> </w:t>
      </w:r>
      <w:proofErr w:type="spellStart"/>
      <w:r w:rsidR="00E36CB4" w:rsidRPr="00A34812">
        <w:rPr>
          <w:rFonts w:asciiTheme="majorHAnsi" w:hAnsiTheme="majorHAnsi" w:cstheme="majorHAnsi"/>
        </w:rPr>
        <w:t>dụng</w:t>
      </w:r>
      <w:proofErr w:type="spellEnd"/>
      <w:r w:rsidR="00E36CB4" w:rsidRPr="00A34812">
        <w:rPr>
          <w:rFonts w:asciiTheme="majorHAnsi" w:hAnsiTheme="majorHAnsi" w:cstheme="majorHAnsi"/>
          <w:spacing w:val="-2"/>
        </w:rPr>
        <w:t xml:space="preserve"> </w:t>
      </w:r>
      <w:proofErr w:type="spellStart"/>
      <w:r w:rsidR="00E36CB4" w:rsidRPr="00A34812">
        <w:rPr>
          <w:rFonts w:asciiTheme="majorHAnsi" w:hAnsiTheme="majorHAnsi" w:cstheme="majorHAnsi"/>
        </w:rPr>
        <w:t>của</w:t>
      </w:r>
      <w:proofErr w:type="spellEnd"/>
      <w:r w:rsidR="00E36CB4" w:rsidRPr="00A34812">
        <w:rPr>
          <w:rFonts w:asciiTheme="majorHAnsi" w:hAnsiTheme="majorHAnsi" w:cstheme="majorHAnsi"/>
          <w:spacing w:val="-2"/>
        </w:rPr>
        <w:t xml:space="preserve"> </w:t>
      </w:r>
      <w:r w:rsidR="00E36CB4" w:rsidRPr="00A34812">
        <w:rPr>
          <w:rFonts w:asciiTheme="majorHAnsi" w:hAnsiTheme="majorHAnsi" w:cstheme="majorHAnsi"/>
        </w:rPr>
        <w:t>Admin.</w:t>
      </w:r>
    </w:p>
    <w:p w14:paraId="76905D25" w14:textId="599E827F" w:rsidR="00E36CB4" w:rsidRPr="00A34812" w:rsidRDefault="00A34812" w:rsidP="00A34812">
      <w:pPr>
        <w:tabs>
          <w:tab w:val="left" w:pos="2297"/>
          <w:tab w:val="left" w:pos="2298"/>
        </w:tabs>
        <w:ind w:left="2070" w:right="1123"/>
        <w:jc w:val="both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  <w:lang w:val="en-US"/>
        </w:rPr>
        <w:t xml:space="preserve">+ </w:t>
      </w:r>
      <w:proofErr w:type="spellStart"/>
      <w:r w:rsidR="00E36CB4" w:rsidRPr="00A34812">
        <w:rPr>
          <w:rFonts w:asciiTheme="majorHAnsi" w:hAnsiTheme="majorHAnsi" w:cstheme="majorHAnsi"/>
        </w:rPr>
        <w:t>Quản</w:t>
      </w:r>
      <w:proofErr w:type="spellEnd"/>
      <w:r w:rsidR="00E36CB4" w:rsidRPr="00A34812">
        <w:rPr>
          <w:rFonts w:asciiTheme="majorHAnsi" w:hAnsiTheme="majorHAnsi" w:cstheme="majorHAnsi"/>
          <w:spacing w:val="-2"/>
        </w:rPr>
        <w:t xml:space="preserve"> </w:t>
      </w:r>
      <w:proofErr w:type="spellStart"/>
      <w:r w:rsidR="00E36CB4" w:rsidRPr="00A34812">
        <w:rPr>
          <w:rFonts w:asciiTheme="majorHAnsi" w:hAnsiTheme="majorHAnsi" w:cstheme="majorHAnsi"/>
        </w:rPr>
        <w:t>lý</w:t>
      </w:r>
      <w:proofErr w:type="spellEnd"/>
      <w:r w:rsidR="00E36CB4" w:rsidRPr="00A34812">
        <w:rPr>
          <w:rFonts w:asciiTheme="majorHAnsi" w:hAnsiTheme="majorHAnsi" w:cstheme="majorHAnsi"/>
          <w:spacing w:val="-2"/>
        </w:rPr>
        <w:t xml:space="preserve"> </w:t>
      </w:r>
      <w:r w:rsidR="00E36CB4" w:rsidRPr="00A34812">
        <w:rPr>
          <w:rFonts w:asciiTheme="majorHAnsi" w:hAnsiTheme="majorHAnsi" w:cstheme="majorHAnsi"/>
        </w:rPr>
        <w:t xml:space="preserve">chi </w:t>
      </w:r>
      <w:proofErr w:type="spellStart"/>
      <w:r w:rsidR="00E36CB4" w:rsidRPr="00A34812">
        <w:rPr>
          <w:rFonts w:asciiTheme="majorHAnsi" w:hAnsiTheme="majorHAnsi" w:cstheme="majorHAnsi"/>
        </w:rPr>
        <w:t>tiết</w:t>
      </w:r>
      <w:proofErr w:type="spellEnd"/>
      <w:r w:rsidR="00E36CB4" w:rsidRPr="00A34812">
        <w:rPr>
          <w:rFonts w:asciiTheme="majorHAnsi" w:hAnsiTheme="majorHAnsi" w:cstheme="majorHAnsi"/>
          <w:spacing w:val="-2"/>
        </w:rPr>
        <w:t xml:space="preserve"> </w:t>
      </w:r>
      <w:proofErr w:type="spellStart"/>
      <w:r w:rsidR="00E36CB4" w:rsidRPr="00A34812">
        <w:rPr>
          <w:rFonts w:asciiTheme="majorHAnsi" w:hAnsiTheme="majorHAnsi" w:cstheme="majorHAnsi"/>
        </w:rPr>
        <w:t>các</w:t>
      </w:r>
      <w:proofErr w:type="spellEnd"/>
      <w:r w:rsidR="00E36CB4" w:rsidRPr="00A34812">
        <w:rPr>
          <w:rFonts w:asciiTheme="majorHAnsi" w:hAnsiTheme="majorHAnsi" w:cstheme="majorHAnsi"/>
          <w:spacing w:val="1"/>
        </w:rPr>
        <w:t xml:space="preserve"> </w:t>
      </w:r>
      <w:proofErr w:type="spellStart"/>
      <w:r w:rsidR="00E36CB4" w:rsidRPr="00A34812">
        <w:rPr>
          <w:rFonts w:asciiTheme="majorHAnsi" w:hAnsiTheme="majorHAnsi" w:cstheme="majorHAnsi"/>
        </w:rPr>
        <w:t>nghiệp</w:t>
      </w:r>
      <w:proofErr w:type="spellEnd"/>
      <w:r w:rsidR="00E36CB4" w:rsidRPr="00A34812">
        <w:rPr>
          <w:rFonts w:asciiTheme="majorHAnsi" w:hAnsiTheme="majorHAnsi" w:cstheme="majorHAnsi"/>
          <w:spacing w:val="-2"/>
        </w:rPr>
        <w:t xml:space="preserve"> </w:t>
      </w:r>
      <w:proofErr w:type="spellStart"/>
      <w:r w:rsidR="00E36CB4" w:rsidRPr="00A34812">
        <w:rPr>
          <w:rFonts w:asciiTheme="majorHAnsi" w:hAnsiTheme="majorHAnsi" w:cstheme="majorHAnsi"/>
        </w:rPr>
        <w:t>vụ</w:t>
      </w:r>
      <w:proofErr w:type="spellEnd"/>
      <w:r w:rsidR="00E36CB4" w:rsidRPr="00A34812">
        <w:rPr>
          <w:rFonts w:asciiTheme="majorHAnsi" w:hAnsiTheme="majorHAnsi" w:cstheme="majorHAnsi"/>
          <w:spacing w:val="-2"/>
        </w:rPr>
        <w:t xml:space="preserve"> </w:t>
      </w:r>
      <w:proofErr w:type="spellStart"/>
      <w:r w:rsidR="00E36CB4" w:rsidRPr="00A34812">
        <w:rPr>
          <w:rFonts w:asciiTheme="majorHAnsi" w:hAnsiTheme="majorHAnsi" w:cstheme="majorHAnsi"/>
        </w:rPr>
        <w:t>nhập</w:t>
      </w:r>
      <w:proofErr w:type="spellEnd"/>
      <w:r w:rsidR="00E36CB4" w:rsidRPr="00A34812">
        <w:rPr>
          <w:rFonts w:asciiTheme="majorHAnsi" w:hAnsiTheme="majorHAnsi" w:cstheme="majorHAnsi"/>
          <w:spacing w:val="-2"/>
        </w:rPr>
        <w:t xml:space="preserve"> </w:t>
      </w:r>
      <w:proofErr w:type="spellStart"/>
      <w:r w:rsidR="00E36CB4" w:rsidRPr="00A34812">
        <w:rPr>
          <w:rFonts w:asciiTheme="majorHAnsi" w:hAnsiTheme="majorHAnsi" w:cstheme="majorHAnsi"/>
        </w:rPr>
        <w:t>hàng</w:t>
      </w:r>
      <w:proofErr w:type="spellEnd"/>
      <w:r w:rsidR="00E36CB4" w:rsidRPr="00A34812">
        <w:rPr>
          <w:rFonts w:asciiTheme="majorHAnsi" w:hAnsiTheme="majorHAnsi" w:cstheme="majorHAnsi"/>
        </w:rPr>
        <w:t>,</w:t>
      </w:r>
      <w:r w:rsidR="00E36CB4" w:rsidRPr="00A34812">
        <w:rPr>
          <w:rFonts w:asciiTheme="majorHAnsi" w:hAnsiTheme="majorHAnsi" w:cstheme="majorHAnsi"/>
          <w:spacing w:val="1"/>
        </w:rPr>
        <w:t xml:space="preserve"> </w:t>
      </w:r>
      <w:proofErr w:type="spellStart"/>
      <w:r w:rsidR="00E36CB4" w:rsidRPr="00A34812">
        <w:rPr>
          <w:rFonts w:asciiTheme="majorHAnsi" w:hAnsiTheme="majorHAnsi" w:cstheme="majorHAnsi"/>
        </w:rPr>
        <w:t>xuất</w:t>
      </w:r>
      <w:proofErr w:type="spellEnd"/>
      <w:r w:rsidR="00E36CB4" w:rsidRPr="00A34812">
        <w:rPr>
          <w:rFonts w:asciiTheme="majorHAnsi" w:hAnsiTheme="majorHAnsi" w:cstheme="majorHAnsi"/>
          <w:spacing w:val="-1"/>
        </w:rPr>
        <w:t xml:space="preserve"> </w:t>
      </w:r>
      <w:proofErr w:type="spellStart"/>
      <w:r w:rsidR="00E36CB4" w:rsidRPr="00A34812">
        <w:rPr>
          <w:rFonts w:asciiTheme="majorHAnsi" w:hAnsiTheme="majorHAnsi" w:cstheme="majorHAnsi"/>
        </w:rPr>
        <w:t>hàng</w:t>
      </w:r>
      <w:proofErr w:type="spellEnd"/>
      <w:r w:rsidR="00E36CB4" w:rsidRPr="00A34812">
        <w:rPr>
          <w:rFonts w:asciiTheme="majorHAnsi" w:hAnsiTheme="majorHAnsi" w:cstheme="majorHAnsi"/>
          <w:spacing w:val="-2"/>
        </w:rPr>
        <w:t xml:space="preserve"> </w:t>
      </w:r>
      <w:proofErr w:type="spellStart"/>
      <w:r w:rsidR="00E36CB4" w:rsidRPr="00A34812">
        <w:rPr>
          <w:rFonts w:asciiTheme="majorHAnsi" w:hAnsiTheme="majorHAnsi" w:cstheme="majorHAnsi"/>
        </w:rPr>
        <w:t>và</w:t>
      </w:r>
      <w:proofErr w:type="spellEnd"/>
      <w:r w:rsidR="00E36CB4" w:rsidRPr="00A34812">
        <w:rPr>
          <w:rFonts w:asciiTheme="majorHAnsi" w:hAnsiTheme="majorHAnsi" w:cstheme="majorHAnsi"/>
          <w:spacing w:val="-2"/>
        </w:rPr>
        <w:t xml:space="preserve"> </w:t>
      </w:r>
      <w:proofErr w:type="spellStart"/>
      <w:r w:rsidR="00E36CB4" w:rsidRPr="00A34812">
        <w:rPr>
          <w:rFonts w:asciiTheme="majorHAnsi" w:hAnsiTheme="majorHAnsi" w:cstheme="majorHAnsi"/>
        </w:rPr>
        <w:t>tồn</w:t>
      </w:r>
      <w:proofErr w:type="spellEnd"/>
      <w:r w:rsidR="00E36CB4" w:rsidRPr="00A34812">
        <w:rPr>
          <w:rFonts w:asciiTheme="majorHAnsi" w:hAnsiTheme="majorHAnsi" w:cstheme="majorHAnsi"/>
          <w:spacing w:val="-2"/>
        </w:rPr>
        <w:t xml:space="preserve"> </w:t>
      </w:r>
      <w:r w:rsidR="00E36CB4" w:rsidRPr="00A34812">
        <w:rPr>
          <w:rFonts w:asciiTheme="majorHAnsi" w:hAnsiTheme="majorHAnsi" w:cstheme="majorHAnsi"/>
        </w:rPr>
        <w:t>kho.</w:t>
      </w:r>
    </w:p>
    <w:p w14:paraId="1B524523" w14:textId="2D645C17" w:rsidR="00E36CB4" w:rsidRPr="00A34812" w:rsidRDefault="00A34812" w:rsidP="00A34812">
      <w:pPr>
        <w:tabs>
          <w:tab w:val="left" w:pos="2297"/>
          <w:tab w:val="left" w:pos="2298"/>
        </w:tabs>
        <w:ind w:left="2070" w:right="1123"/>
        <w:jc w:val="both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  <w:lang w:val="en-US"/>
        </w:rPr>
        <w:t xml:space="preserve">+ </w:t>
      </w:r>
      <w:proofErr w:type="spellStart"/>
      <w:r w:rsidR="00E36CB4" w:rsidRPr="00A34812">
        <w:rPr>
          <w:rFonts w:asciiTheme="majorHAnsi" w:hAnsiTheme="majorHAnsi" w:cstheme="majorHAnsi"/>
          <w:lang w:val="en-US"/>
        </w:rPr>
        <w:t>Thêm</w:t>
      </w:r>
      <w:proofErr w:type="spellEnd"/>
      <w:r w:rsidR="00E36CB4" w:rsidRPr="00A34812">
        <w:rPr>
          <w:rFonts w:asciiTheme="majorHAnsi" w:hAnsiTheme="majorHAnsi" w:cstheme="majorHAnsi"/>
          <w:lang w:val="en-US"/>
        </w:rPr>
        <w:t xml:space="preserve"> vào kết </w:t>
      </w:r>
      <w:proofErr w:type="spellStart"/>
      <w:r w:rsidR="00E36CB4" w:rsidRPr="00A34812">
        <w:rPr>
          <w:rFonts w:asciiTheme="majorHAnsi" w:hAnsiTheme="majorHAnsi" w:cstheme="majorHAnsi"/>
          <w:lang w:val="en-US"/>
        </w:rPr>
        <w:t>nối</w:t>
      </w:r>
      <w:proofErr w:type="spellEnd"/>
      <w:r w:rsidR="00E36CB4" w:rsidRPr="00A34812">
        <w:rPr>
          <w:rFonts w:asciiTheme="majorHAnsi" w:hAnsiTheme="majorHAnsi" w:cstheme="majorHAnsi"/>
          <w:lang w:val="en-US"/>
        </w:rPr>
        <w:t xml:space="preserve"> API </w:t>
      </w:r>
      <w:proofErr w:type="spellStart"/>
      <w:r w:rsidR="00E36CB4" w:rsidRPr="00A34812">
        <w:rPr>
          <w:rFonts w:asciiTheme="majorHAnsi" w:hAnsiTheme="majorHAnsi" w:cstheme="majorHAnsi"/>
          <w:lang w:val="en-US"/>
        </w:rPr>
        <w:t>đến</w:t>
      </w:r>
      <w:proofErr w:type="spellEnd"/>
      <w:r w:rsidR="00E36CB4" w:rsidRPr="00A34812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E36CB4" w:rsidRPr="00A34812">
        <w:rPr>
          <w:rFonts w:asciiTheme="majorHAnsi" w:hAnsiTheme="majorHAnsi" w:cstheme="majorHAnsi"/>
          <w:lang w:val="en-US"/>
        </w:rPr>
        <w:t>bên</w:t>
      </w:r>
      <w:proofErr w:type="spellEnd"/>
      <w:r w:rsidR="00E36CB4" w:rsidRPr="00A34812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E36CB4" w:rsidRPr="00A34812">
        <w:rPr>
          <w:rFonts w:asciiTheme="majorHAnsi" w:hAnsiTheme="majorHAnsi" w:cstheme="majorHAnsi"/>
          <w:lang w:val="en-US"/>
        </w:rPr>
        <w:t>vận</w:t>
      </w:r>
      <w:proofErr w:type="spellEnd"/>
      <w:r w:rsidR="00E36CB4" w:rsidRPr="00A34812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E36CB4" w:rsidRPr="00A34812">
        <w:rPr>
          <w:rFonts w:asciiTheme="majorHAnsi" w:hAnsiTheme="majorHAnsi" w:cstheme="majorHAnsi"/>
          <w:lang w:val="en-US"/>
        </w:rPr>
        <w:t>chuyển</w:t>
      </w:r>
      <w:proofErr w:type="spellEnd"/>
      <w:r w:rsidR="00E36CB4" w:rsidRPr="00A34812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E36CB4" w:rsidRPr="00A34812">
        <w:rPr>
          <w:rFonts w:asciiTheme="majorHAnsi" w:hAnsiTheme="majorHAnsi" w:cstheme="majorHAnsi"/>
          <w:lang w:val="en-US"/>
        </w:rPr>
        <w:t>để</w:t>
      </w:r>
      <w:proofErr w:type="spellEnd"/>
      <w:r w:rsidR="00E36CB4" w:rsidRPr="00A34812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E36CB4" w:rsidRPr="00A34812">
        <w:rPr>
          <w:rFonts w:asciiTheme="majorHAnsi" w:hAnsiTheme="majorHAnsi" w:cstheme="majorHAnsi"/>
          <w:lang w:val="en-US"/>
        </w:rPr>
        <w:t>có</w:t>
      </w:r>
      <w:proofErr w:type="spellEnd"/>
      <w:r w:rsidR="00E36CB4" w:rsidRPr="00A34812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E36CB4" w:rsidRPr="00A34812">
        <w:rPr>
          <w:rFonts w:asciiTheme="majorHAnsi" w:hAnsiTheme="majorHAnsi" w:cstheme="majorHAnsi"/>
          <w:lang w:val="en-US"/>
        </w:rPr>
        <w:t>thể</w:t>
      </w:r>
      <w:proofErr w:type="spellEnd"/>
      <w:r w:rsidR="00E36CB4" w:rsidRPr="00A34812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E36CB4" w:rsidRPr="00A34812">
        <w:rPr>
          <w:rFonts w:asciiTheme="majorHAnsi" w:hAnsiTheme="majorHAnsi" w:cstheme="majorHAnsi"/>
          <w:lang w:val="en-US"/>
        </w:rPr>
        <w:t>lấy</w:t>
      </w:r>
      <w:proofErr w:type="spellEnd"/>
      <w:r w:rsidR="00E36CB4" w:rsidRPr="00A34812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E36CB4" w:rsidRPr="00A34812">
        <w:rPr>
          <w:rFonts w:asciiTheme="majorHAnsi" w:hAnsiTheme="majorHAnsi" w:cstheme="majorHAnsi"/>
          <w:lang w:val="en-US"/>
        </w:rPr>
        <w:t>đươc</w:t>
      </w:r>
      <w:proofErr w:type="spellEnd"/>
      <w:r w:rsidR="00E36CB4" w:rsidRPr="00A34812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E36CB4" w:rsidRPr="00A34812">
        <w:rPr>
          <w:rFonts w:asciiTheme="majorHAnsi" w:hAnsiTheme="majorHAnsi" w:cstheme="majorHAnsi"/>
          <w:lang w:val="en-US"/>
        </w:rPr>
        <w:t>thông</w:t>
      </w:r>
      <w:proofErr w:type="spellEnd"/>
      <w:r w:rsidR="00E36CB4" w:rsidRPr="00A34812">
        <w:rPr>
          <w:rFonts w:asciiTheme="majorHAnsi" w:hAnsiTheme="majorHAnsi" w:cstheme="majorHAnsi"/>
          <w:lang w:val="en-US"/>
        </w:rPr>
        <w:t xml:space="preserve"> tin </w:t>
      </w:r>
      <w:proofErr w:type="spellStart"/>
      <w:r w:rsidR="00E36CB4" w:rsidRPr="00A34812">
        <w:rPr>
          <w:rFonts w:asciiTheme="majorHAnsi" w:hAnsiTheme="majorHAnsi" w:cstheme="majorHAnsi"/>
          <w:lang w:val="en-US"/>
        </w:rPr>
        <w:t>vị</w:t>
      </w:r>
      <w:proofErr w:type="spellEnd"/>
      <w:r w:rsidR="00E36CB4" w:rsidRPr="00A34812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E36CB4" w:rsidRPr="00A34812">
        <w:rPr>
          <w:rFonts w:asciiTheme="majorHAnsi" w:hAnsiTheme="majorHAnsi" w:cstheme="majorHAnsi"/>
          <w:lang w:val="en-US"/>
        </w:rPr>
        <w:t>trí</w:t>
      </w:r>
      <w:proofErr w:type="spellEnd"/>
      <w:r w:rsidR="00E36CB4" w:rsidRPr="00A34812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E36CB4" w:rsidRPr="00A34812">
        <w:rPr>
          <w:rFonts w:asciiTheme="majorHAnsi" w:hAnsiTheme="majorHAnsi" w:cstheme="majorHAnsi"/>
          <w:lang w:val="en-US"/>
        </w:rPr>
        <w:t>đơn</w:t>
      </w:r>
      <w:proofErr w:type="spellEnd"/>
      <w:r w:rsidR="00E36CB4" w:rsidRPr="00A34812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E36CB4" w:rsidRPr="00A34812">
        <w:rPr>
          <w:rFonts w:asciiTheme="majorHAnsi" w:hAnsiTheme="majorHAnsi" w:cstheme="majorHAnsi"/>
          <w:lang w:val="en-US"/>
        </w:rPr>
        <w:t>hàng</w:t>
      </w:r>
      <w:proofErr w:type="spellEnd"/>
      <w:r w:rsidR="00E36CB4" w:rsidRPr="00A34812">
        <w:rPr>
          <w:rFonts w:asciiTheme="majorHAnsi" w:hAnsiTheme="majorHAnsi" w:cstheme="majorHAnsi"/>
          <w:lang w:val="en-US"/>
        </w:rPr>
        <w:t>.</w:t>
      </w:r>
    </w:p>
    <w:p w14:paraId="1BF861E3" w14:textId="53D53985" w:rsidR="00F86CE2" w:rsidRDefault="00A34812" w:rsidP="00596091">
      <w:pPr>
        <w:tabs>
          <w:tab w:val="left" w:pos="2297"/>
          <w:tab w:val="left" w:pos="2298"/>
        </w:tabs>
        <w:ind w:left="2070" w:right="1123"/>
        <w:jc w:val="both"/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lang w:val="en-US"/>
        </w:rPr>
        <w:t xml:space="preserve">+ </w:t>
      </w:r>
      <w:r w:rsidR="00E36CB4" w:rsidRPr="00A34812">
        <w:rPr>
          <w:rFonts w:asciiTheme="majorHAnsi" w:hAnsiTheme="majorHAnsi" w:cstheme="majorHAnsi"/>
          <w:lang w:val="en-US"/>
        </w:rPr>
        <w:t xml:space="preserve">Thực </w:t>
      </w:r>
      <w:proofErr w:type="spellStart"/>
      <w:r w:rsidR="00E36CB4" w:rsidRPr="00A34812">
        <w:rPr>
          <w:rFonts w:asciiTheme="majorHAnsi" w:hAnsiTheme="majorHAnsi" w:cstheme="majorHAnsi"/>
          <w:lang w:val="en-US"/>
        </w:rPr>
        <w:t>thi</w:t>
      </w:r>
      <w:proofErr w:type="spellEnd"/>
      <w:r w:rsidR="00E36CB4" w:rsidRPr="00A34812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E36CB4" w:rsidRPr="00A34812">
        <w:rPr>
          <w:rFonts w:asciiTheme="majorHAnsi" w:hAnsiTheme="majorHAnsi" w:cstheme="majorHAnsi"/>
          <w:lang w:val="en-US"/>
        </w:rPr>
        <w:t>thêm</w:t>
      </w:r>
      <w:proofErr w:type="spellEnd"/>
      <w:r w:rsidR="00E36CB4" w:rsidRPr="00A34812">
        <w:rPr>
          <w:rFonts w:asciiTheme="majorHAnsi" w:hAnsiTheme="majorHAnsi" w:cstheme="majorHAnsi"/>
          <w:lang w:val="en-US"/>
        </w:rPr>
        <w:t xml:space="preserve"> phần </w:t>
      </w:r>
      <w:proofErr w:type="spellStart"/>
      <w:r w:rsidR="00E36CB4" w:rsidRPr="00A34812">
        <w:rPr>
          <w:rFonts w:asciiTheme="majorHAnsi" w:hAnsiTheme="majorHAnsi" w:cstheme="majorHAnsi"/>
          <w:lang w:val="en-US"/>
        </w:rPr>
        <w:t>tối</w:t>
      </w:r>
      <w:proofErr w:type="spellEnd"/>
      <w:r w:rsidR="00E36CB4" w:rsidRPr="00A34812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E36CB4" w:rsidRPr="00A34812">
        <w:rPr>
          <w:rFonts w:asciiTheme="majorHAnsi" w:hAnsiTheme="majorHAnsi" w:cstheme="majorHAnsi"/>
          <w:lang w:val="en-US"/>
        </w:rPr>
        <w:t>ưu</w:t>
      </w:r>
      <w:proofErr w:type="spellEnd"/>
      <w:r w:rsidR="00E36CB4" w:rsidRPr="00A34812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E36CB4" w:rsidRPr="00A34812">
        <w:rPr>
          <w:rFonts w:asciiTheme="majorHAnsi" w:hAnsiTheme="majorHAnsi" w:cstheme="majorHAnsi"/>
          <w:lang w:val="en-US"/>
        </w:rPr>
        <w:t>tải</w:t>
      </w:r>
      <w:proofErr w:type="spellEnd"/>
      <w:r w:rsidR="00E36CB4" w:rsidRPr="00A34812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E36CB4" w:rsidRPr="00A34812">
        <w:rPr>
          <w:rFonts w:asciiTheme="majorHAnsi" w:hAnsiTheme="majorHAnsi" w:cstheme="majorHAnsi"/>
          <w:lang w:val="en-US"/>
        </w:rPr>
        <w:t>ảnh</w:t>
      </w:r>
      <w:proofErr w:type="spellEnd"/>
      <w:r w:rsidR="00E36CB4" w:rsidRPr="00A34812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E36CB4" w:rsidRPr="00A34812">
        <w:rPr>
          <w:rFonts w:asciiTheme="majorHAnsi" w:hAnsiTheme="majorHAnsi" w:cstheme="majorHAnsi"/>
          <w:lang w:val="en-US"/>
        </w:rPr>
        <w:t>để</w:t>
      </w:r>
      <w:proofErr w:type="spellEnd"/>
      <w:r w:rsidR="00E36CB4" w:rsidRPr="00A34812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E36CB4" w:rsidRPr="00A34812">
        <w:rPr>
          <w:rFonts w:asciiTheme="majorHAnsi" w:hAnsiTheme="majorHAnsi" w:cstheme="majorHAnsi"/>
          <w:lang w:val="en-US"/>
        </w:rPr>
        <w:t>gia</w:t>
      </w:r>
      <w:proofErr w:type="spellEnd"/>
      <w:r w:rsidR="00E36CB4" w:rsidRPr="00A34812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E36CB4" w:rsidRPr="00A34812">
        <w:rPr>
          <w:rFonts w:asciiTheme="majorHAnsi" w:hAnsiTheme="majorHAnsi" w:cstheme="majorHAnsi"/>
          <w:lang w:val="en-US"/>
        </w:rPr>
        <w:t>tăng</w:t>
      </w:r>
      <w:proofErr w:type="spellEnd"/>
      <w:r w:rsidR="00E36CB4" w:rsidRPr="00A34812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E36CB4" w:rsidRPr="00A34812">
        <w:rPr>
          <w:rFonts w:asciiTheme="majorHAnsi" w:hAnsiTheme="majorHAnsi" w:cstheme="majorHAnsi"/>
          <w:lang w:val="en-US"/>
        </w:rPr>
        <w:t>thêm</w:t>
      </w:r>
      <w:proofErr w:type="spellEnd"/>
      <w:r w:rsidR="00E36CB4" w:rsidRPr="00A34812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E36CB4" w:rsidRPr="00A34812">
        <w:rPr>
          <w:rFonts w:asciiTheme="majorHAnsi" w:hAnsiTheme="majorHAnsi" w:cstheme="majorHAnsi"/>
          <w:lang w:val="en-US"/>
        </w:rPr>
        <w:t>hiệu</w:t>
      </w:r>
      <w:proofErr w:type="spellEnd"/>
      <w:r w:rsidR="00E36CB4" w:rsidRPr="00A34812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E36CB4" w:rsidRPr="00A34812">
        <w:rPr>
          <w:rFonts w:asciiTheme="majorHAnsi" w:hAnsiTheme="majorHAnsi" w:cstheme="majorHAnsi"/>
          <w:lang w:val="en-US"/>
        </w:rPr>
        <w:t>suất</w:t>
      </w:r>
      <w:proofErr w:type="spellEnd"/>
      <w:r w:rsidR="00E36CB4" w:rsidRPr="00A34812">
        <w:rPr>
          <w:rFonts w:asciiTheme="majorHAnsi" w:hAnsiTheme="majorHAnsi" w:cstheme="majorHAnsi"/>
          <w:lang w:val="en-US"/>
        </w:rPr>
        <w:t>.</w:t>
      </w:r>
    </w:p>
    <w:p w14:paraId="360C8A6B" w14:textId="1A270251" w:rsidR="00B17491" w:rsidRDefault="00B17491" w:rsidP="00596091">
      <w:pPr>
        <w:tabs>
          <w:tab w:val="left" w:pos="2297"/>
          <w:tab w:val="left" w:pos="2298"/>
        </w:tabs>
        <w:ind w:left="2070" w:right="1123"/>
        <w:jc w:val="both"/>
        <w:rPr>
          <w:rFonts w:asciiTheme="majorHAnsi" w:hAnsiTheme="majorHAnsi" w:cstheme="majorHAnsi"/>
          <w:lang w:val="en-US"/>
        </w:rPr>
      </w:pPr>
    </w:p>
    <w:p w14:paraId="65908FED" w14:textId="77777777" w:rsidR="00B17491" w:rsidRDefault="00B17491" w:rsidP="00596091">
      <w:pPr>
        <w:tabs>
          <w:tab w:val="left" w:pos="2297"/>
          <w:tab w:val="left" w:pos="2298"/>
        </w:tabs>
        <w:ind w:left="2070" w:right="1123"/>
        <w:jc w:val="both"/>
        <w:rPr>
          <w:rFonts w:asciiTheme="majorHAnsi" w:hAnsiTheme="majorHAnsi" w:cstheme="majorHAnsi"/>
        </w:rPr>
      </w:pPr>
    </w:p>
    <w:p w14:paraId="0B35DA28" w14:textId="181832F5" w:rsidR="00E36CB4" w:rsidRDefault="00E36CB4" w:rsidP="00B85179">
      <w:pPr>
        <w:pStyle w:val="Title"/>
        <w:rPr>
          <w:lang w:val="en-US"/>
        </w:rPr>
      </w:pPr>
      <w:bookmarkStart w:id="470" w:name="_Toc106804512"/>
      <w:bookmarkStart w:id="471" w:name="_Toc106812005"/>
      <w:bookmarkStart w:id="472" w:name="_Toc106818810"/>
      <w:r>
        <w:rPr>
          <w:lang w:val="en-US"/>
        </w:rPr>
        <w:lastRenderedPageBreak/>
        <w:t>TÀI LIỆU KHAM KHẢO</w:t>
      </w:r>
      <w:bookmarkEnd w:id="470"/>
      <w:bookmarkEnd w:id="471"/>
      <w:bookmarkEnd w:id="472"/>
    </w:p>
    <w:p w14:paraId="6949CE6F" w14:textId="1F041248" w:rsidR="00B62A63" w:rsidRPr="00F7373B" w:rsidRDefault="00E41EC9" w:rsidP="00722534">
      <w:pPr>
        <w:ind w:left="1418" w:right="1123" w:hanging="7"/>
        <w:rPr>
          <w:rFonts w:asciiTheme="majorHAnsi" w:hAnsiTheme="majorHAnsi" w:cstheme="majorHAnsi"/>
          <w:szCs w:val="26"/>
        </w:rPr>
      </w:pPr>
      <w:r w:rsidRPr="00F7373B">
        <w:rPr>
          <w:rFonts w:asciiTheme="majorHAnsi" w:hAnsiTheme="majorHAnsi" w:cstheme="majorHAnsi"/>
          <w:szCs w:val="26"/>
        </w:rPr>
        <w:t xml:space="preserve">[1] </w:t>
      </w:r>
      <w:proofErr w:type="spellStart"/>
      <w:r w:rsidR="008F5953" w:rsidRPr="00F7373B">
        <w:rPr>
          <w:rFonts w:asciiTheme="majorHAnsi" w:hAnsiTheme="majorHAnsi" w:cstheme="majorHAnsi"/>
        </w:rPr>
        <w:t>Akshat</w:t>
      </w:r>
      <w:proofErr w:type="spellEnd"/>
      <w:r w:rsidR="008F5953" w:rsidRPr="00F7373B">
        <w:rPr>
          <w:rFonts w:asciiTheme="majorHAnsi" w:hAnsiTheme="majorHAnsi" w:cstheme="majorHAnsi"/>
        </w:rPr>
        <w:t> </w:t>
      </w:r>
      <w:proofErr w:type="spellStart"/>
      <w:r w:rsidR="008F5953" w:rsidRPr="00F7373B">
        <w:rPr>
          <w:rFonts w:asciiTheme="majorHAnsi" w:hAnsiTheme="majorHAnsi" w:cstheme="majorHAnsi"/>
        </w:rPr>
        <w:t>Paul</w:t>
      </w:r>
      <w:proofErr w:type="spellEnd"/>
      <w:r w:rsidR="008F5953" w:rsidRPr="00F7373B">
        <w:rPr>
          <w:rFonts w:asciiTheme="majorHAnsi" w:hAnsiTheme="majorHAnsi" w:cstheme="majorHAnsi"/>
          <w:lang w:val="en-US"/>
        </w:rPr>
        <w:t xml:space="preserve">, </w:t>
      </w:r>
      <w:proofErr w:type="spellStart"/>
      <w:r w:rsidR="008F5953" w:rsidRPr="00F7373B">
        <w:rPr>
          <w:rFonts w:asciiTheme="majorHAnsi" w:hAnsiTheme="majorHAnsi" w:cstheme="majorHAnsi"/>
        </w:rPr>
        <w:t>Abhishek</w:t>
      </w:r>
      <w:proofErr w:type="spellEnd"/>
      <w:r w:rsidR="008F5953" w:rsidRPr="00F7373B">
        <w:rPr>
          <w:rFonts w:asciiTheme="majorHAnsi" w:hAnsiTheme="majorHAnsi" w:cstheme="majorHAnsi"/>
        </w:rPr>
        <w:t> </w:t>
      </w:r>
      <w:proofErr w:type="spellStart"/>
      <w:r w:rsidR="008F5953" w:rsidRPr="00F7373B">
        <w:rPr>
          <w:rFonts w:asciiTheme="majorHAnsi" w:hAnsiTheme="majorHAnsi" w:cstheme="majorHAnsi"/>
        </w:rPr>
        <w:t>Nalwaya</w:t>
      </w:r>
      <w:proofErr w:type="spellEnd"/>
      <w:r w:rsidR="008F5953" w:rsidRPr="00F7373B">
        <w:rPr>
          <w:rFonts w:asciiTheme="majorHAnsi" w:hAnsiTheme="majorHAnsi" w:cstheme="majorHAnsi"/>
          <w:szCs w:val="26"/>
        </w:rPr>
        <w:t xml:space="preserve"> </w:t>
      </w:r>
      <w:r w:rsidR="008F5953" w:rsidRPr="00F7373B">
        <w:rPr>
          <w:rFonts w:asciiTheme="majorHAnsi" w:hAnsiTheme="majorHAnsi" w:cstheme="majorHAnsi"/>
          <w:szCs w:val="26"/>
          <w:lang w:val="en-US"/>
        </w:rPr>
        <w:t>(2019</w:t>
      </w:r>
      <w:r w:rsidR="00F7373B" w:rsidRPr="00F7373B">
        <w:rPr>
          <w:rFonts w:asciiTheme="majorHAnsi" w:hAnsiTheme="majorHAnsi" w:cstheme="majorHAnsi"/>
          <w:bCs/>
          <w:szCs w:val="26"/>
          <w:lang w:val="en-US"/>
        </w:rPr>
        <w:t>);</w:t>
      </w:r>
      <w:r w:rsidR="008F5953" w:rsidRPr="00F7373B">
        <w:rPr>
          <w:rFonts w:asciiTheme="majorHAnsi" w:hAnsiTheme="majorHAnsi" w:cstheme="majorHAnsi"/>
          <w:szCs w:val="24"/>
          <w:lang w:val="en-US" w:eastAsia="vi-VN"/>
        </w:rPr>
        <w:t xml:space="preserve"> </w:t>
      </w:r>
      <w:r w:rsidR="00B62A63" w:rsidRPr="00F7373B">
        <w:rPr>
          <w:rFonts w:asciiTheme="majorHAnsi" w:hAnsiTheme="majorHAnsi" w:cstheme="majorHAnsi"/>
          <w:szCs w:val="24"/>
          <w:lang w:val="en-US" w:eastAsia="vi-VN"/>
        </w:rPr>
        <w:t>“</w:t>
      </w:r>
      <w:proofErr w:type="spellStart"/>
      <w:r w:rsidR="00B62A63" w:rsidRPr="00F7373B">
        <w:rPr>
          <w:rFonts w:asciiTheme="majorHAnsi" w:hAnsiTheme="majorHAnsi" w:cstheme="majorHAnsi"/>
        </w:rPr>
        <w:t>React</w:t>
      </w:r>
      <w:proofErr w:type="spellEnd"/>
      <w:r w:rsidR="00B62A63" w:rsidRPr="00F7373B">
        <w:rPr>
          <w:rFonts w:asciiTheme="majorHAnsi" w:hAnsiTheme="majorHAnsi" w:cstheme="majorHAnsi"/>
        </w:rPr>
        <w:t xml:space="preserve"> </w:t>
      </w:r>
      <w:proofErr w:type="spellStart"/>
      <w:r w:rsidR="00B62A63" w:rsidRPr="00F7373B">
        <w:rPr>
          <w:rFonts w:asciiTheme="majorHAnsi" w:hAnsiTheme="majorHAnsi" w:cstheme="majorHAnsi"/>
        </w:rPr>
        <w:t>Native</w:t>
      </w:r>
      <w:proofErr w:type="spellEnd"/>
      <w:r w:rsidR="00B62A63" w:rsidRPr="00F7373B">
        <w:rPr>
          <w:rFonts w:asciiTheme="majorHAnsi" w:hAnsiTheme="majorHAnsi" w:cstheme="majorHAnsi"/>
        </w:rPr>
        <w:t xml:space="preserve"> </w:t>
      </w:r>
      <w:proofErr w:type="spellStart"/>
      <w:r w:rsidR="00B62A63" w:rsidRPr="00F7373B">
        <w:rPr>
          <w:rFonts w:asciiTheme="majorHAnsi" w:hAnsiTheme="majorHAnsi" w:cstheme="majorHAnsi"/>
        </w:rPr>
        <w:t>for</w:t>
      </w:r>
      <w:proofErr w:type="spellEnd"/>
      <w:r w:rsidR="00B62A63" w:rsidRPr="00F7373B">
        <w:rPr>
          <w:rFonts w:asciiTheme="majorHAnsi" w:hAnsiTheme="majorHAnsi" w:cstheme="majorHAnsi"/>
        </w:rPr>
        <w:t xml:space="preserve"> </w:t>
      </w:r>
      <w:proofErr w:type="spellStart"/>
      <w:r w:rsidR="00B62A63" w:rsidRPr="00F7373B">
        <w:rPr>
          <w:rFonts w:asciiTheme="majorHAnsi" w:hAnsiTheme="majorHAnsi" w:cstheme="majorHAnsi"/>
        </w:rPr>
        <w:t>Mobile</w:t>
      </w:r>
      <w:proofErr w:type="spellEnd"/>
      <w:r w:rsidR="00B62A63" w:rsidRPr="00F7373B">
        <w:rPr>
          <w:rFonts w:asciiTheme="majorHAnsi" w:hAnsiTheme="majorHAnsi" w:cstheme="majorHAnsi"/>
        </w:rPr>
        <w:t xml:space="preserve"> </w:t>
      </w:r>
      <w:proofErr w:type="spellStart"/>
      <w:r w:rsidR="00B62A63" w:rsidRPr="00F7373B">
        <w:rPr>
          <w:rFonts w:asciiTheme="majorHAnsi" w:hAnsiTheme="majorHAnsi" w:cstheme="majorHAnsi"/>
        </w:rPr>
        <w:t>Development</w:t>
      </w:r>
      <w:proofErr w:type="spellEnd"/>
      <w:r w:rsidR="00F7373B" w:rsidRPr="00F7373B">
        <w:rPr>
          <w:rFonts w:asciiTheme="majorHAnsi" w:hAnsiTheme="majorHAnsi" w:cstheme="majorHAnsi"/>
          <w:szCs w:val="24"/>
          <w:lang w:val="en-US" w:eastAsia="vi-VN"/>
        </w:rPr>
        <w:t>”</w:t>
      </w:r>
      <w:r w:rsidR="00F7373B">
        <w:rPr>
          <w:rFonts w:asciiTheme="majorHAnsi" w:hAnsiTheme="majorHAnsi" w:cstheme="majorHAnsi"/>
          <w:szCs w:val="24"/>
          <w:lang w:val="en-US" w:eastAsia="vi-VN"/>
        </w:rPr>
        <w:t xml:space="preserve"> ;</w:t>
      </w:r>
      <w:r w:rsidR="00B85179" w:rsidRPr="00F7373B">
        <w:rPr>
          <w:rFonts w:asciiTheme="majorHAnsi" w:hAnsiTheme="majorHAnsi" w:cstheme="majorHAnsi"/>
          <w:bCs/>
          <w:szCs w:val="26"/>
          <w:lang w:val="en-US"/>
        </w:rPr>
        <w:t xml:space="preserve"> </w:t>
      </w:r>
      <w:proofErr w:type="spellStart"/>
      <w:r w:rsidR="00F7373B" w:rsidRPr="00F7373B">
        <w:rPr>
          <w:rFonts w:asciiTheme="majorHAnsi" w:hAnsiTheme="majorHAnsi" w:cstheme="majorHAnsi"/>
          <w:bCs/>
          <w:szCs w:val="26"/>
          <w:lang w:val="en-US"/>
        </w:rPr>
        <w:t>Apress</w:t>
      </w:r>
      <w:proofErr w:type="spellEnd"/>
      <w:r w:rsidR="00F7373B">
        <w:rPr>
          <w:rFonts w:asciiTheme="majorHAnsi" w:hAnsiTheme="majorHAnsi" w:cstheme="majorHAnsi"/>
          <w:bCs/>
          <w:szCs w:val="26"/>
          <w:lang w:val="en-US"/>
        </w:rPr>
        <w:t>.</w:t>
      </w:r>
    </w:p>
    <w:p w14:paraId="6AAF0F24" w14:textId="013CBD14" w:rsidR="00E41EC9" w:rsidRPr="00F7373B" w:rsidRDefault="00E41EC9" w:rsidP="00722534">
      <w:pPr>
        <w:ind w:left="1418" w:right="1123"/>
        <w:rPr>
          <w:rFonts w:asciiTheme="majorHAnsi" w:hAnsiTheme="majorHAnsi" w:cstheme="majorHAnsi"/>
          <w:szCs w:val="26"/>
          <w:lang w:val="en-US"/>
        </w:rPr>
      </w:pPr>
      <w:r w:rsidRPr="00F7373B">
        <w:rPr>
          <w:rFonts w:asciiTheme="majorHAnsi" w:hAnsiTheme="majorHAnsi" w:cstheme="majorHAnsi"/>
          <w:bCs/>
          <w:szCs w:val="26"/>
        </w:rPr>
        <w:t>[</w:t>
      </w:r>
      <w:r w:rsidRPr="00F7373B">
        <w:rPr>
          <w:rFonts w:asciiTheme="majorHAnsi" w:hAnsiTheme="majorHAnsi" w:cstheme="majorHAnsi"/>
          <w:bCs/>
          <w:szCs w:val="26"/>
          <w:lang w:val="en-US"/>
        </w:rPr>
        <w:t>2</w:t>
      </w:r>
      <w:r w:rsidRPr="00F7373B">
        <w:rPr>
          <w:rFonts w:asciiTheme="majorHAnsi" w:hAnsiTheme="majorHAnsi" w:cstheme="majorHAnsi"/>
          <w:bCs/>
          <w:szCs w:val="26"/>
        </w:rPr>
        <w:t>]</w:t>
      </w:r>
      <w:r w:rsidR="00EF3AA5" w:rsidRPr="00F7373B">
        <w:rPr>
          <w:rFonts w:asciiTheme="majorHAnsi" w:hAnsiTheme="majorHAnsi" w:cstheme="majorHAnsi"/>
          <w:szCs w:val="26"/>
          <w:lang w:val="en-US"/>
        </w:rPr>
        <w:t xml:space="preserve"> </w:t>
      </w:r>
      <w:proofErr w:type="spellStart"/>
      <w:r w:rsidRPr="00F7373B">
        <w:rPr>
          <w:rFonts w:asciiTheme="majorHAnsi" w:hAnsiTheme="majorHAnsi" w:cstheme="majorHAnsi"/>
          <w:szCs w:val="26"/>
          <w:lang w:val="en-US"/>
        </w:rPr>
        <w:t>Cáp</w:t>
      </w:r>
      <w:proofErr w:type="spellEnd"/>
      <w:r w:rsidRPr="00F7373B">
        <w:rPr>
          <w:rFonts w:asciiTheme="majorHAnsi" w:hAnsiTheme="majorHAnsi" w:cstheme="majorHAnsi"/>
          <w:szCs w:val="26"/>
          <w:lang w:val="en-US"/>
        </w:rPr>
        <w:t xml:space="preserve"> </w:t>
      </w:r>
      <w:proofErr w:type="spellStart"/>
      <w:r w:rsidRPr="00F7373B">
        <w:rPr>
          <w:rFonts w:asciiTheme="majorHAnsi" w:hAnsiTheme="majorHAnsi" w:cstheme="majorHAnsi"/>
          <w:szCs w:val="26"/>
          <w:lang w:val="en-US"/>
        </w:rPr>
        <w:t>Phạm</w:t>
      </w:r>
      <w:proofErr w:type="spellEnd"/>
      <w:r w:rsidRPr="00F7373B">
        <w:rPr>
          <w:rFonts w:asciiTheme="majorHAnsi" w:hAnsiTheme="majorHAnsi" w:cstheme="majorHAnsi"/>
          <w:szCs w:val="26"/>
          <w:lang w:val="en-US"/>
        </w:rPr>
        <w:t xml:space="preserve"> </w:t>
      </w:r>
      <w:proofErr w:type="spellStart"/>
      <w:r w:rsidRPr="00F7373B">
        <w:rPr>
          <w:rFonts w:asciiTheme="majorHAnsi" w:hAnsiTheme="majorHAnsi" w:cstheme="majorHAnsi"/>
          <w:szCs w:val="26"/>
          <w:lang w:val="en-US"/>
        </w:rPr>
        <w:t>Đình</w:t>
      </w:r>
      <w:proofErr w:type="spellEnd"/>
      <w:r w:rsidRPr="00F7373B">
        <w:rPr>
          <w:rFonts w:asciiTheme="majorHAnsi" w:hAnsiTheme="majorHAnsi" w:cstheme="majorHAnsi"/>
          <w:szCs w:val="26"/>
          <w:lang w:val="en-US"/>
        </w:rPr>
        <w:t xml:space="preserve"> </w:t>
      </w:r>
      <w:proofErr w:type="spellStart"/>
      <w:r w:rsidRPr="00F7373B">
        <w:rPr>
          <w:rFonts w:asciiTheme="majorHAnsi" w:hAnsiTheme="majorHAnsi" w:cstheme="majorHAnsi"/>
          <w:szCs w:val="26"/>
          <w:lang w:val="en-US"/>
        </w:rPr>
        <w:t>Thăng</w:t>
      </w:r>
      <w:proofErr w:type="spellEnd"/>
      <w:r w:rsidR="0057681A" w:rsidRPr="00F7373B">
        <w:rPr>
          <w:rFonts w:asciiTheme="majorHAnsi" w:hAnsiTheme="majorHAnsi" w:cstheme="majorHAnsi"/>
          <w:szCs w:val="26"/>
          <w:lang w:val="en-US"/>
        </w:rPr>
        <w:t xml:space="preserve">, </w:t>
      </w:r>
      <w:proofErr w:type="spellStart"/>
      <w:r w:rsidRPr="00F7373B">
        <w:rPr>
          <w:rFonts w:asciiTheme="majorHAnsi" w:hAnsiTheme="majorHAnsi" w:cstheme="majorHAnsi"/>
          <w:szCs w:val="26"/>
          <w:lang w:val="en-US"/>
        </w:rPr>
        <w:t>Hầu</w:t>
      </w:r>
      <w:proofErr w:type="spellEnd"/>
      <w:r w:rsidRPr="00F7373B">
        <w:rPr>
          <w:rFonts w:asciiTheme="majorHAnsi" w:hAnsiTheme="majorHAnsi" w:cstheme="majorHAnsi"/>
          <w:szCs w:val="26"/>
          <w:lang w:val="en-US"/>
        </w:rPr>
        <w:t xml:space="preserve"> Nguyễn </w:t>
      </w:r>
      <w:proofErr w:type="spellStart"/>
      <w:r w:rsidRPr="00F7373B">
        <w:rPr>
          <w:rFonts w:asciiTheme="majorHAnsi" w:hAnsiTheme="majorHAnsi" w:cstheme="majorHAnsi"/>
          <w:szCs w:val="26"/>
          <w:lang w:val="en-US"/>
        </w:rPr>
        <w:t>Thành</w:t>
      </w:r>
      <w:proofErr w:type="spellEnd"/>
      <w:r w:rsidRPr="00F7373B">
        <w:rPr>
          <w:rFonts w:asciiTheme="majorHAnsi" w:hAnsiTheme="majorHAnsi" w:cstheme="majorHAnsi"/>
          <w:szCs w:val="26"/>
          <w:lang w:val="en-US"/>
        </w:rPr>
        <w:t xml:space="preserve"> Nam</w:t>
      </w:r>
      <w:r w:rsidR="0057681A" w:rsidRPr="00F7373B">
        <w:rPr>
          <w:rFonts w:asciiTheme="majorHAnsi" w:hAnsiTheme="majorHAnsi" w:cstheme="majorHAnsi"/>
          <w:szCs w:val="26"/>
          <w:lang w:val="en-US"/>
        </w:rPr>
        <w:t xml:space="preserve"> , </w:t>
      </w:r>
      <w:proofErr w:type="spellStart"/>
      <w:r w:rsidRPr="00F7373B">
        <w:rPr>
          <w:rFonts w:asciiTheme="majorHAnsi" w:hAnsiTheme="majorHAnsi" w:cstheme="majorHAnsi"/>
          <w:szCs w:val="26"/>
          <w:lang w:val="en-US"/>
        </w:rPr>
        <w:t>Phạm</w:t>
      </w:r>
      <w:proofErr w:type="spellEnd"/>
      <w:r w:rsidRPr="00F7373B">
        <w:rPr>
          <w:rFonts w:asciiTheme="majorHAnsi" w:hAnsiTheme="majorHAnsi" w:cstheme="majorHAnsi"/>
          <w:szCs w:val="26"/>
          <w:lang w:val="en-US"/>
        </w:rPr>
        <w:t xml:space="preserve"> </w:t>
      </w:r>
      <w:proofErr w:type="spellStart"/>
      <w:r w:rsidRPr="00F7373B">
        <w:rPr>
          <w:rFonts w:asciiTheme="majorHAnsi" w:hAnsiTheme="majorHAnsi" w:cstheme="majorHAnsi"/>
          <w:szCs w:val="26"/>
          <w:lang w:val="en-US"/>
        </w:rPr>
        <w:t>Thi</w:t>
      </w:r>
      <w:proofErr w:type="spellEnd"/>
      <w:r w:rsidRPr="00F7373B">
        <w:rPr>
          <w:rFonts w:asciiTheme="majorHAnsi" w:hAnsiTheme="majorHAnsi" w:cstheme="majorHAnsi"/>
          <w:szCs w:val="26"/>
          <w:lang w:val="en-US"/>
        </w:rPr>
        <w:t xml:space="preserve"> </w:t>
      </w:r>
      <w:proofErr w:type="spellStart"/>
      <w:r w:rsidRPr="00F7373B">
        <w:rPr>
          <w:rFonts w:asciiTheme="majorHAnsi" w:hAnsiTheme="majorHAnsi" w:cstheme="majorHAnsi"/>
          <w:szCs w:val="26"/>
          <w:lang w:val="en-US"/>
        </w:rPr>
        <w:t>Vương</w:t>
      </w:r>
      <w:proofErr w:type="spellEnd"/>
      <w:r w:rsidR="00F7373B" w:rsidRPr="00F7373B">
        <w:rPr>
          <w:rFonts w:asciiTheme="majorHAnsi" w:hAnsiTheme="majorHAnsi" w:cstheme="majorHAnsi"/>
          <w:bCs/>
          <w:szCs w:val="26"/>
          <w:lang w:val="en-US"/>
        </w:rPr>
        <w:t>(2014); “</w:t>
      </w:r>
      <w:proofErr w:type="spellStart"/>
      <w:r w:rsidR="00F7373B" w:rsidRPr="00F7373B">
        <w:rPr>
          <w:rFonts w:asciiTheme="majorHAnsi" w:hAnsiTheme="majorHAnsi" w:cstheme="majorHAnsi"/>
          <w:bCs/>
          <w:szCs w:val="26"/>
          <w:lang w:val="en-US"/>
        </w:rPr>
        <w:t>Lập</w:t>
      </w:r>
      <w:proofErr w:type="spellEnd"/>
      <w:r w:rsidR="00F7373B" w:rsidRPr="00F7373B">
        <w:rPr>
          <w:rFonts w:asciiTheme="majorHAnsi" w:hAnsiTheme="majorHAnsi" w:cstheme="majorHAnsi"/>
          <w:bCs/>
          <w:szCs w:val="26"/>
          <w:lang w:val="en-US"/>
        </w:rPr>
        <w:t xml:space="preserve"> trình </w:t>
      </w:r>
      <w:proofErr w:type="spellStart"/>
      <w:r w:rsidR="00F7373B" w:rsidRPr="00F7373B">
        <w:rPr>
          <w:rFonts w:asciiTheme="majorHAnsi" w:hAnsiTheme="majorHAnsi" w:cstheme="majorHAnsi"/>
          <w:bCs/>
          <w:szCs w:val="26"/>
          <w:lang w:val="en-US"/>
        </w:rPr>
        <w:t>trên</w:t>
      </w:r>
      <w:proofErr w:type="spellEnd"/>
      <w:r w:rsidR="00F7373B" w:rsidRPr="00F7373B">
        <w:rPr>
          <w:rFonts w:asciiTheme="majorHAnsi" w:hAnsiTheme="majorHAnsi" w:cstheme="majorHAnsi"/>
          <w:bCs/>
          <w:szCs w:val="26"/>
          <w:lang w:val="en-US"/>
        </w:rPr>
        <w:t xml:space="preserve"> </w:t>
      </w:r>
      <w:proofErr w:type="spellStart"/>
      <w:r w:rsidR="00F7373B" w:rsidRPr="00F7373B">
        <w:rPr>
          <w:rFonts w:asciiTheme="majorHAnsi" w:hAnsiTheme="majorHAnsi" w:cstheme="majorHAnsi"/>
          <w:bCs/>
          <w:szCs w:val="26"/>
          <w:lang w:val="en-US"/>
        </w:rPr>
        <w:t>thiết</w:t>
      </w:r>
      <w:proofErr w:type="spellEnd"/>
      <w:r w:rsidR="00F7373B" w:rsidRPr="00F7373B">
        <w:rPr>
          <w:rFonts w:asciiTheme="majorHAnsi" w:hAnsiTheme="majorHAnsi" w:cstheme="majorHAnsi"/>
          <w:bCs/>
          <w:szCs w:val="26"/>
          <w:lang w:val="en-US"/>
        </w:rPr>
        <w:t xml:space="preserve"> </w:t>
      </w:r>
      <w:proofErr w:type="spellStart"/>
      <w:r w:rsidR="00F7373B" w:rsidRPr="00F7373B">
        <w:rPr>
          <w:rFonts w:asciiTheme="majorHAnsi" w:hAnsiTheme="majorHAnsi" w:cstheme="majorHAnsi"/>
          <w:bCs/>
          <w:szCs w:val="26"/>
          <w:lang w:val="en-US"/>
        </w:rPr>
        <w:t>bị</w:t>
      </w:r>
      <w:proofErr w:type="spellEnd"/>
      <w:r w:rsidR="00F7373B" w:rsidRPr="00F7373B">
        <w:rPr>
          <w:rFonts w:asciiTheme="majorHAnsi" w:hAnsiTheme="majorHAnsi" w:cstheme="majorHAnsi"/>
          <w:bCs/>
          <w:szCs w:val="26"/>
          <w:lang w:val="en-US"/>
        </w:rPr>
        <w:t xml:space="preserve"> di động”</w:t>
      </w:r>
      <w:r w:rsidR="00F7373B">
        <w:rPr>
          <w:rFonts w:asciiTheme="majorHAnsi" w:hAnsiTheme="majorHAnsi" w:cstheme="majorHAnsi"/>
          <w:bCs/>
          <w:szCs w:val="26"/>
          <w:lang w:val="en-US"/>
        </w:rPr>
        <w:t xml:space="preserve">; </w:t>
      </w:r>
      <w:r w:rsidR="00F7373B" w:rsidRPr="00F7373B">
        <w:rPr>
          <w:rFonts w:asciiTheme="majorHAnsi" w:hAnsiTheme="majorHAnsi" w:cstheme="majorHAnsi"/>
          <w:bCs/>
          <w:szCs w:val="26"/>
          <w:lang w:val="en-US"/>
        </w:rPr>
        <w:t xml:space="preserve">ĐHQG </w:t>
      </w:r>
      <w:r w:rsidR="00F7373B">
        <w:rPr>
          <w:rFonts w:asciiTheme="majorHAnsi" w:hAnsiTheme="majorHAnsi" w:cstheme="majorHAnsi"/>
          <w:bCs/>
          <w:szCs w:val="26"/>
          <w:lang w:val="en-US"/>
        </w:rPr>
        <w:t>–</w:t>
      </w:r>
      <w:r w:rsidR="00F7373B" w:rsidRPr="00F7373B">
        <w:rPr>
          <w:rFonts w:asciiTheme="majorHAnsi" w:hAnsiTheme="majorHAnsi" w:cstheme="majorHAnsi"/>
          <w:bCs/>
          <w:szCs w:val="26"/>
          <w:lang w:val="en-US"/>
        </w:rPr>
        <w:t xml:space="preserve"> HCM</w:t>
      </w:r>
      <w:r w:rsidR="00B62A63">
        <w:rPr>
          <w:rFonts w:asciiTheme="majorHAnsi" w:hAnsiTheme="majorHAnsi" w:cstheme="majorHAnsi"/>
          <w:szCs w:val="26"/>
          <w:lang w:val="en-US"/>
        </w:rPr>
        <w:t>.</w:t>
      </w:r>
    </w:p>
    <w:p w14:paraId="7A15C452" w14:textId="539364AE" w:rsidR="005B4C2A" w:rsidRPr="00F7373B" w:rsidRDefault="005B4C2A" w:rsidP="00722534">
      <w:pPr>
        <w:ind w:left="1530" w:right="1123" w:hanging="90"/>
        <w:rPr>
          <w:rFonts w:asciiTheme="majorHAnsi" w:hAnsiTheme="majorHAnsi" w:cstheme="majorHAnsi"/>
          <w:szCs w:val="24"/>
          <w:lang w:val="en-US" w:eastAsia="vi-VN"/>
        </w:rPr>
      </w:pPr>
      <w:r w:rsidRPr="00F7373B">
        <w:rPr>
          <w:rFonts w:asciiTheme="majorHAnsi" w:hAnsiTheme="majorHAnsi" w:cstheme="majorHAnsi"/>
          <w:szCs w:val="24"/>
          <w:lang w:val="en-US" w:eastAsia="vi-VN"/>
        </w:rPr>
        <w:t>[</w:t>
      </w:r>
      <w:r w:rsidR="00527E62" w:rsidRPr="00F7373B">
        <w:rPr>
          <w:rFonts w:asciiTheme="majorHAnsi" w:hAnsiTheme="majorHAnsi" w:cstheme="majorHAnsi"/>
          <w:szCs w:val="24"/>
          <w:lang w:val="vi-VN" w:eastAsia="vi-VN"/>
        </w:rPr>
        <w:t>3</w:t>
      </w:r>
      <w:r w:rsidRPr="00F7373B">
        <w:rPr>
          <w:rFonts w:asciiTheme="majorHAnsi" w:hAnsiTheme="majorHAnsi" w:cstheme="majorHAnsi"/>
          <w:szCs w:val="24"/>
          <w:lang w:val="en-US" w:eastAsia="vi-VN"/>
        </w:rPr>
        <w:t xml:space="preserve">] </w:t>
      </w:r>
      <w:r w:rsidR="00235A09" w:rsidRPr="00F7373B">
        <w:rPr>
          <w:rFonts w:asciiTheme="majorHAnsi" w:hAnsiTheme="majorHAnsi" w:cstheme="majorHAnsi"/>
          <w:szCs w:val="24"/>
          <w:lang w:val="en-US" w:eastAsia="vi-VN"/>
        </w:rPr>
        <w:t xml:space="preserve">Nguyễn </w:t>
      </w:r>
      <w:proofErr w:type="spellStart"/>
      <w:r w:rsidR="00235A09" w:rsidRPr="00F7373B">
        <w:rPr>
          <w:rFonts w:asciiTheme="majorHAnsi" w:hAnsiTheme="majorHAnsi" w:cstheme="majorHAnsi"/>
          <w:szCs w:val="24"/>
          <w:lang w:val="en-US" w:eastAsia="vi-VN"/>
        </w:rPr>
        <w:t>Đăng</w:t>
      </w:r>
      <w:proofErr w:type="spellEnd"/>
      <w:r w:rsidR="00235A09" w:rsidRPr="00F7373B">
        <w:rPr>
          <w:rFonts w:asciiTheme="majorHAnsi" w:hAnsiTheme="majorHAnsi" w:cstheme="majorHAnsi"/>
          <w:szCs w:val="24"/>
          <w:lang w:val="en-US" w:eastAsia="vi-VN"/>
        </w:rPr>
        <w:t xml:space="preserve"> </w:t>
      </w:r>
      <w:proofErr w:type="spellStart"/>
      <w:r w:rsidR="00235A09" w:rsidRPr="00F7373B">
        <w:rPr>
          <w:rFonts w:asciiTheme="majorHAnsi" w:hAnsiTheme="majorHAnsi" w:cstheme="majorHAnsi"/>
          <w:szCs w:val="24"/>
          <w:lang w:val="en-US" w:eastAsia="vi-VN"/>
        </w:rPr>
        <w:t>Tỵ</w:t>
      </w:r>
      <w:proofErr w:type="spellEnd"/>
      <w:r w:rsidR="00F7373B">
        <w:rPr>
          <w:rFonts w:asciiTheme="majorHAnsi" w:hAnsiTheme="majorHAnsi" w:cstheme="majorHAnsi"/>
          <w:szCs w:val="24"/>
          <w:lang w:val="en-US" w:eastAsia="vi-VN"/>
        </w:rPr>
        <w:t xml:space="preserve"> (2010) ; </w:t>
      </w:r>
      <w:r w:rsidR="00F7373B" w:rsidRPr="00F7373B">
        <w:rPr>
          <w:rFonts w:asciiTheme="majorHAnsi" w:hAnsiTheme="majorHAnsi" w:cstheme="majorHAnsi"/>
          <w:szCs w:val="24"/>
          <w:lang w:val="en-US" w:eastAsia="vi-VN"/>
        </w:rPr>
        <w:t>“</w:t>
      </w:r>
      <w:proofErr w:type="spellStart"/>
      <w:r w:rsidR="00F7373B" w:rsidRPr="00F7373B">
        <w:rPr>
          <w:rFonts w:asciiTheme="majorHAnsi" w:hAnsiTheme="majorHAnsi" w:cstheme="majorHAnsi"/>
          <w:szCs w:val="24"/>
          <w:lang w:val="en-US" w:eastAsia="vi-VN"/>
        </w:rPr>
        <w:t>Giáo</w:t>
      </w:r>
      <w:proofErr w:type="spellEnd"/>
      <w:r w:rsidR="00F7373B" w:rsidRPr="00F7373B">
        <w:rPr>
          <w:rFonts w:asciiTheme="majorHAnsi" w:hAnsiTheme="majorHAnsi" w:cstheme="majorHAnsi"/>
          <w:szCs w:val="24"/>
          <w:lang w:val="en-US" w:eastAsia="vi-VN"/>
        </w:rPr>
        <w:t xml:space="preserve"> trình </w:t>
      </w:r>
      <w:proofErr w:type="spellStart"/>
      <w:r w:rsidR="00F7373B" w:rsidRPr="00F7373B">
        <w:rPr>
          <w:rFonts w:asciiTheme="majorHAnsi" w:hAnsiTheme="majorHAnsi" w:cstheme="majorHAnsi"/>
          <w:szCs w:val="24"/>
          <w:lang w:val="en-US" w:eastAsia="vi-VN"/>
        </w:rPr>
        <w:t>cơ</w:t>
      </w:r>
      <w:proofErr w:type="spellEnd"/>
      <w:r w:rsidR="00F7373B" w:rsidRPr="00F7373B">
        <w:rPr>
          <w:rFonts w:asciiTheme="majorHAnsi" w:hAnsiTheme="majorHAnsi" w:cstheme="majorHAnsi"/>
          <w:szCs w:val="24"/>
          <w:lang w:val="en-US" w:eastAsia="vi-VN"/>
        </w:rPr>
        <w:t xml:space="preserve"> </w:t>
      </w:r>
      <w:proofErr w:type="spellStart"/>
      <w:r w:rsidR="00F7373B" w:rsidRPr="00F7373B">
        <w:rPr>
          <w:rFonts w:asciiTheme="majorHAnsi" w:hAnsiTheme="majorHAnsi" w:cstheme="majorHAnsi"/>
          <w:szCs w:val="24"/>
          <w:lang w:val="en-US" w:eastAsia="vi-VN"/>
        </w:rPr>
        <w:t>sở</w:t>
      </w:r>
      <w:proofErr w:type="spellEnd"/>
      <w:r w:rsidR="00F7373B" w:rsidRPr="00F7373B">
        <w:rPr>
          <w:rFonts w:asciiTheme="majorHAnsi" w:hAnsiTheme="majorHAnsi" w:cstheme="majorHAnsi"/>
          <w:szCs w:val="24"/>
          <w:lang w:val="en-US" w:eastAsia="vi-VN"/>
        </w:rPr>
        <w:t xml:space="preserve"> </w:t>
      </w:r>
      <w:proofErr w:type="spellStart"/>
      <w:r w:rsidR="00F7373B" w:rsidRPr="00F7373B">
        <w:rPr>
          <w:rFonts w:asciiTheme="majorHAnsi" w:hAnsiTheme="majorHAnsi" w:cstheme="majorHAnsi"/>
          <w:szCs w:val="24"/>
          <w:lang w:val="en-US" w:eastAsia="vi-VN"/>
        </w:rPr>
        <w:t>dữ</w:t>
      </w:r>
      <w:proofErr w:type="spellEnd"/>
      <w:r w:rsidR="00F7373B" w:rsidRPr="00F7373B">
        <w:rPr>
          <w:rFonts w:asciiTheme="majorHAnsi" w:hAnsiTheme="majorHAnsi" w:cstheme="majorHAnsi"/>
          <w:szCs w:val="24"/>
          <w:lang w:val="en-US" w:eastAsia="vi-VN"/>
        </w:rPr>
        <w:t xml:space="preserve"> </w:t>
      </w:r>
      <w:proofErr w:type="spellStart"/>
      <w:r w:rsidR="00F7373B" w:rsidRPr="00F7373B">
        <w:rPr>
          <w:rFonts w:asciiTheme="majorHAnsi" w:hAnsiTheme="majorHAnsi" w:cstheme="majorHAnsi"/>
          <w:szCs w:val="24"/>
          <w:lang w:val="en-US" w:eastAsia="vi-VN"/>
        </w:rPr>
        <w:t>liệ</w:t>
      </w:r>
      <w:r w:rsidR="00F7373B">
        <w:rPr>
          <w:rFonts w:asciiTheme="majorHAnsi" w:hAnsiTheme="majorHAnsi" w:cstheme="majorHAnsi"/>
          <w:szCs w:val="24"/>
          <w:lang w:val="en-US" w:eastAsia="vi-VN"/>
        </w:rPr>
        <w:t>u</w:t>
      </w:r>
      <w:proofErr w:type="spellEnd"/>
      <w:r w:rsidR="00F7373B">
        <w:rPr>
          <w:rFonts w:asciiTheme="majorHAnsi" w:hAnsiTheme="majorHAnsi" w:cstheme="majorHAnsi"/>
          <w:szCs w:val="24"/>
          <w:lang w:val="en-US" w:eastAsia="vi-VN"/>
        </w:rPr>
        <w:t>” ;</w:t>
      </w:r>
      <w:r w:rsidR="00F7373B" w:rsidRPr="003A30B8">
        <w:rPr>
          <w:rFonts w:asciiTheme="majorHAnsi" w:hAnsiTheme="majorHAnsi" w:cstheme="majorHAnsi"/>
        </w:rPr>
        <w:t xml:space="preserve"> </w:t>
      </w:r>
      <w:r w:rsidR="00F7373B" w:rsidRPr="00F7373B">
        <w:rPr>
          <w:rFonts w:asciiTheme="majorHAnsi" w:hAnsiTheme="majorHAnsi" w:cstheme="majorHAnsi"/>
          <w:szCs w:val="24"/>
          <w:lang w:val="en-US" w:eastAsia="vi-VN"/>
        </w:rPr>
        <w:t xml:space="preserve">NXB </w:t>
      </w:r>
      <w:proofErr w:type="spellStart"/>
      <w:r w:rsidR="00F7373B" w:rsidRPr="00F7373B">
        <w:rPr>
          <w:rFonts w:asciiTheme="majorHAnsi" w:hAnsiTheme="majorHAnsi" w:cstheme="majorHAnsi"/>
          <w:szCs w:val="24"/>
          <w:lang w:val="en-US" w:eastAsia="vi-VN"/>
        </w:rPr>
        <w:t>Đại</w:t>
      </w:r>
      <w:proofErr w:type="spellEnd"/>
      <w:r w:rsidR="00F7373B" w:rsidRPr="00F7373B">
        <w:rPr>
          <w:rFonts w:asciiTheme="majorHAnsi" w:hAnsiTheme="majorHAnsi" w:cstheme="majorHAnsi"/>
          <w:szCs w:val="24"/>
          <w:lang w:val="en-US" w:eastAsia="vi-VN"/>
        </w:rPr>
        <w:t xml:space="preserve"> </w:t>
      </w:r>
      <w:proofErr w:type="spellStart"/>
      <w:r w:rsidR="00F7373B" w:rsidRPr="00F7373B">
        <w:rPr>
          <w:rFonts w:asciiTheme="majorHAnsi" w:hAnsiTheme="majorHAnsi" w:cstheme="majorHAnsi"/>
          <w:szCs w:val="24"/>
          <w:lang w:val="en-US" w:eastAsia="vi-VN"/>
        </w:rPr>
        <w:t>Học</w:t>
      </w:r>
      <w:proofErr w:type="spellEnd"/>
      <w:r w:rsidR="00F7373B" w:rsidRPr="00F7373B">
        <w:rPr>
          <w:rFonts w:asciiTheme="majorHAnsi" w:hAnsiTheme="majorHAnsi" w:cstheme="majorHAnsi"/>
          <w:szCs w:val="24"/>
          <w:lang w:val="en-US" w:eastAsia="vi-VN"/>
        </w:rPr>
        <w:t xml:space="preserve"> </w:t>
      </w:r>
      <w:proofErr w:type="spellStart"/>
      <w:r w:rsidR="00F7373B" w:rsidRPr="00F7373B">
        <w:rPr>
          <w:rFonts w:asciiTheme="majorHAnsi" w:hAnsiTheme="majorHAnsi" w:cstheme="majorHAnsi"/>
          <w:szCs w:val="24"/>
          <w:lang w:val="en-US" w:eastAsia="vi-VN"/>
        </w:rPr>
        <w:t>Quốc</w:t>
      </w:r>
      <w:proofErr w:type="spellEnd"/>
      <w:r w:rsidR="00F7373B" w:rsidRPr="00F7373B">
        <w:rPr>
          <w:rFonts w:asciiTheme="majorHAnsi" w:hAnsiTheme="majorHAnsi" w:cstheme="majorHAnsi"/>
          <w:szCs w:val="24"/>
          <w:lang w:val="en-US" w:eastAsia="vi-VN"/>
        </w:rPr>
        <w:t xml:space="preserve"> Gia</w:t>
      </w:r>
      <w:r w:rsidR="00F7373B">
        <w:rPr>
          <w:rFonts w:asciiTheme="majorHAnsi" w:hAnsiTheme="majorHAnsi" w:cstheme="majorHAnsi"/>
          <w:szCs w:val="24"/>
          <w:lang w:val="en-US" w:eastAsia="vi-VN"/>
        </w:rPr>
        <w:t>.</w:t>
      </w:r>
    </w:p>
    <w:p w14:paraId="294030E2" w14:textId="2667B00E" w:rsidR="00235A09" w:rsidRDefault="00235A09" w:rsidP="00722534">
      <w:pPr>
        <w:ind w:left="1418" w:right="1123" w:hanging="7"/>
        <w:rPr>
          <w:rFonts w:asciiTheme="majorHAnsi" w:hAnsiTheme="majorHAnsi" w:cstheme="majorHAnsi"/>
          <w:lang w:val="en-US"/>
        </w:rPr>
      </w:pPr>
      <w:r w:rsidRPr="003A30B8">
        <w:rPr>
          <w:rFonts w:asciiTheme="majorHAnsi" w:hAnsiTheme="majorHAnsi" w:cstheme="majorHAnsi"/>
          <w:szCs w:val="24"/>
          <w:lang w:val="en-US" w:eastAsia="vi-VN"/>
        </w:rPr>
        <w:t>[</w:t>
      </w:r>
      <w:r w:rsidR="00527E62" w:rsidRPr="003A30B8">
        <w:rPr>
          <w:rFonts w:asciiTheme="majorHAnsi" w:hAnsiTheme="majorHAnsi" w:cstheme="majorHAnsi"/>
          <w:szCs w:val="24"/>
          <w:lang w:val="vi-VN" w:eastAsia="vi-VN"/>
        </w:rPr>
        <w:t>4</w:t>
      </w:r>
      <w:r w:rsidRPr="003A30B8">
        <w:rPr>
          <w:rFonts w:asciiTheme="majorHAnsi" w:hAnsiTheme="majorHAnsi" w:cstheme="majorHAnsi"/>
          <w:szCs w:val="24"/>
          <w:lang w:val="en-US" w:eastAsia="vi-VN"/>
        </w:rPr>
        <w:t xml:space="preserve">] </w:t>
      </w:r>
      <w:r w:rsidR="00765FFD" w:rsidRPr="003A30B8">
        <w:rPr>
          <w:rFonts w:asciiTheme="majorHAnsi" w:hAnsiTheme="majorHAnsi" w:cstheme="majorHAnsi"/>
          <w:szCs w:val="24"/>
          <w:lang w:val="en-US" w:eastAsia="vi-VN"/>
        </w:rPr>
        <w:t>MongoDB;</w:t>
      </w:r>
      <w:r w:rsidR="00C556DC" w:rsidRPr="003A30B8">
        <w:rPr>
          <w:rStyle w:val="Hyperlink"/>
          <w:rFonts w:cstheme="majorHAnsi"/>
          <w:lang w:val="en-US"/>
        </w:rPr>
        <w:t xml:space="preserve"> https://www.mongodb.com/docs/</w:t>
      </w:r>
      <w:r w:rsidR="00F7373B" w:rsidRPr="003A30B8">
        <w:rPr>
          <w:rFonts w:asciiTheme="majorHAnsi" w:hAnsiTheme="majorHAnsi" w:cstheme="majorHAnsi"/>
          <w:lang w:val="en-US"/>
        </w:rPr>
        <w:t xml:space="preserve">; </w:t>
      </w:r>
      <w:proofErr w:type="spellStart"/>
      <w:r w:rsidR="00F7373B" w:rsidRPr="003A30B8">
        <w:rPr>
          <w:rFonts w:asciiTheme="majorHAnsi" w:hAnsiTheme="majorHAnsi" w:cstheme="majorHAnsi"/>
          <w:lang w:val="en-US"/>
        </w:rPr>
        <w:t>Truy</w:t>
      </w:r>
      <w:proofErr w:type="spellEnd"/>
      <w:r w:rsidR="00F7373B" w:rsidRPr="003A30B8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F7373B" w:rsidRPr="003A30B8">
        <w:rPr>
          <w:rFonts w:asciiTheme="majorHAnsi" w:hAnsiTheme="majorHAnsi" w:cstheme="majorHAnsi"/>
          <w:lang w:val="en-US"/>
        </w:rPr>
        <w:t>cập</w:t>
      </w:r>
      <w:proofErr w:type="spellEnd"/>
      <w:r w:rsidR="00F7373B" w:rsidRPr="003A30B8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F7373B" w:rsidRPr="003A30B8">
        <w:rPr>
          <w:rFonts w:asciiTheme="majorHAnsi" w:hAnsiTheme="majorHAnsi" w:cstheme="majorHAnsi"/>
          <w:lang w:val="en-US"/>
        </w:rPr>
        <w:t>ngày</w:t>
      </w:r>
      <w:proofErr w:type="spellEnd"/>
      <w:r w:rsidR="00F7373B" w:rsidRPr="003A30B8">
        <w:rPr>
          <w:rFonts w:asciiTheme="majorHAnsi" w:hAnsiTheme="majorHAnsi" w:cstheme="majorHAnsi"/>
          <w:lang w:val="en-US"/>
        </w:rPr>
        <w:t xml:space="preserve"> 28/4.</w:t>
      </w:r>
    </w:p>
    <w:p w14:paraId="70354F5F" w14:textId="2A018132" w:rsidR="00D11556" w:rsidRDefault="00D11556" w:rsidP="00C556DC">
      <w:pPr>
        <w:ind w:left="1418" w:hanging="7"/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lang w:val="en-US"/>
        </w:rPr>
        <w:t xml:space="preserve">[5] </w:t>
      </w:r>
      <w:hyperlink r:id="rId129" w:history="1">
        <w:r w:rsidRPr="00662881">
          <w:rPr>
            <w:rStyle w:val="Hyperlink"/>
            <w:rFonts w:cstheme="majorHAnsi"/>
            <w:lang w:val="en-US"/>
          </w:rPr>
          <w:t>https://hoclaptrinh.vn/</w:t>
        </w:r>
      </w:hyperlink>
      <w:r>
        <w:rPr>
          <w:rFonts w:asciiTheme="majorHAnsi" w:hAnsiTheme="majorHAnsi" w:cstheme="majorHAnsi"/>
          <w:lang w:val="en-US"/>
        </w:rPr>
        <w:t xml:space="preserve">; Học </w:t>
      </w:r>
      <w:r w:rsidRPr="003A30B8">
        <w:rPr>
          <w:rFonts w:asciiTheme="majorHAnsi" w:hAnsiTheme="majorHAnsi" w:cstheme="majorHAnsi"/>
          <w:szCs w:val="24"/>
          <w:lang w:val="en-US" w:eastAsia="vi-VN"/>
        </w:rPr>
        <w:t>MongoDB</w:t>
      </w:r>
      <w:r>
        <w:rPr>
          <w:rFonts w:asciiTheme="majorHAnsi" w:hAnsiTheme="majorHAnsi" w:cstheme="majorHAnsi"/>
          <w:szCs w:val="24"/>
          <w:lang w:val="en-US" w:eastAsia="vi-VN"/>
        </w:rPr>
        <w:t xml:space="preserve">; </w:t>
      </w:r>
      <w:hyperlink r:id="rId130" w:history="1">
        <w:r w:rsidRPr="003A30B8">
          <w:rPr>
            <w:rStyle w:val="Hyperlink"/>
            <w:rFonts w:cstheme="majorHAnsi"/>
          </w:rPr>
          <w:t>https://hoclaptrinh.vn/tutorial/hoc-mongodb</w:t>
        </w:r>
      </w:hyperlink>
      <w:r w:rsidRPr="00D11556">
        <w:rPr>
          <w:rStyle w:val="Hyperlink"/>
          <w:rFonts w:cstheme="majorHAnsi"/>
          <w:lang w:val="en-US"/>
        </w:rPr>
        <w:t xml:space="preserve">; </w:t>
      </w:r>
      <w:r w:rsidRPr="003A30B8">
        <w:rPr>
          <w:rFonts w:asciiTheme="majorHAnsi" w:hAnsiTheme="majorHAnsi" w:cstheme="majorHAnsi"/>
          <w:lang w:val="en-US"/>
        </w:rPr>
        <w:t>Truy cập ngày 28/4.</w:t>
      </w:r>
    </w:p>
    <w:p w14:paraId="445D0D2C" w14:textId="7C957D77" w:rsidR="00235A09" w:rsidRPr="00F7373B" w:rsidRDefault="00A71C80" w:rsidP="00722534">
      <w:pPr>
        <w:ind w:left="1411" w:right="1123"/>
        <w:rPr>
          <w:rFonts w:asciiTheme="majorHAnsi" w:hAnsiTheme="majorHAnsi" w:cstheme="majorHAnsi"/>
          <w:szCs w:val="24"/>
          <w:lang w:val="en-US" w:eastAsia="vi-VN"/>
        </w:rPr>
      </w:pPr>
      <w:r w:rsidRPr="003A30B8">
        <w:rPr>
          <w:rFonts w:asciiTheme="majorHAnsi" w:hAnsiTheme="majorHAnsi" w:cstheme="majorHAnsi"/>
          <w:szCs w:val="24"/>
          <w:lang w:val="en-US" w:eastAsia="vi-VN"/>
        </w:rPr>
        <w:t>[</w:t>
      </w:r>
      <w:r w:rsidR="00D11556">
        <w:rPr>
          <w:rFonts w:asciiTheme="majorHAnsi" w:hAnsiTheme="majorHAnsi" w:cstheme="majorHAnsi"/>
          <w:szCs w:val="24"/>
          <w:lang w:val="en-US" w:eastAsia="vi-VN"/>
        </w:rPr>
        <w:t>6</w:t>
      </w:r>
      <w:r w:rsidR="00235A09" w:rsidRPr="003A30B8">
        <w:rPr>
          <w:rFonts w:asciiTheme="majorHAnsi" w:hAnsiTheme="majorHAnsi" w:cstheme="majorHAnsi"/>
          <w:szCs w:val="24"/>
          <w:lang w:val="en-US" w:eastAsia="vi-VN"/>
        </w:rPr>
        <w:t>]</w:t>
      </w:r>
      <w:r w:rsidR="00F7373B" w:rsidRPr="003A30B8">
        <w:rPr>
          <w:rFonts w:asciiTheme="majorHAnsi" w:hAnsiTheme="majorHAnsi" w:cstheme="majorHAnsi"/>
          <w:szCs w:val="24"/>
          <w:lang w:val="en-US" w:eastAsia="vi-VN"/>
        </w:rPr>
        <w:t xml:space="preserve"> </w:t>
      </w:r>
      <w:r w:rsidRPr="003A30B8">
        <w:rPr>
          <w:rFonts w:asciiTheme="majorHAnsi" w:hAnsiTheme="majorHAnsi" w:cstheme="majorHAnsi"/>
          <w:szCs w:val="24"/>
          <w:lang w:val="en-US" w:eastAsia="vi-VN"/>
        </w:rPr>
        <w:t>Socket.io</w:t>
      </w:r>
      <w:r w:rsidR="00235A09" w:rsidRPr="003A30B8">
        <w:rPr>
          <w:rFonts w:asciiTheme="majorHAnsi" w:hAnsiTheme="majorHAnsi" w:cstheme="majorHAnsi"/>
          <w:szCs w:val="24"/>
          <w:lang w:val="en-US" w:eastAsia="vi-VN"/>
        </w:rPr>
        <w:t xml:space="preserve">; </w:t>
      </w:r>
      <w:hyperlink r:id="rId131" w:history="1">
        <w:r w:rsidR="005463C8" w:rsidRPr="003A30B8">
          <w:rPr>
            <w:rStyle w:val="Hyperlink"/>
            <w:rFonts w:cstheme="majorHAnsi"/>
            <w:szCs w:val="26"/>
            <w:lang w:val="en-US" w:eastAsia="vi-VN"/>
          </w:rPr>
          <w:t>https://socket.io/docs/v4/</w:t>
        </w:r>
      </w:hyperlink>
      <w:r w:rsidR="005463C8" w:rsidRPr="003A30B8">
        <w:rPr>
          <w:rFonts w:asciiTheme="majorHAnsi" w:hAnsiTheme="majorHAnsi" w:cstheme="majorHAnsi"/>
          <w:color w:val="000000"/>
          <w:szCs w:val="26"/>
          <w:lang w:val="en-US" w:eastAsia="vi-VN"/>
        </w:rPr>
        <w:t xml:space="preserve"> </w:t>
      </w:r>
      <w:r w:rsidR="00F7373B" w:rsidRPr="003A30B8">
        <w:rPr>
          <w:rFonts w:asciiTheme="majorHAnsi" w:hAnsiTheme="majorHAnsi" w:cstheme="majorHAnsi"/>
          <w:szCs w:val="24"/>
          <w:lang w:val="en-US" w:eastAsia="vi-VN"/>
        </w:rPr>
        <w:t xml:space="preserve">; </w:t>
      </w:r>
      <w:proofErr w:type="spellStart"/>
      <w:r w:rsidR="00F7373B" w:rsidRPr="003A30B8">
        <w:rPr>
          <w:rFonts w:asciiTheme="majorHAnsi" w:hAnsiTheme="majorHAnsi" w:cstheme="majorHAnsi"/>
          <w:lang w:val="en-US"/>
        </w:rPr>
        <w:t>Truy</w:t>
      </w:r>
      <w:proofErr w:type="spellEnd"/>
      <w:r w:rsidR="00F7373B" w:rsidRPr="003A30B8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F7373B" w:rsidRPr="003A30B8">
        <w:rPr>
          <w:rFonts w:asciiTheme="majorHAnsi" w:hAnsiTheme="majorHAnsi" w:cstheme="majorHAnsi"/>
          <w:lang w:val="en-US"/>
        </w:rPr>
        <w:t>cập</w:t>
      </w:r>
      <w:proofErr w:type="spellEnd"/>
      <w:r w:rsidR="00F7373B" w:rsidRPr="003A30B8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F7373B" w:rsidRPr="003A30B8">
        <w:rPr>
          <w:rFonts w:asciiTheme="majorHAnsi" w:hAnsiTheme="majorHAnsi" w:cstheme="majorHAnsi"/>
          <w:lang w:val="en-US"/>
        </w:rPr>
        <w:t>ngày</w:t>
      </w:r>
      <w:proofErr w:type="spellEnd"/>
      <w:r w:rsidR="00F7373B" w:rsidRPr="003A30B8">
        <w:rPr>
          <w:rFonts w:asciiTheme="majorHAnsi" w:hAnsiTheme="majorHAnsi" w:cstheme="majorHAnsi"/>
          <w:lang w:val="en-US"/>
        </w:rPr>
        <w:t xml:space="preserve"> 10/5.</w:t>
      </w:r>
    </w:p>
    <w:p w14:paraId="5DFDAA23" w14:textId="20B07359" w:rsidR="00B62A63" w:rsidRPr="00F7373B" w:rsidRDefault="00B62A63" w:rsidP="00722534">
      <w:pPr>
        <w:ind w:left="1418" w:right="1123" w:hanging="7"/>
        <w:rPr>
          <w:rFonts w:asciiTheme="majorHAnsi" w:hAnsiTheme="majorHAnsi" w:cstheme="majorHAnsi"/>
          <w:szCs w:val="24"/>
          <w:lang w:val="en-US" w:eastAsia="vi-VN"/>
        </w:rPr>
      </w:pPr>
      <w:r w:rsidRPr="00F7373B">
        <w:rPr>
          <w:rFonts w:asciiTheme="majorHAnsi" w:hAnsiTheme="majorHAnsi" w:cstheme="majorHAnsi"/>
          <w:szCs w:val="24"/>
          <w:lang w:val="en-US" w:eastAsia="vi-VN"/>
        </w:rPr>
        <w:t>[</w:t>
      </w:r>
      <w:r w:rsidR="00D11556">
        <w:rPr>
          <w:rFonts w:asciiTheme="majorHAnsi" w:hAnsiTheme="majorHAnsi" w:cstheme="majorHAnsi"/>
          <w:szCs w:val="24"/>
          <w:lang w:val="en-US" w:eastAsia="vi-VN"/>
        </w:rPr>
        <w:t>7</w:t>
      </w:r>
      <w:r w:rsidRPr="00F7373B">
        <w:rPr>
          <w:rFonts w:asciiTheme="majorHAnsi" w:hAnsiTheme="majorHAnsi" w:cstheme="majorHAnsi"/>
          <w:szCs w:val="24"/>
          <w:lang w:val="en-US" w:eastAsia="vi-VN"/>
        </w:rPr>
        <w:t xml:space="preserve">] </w:t>
      </w:r>
      <w:r w:rsidR="004B3834">
        <w:rPr>
          <w:rFonts w:asciiTheme="majorHAnsi" w:hAnsiTheme="majorHAnsi" w:cstheme="majorHAnsi"/>
          <w:szCs w:val="24"/>
          <w:lang w:val="en-US" w:eastAsia="vi-VN"/>
        </w:rPr>
        <w:t xml:space="preserve">Nguyễn </w:t>
      </w:r>
      <w:proofErr w:type="spellStart"/>
      <w:r w:rsidR="004B3834">
        <w:rPr>
          <w:rFonts w:asciiTheme="majorHAnsi" w:hAnsiTheme="majorHAnsi" w:cstheme="majorHAnsi"/>
          <w:szCs w:val="24"/>
          <w:lang w:val="en-US" w:eastAsia="vi-VN"/>
        </w:rPr>
        <w:t>Hồng</w:t>
      </w:r>
      <w:proofErr w:type="spellEnd"/>
      <w:r w:rsidR="004B3834">
        <w:rPr>
          <w:rFonts w:asciiTheme="majorHAnsi" w:hAnsiTheme="majorHAnsi" w:cstheme="majorHAnsi"/>
          <w:szCs w:val="24"/>
          <w:lang w:val="en-US" w:eastAsia="vi-VN"/>
        </w:rPr>
        <w:t xml:space="preserve"> </w:t>
      </w:r>
      <w:proofErr w:type="spellStart"/>
      <w:r w:rsidR="004B3834">
        <w:rPr>
          <w:rFonts w:asciiTheme="majorHAnsi" w:hAnsiTheme="majorHAnsi" w:cstheme="majorHAnsi"/>
          <w:szCs w:val="24"/>
          <w:lang w:val="en-US" w:eastAsia="vi-VN"/>
        </w:rPr>
        <w:t>Sơn</w:t>
      </w:r>
      <w:proofErr w:type="spellEnd"/>
      <w:r w:rsidR="008B5AD1">
        <w:rPr>
          <w:rFonts w:asciiTheme="majorHAnsi" w:hAnsiTheme="majorHAnsi" w:cstheme="majorHAnsi"/>
          <w:szCs w:val="24"/>
          <w:lang w:val="en-US" w:eastAsia="vi-VN"/>
        </w:rPr>
        <w:t xml:space="preserve"> (2019)</w:t>
      </w:r>
      <w:r w:rsidR="004B3834">
        <w:rPr>
          <w:rFonts w:asciiTheme="majorHAnsi" w:hAnsiTheme="majorHAnsi" w:cstheme="majorHAnsi"/>
          <w:szCs w:val="24"/>
          <w:lang w:val="en-US" w:eastAsia="vi-VN"/>
        </w:rPr>
        <w:t>;</w:t>
      </w:r>
      <w:r w:rsidR="00F7373B" w:rsidRPr="00F7373B">
        <w:rPr>
          <w:rFonts w:asciiTheme="majorHAnsi" w:hAnsiTheme="majorHAnsi" w:cstheme="majorHAnsi"/>
          <w:szCs w:val="24"/>
          <w:lang w:val="en-US" w:eastAsia="vi-VN"/>
        </w:rPr>
        <w:t xml:space="preserve"> </w:t>
      </w:r>
      <w:r w:rsidR="008A7FCE" w:rsidRPr="00F7373B">
        <w:rPr>
          <w:rFonts w:asciiTheme="majorHAnsi" w:hAnsiTheme="majorHAnsi" w:cstheme="majorHAnsi"/>
          <w:szCs w:val="24"/>
          <w:lang w:val="en-US" w:eastAsia="vi-VN"/>
        </w:rPr>
        <w:t>JSON Web Token</w:t>
      </w:r>
      <w:r w:rsidRPr="00F7373B">
        <w:rPr>
          <w:rFonts w:asciiTheme="majorHAnsi" w:hAnsiTheme="majorHAnsi" w:cstheme="majorHAnsi"/>
          <w:szCs w:val="24"/>
          <w:lang w:val="en-US" w:eastAsia="vi-VN"/>
        </w:rPr>
        <w:t xml:space="preserve">; </w:t>
      </w:r>
      <w:hyperlink r:id="rId132" w:history="1">
        <w:r w:rsidR="00F7373B" w:rsidRPr="001532C8">
          <w:rPr>
            <w:rStyle w:val="Hyperlink"/>
            <w:rFonts w:cstheme="majorHAnsi"/>
            <w:szCs w:val="26"/>
            <w:lang w:val="en-US" w:eastAsia="vi-VN"/>
          </w:rPr>
          <w:t>https://viblo.asia/p/jwt-tu-co-ban-den-chi-tiet-LzD5dXwe5jY</w:t>
        </w:r>
      </w:hyperlink>
      <w:r w:rsidR="00F7373B">
        <w:rPr>
          <w:rFonts w:asciiTheme="majorHAnsi" w:hAnsiTheme="majorHAnsi" w:cstheme="majorHAnsi"/>
          <w:szCs w:val="24"/>
          <w:lang w:val="en-US" w:eastAsia="vi-VN"/>
        </w:rPr>
        <w:t xml:space="preserve">; </w:t>
      </w:r>
      <w:r w:rsidR="00F7373B" w:rsidRPr="003A30B8">
        <w:rPr>
          <w:rFonts w:asciiTheme="majorHAnsi" w:hAnsiTheme="majorHAnsi" w:cstheme="majorHAnsi"/>
          <w:szCs w:val="24"/>
          <w:lang w:val="en-US" w:eastAsia="vi-VN"/>
        </w:rPr>
        <w:t xml:space="preserve"> </w:t>
      </w:r>
      <w:proofErr w:type="spellStart"/>
      <w:r w:rsidR="00F7373B">
        <w:rPr>
          <w:rFonts w:asciiTheme="majorHAnsi" w:hAnsiTheme="majorHAnsi" w:cstheme="majorHAnsi"/>
          <w:szCs w:val="24"/>
          <w:lang w:val="en-US" w:eastAsia="vi-VN"/>
        </w:rPr>
        <w:t>Truy</w:t>
      </w:r>
      <w:proofErr w:type="spellEnd"/>
      <w:r w:rsidR="00F7373B">
        <w:rPr>
          <w:rFonts w:asciiTheme="majorHAnsi" w:hAnsiTheme="majorHAnsi" w:cstheme="majorHAnsi"/>
          <w:szCs w:val="24"/>
          <w:lang w:val="en-US" w:eastAsia="vi-VN"/>
        </w:rPr>
        <w:t xml:space="preserve"> </w:t>
      </w:r>
      <w:proofErr w:type="spellStart"/>
      <w:r w:rsidR="00F7373B">
        <w:rPr>
          <w:rFonts w:asciiTheme="majorHAnsi" w:hAnsiTheme="majorHAnsi" w:cstheme="majorHAnsi"/>
          <w:szCs w:val="24"/>
          <w:lang w:val="en-US" w:eastAsia="vi-VN"/>
        </w:rPr>
        <w:t>cập</w:t>
      </w:r>
      <w:proofErr w:type="spellEnd"/>
      <w:r w:rsidR="00F7373B">
        <w:rPr>
          <w:rFonts w:asciiTheme="majorHAnsi" w:hAnsiTheme="majorHAnsi" w:cstheme="majorHAnsi"/>
          <w:szCs w:val="24"/>
          <w:lang w:val="en-US" w:eastAsia="vi-VN"/>
        </w:rPr>
        <w:t xml:space="preserve"> </w:t>
      </w:r>
      <w:proofErr w:type="spellStart"/>
      <w:r w:rsidR="00F7373B">
        <w:rPr>
          <w:rFonts w:asciiTheme="majorHAnsi" w:hAnsiTheme="majorHAnsi" w:cstheme="majorHAnsi"/>
          <w:szCs w:val="24"/>
          <w:lang w:val="en-US" w:eastAsia="vi-VN"/>
        </w:rPr>
        <w:t>ngày</w:t>
      </w:r>
      <w:proofErr w:type="spellEnd"/>
      <w:r w:rsidR="00F7373B">
        <w:rPr>
          <w:rFonts w:asciiTheme="majorHAnsi" w:hAnsiTheme="majorHAnsi" w:cstheme="majorHAnsi"/>
          <w:szCs w:val="24"/>
          <w:lang w:val="en-US" w:eastAsia="vi-VN"/>
        </w:rPr>
        <w:t xml:space="preserve"> 10/4.</w:t>
      </w:r>
    </w:p>
    <w:p w14:paraId="526481A6" w14:textId="418CCBE7" w:rsidR="00E37700" w:rsidRPr="003A30B8" w:rsidRDefault="00D11556" w:rsidP="00F7373B">
      <w:pPr>
        <w:ind w:left="1418" w:hanging="7"/>
        <w:rPr>
          <w:rFonts w:asciiTheme="majorHAnsi" w:hAnsiTheme="majorHAnsi" w:cstheme="majorHAnsi"/>
          <w:szCs w:val="24"/>
          <w:lang w:val="en-US" w:eastAsia="vi-VN"/>
        </w:rPr>
      </w:pPr>
      <w:r>
        <w:rPr>
          <w:rFonts w:asciiTheme="majorHAnsi" w:hAnsiTheme="majorHAnsi" w:cstheme="majorHAnsi"/>
          <w:szCs w:val="24"/>
          <w:lang w:val="en-US" w:eastAsia="vi-VN"/>
        </w:rPr>
        <w:t>[8</w:t>
      </w:r>
      <w:r w:rsidR="00E37700">
        <w:rPr>
          <w:rFonts w:asciiTheme="majorHAnsi" w:hAnsiTheme="majorHAnsi" w:cstheme="majorHAnsi"/>
          <w:szCs w:val="24"/>
          <w:lang w:val="en-US" w:eastAsia="vi-VN"/>
        </w:rPr>
        <w:t>]</w:t>
      </w:r>
      <w:r w:rsidR="00461279" w:rsidRPr="00461279">
        <w:rPr>
          <w:rFonts w:asciiTheme="majorHAnsi" w:hAnsiTheme="majorHAnsi" w:cstheme="majorHAnsi"/>
          <w:szCs w:val="24"/>
          <w:lang w:val="en-US" w:eastAsia="vi-VN"/>
        </w:rPr>
        <w:t xml:space="preserve"> </w:t>
      </w:r>
      <w:r w:rsidR="00461279">
        <w:rPr>
          <w:rFonts w:asciiTheme="majorHAnsi" w:hAnsiTheme="majorHAnsi" w:cstheme="majorHAnsi"/>
          <w:szCs w:val="24"/>
          <w:lang w:val="en-US" w:eastAsia="vi-VN"/>
        </w:rPr>
        <w:t>Auth0;</w:t>
      </w:r>
      <w:r w:rsidR="00E37700">
        <w:rPr>
          <w:rFonts w:asciiTheme="majorHAnsi" w:hAnsiTheme="majorHAnsi" w:cstheme="majorHAnsi"/>
          <w:szCs w:val="24"/>
          <w:lang w:val="en-US" w:eastAsia="vi-VN"/>
        </w:rPr>
        <w:t xml:space="preserve"> </w:t>
      </w:r>
      <w:r w:rsidR="00E37700" w:rsidRPr="003A30B8">
        <w:rPr>
          <w:rFonts w:asciiTheme="majorHAnsi" w:hAnsiTheme="majorHAnsi" w:cstheme="majorHAnsi"/>
          <w:szCs w:val="24"/>
          <w:lang w:val="en-US" w:eastAsia="vi-VN"/>
        </w:rPr>
        <w:t>JSON Web Token</w:t>
      </w:r>
      <w:r w:rsidR="00E37700">
        <w:rPr>
          <w:rFonts w:asciiTheme="majorHAnsi" w:hAnsiTheme="majorHAnsi" w:cstheme="majorHAnsi"/>
          <w:szCs w:val="24"/>
          <w:lang w:val="en-US" w:eastAsia="vi-VN"/>
        </w:rPr>
        <w:t xml:space="preserve"> ; </w:t>
      </w:r>
      <w:hyperlink r:id="rId133" w:history="1">
        <w:r w:rsidR="00E37700" w:rsidRPr="003A30B8">
          <w:rPr>
            <w:rStyle w:val="Hyperlink"/>
            <w:rFonts w:cstheme="majorHAnsi"/>
            <w:szCs w:val="24"/>
            <w:lang w:val="en-US" w:eastAsia="vi-VN"/>
          </w:rPr>
          <w:t>https://jwt.io/introduction</w:t>
        </w:r>
      </w:hyperlink>
      <w:r w:rsidR="00E37700" w:rsidRPr="003A30B8">
        <w:rPr>
          <w:rFonts w:asciiTheme="majorHAnsi" w:hAnsiTheme="majorHAnsi" w:cstheme="majorHAnsi"/>
          <w:szCs w:val="24"/>
          <w:lang w:val="en-US" w:eastAsia="vi-VN"/>
        </w:rPr>
        <w:t>; Truy cập ngày 10/4</w:t>
      </w:r>
    </w:p>
    <w:p w14:paraId="147049D2" w14:textId="7DC40C26" w:rsidR="00703CB2" w:rsidRDefault="00703CB2" w:rsidP="00722534">
      <w:pPr>
        <w:ind w:left="1411" w:right="1123"/>
        <w:rPr>
          <w:rFonts w:asciiTheme="majorHAnsi" w:hAnsiTheme="majorHAnsi" w:cstheme="majorHAnsi"/>
          <w:color w:val="000000"/>
          <w:szCs w:val="26"/>
          <w:lang w:val="en-US" w:eastAsia="vi-VN"/>
        </w:rPr>
      </w:pPr>
      <w:r w:rsidRPr="003A30B8">
        <w:rPr>
          <w:rFonts w:asciiTheme="majorHAnsi" w:hAnsiTheme="majorHAnsi" w:cstheme="majorHAnsi"/>
          <w:szCs w:val="24"/>
          <w:lang w:val="en-US" w:eastAsia="vi-VN"/>
        </w:rPr>
        <w:t>[</w:t>
      </w:r>
      <w:r w:rsidR="00D11556">
        <w:rPr>
          <w:rFonts w:asciiTheme="majorHAnsi" w:hAnsiTheme="majorHAnsi" w:cstheme="majorHAnsi"/>
          <w:szCs w:val="24"/>
          <w:lang w:val="en-US" w:eastAsia="vi-VN"/>
        </w:rPr>
        <w:t>9</w:t>
      </w:r>
      <w:ins w:id="473" w:author="Nguyễn Văn Đạt">
        <w:r w:rsidRPr="003A30B8">
          <w:rPr>
            <w:rFonts w:asciiTheme="majorHAnsi" w:hAnsiTheme="majorHAnsi" w:cstheme="majorHAnsi"/>
            <w:szCs w:val="24"/>
            <w:lang w:val="en-US" w:eastAsia="vi-VN"/>
          </w:rPr>
          <w:t>[</w:t>
        </w:r>
        <w:r w:rsidR="00722534">
          <w:rPr>
            <w:rFonts w:asciiTheme="majorHAnsi" w:hAnsiTheme="majorHAnsi" w:cstheme="majorHAnsi"/>
            <w:szCs w:val="24"/>
            <w:lang w:val="en-US" w:eastAsia="vi-VN"/>
          </w:rPr>
          <w:t>7</w:t>
        </w:r>
      </w:ins>
      <w:r w:rsidRPr="003A30B8">
        <w:rPr>
          <w:rFonts w:asciiTheme="majorHAnsi" w:hAnsiTheme="majorHAnsi" w:cstheme="majorHAnsi"/>
          <w:szCs w:val="24"/>
          <w:lang w:val="en-US" w:eastAsia="vi-VN"/>
        </w:rPr>
        <w:t xml:space="preserve">] Postman; </w:t>
      </w:r>
      <w:hyperlink r:id="rId134" w:history="1">
        <w:r w:rsidR="003A30B8" w:rsidRPr="003A30B8">
          <w:rPr>
            <w:rStyle w:val="Hyperlink"/>
            <w:rFonts w:cstheme="majorHAnsi"/>
            <w:szCs w:val="26"/>
            <w:lang w:val="en-US" w:eastAsia="vi-VN"/>
          </w:rPr>
          <w:t>https://learning.postman.com/docs/getting-started/introduction/</w:t>
        </w:r>
      </w:hyperlink>
      <w:r w:rsidR="003A30B8" w:rsidRPr="003A30B8">
        <w:rPr>
          <w:rFonts w:asciiTheme="majorHAnsi" w:hAnsiTheme="majorHAnsi" w:cstheme="majorHAnsi"/>
          <w:color w:val="000000"/>
          <w:szCs w:val="26"/>
          <w:lang w:val="en-US" w:eastAsia="vi-VN"/>
        </w:rPr>
        <w:t xml:space="preserve"> ;</w:t>
      </w:r>
      <w:r w:rsidR="00F7373B" w:rsidRPr="003A30B8">
        <w:rPr>
          <w:rFonts w:asciiTheme="majorHAnsi" w:hAnsiTheme="majorHAnsi" w:cstheme="majorHAnsi"/>
          <w:color w:val="000000"/>
          <w:szCs w:val="26"/>
          <w:lang w:val="en-US" w:eastAsia="vi-VN"/>
        </w:rPr>
        <w:t xml:space="preserve"> </w:t>
      </w:r>
      <w:proofErr w:type="spellStart"/>
      <w:r w:rsidR="00F7373B" w:rsidRPr="003A30B8">
        <w:rPr>
          <w:rFonts w:asciiTheme="majorHAnsi" w:hAnsiTheme="majorHAnsi" w:cstheme="majorHAnsi"/>
          <w:color w:val="000000"/>
          <w:szCs w:val="26"/>
          <w:lang w:val="en-US" w:eastAsia="vi-VN"/>
        </w:rPr>
        <w:t>Truy</w:t>
      </w:r>
      <w:proofErr w:type="spellEnd"/>
      <w:r w:rsidR="00F7373B" w:rsidRPr="003A30B8">
        <w:rPr>
          <w:rFonts w:asciiTheme="majorHAnsi" w:hAnsiTheme="majorHAnsi" w:cstheme="majorHAnsi"/>
          <w:color w:val="000000"/>
          <w:szCs w:val="26"/>
          <w:lang w:val="en-US" w:eastAsia="vi-VN"/>
        </w:rPr>
        <w:t xml:space="preserve"> </w:t>
      </w:r>
      <w:proofErr w:type="spellStart"/>
      <w:r w:rsidR="00F7373B" w:rsidRPr="003A30B8">
        <w:rPr>
          <w:rFonts w:asciiTheme="majorHAnsi" w:hAnsiTheme="majorHAnsi" w:cstheme="majorHAnsi"/>
          <w:color w:val="000000"/>
          <w:szCs w:val="26"/>
          <w:lang w:val="en-US" w:eastAsia="vi-VN"/>
        </w:rPr>
        <w:t>cập</w:t>
      </w:r>
      <w:proofErr w:type="spellEnd"/>
      <w:r w:rsidR="00F7373B" w:rsidRPr="003A30B8">
        <w:rPr>
          <w:rFonts w:asciiTheme="majorHAnsi" w:hAnsiTheme="majorHAnsi" w:cstheme="majorHAnsi"/>
          <w:color w:val="000000"/>
          <w:szCs w:val="26"/>
          <w:lang w:val="en-US" w:eastAsia="vi-VN"/>
        </w:rPr>
        <w:t xml:space="preserve"> </w:t>
      </w:r>
      <w:proofErr w:type="spellStart"/>
      <w:r w:rsidR="00F7373B" w:rsidRPr="003A30B8">
        <w:rPr>
          <w:rFonts w:asciiTheme="majorHAnsi" w:hAnsiTheme="majorHAnsi" w:cstheme="majorHAnsi"/>
          <w:color w:val="000000"/>
          <w:szCs w:val="26"/>
          <w:lang w:val="en-US" w:eastAsia="vi-VN"/>
        </w:rPr>
        <w:t>ngày</w:t>
      </w:r>
      <w:proofErr w:type="spellEnd"/>
      <w:r w:rsidR="00F7373B" w:rsidRPr="003A30B8">
        <w:rPr>
          <w:rFonts w:asciiTheme="majorHAnsi" w:hAnsiTheme="majorHAnsi" w:cstheme="majorHAnsi"/>
          <w:color w:val="000000"/>
          <w:szCs w:val="26"/>
          <w:lang w:val="en-US" w:eastAsia="vi-VN"/>
        </w:rPr>
        <w:t xml:space="preserve"> 14/4.</w:t>
      </w:r>
    </w:p>
    <w:p w14:paraId="7B61D507" w14:textId="29299C29" w:rsidR="00EF0529" w:rsidRPr="003A30B8" w:rsidRDefault="00EF0529" w:rsidP="00722534">
      <w:pPr>
        <w:ind w:left="1411" w:right="1123"/>
        <w:rPr>
          <w:rFonts w:asciiTheme="majorHAnsi" w:hAnsiTheme="majorHAnsi" w:cstheme="majorHAnsi"/>
          <w:szCs w:val="24"/>
          <w:lang w:val="en-US" w:eastAsia="vi-VN"/>
        </w:rPr>
      </w:pPr>
      <w:r>
        <w:rPr>
          <w:rFonts w:asciiTheme="majorHAnsi" w:hAnsiTheme="majorHAnsi" w:cstheme="majorHAnsi"/>
          <w:color w:val="000000"/>
          <w:szCs w:val="26"/>
          <w:lang w:val="en-US" w:eastAsia="vi-VN"/>
        </w:rPr>
        <w:t>[</w:t>
      </w:r>
      <w:r w:rsidR="00D11556">
        <w:rPr>
          <w:rFonts w:asciiTheme="majorHAnsi" w:hAnsiTheme="majorHAnsi" w:cstheme="majorHAnsi"/>
          <w:color w:val="000000"/>
          <w:szCs w:val="26"/>
          <w:lang w:val="en-US" w:eastAsia="vi-VN"/>
        </w:rPr>
        <w:t>10</w:t>
      </w:r>
      <w:ins w:id="474" w:author="Nguyễn Văn Đạt">
        <w:r w:rsidR="00722534">
          <w:rPr>
            <w:rFonts w:asciiTheme="majorHAnsi" w:hAnsiTheme="majorHAnsi" w:cstheme="majorHAnsi"/>
            <w:color w:val="000000"/>
            <w:szCs w:val="26"/>
            <w:lang w:val="en-US" w:eastAsia="vi-VN"/>
          </w:rPr>
          <w:t>8</w:t>
        </w:r>
      </w:ins>
      <w:r>
        <w:rPr>
          <w:rFonts w:asciiTheme="majorHAnsi" w:hAnsiTheme="majorHAnsi" w:cstheme="majorHAnsi"/>
          <w:color w:val="000000"/>
          <w:szCs w:val="26"/>
          <w:lang w:val="en-US" w:eastAsia="vi-VN"/>
        </w:rPr>
        <w:t>]</w:t>
      </w:r>
      <w:r w:rsidR="00BF1187">
        <w:rPr>
          <w:rFonts w:asciiTheme="majorHAnsi" w:hAnsiTheme="majorHAnsi" w:cstheme="majorHAnsi"/>
          <w:color w:val="000000"/>
          <w:szCs w:val="26"/>
          <w:lang w:val="en-US" w:eastAsia="vi-VN"/>
        </w:rPr>
        <w:t xml:space="preserve"> </w:t>
      </w:r>
      <w:proofErr w:type="spellStart"/>
      <w:r w:rsidR="00BF1187">
        <w:rPr>
          <w:rFonts w:asciiTheme="majorHAnsi" w:hAnsiTheme="majorHAnsi" w:cstheme="majorHAnsi"/>
          <w:color w:val="000000"/>
          <w:szCs w:val="26"/>
          <w:lang w:val="en-US" w:eastAsia="vi-VN"/>
        </w:rPr>
        <w:t>Đào</w:t>
      </w:r>
      <w:proofErr w:type="spellEnd"/>
      <w:r w:rsidR="00BF1187">
        <w:rPr>
          <w:rFonts w:asciiTheme="majorHAnsi" w:hAnsiTheme="majorHAnsi" w:cstheme="majorHAnsi"/>
          <w:color w:val="000000"/>
          <w:szCs w:val="26"/>
          <w:lang w:val="en-US" w:eastAsia="vi-VN"/>
        </w:rPr>
        <w:t xml:space="preserve"> </w:t>
      </w:r>
      <w:proofErr w:type="spellStart"/>
      <w:r w:rsidR="00BF1187">
        <w:rPr>
          <w:rFonts w:asciiTheme="majorHAnsi" w:hAnsiTheme="majorHAnsi" w:cstheme="majorHAnsi"/>
          <w:color w:val="000000"/>
          <w:szCs w:val="26"/>
          <w:lang w:val="en-US" w:eastAsia="vi-VN"/>
        </w:rPr>
        <w:t>Thị</w:t>
      </w:r>
      <w:proofErr w:type="spellEnd"/>
      <w:r w:rsidR="00BF1187">
        <w:rPr>
          <w:rFonts w:asciiTheme="majorHAnsi" w:hAnsiTheme="majorHAnsi" w:cstheme="majorHAnsi"/>
          <w:color w:val="000000"/>
          <w:szCs w:val="26"/>
          <w:lang w:val="en-US" w:eastAsia="vi-VN"/>
        </w:rPr>
        <w:t xml:space="preserve"> </w:t>
      </w:r>
      <w:proofErr w:type="spellStart"/>
      <w:r w:rsidR="00BF1187">
        <w:rPr>
          <w:rFonts w:asciiTheme="majorHAnsi" w:hAnsiTheme="majorHAnsi" w:cstheme="majorHAnsi"/>
          <w:color w:val="000000"/>
          <w:szCs w:val="26"/>
          <w:lang w:val="en-US" w:eastAsia="vi-VN"/>
        </w:rPr>
        <w:t>Hải</w:t>
      </w:r>
      <w:proofErr w:type="spellEnd"/>
      <w:r w:rsidR="00BF1187">
        <w:rPr>
          <w:rFonts w:asciiTheme="majorHAnsi" w:hAnsiTheme="majorHAnsi" w:cstheme="majorHAnsi"/>
          <w:color w:val="000000"/>
          <w:szCs w:val="26"/>
          <w:lang w:val="en-US" w:eastAsia="vi-VN"/>
        </w:rPr>
        <w:t xml:space="preserve"> Ninh; </w:t>
      </w:r>
      <w:r w:rsidR="00BF1187" w:rsidRPr="00BF1187">
        <w:rPr>
          <w:rFonts w:asciiTheme="majorHAnsi" w:hAnsiTheme="majorHAnsi" w:cstheme="majorHAnsi"/>
          <w:color w:val="000000"/>
          <w:szCs w:val="26"/>
          <w:lang w:val="en-US" w:eastAsia="vi-VN"/>
        </w:rPr>
        <w:t>Hướng dẫn sử dụng Postman cho test API</w:t>
      </w:r>
      <w:r w:rsidR="00BF1187">
        <w:rPr>
          <w:rFonts w:asciiTheme="majorHAnsi" w:hAnsiTheme="majorHAnsi" w:cstheme="majorHAnsi"/>
          <w:color w:val="000000"/>
          <w:szCs w:val="26"/>
          <w:lang w:val="en-US" w:eastAsia="vi-VN"/>
        </w:rPr>
        <w:t xml:space="preserve"> ; </w:t>
      </w:r>
      <w:hyperlink r:id="rId135" w:history="1">
        <w:r w:rsidR="00BF1187" w:rsidRPr="003A30B8">
          <w:rPr>
            <w:rStyle w:val="Hyperlink"/>
            <w:rFonts w:cstheme="majorHAnsi"/>
            <w:szCs w:val="26"/>
            <w:lang w:val="en-US" w:eastAsia="vi-VN"/>
          </w:rPr>
          <w:t>https://viblo.asia/p/huong-dan-su-dung-postman-cho-test-api-aWj53Lb1K6m</w:t>
        </w:r>
      </w:hyperlink>
      <w:r w:rsidR="00BF1187" w:rsidRPr="003A30B8">
        <w:rPr>
          <w:rFonts w:asciiTheme="majorHAnsi" w:hAnsiTheme="majorHAnsi" w:cstheme="majorHAnsi"/>
          <w:color w:val="000000"/>
          <w:szCs w:val="26"/>
          <w:lang w:val="en-US" w:eastAsia="vi-VN"/>
        </w:rPr>
        <w:t>; Truy cập ngày 14/4.</w:t>
      </w:r>
    </w:p>
    <w:p w14:paraId="34E505CE" w14:textId="223005E8" w:rsidR="00703CB2" w:rsidRPr="00F7373B" w:rsidRDefault="00703CB2" w:rsidP="00722534">
      <w:pPr>
        <w:ind w:left="1411" w:right="1123"/>
        <w:rPr>
          <w:rFonts w:asciiTheme="majorHAnsi" w:hAnsiTheme="majorHAnsi" w:cstheme="majorHAnsi"/>
          <w:szCs w:val="24"/>
          <w:lang w:val="en-US" w:eastAsia="vi-VN"/>
        </w:rPr>
      </w:pPr>
      <w:r w:rsidRPr="003A30B8">
        <w:rPr>
          <w:rFonts w:asciiTheme="majorHAnsi" w:hAnsiTheme="majorHAnsi" w:cstheme="majorHAnsi"/>
          <w:szCs w:val="24"/>
          <w:lang w:val="en-US" w:eastAsia="vi-VN"/>
        </w:rPr>
        <w:t>[</w:t>
      </w:r>
      <w:r w:rsidR="00D11556">
        <w:rPr>
          <w:rFonts w:asciiTheme="majorHAnsi" w:hAnsiTheme="majorHAnsi" w:cstheme="majorHAnsi"/>
          <w:szCs w:val="24"/>
          <w:lang w:val="en-US" w:eastAsia="vi-VN"/>
        </w:rPr>
        <w:t>11</w:t>
      </w:r>
      <w:ins w:id="475" w:author="Nguyễn Văn Đạt">
        <w:r w:rsidR="00722534">
          <w:rPr>
            <w:rFonts w:asciiTheme="majorHAnsi" w:hAnsiTheme="majorHAnsi" w:cstheme="majorHAnsi"/>
            <w:szCs w:val="24"/>
            <w:lang w:val="en-US" w:eastAsia="vi-VN"/>
          </w:rPr>
          <w:t>9</w:t>
        </w:r>
      </w:ins>
      <w:r w:rsidRPr="003A30B8">
        <w:rPr>
          <w:rFonts w:asciiTheme="majorHAnsi" w:hAnsiTheme="majorHAnsi" w:cstheme="majorHAnsi"/>
          <w:szCs w:val="24"/>
          <w:lang w:val="en-US" w:eastAsia="vi-VN"/>
        </w:rPr>
        <w:t>] Docker;</w:t>
      </w:r>
      <w:r w:rsidR="00553444" w:rsidRPr="00553444">
        <w:rPr>
          <w:rFonts w:asciiTheme="majorHAnsi" w:hAnsiTheme="majorHAnsi" w:cstheme="majorHAnsi"/>
          <w:szCs w:val="24"/>
          <w:lang w:val="en-US" w:eastAsia="vi-VN"/>
        </w:rPr>
        <w:t xml:space="preserve"> Docker Inc</w:t>
      </w:r>
      <w:r w:rsidR="00553444">
        <w:rPr>
          <w:rFonts w:asciiTheme="majorHAnsi" w:hAnsiTheme="majorHAnsi" w:cstheme="majorHAnsi"/>
          <w:szCs w:val="24"/>
          <w:lang w:val="en-US" w:eastAsia="vi-VN"/>
        </w:rPr>
        <w:t>.;</w:t>
      </w:r>
      <w:r w:rsidRPr="003A30B8">
        <w:rPr>
          <w:rFonts w:asciiTheme="majorHAnsi" w:hAnsiTheme="majorHAnsi" w:cstheme="majorHAnsi"/>
          <w:szCs w:val="24"/>
          <w:lang w:val="en-US" w:eastAsia="vi-VN"/>
        </w:rPr>
        <w:t xml:space="preserve"> </w:t>
      </w:r>
      <w:hyperlink r:id="rId136" w:history="1">
        <w:r w:rsidR="003A30B8" w:rsidRPr="00662881">
          <w:rPr>
            <w:rStyle w:val="Hyperlink"/>
            <w:rFonts w:cstheme="majorHAnsi"/>
          </w:rPr>
          <w:t>https://docs.docker.com/</w:t>
        </w:r>
      </w:hyperlink>
      <w:r w:rsidR="003A30B8">
        <w:rPr>
          <w:rFonts w:asciiTheme="majorHAnsi" w:hAnsiTheme="majorHAnsi" w:cstheme="majorHAnsi"/>
          <w:lang w:val="en-US"/>
        </w:rPr>
        <w:t xml:space="preserve"> </w:t>
      </w:r>
      <w:r w:rsidR="00F7373B" w:rsidRPr="003A30B8">
        <w:rPr>
          <w:rFonts w:asciiTheme="majorHAnsi" w:hAnsiTheme="majorHAnsi" w:cstheme="majorHAnsi"/>
          <w:color w:val="000000"/>
          <w:szCs w:val="26"/>
          <w:lang w:val="en-US" w:eastAsia="vi-VN"/>
        </w:rPr>
        <w:t xml:space="preserve">; </w:t>
      </w:r>
      <w:proofErr w:type="spellStart"/>
      <w:r w:rsidR="00F7373B" w:rsidRPr="003A30B8">
        <w:rPr>
          <w:rFonts w:asciiTheme="majorHAnsi" w:hAnsiTheme="majorHAnsi" w:cstheme="majorHAnsi"/>
          <w:color w:val="000000"/>
          <w:szCs w:val="26"/>
          <w:lang w:val="en-US" w:eastAsia="vi-VN"/>
        </w:rPr>
        <w:t>Truy</w:t>
      </w:r>
      <w:proofErr w:type="spellEnd"/>
      <w:r w:rsidR="00F7373B" w:rsidRPr="003A30B8">
        <w:rPr>
          <w:rFonts w:asciiTheme="majorHAnsi" w:hAnsiTheme="majorHAnsi" w:cstheme="majorHAnsi"/>
          <w:color w:val="000000"/>
          <w:szCs w:val="26"/>
          <w:lang w:val="en-US" w:eastAsia="vi-VN"/>
        </w:rPr>
        <w:t xml:space="preserve"> </w:t>
      </w:r>
      <w:proofErr w:type="spellStart"/>
      <w:r w:rsidR="00F7373B" w:rsidRPr="003A30B8">
        <w:rPr>
          <w:rFonts w:asciiTheme="majorHAnsi" w:hAnsiTheme="majorHAnsi" w:cstheme="majorHAnsi"/>
          <w:color w:val="000000"/>
          <w:szCs w:val="26"/>
          <w:lang w:val="en-US" w:eastAsia="vi-VN"/>
        </w:rPr>
        <w:t>cập</w:t>
      </w:r>
      <w:proofErr w:type="spellEnd"/>
      <w:r w:rsidR="00F7373B" w:rsidRPr="003A30B8">
        <w:rPr>
          <w:rFonts w:asciiTheme="majorHAnsi" w:hAnsiTheme="majorHAnsi" w:cstheme="majorHAnsi"/>
          <w:color w:val="000000"/>
          <w:szCs w:val="26"/>
          <w:lang w:val="en-US" w:eastAsia="vi-VN"/>
        </w:rPr>
        <w:t xml:space="preserve"> </w:t>
      </w:r>
      <w:proofErr w:type="spellStart"/>
      <w:r w:rsidR="00F7373B" w:rsidRPr="003A30B8">
        <w:rPr>
          <w:rFonts w:asciiTheme="majorHAnsi" w:hAnsiTheme="majorHAnsi" w:cstheme="majorHAnsi"/>
          <w:color w:val="000000"/>
          <w:szCs w:val="26"/>
          <w:lang w:val="en-US" w:eastAsia="vi-VN"/>
        </w:rPr>
        <w:t>ngày</w:t>
      </w:r>
      <w:proofErr w:type="spellEnd"/>
      <w:r w:rsidR="00F7373B" w:rsidRPr="003A30B8">
        <w:rPr>
          <w:rFonts w:asciiTheme="majorHAnsi" w:hAnsiTheme="majorHAnsi" w:cstheme="majorHAnsi"/>
          <w:color w:val="000000"/>
          <w:szCs w:val="26"/>
          <w:lang w:val="en-US" w:eastAsia="vi-VN"/>
        </w:rPr>
        <w:t xml:space="preserve"> </w:t>
      </w:r>
      <w:r w:rsidR="00BE213B" w:rsidRPr="003A30B8">
        <w:rPr>
          <w:rFonts w:asciiTheme="majorHAnsi" w:hAnsiTheme="majorHAnsi" w:cstheme="majorHAnsi"/>
          <w:color w:val="000000"/>
          <w:szCs w:val="26"/>
          <w:lang w:val="en-US" w:eastAsia="vi-VN"/>
        </w:rPr>
        <w:t>4/4.</w:t>
      </w:r>
    </w:p>
    <w:p w14:paraId="2F3FEEE8" w14:textId="10BE6663" w:rsidR="00F174FB" w:rsidRDefault="00F174FB" w:rsidP="00722534">
      <w:pPr>
        <w:ind w:left="1411" w:right="1123"/>
        <w:rPr>
          <w:rFonts w:asciiTheme="majorHAnsi" w:hAnsiTheme="majorHAnsi" w:cstheme="majorHAnsi"/>
          <w:color w:val="000000"/>
          <w:szCs w:val="26"/>
          <w:lang w:val="en-US" w:eastAsia="vi-VN"/>
        </w:rPr>
      </w:pPr>
      <w:r w:rsidRPr="003A30B8">
        <w:rPr>
          <w:rFonts w:asciiTheme="majorHAnsi" w:hAnsiTheme="majorHAnsi" w:cstheme="majorHAnsi"/>
          <w:szCs w:val="24"/>
          <w:lang w:val="en-US" w:eastAsia="vi-VN"/>
        </w:rPr>
        <w:t>[</w:t>
      </w:r>
      <w:r w:rsidR="00D11556">
        <w:rPr>
          <w:rFonts w:asciiTheme="majorHAnsi" w:hAnsiTheme="majorHAnsi" w:cstheme="majorHAnsi"/>
          <w:szCs w:val="24"/>
          <w:lang w:val="en-US" w:eastAsia="vi-VN"/>
        </w:rPr>
        <w:t>12</w:t>
      </w:r>
      <w:ins w:id="476" w:author="Nguyễn Văn Đạt">
        <w:r w:rsidR="005074FB">
          <w:rPr>
            <w:rFonts w:asciiTheme="majorHAnsi" w:hAnsiTheme="majorHAnsi" w:cstheme="majorHAnsi"/>
            <w:szCs w:val="24"/>
            <w:lang w:val="en-US" w:eastAsia="vi-VN"/>
          </w:rPr>
          <w:t>1</w:t>
        </w:r>
        <w:r w:rsidR="00722534">
          <w:rPr>
            <w:rFonts w:asciiTheme="majorHAnsi" w:hAnsiTheme="majorHAnsi" w:cstheme="majorHAnsi"/>
            <w:szCs w:val="24"/>
            <w:lang w:val="en-US" w:eastAsia="vi-VN"/>
          </w:rPr>
          <w:t>0</w:t>
        </w:r>
      </w:ins>
      <w:r w:rsidRPr="003A30B8">
        <w:rPr>
          <w:rFonts w:asciiTheme="majorHAnsi" w:hAnsiTheme="majorHAnsi" w:cstheme="majorHAnsi"/>
          <w:szCs w:val="24"/>
          <w:lang w:val="en-US" w:eastAsia="vi-VN"/>
        </w:rPr>
        <w:t xml:space="preserve">] </w:t>
      </w:r>
      <w:r w:rsidR="00765FFD" w:rsidRPr="003A30B8">
        <w:rPr>
          <w:rFonts w:asciiTheme="majorHAnsi" w:hAnsiTheme="majorHAnsi" w:cstheme="majorHAnsi"/>
          <w:szCs w:val="24"/>
          <w:lang w:val="en-US" w:eastAsia="vi-VN"/>
        </w:rPr>
        <w:t>NodeJS</w:t>
      </w:r>
      <w:r w:rsidRPr="003A30B8">
        <w:rPr>
          <w:rFonts w:asciiTheme="majorHAnsi" w:hAnsiTheme="majorHAnsi" w:cstheme="majorHAnsi"/>
          <w:szCs w:val="24"/>
          <w:lang w:val="en-US" w:eastAsia="vi-VN"/>
        </w:rPr>
        <w:t>;</w:t>
      </w:r>
      <w:r w:rsidR="00553444" w:rsidRPr="00553444">
        <w:t xml:space="preserve"> </w:t>
      </w:r>
      <w:r w:rsidR="004B5542" w:rsidRPr="004B5542">
        <w:t>OpenJS Foundation</w:t>
      </w:r>
      <w:r w:rsidR="004B5542">
        <w:rPr>
          <w:lang w:val="en-US"/>
        </w:rPr>
        <w:t xml:space="preserve"> ; </w:t>
      </w:r>
      <w:hyperlink r:id="rId137" w:history="1">
        <w:r w:rsidR="00D36DFC" w:rsidRPr="00662881">
          <w:rPr>
            <w:rStyle w:val="Hyperlink"/>
            <w:rFonts w:cstheme="majorHAnsi"/>
            <w:szCs w:val="26"/>
            <w:lang w:val="en-US" w:eastAsia="vi-VN"/>
          </w:rPr>
          <w:t>https://nodejs.org/en/docs/</w:t>
        </w:r>
      </w:hyperlink>
      <w:r w:rsidR="00D36DFC">
        <w:rPr>
          <w:rFonts w:asciiTheme="majorHAnsi" w:hAnsiTheme="majorHAnsi" w:cstheme="majorHAnsi"/>
          <w:color w:val="000000"/>
          <w:szCs w:val="26"/>
          <w:lang w:val="en-US" w:eastAsia="vi-VN"/>
        </w:rPr>
        <w:t xml:space="preserve"> ;</w:t>
      </w:r>
      <w:r w:rsidR="00BE213B" w:rsidRPr="003A30B8">
        <w:rPr>
          <w:rFonts w:asciiTheme="majorHAnsi" w:hAnsiTheme="majorHAnsi" w:cstheme="majorHAnsi"/>
          <w:color w:val="000000"/>
          <w:szCs w:val="26"/>
          <w:lang w:val="en-US" w:eastAsia="vi-VN"/>
        </w:rPr>
        <w:t xml:space="preserve"> </w:t>
      </w:r>
      <w:proofErr w:type="spellStart"/>
      <w:r w:rsidR="00BE213B" w:rsidRPr="003A30B8">
        <w:rPr>
          <w:rFonts w:asciiTheme="majorHAnsi" w:hAnsiTheme="majorHAnsi" w:cstheme="majorHAnsi"/>
          <w:color w:val="000000"/>
          <w:szCs w:val="26"/>
          <w:lang w:val="en-US" w:eastAsia="vi-VN"/>
        </w:rPr>
        <w:t>Truy</w:t>
      </w:r>
      <w:proofErr w:type="spellEnd"/>
      <w:r w:rsidR="00BE213B" w:rsidRPr="003A30B8">
        <w:rPr>
          <w:rFonts w:asciiTheme="majorHAnsi" w:hAnsiTheme="majorHAnsi" w:cstheme="majorHAnsi"/>
          <w:color w:val="000000"/>
          <w:szCs w:val="26"/>
          <w:lang w:val="en-US" w:eastAsia="vi-VN"/>
        </w:rPr>
        <w:t xml:space="preserve"> </w:t>
      </w:r>
      <w:proofErr w:type="spellStart"/>
      <w:r w:rsidR="00BE213B" w:rsidRPr="003A30B8">
        <w:rPr>
          <w:rFonts w:asciiTheme="majorHAnsi" w:hAnsiTheme="majorHAnsi" w:cstheme="majorHAnsi"/>
          <w:color w:val="000000"/>
          <w:szCs w:val="26"/>
          <w:lang w:val="en-US" w:eastAsia="vi-VN"/>
        </w:rPr>
        <w:t>cập</w:t>
      </w:r>
      <w:proofErr w:type="spellEnd"/>
      <w:r w:rsidR="00BE213B" w:rsidRPr="003A30B8">
        <w:rPr>
          <w:rFonts w:asciiTheme="majorHAnsi" w:hAnsiTheme="majorHAnsi" w:cstheme="majorHAnsi"/>
          <w:color w:val="000000"/>
          <w:szCs w:val="26"/>
          <w:lang w:val="en-US" w:eastAsia="vi-VN"/>
        </w:rPr>
        <w:t xml:space="preserve"> </w:t>
      </w:r>
      <w:proofErr w:type="spellStart"/>
      <w:r w:rsidR="00BE213B" w:rsidRPr="003A30B8">
        <w:rPr>
          <w:rFonts w:asciiTheme="majorHAnsi" w:hAnsiTheme="majorHAnsi" w:cstheme="majorHAnsi"/>
          <w:color w:val="000000"/>
          <w:szCs w:val="26"/>
          <w:lang w:val="en-US" w:eastAsia="vi-VN"/>
        </w:rPr>
        <w:t>ngày</w:t>
      </w:r>
      <w:proofErr w:type="spellEnd"/>
      <w:r w:rsidR="00BE213B" w:rsidRPr="003A30B8">
        <w:rPr>
          <w:rFonts w:asciiTheme="majorHAnsi" w:hAnsiTheme="majorHAnsi" w:cstheme="majorHAnsi"/>
          <w:color w:val="000000"/>
          <w:szCs w:val="26"/>
          <w:lang w:val="en-US" w:eastAsia="vi-VN"/>
        </w:rPr>
        <w:t xml:space="preserve"> 12/3</w:t>
      </w:r>
      <w:r w:rsidR="005074FB">
        <w:rPr>
          <w:rFonts w:asciiTheme="majorHAnsi" w:hAnsiTheme="majorHAnsi" w:cstheme="majorHAnsi"/>
          <w:color w:val="000000"/>
          <w:szCs w:val="26"/>
          <w:lang w:val="en-US" w:eastAsia="vi-VN"/>
        </w:rPr>
        <w:t>.</w:t>
      </w:r>
    </w:p>
    <w:p w14:paraId="5382BA95" w14:textId="5ED2B298" w:rsidR="0064075C" w:rsidRPr="003A30B8" w:rsidRDefault="001E4FF1" w:rsidP="00722534">
      <w:pPr>
        <w:ind w:left="1411" w:right="1123"/>
        <w:rPr>
          <w:rFonts w:asciiTheme="majorHAnsi" w:hAnsiTheme="majorHAnsi" w:cstheme="majorHAnsi"/>
          <w:szCs w:val="24"/>
          <w:lang w:val="en-US" w:eastAsia="vi-VN"/>
        </w:rPr>
      </w:pPr>
      <w:r w:rsidRPr="00F7373B">
        <w:rPr>
          <w:rFonts w:asciiTheme="majorHAnsi" w:hAnsiTheme="majorHAnsi" w:cstheme="majorHAnsi"/>
          <w:szCs w:val="24"/>
          <w:lang w:val="en-US" w:eastAsia="vi-VN"/>
        </w:rPr>
        <w:t>[</w:t>
      </w:r>
      <w:r w:rsidR="00D11556">
        <w:rPr>
          <w:rFonts w:asciiTheme="majorHAnsi" w:hAnsiTheme="majorHAnsi" w:cstheme="majorHAnsi"/>
          <w:szCs w:val="24"/>
          <w:lang w:val="en-US" w:eastAsia="vi-VN"/>
        </w:rPr>
        <w:t>13</w:t>
      </w:r>
      <w:ins w:id="477" w:author="Nguyễn Văn Đạt">
        <w:r w:rsidR="00D2233D">
          <w:rPr>
            <w:rFonts w:asciiTheme="majorHAnsi" w:hAnsiTheme="majorHAnsi" w:cstheme="majorHAnsi"/>
            <w:szCs w:val="24"/>
            <w:lang w:val="en-US" w:eastAsia="vi-VN"/>
          </w:rPr>
          <w:t>1</w:t>
        </w:r>
        <w:r w:rsidR="00722534">
          <w:rPr>
            <w:rFonts w:asciiTheme="majorHAnsi" w:hAnsiTheme="majorHAnsi" w:cstheme="majorHAnsi"/>
            <w:szCs w:val="24"/>
            <w:lang w:val="en-US" w:eastAsia="vi-VN"/>
          </w:rPr>
          <w:t>1</w:t>
        </w:r>
      </w:ins>
      <w:r w:rsidR="00D2233D">
        <w:rPr>
          <w:rFonts w:asciiTheme="majorHAnsi" w:hAnsiTheme="majorHAnsi" w:cstheme="majorHAnsi"/>
          <w:szCs w:val="24"/>
          <w:lang w:val="en-US" w:eastAsia="vi-VN"/>
        </w:rPr>
        <w:t xml:space="preserve">] </w:t>
      </w:r>
      <w:r w:rsidR="00D2233D" w:rsidRPr="00D2233D">
        <w:rPr>
          <w:rFonts w:asciiTheme="majorHAnsi" w:hAnsiTheme="majorHAnsi" w:cstheme="majorHAnsi"/>
          <w:szCs w:val="24"/>
          <w:lang w:val="en-US" w:eastAsia="vi-VN"/>
        </w:rPr>
        <w:t>F8 Official</w:t>
      </w:r>
      <w:r w:rsidR="00D2233D">
        <w:rPr>
          <w:rFonts w:asciiTheme="majorHAnsi" w:hAnsiTheme="majorHAnsi" w:cstheme="majorHAnsi"/>
          <w:szCs w:val="24"/>
          <w:lang w:val="en-US" w:eastAsia="vi-VN"/>
        </w:rPr>
        <w:t xml:space="preserve">; </w:t>
      </w:r>
      <w:proofErr w:type="spellStart"/>
      <w:r w:rsidR="00426FBC">
        <w:rPr>
          <w:rFonts w:asciiTheme="majorHAnsi" w:hAnsiTheme="majorHAnsi" w:cstheme="majorHAnsi"/>
          <w:szCs w:val="24"/>
          <w:lang w:val="en-US" w:eastAsia="vi-VN"/>
        </w:rPr>
        <w:t>Tự</w:t>
      </w:r>
      <w:proofErr w:type="spellEnd"/>
      <w:r w:rsidR="00426FBC">
        <w:rPr>
          <w:rFonts w:asciiTheme="majorHAnsi" w:hAnsiTheme="majorHAnsi" w:cstheme="majorHAnsi"/>
          <w:szCs w:val="24"/>
          <w:lang w:val="en-US" w:eastAsia="vi-VN"/>
        </w:rPr>
        <w:t xml:space="preserve"> học NodeJS; </w:t>
      </w:r>
      <w:hyperlink r:id="rId138" w:history="1">
        <w:r w:rsidR="004B5542" w:rsidRPr="00662881">
          <w:rPr>
            <w:rStyle w:val="Hyperlink"/>
            <w:rFonts w:cstheme="majorHAnsi"/>
            <w:szCs w:val="24"/>
            <w:lang w:val="en-US" w:eastAsia="vi-VN"/>
          </w:rPr>
          <w:t>https://www.youtube.com/watch?v=z2f7RHgvddc&amp;list=PL_-VfJajZj0VatBpaXkEHK_UPHL7dW6I3</w:t>
        </w:r>
      </w:hyperlink>
      <w:r w:rsidR="004B5542">
        <w:rPr>
          <w:rFonts w:asciiTheme="majorHAnsi" w:hAnsiTheme="majorHAnsi" w:cstheme="majorHAnsi"/>
          <w:szCs w:val="24"/>
          <w:lang w:val="en-US" w:eastAsia="vi-VN"/>
        </w:rPr>
        <w:t xml:space="preserve"> </w:t>
      </w:r>
      <w:r w:rsidR="00426FBC">
        <w:rPr>
          <w:rFonts w:asciiTheme="majorHAnsi" w:hAnsiTheme="majorHAnsi" w:cstheme="majorHAnsi"/>
          <w:szCs w:val="24"/>
          <w:lang w:val="en-US" w:eastAsia="vi-VN"/>
        </w:rPr>
        <w:t xml:space="preserve">; </w:t>
      </w:r>
      <w:proofErr w:type="spellStart"/>
      <w:r w:rsidR="00426FBC" w:rsidRPr="003A30B8">
        <w:rPr>
          <w:rFonts w:asciiTheme="majorHAnsi" w:hAnsiTheme="majorHAnsi" w:cstheme="majorHAnsi"/>
          <w:color w:val="000000"/>
          <w:szCs w:val="26"/>
          <w:lang w:val="en-US" w:eastAsia="vi-VN"/>
        </w:rPr>
        <w:t>Truy</w:t>
      </w:r>
      <w:proofErr w:type="spellEnd"/>
      <w:r w:rsidR="00426FBC" w:rsidRPr="003A30B8">
        <w:rPr>
          <w:rFonts w:asciiTheme="majorHAnsi" w:hAnsiTheme="majorHAnsi" w:cstheme="majorHAnsi"/>
          <w:color w:val="000000"/>
          <w:szCs w:val="26"/>
          <w:lang w:val="en-US" w:eastAsia="vi-VN"/>
        </w:rPr>
        <w:t xml:space="preserve"> </w:t>
      </w:r>
      <w:proofErr w:type="spellStart"/>
      <w:r w:rsidR="00426FBC" w:rsidRPr="003A30B8">
        <w:rPr>
          <w:rFonts w:asciiTheme="majorHAnsi" w:hAnsiTheme="majorHAnsi" w:cstheme="majorHAnsi"/>
          <w:color w:val="000000"/>
          <w:szCs w:val="26"/>
          <w:lang w:val="en-US" w:eastAsia="vi-VN"/>
        </w:rPr>
        <w:t>cập</w:t>
      </w:r>
      <w:proofErr w:type="spellEnd"/>
      <w:r w:rsidR="00426FBC" w:rsidRPr="003A30B8">
        <w:rPr>
          <w:rFonts w:asciiTheme="majorHAnsi" w:hAnsiTheme="majorHAnsi" w:cstheme="majorHAnsi"/>
          <w:color w:val="000000"/>
          <w:szCs w:val="26"/>
          <w:lang w:val="en-US" w:eastAsia="vi-VN"/>
        </w:rPr>
        <w:t xml:space="preserve"> </w:t>
      </w:r>
      <w:proofErr w:type="spellStart"/>
      <w:r w:rsidR="00426FBC" w:rsidRPr="003A30B8">
        <w:rPr>
          <w:rFonts w:asciiTheme="majorHAnsi" w:hAnsiTheme="majorHAnsi" w:cstheme="majorHAnsi"/>
          <w:color w:val="000000"/>
          <w:szCs w:val="26"/>
          <w:lang w:val="en-US" w:eastAsia="vi-VN"/>
        </w:rPr>
        <w:t>ngày</w:t>
      </w:r>
      <w:proofErr w:type="spellEnd"/>
      <w:r w:rsidR="00426FBC" w:rsidRPr="003A30B8">
        <w:rPr>
          <w:rFonts w:asciiTheme="majorHAnsi" w:hAnsiTheme="majorHAnsi" w:cstheme="majorHAnsi"/>
          <w:color w:val="000000"/>
          <w:szCs w:val="26"/>
          <w:lang w:val="en-US" w:eastAsia="vi-VN"/>
        </w:rPr>
        <w:t xml:space="preserve"> 12/3</w:t>
      </w:r>
      <w:r w:rsidR="00426FBC">
        <w:rPr>
          <w:rFonts w:asciiTheme="majorHAnsi" w:hAnsiTheme="majorHAnsi" w:cstheme="majorHAnsi"/>
          <w:color w:val="000000"/>
          <w:szCs w:val="26"/>
          <w:lang w:val="en-US" w:eastAsia="vi-VN"/>
        </w:rPr>
        <w:t>.</w:t>
      </w:r>
    </w:p>
    <w:p w14:paraId="26EF9615" w14:textId="1481194A" w:rsidR="00F174FB" w:rsidRDefault="005074FB" w:rsidP="00722534">
      <w:pPr>
        <w:ind w:left="1411" w:right="1123"/>
        <w:rPr>
          <w:rFonts w:asciiTheme="majorHAnsi" w:hAnsiTheme="majorHAnsi" w:cstheme="majorHAnsi"/>
          <w:color w:val="000000"/>
          <w:szCs w:val="26"/>
          <w:lang w:val="en-US" w:eastAsia="vi-VN"/>
        </w:rPr>
      </w:pPr>
      <w:r>
        <w:rPr>
          <w:rFonts w:asciiTheme="majorHAnsi" w:hAnsiTheme="majorHAnsi" w:cstheme="majorHAnsi"/>
          <w:szCs w:val="24"/>
          <w:lang w:val="en-US" w:eastAsia="vi-VN"/>
        </w:rPr>
        <w:t>[1</w:t>
      </w:r>
      <w:r w:rsidR="00D11556">
        <w:rPr>
          <w:rFonts w:asciiTheme="majorHAnsi" w:hAnsiTheme="majorHAnsi" w:cstheme="majorHAnsi"/>
          <w:szCs w:val="24"/>
          <w:lang w:val="en-US" w:eastAsia="vi-VN"/>
        </w:rPr>
        <w:t>4</w:t>
      </w:r>
      <w:r w:rsidR="001E4FF1" w:rsidRPr="003A30B8">
        <w:rPr>
          <w:rFonts w:asciiTheme="majorHAnsi" w:hAnsiTheme="majorHAnsi" w:cstheme="majorHAnsi"/>
          <w:szCs w:val="24"/>
          <w:lang w:val="en-US" w:eastAsia="vi-VN"/>
        </w:rPr>
        <w:t>]</w:t>
      </w:r>
      <w:r w:rsidR="00C23730" w:rsidRPr="003A30B8">
        <w:rPr>
          <w:rFonts w:asciiTheme="majorHAnsi" w:hAnsiTheme="majorHAnsi" w:cstheme="majorHAnsi"/>
          <w:szCs w:val="24"/>
          <w:lang w:val="en-US" w:eastAsia="vi-VN"/>
        </w:rPr>
        <w:t xml:space="preserve"> </w:t>
      </w:r>
      <w:r w:rsidR="00820AA9" w:rsidRPr="00820AA9">
        <w:rPr>
          <w:rFonts w:asciiTheme="majorHAnsi" w:hAnsiTheme="majorHAnsi" w:cstheme="majorHAnsi"/>
          <w:szCs w:val="24"/>
          <w:lang w:val="en-US" w:eastAsia="vi-VN"/>
        </w:rPr>
        <w:t>machinelearningcoban.com</w:t>
      </w:r>
      <w:ins w:id="478" w:author="Nguyễn Văn Đạt">
        <w:r>
          <w:rPr>
            <w:rFonts w:asciiTheme="majorHAnsi" w:hAnsiTheme="majorHAnsi" w:cstheme="majorHAnsi"/>
            <w:szCs w:val="24"/>
            <w:lang w:val="en-US" w:eastAsia="vi-VN"/>
          </w:rPr>
          <w:t>1</w:t>
        </w:r>
        <w:r w:rsidR="00722534">
          <w:rPr>
            <w:rFonts w:asciiTheme="majorHAnsi" w:hAnsiTheme="majorHAnsi" w:cstheme="majorHAnsi"/>
            <w:szCs w:val="24"/>
            <w:lang w:val="en-US" w:eastAsia="vi-VN"/>
          </w:rPr>
          <w:t>2</w:t>
        </w:r>
        <w:r w:rsidR="001E4FF1" w:rsidRPr="003A30B8">
          <w:rPr>
            <w:rFonts w:asciiTheme="majorHAnsi" w:hAnsiTheme="majorHAnsi" w:cstheme="majorHAnsi"/>
            <w:szCs w:val="24"/>
            <w:lang w:val="en-US" w:eastAsia="vi-VN"/>
          </w:rPr>
          <w:t>]</w:t>
        </w:r>
        <w:r w:rsidR="00C23730" w:rsidRPr="003A30B8">
          <w:rPr>
            <w:rFonts w:asciiTheme="majorHAnsi" w:hAnsiTheme="majorHAnsi" w:cstheme="majorHAnsi"/>
            <w:szCs w:val="24"/>
            <w:lang w:val="en-US" w:eastAsia="vi-VN"/>
          </w:rPr>
          <w:t xml:space="preserve"> </w:t>
        </w:r>
        <w:proofErr w:type="spellStart"/>
        <w:r w:rsidR="00722534">
          <w:rPr>
            <w:rFonts w:asciiTheme="majorHAnsi" w:hAnsiTheme="majorHAnsi" w:cstheme="majorHAnsi"/>
            <w:szCs w:val="24"/>
            <w:lang w:val="en-US" w:eastAsia="vi-VN"/>
          </w:rPr>
          <w:t>Vũ</w:t>
        </w:r>
        <w:proofErr w:type="spellEnd"/>
        <w:r w:rsidR="00722534">
          <w:rPr>
            <w:rFonts w:asciiTheme="majorHAnsi" w:hAnsiTheme="majorHAnsi" w:cstheme="majorHAnsi"/>
            <w:szCs w:val="24"/>
            <w:lang w:val="en-US" w:eastAsia="vi-VN"/>
          </w:rPr>
          <w:t xml:space="preserve"> </w:t>
        </w:r>
        <w:proofErr w:type="spellStart"/>
        <w:r w:rsidR="00722534">
          <w:rPr>
            <w:rFonts w:asciiTheme="majorHAnsi" w:hAnsiTheme="majorHAnsi" w:cstheme="majorHAnsi"/>
            <w:szCs w:val="24"/>
            <w:lang w:val="en-US" w:eastAsia="vi-VN"/>
          </w:rPr>
          <w:t>Hữu</w:t>
        </w:r>
        <w:proofErr w:type="spellEnd"/>
        <w:r w:rsidR="00722534">
          <w:rPr>
            <w:rFonts w:asciiTheme="majorHAnsi" w:hAnsiTheme="majorHAnsi" w:cstheme="majorHAnsi"/>
            <w:szCs w:val="24"/>
            <w:lang w:val="en-US" w:eastAsia="vi-VN"/>
          </w:rPr>
          <w:t xml:space="preserve"> </w:t>
        </w:r>
        <w:proofErr w:type="spellStart"/>
        <w:r w:rsidR="00722534">
          <w:rPr>
            <w:rFonts w:asciiTheme="majorHAnsi" w:hAnsiTheme="majorHAnsi" w:cstheme="majorHAnsi"/>
            <w:szCs w:val="24"/>
            <w:lang w:val="en-US" w:eastAsia="vi-VN"/>
          </w:rPr>
          <w:t>Tiệp</w:t>
        </w:r>
        <w:proofErr w:type="spellEnd"/>
        <w:r w:rsidR="00722534">
          <w:rPr>
            <w:rFonts w:asciiTheme="majorHAnsi" w:hAnsiTheme="majorHAnsi" w:cstheme="majorHAnsi"/>
            <w:szCs w:val="24"/>
            <w:lang w:val="en-US" w:eastAsia="vi-VN"/>
          </w:rPr>
          <w:t xml:space="preserve"> </w:t>
        </w:r>
      </w:ins>
      <w:r w:rsidR="00820AA9">
        <w:rPr>
          <w:rFonts w:asciiTheme="majorHAnsi" w:hAnsiTheme="majorHAnsi" w:cstheme="majorHAnsi"/>
          <w:szCs w:val="24"/>
          <w:lang w:val="en-US" w:eastAsia="vi-VN"/>
        </w:rPr>
        <w:t>(2017);</w:t>
      </w:r>
      <w:r w:rsidR="00C23730" w:rsidRPr="00F7373B">
        <w:rPr>
          <w:rFonts w:asciiTheme="majorHAnsi" w:hAnsiTheme="majorHAnsi" w:cstheme="majorHAnsi"/>
          <w:szCs w:val="24"/>
          <w:lang w:val="en-US" w:eastAsia="vi-VN"/>
        </w:rPr>
        <w:t xml:space="preserve"> Collaborative filtering</w:t>
      </w:r>
      <w:r w:rsidR="00BE213B">
        <w:rPr>
          <w:rFonts w:asciiTheme="majorHAnsi" w:hAnsiTheme="majorHAnsi" w:cstheme="majorHAnsi"/>
          <w:szCs w:val="24"/>
          <w:lang w:val="en-US" w:eastAsia="vi-VN"/>
        </w:rPr>
        <w:t>;</w:t>
      </w:r>
      <w:r w:rsidR="001E4FF1">
        <w:rPr>
          <w:rFonts w:asciiTheme="majorHAnsi" w:hAnsiTheme="majorHAnsi" w:cstheme="majorHAnsi"/>
          <w:szCs w:val="24"/>
          <w:lang w:val="en-US" w:eastAsia="vi-VN"/>
        </w:rPr>
        <w:t xml:space="preserve"> </w:t>
      </w:r>
      <w:r w:rsidR="001A47ED">
        <w:rPr>
          <w:rFonts w:asciiTheme="majorHAnsi" w:hAnsiTheme="majorHAnsi" w:cstheme="majorHAnsi"/>
          <w:szCs w:val="24"/>
          <w:lang w:val="en-US" w:eastAsia="vi-VN"/>
        </w:rPr>
        <w:t xml:space="preserve">DISQUS; </w:t>
      </w:r>
      <w:hyperlink r:id="rId139" w:history="1">
        <w:r w:rsidR="00BE213B" w:rsidRPr="001532C8">
          <w:rPr>
            <w:rStyle w:val="Hyperlink"/>
            <w:rFonts w:cstheme="majorHAnsi"/>
            <w:szCs w:val="24"/>
            <w:lang w:val="en-US" w:eastAsia="vi-VN"/>
          </w:rPr>
          <w:t>https://machinelearningcoban.com/2017/0</w:t>
        </w:r>
        <w:r w:rsidR="00BE213B" w:rsidRPr="001532C8">
          <w:rPr>
            <w:rStyle w:val="Hyperlink"/>
            <w:rFonts w:cstheme="majorHAnsi"/>
            <w:szCs w:val="24"/>
            <w:lang w:val="en-US" w:eastAsia="vi-VN"/>
          </w:rPr>
          <w:t>5</w:t>
        </w:r>
        <w:r w:rsidR="00BE213B" w:rsidRPr="001532C8">
          <w:rPr>
            <w:rStyle w:val="Hyperlink"/>
            <w:rFonts w:cstheme="majorHAnsi"/>
            <w:szCs w:val="24"/>
            <w:lang w:val="en-US" w:eastAsia="vi-VN"/>
          </w:rPr>
          <w:t>/24/collaborativefiltering/</w:t>
        </w:r>
      </w:hyperlink>
      <w:r w:rsidR="00BE213B">
        <w:rPr>
          <w:rFonts w:asciiTheme="majorHAnsi" w:hAnsiTheme="majorHAnsi" w:cstheme="majorHAnsi"/>
          <w:szCs w:val="24"/>
          <w:lang w:val="en-US" w:eastAsia="vi-VN"/>
        </w:rPr>
        <w:t xml:space="preserve">; </w:t>
      </w:r>
      <w:proofErr w:type="spellStart"/>
      <w:r w:rsidR="00BE213B">
        <w:rPr>
          <w:rFonts w:asciiTheme="majorHAnsi" w:hAnsiTheme="majorHAnsi" w:cstheme="majorHAnsi"/>
          <w:color w:val="000000"/>
          <w:szCs w:val="26"/>
          <w:lang w:val="en-US" w:eastAsia="vi-VN"/>
        </w:rPr>
        <w:t>Truy</w:t>
      </w:r>
      <w:proofErr w:type="spellEnd"/>
      <w:r w:rsidR="00BE213B">
        <w:rPr>
          <w:rFonts w:asciiTheme="majorHAnsi" w:hAnsiTheme="majorHAnsi" w:cstheme="majorHAnsi"/>
          <w:color w:val="000000"/>
          <w:szCs w:val="26"/>
          <w:lang w:val="en-US" w:eastAsia="vi-VN"/>
        </w:rPr>
        <w:t xml:space="preserve"> </w:t>
      </w:r>
      <w:proofErr w:type="spellStart"/>
      <w:r w:rsidR="00BE213B">
        <w:rPr>
          <w:rFonts w:asciiTheme="majorHAnsi" w:hAnsiTheme="majorHAnsi" w:cstheme="majorHAnsi"/>
          <w:color w:val="000000"/>
          <w:szCs w:val="26"/>
          <w:lang w:val="en-US" w:eastAsia="vi-VN"/>
        </w:rPr>
        <w:t>cập</w:t>
      </w:r>
      <w:proofErr w:type="spellEnd"/>
      <w:r w:rsidR="00BE213B">
        <w:rPr>
          <w:rFonts w:asciiTheme="majorHAnsi" w:hAnsiTheme="majorHAnsi" w:cstheme="majorHAnsi"/>
          <w:color w:val="000000"/>
          <w:szCs w:val="26"/>
          <w:lang w:val="en-US" w:eastAsia="vi-VN"/>
        </w:rPr>
        <w:t xml:space="preserve"> </w:t>
      </w:r>
      <w:proofErr w:type="spellStart"/>
      <w:r w:rsidR="00BE213B">
        <w:rPr>
          <w:rFonts w:asciiTheme="majorHAnsi" w:hAnsiTheme="majorHAnsi" w:cstheme="majorHAnsi"/>
          <w:color w:val="000000"/>
          <w:szCs w:val="26"/>
          <w:lang w:val="en-US" w:eastAsia="vi-VN"/>
        </w:rPr>
        <w:t>ngày</w:t>
      </w:r>
      <w:proofErr w:type="spellEnd"/>
      <w:r w:rsidR="00BE213B">
        <w:rPr>
          <w:rFonts w:asciiTheme="majorHAnsi" w:hAnsiTheme="majorHAnsi" w:cstheme="majorHAnsi"/>
          <w:color w:val="000000"/>
          <w:szCs w:val="26"/>
          <w:lang w:val="en-US" w:eastAsia="vi-VN"/>
        </w:rPr>
        <w:t xml:space="preserve"> 2/5.</w:t>
      </w:r>
    </w:p>
    <w:p w14:paraId="0BA5B9C1" w14:textId="5CBD9883" w:rsidR="00BE213B" w:rsidRDefault="005074FB" w:rsidP="00722534">
      <w:pPr>
        <w:ind w:left="1411" w:right="1123"/>
        <w:rPr>
          <w:rFonts w:asciiTheme="majorHAnsi" w:hAnsiTheme="majorHAnsi" w:cstheme="majorHAnsi"/>
          <w:color w:val="000000"/>
          <w:szCs w:val="26"/>
          <w:lang w:val="en-US" w:eastAsia="vi-VN"/>
        </w:rPr>
      </w:pPr>
      <w:r>
        <w:rPr>
          <w:rFonts w:asciiTheme="majorHAnsi" w:hAnsiTheme="majorHAnsi" w:cstheme="majorHAnsi"/>
          <w:color w:val="000000"/>
          <w:szCs w:val="26"/>
          <w:lang w:val="en-US" w:eastAsia="vi-VN"/>
        </w:rPr>
        <w:t>[1</w:t>
      </w:r>
      <w:r w:rsidR="00D11556">
        <w:rPr>
          <w:rFonts w:asciiTheme="majorHAnsi" w:hAnsiTheme="majorHAnsi" w:cstheme="majorHAnsi"/>
          <w:color w:val="000000"/>
          <w:szCs w:val="26"/>
          <w:lang w:val="en-US" w:eastAsia="vi-VN"/>
        </w:rPr>
        <w:t>5</w:t>
      </w:r>
      <w:r w:rsidR="006807AA">
        <w:rPr>
          <w:rFonts w:asciiTheme="majorHAnsi" w:hAnsiTheme="majorHAnsi" w:cstheme="majorHAnsi"/>
          <w:color w:val="000000"/>
          <w:szCs w:val="26"/>
          <w:lang w:val="en-US" w:eastAsia="vi-VN"/>
        </w:rPr>
        <w:t xml:space="preserve">] </w:t>
      </w:r>
      <w:proofErr w:type="spellStart"/>
      <w:r w:rsidR="00616258" w:rsidRPr="00616258">
        <w:rPr>
          <w:rFonts w:asciiTheme="majorHAnsi" w:hAnsiTheme="majorHAnsi" w:cstheme="majorHAnsi"/>
          <w:color w:val="000000"/>
          <w:szCs w:val="26"/>
          <w:lang w:val="en-US" w:eastAsia="vi-VN"/>
        </w:rPr>
        <w:t>ZendVN</w:t>
      </w:r>
      <w:proofErr w:type="spellEnd"/>
      <w:r w:rsidR="00616258" w:rsidRPr="00616258">
        <w:rPr>
          <w:rFonts w:asciiTheme="majorHAnsi" w:hAnsiTheme="majorHAnsi" w:cstheme="majorHAnsi"/>
          <w:color w:val="000000"/>
          <w:szCs w:val="26"/>
          <w:lang w:val="en-US" w:eastAsia="vi-VN"/>
        </w:rPr>
        <w:t xml:space="preserve"> - </w:t>
      </w:r>
      <w:proofErr w:type="spellStart"/>
      <w:r w:rsidR="00616258" w:rsidRPr="00616258">
        <w:rPr>
          <w:rFonts w:asciiTheme="majorHAnsi" w:hAnsiTheme="majorHAnsi" w:cstheme="majorHAnsi"/>
          <w:color w:val="000000"/>
          <w:szCs w:val="26"/>
          <w:lang w:val="en-US" w:eastAsia="vi-VN"/>
        </w:rPr>
        <w:t>Học</w:t>
      </w:r>
      <w:proofErr w:type="spellEnd"/>
      <w:r w:rsidR="00616258" w:rsidRPr="00616258">
        <w:rPr>
          <w:rFonts w:asciiTheme="majorHAnsi" w:hAnsiTheme="majorHAnsi" w:cstheme="majorHAnsi"/>
          <w:color w:val="000000"/>
          <w:szCs w:val="26"/>
          <w:lang w:val="en-US" w:eastAsia="vi-VN"/>
        </w:rPr>
        <w:t xml:space="preserve"> Lập Trình Online</w:t>
      </w:r>
      <w:r w:rsidR="00616258">
        <w:rPr>
          <w:rFonts w:asciiTheme="majorHAnsi" w:hAnsiTheme="majorHAnsi" w:cstheme="majorHAnsi"/>
          <w:color w:val="000000"/>
          <w:szCs w:val="26"/>
          <w:lang w:val="en-US" w:eastAsia="vi-VN"/>
        </w:rPr>
        <w:t xml:space="preserve">; </w:t>
      </w:r>
      <w:r w:rsidR="00233F76" w:rsidRPr="00233F76">
        <w:rPr>
          <w:rFonts w:asciiTheme="majorHAnsi" w:hAnsiTheme="majorHAnsi" w:cstheme="majorHAnsi"/>
          <w:color w:val="000000"/>
          <w:szCs w:val="26"/>
          <w:lang w:val="en-US" w:eastAsia="vi-VN"/>
        </w:rPr>
        <w:t xml:space="preserve">Học lập trình di động </w:t>
      </w:r>
      <w:proofErr w:type="spellStart"/>
      <w:r w:rsidR="00233F76" w:rsidRPr="00233F76">
        <w:rPr>
          <w:rFonts w:asciiTheme="majorHAnsi" w:hAnsiTheme="majorHAnsi" w:cstheme="majorHAnsi"/>
          <w:color w:val="000000"/>
          <w:szCs w:val="26"/>
          <w:lang w:val="en-US" w:eastAsia="vi-VN"/>
        </w:rPr>
        <w:t>với</w:t>
      </w:r>
      <w:proofErr w:type="spellEnd"/>
      <w:r w:rsidR="00233F76" w:rsidRPr="00233F76">
        <w:rPr>
          <w:rFonts w:asciiTheme="majorHAnsi" w:hAnsiTheme="majorHAnsi" w:cstheme="majorHAnsi"/>
          <w:color w:val="000000"/>
          <w:szCs w:val="26"/>
          <w:lang w:val="en-US" w:eastAsia="vi-VN"/>
        </w:rPr>
        <w:t xml:space="preserve"> React Native</w:t>
      </w:r>
      <w:r w:rsidR="00BE213B" w:rsidRPr="003A30B8">
        <w:rPr>
          <w:rFonts w:asciiTheme="majorHAnsi" w:hAnsiTheme="majorHAnsi" w:cstheme="majorHAnsi"/>
          <w:color w:val="000000"/>
          <w:szCs w:val="26"/>
          <w:lang w:val="en-US" w:eastAsia="vi-VN"/>
        </w:rPr>
        <w:t xml:space="preserve">; </w:t>
      </w:r>
      <w:hyperlink r:id="rId140" w:history="1">
        <w:r w:rsidR="00BE213B" w:rsidRPr="001532C8">
          <w:rPr>
            <w:rStyle w:val="Hyperlink"/>
            <w:rFonts w:cstheme="majorHAnsi"/>
            <w:szCs w:val="26"/>
            <w:lang w:val="en-US" w:eastAsia="vi-VN"/>
          </w:rPr>
          <w:t>https://www.youtube.com/watch?v=NR5Puv-</w:t>
        </w:r>
        <w:r w:rsidR="00BE213B" w:rsidRPr="001532C8">
          <w:rPr>
            <w:rStyle w:val="Hyperlink"/>
            <w:rFonts w:cstheme="majorHAnsi"/>
            <w:szCs w:val="26"/>
            <w:lang w:val="en-US" w:eastAsia="vi-VN"/>
          </w:rPr>
          <w:lastRenderedPageBreak/>
          <w:t>0udM&amp;list=PLv6GftO355AtasIvXXJNXIs_H6v9KSUXC</w:t>
        </w:r>
      </w:hyperlink>
      <w:r w:rsidR="00C2637B">
        <w:rPr>
          <w:rFonts w:asciiTheme="majorHAnsi" w:hAnsiTheme="majorHAnsi" w:cstheme="majorHAnsi"/>
          <w:lang w:val="en-US"/>
        </w:rPr>
        <w:t xml:space="preserve"> </w:t>
      </w:r>
      <w:r w:rsidR="00BE213B" w:rsidRPr="003A30B8">
        <w:rPr>
          <w:rFonts w:asciiTheme="majorHAnsi" w:hAnsiTheme="majorHAnsi" w:cstheme="majorHAnsi"/>
          <w:color w:val="000000"/>
          <w:szCs w:val="26"/>
          <w:lang w:val="en-US" w:eastAsia="vi-VN"/>
        </w:rPr>
        <w:t>;</w:t>
      </w:r>
      <w:r w:rsidR="00BE213B">
        <w:rPr>
          <w:rFonts w:asciiTheme="majorHAnsi" w:hAnsiTheme="majorHAnsi" w:cstheme="majorHAnsi"/>
          <w:color w:val="000000"/>
          <w:szCs w:val="26"/>
          <w:lang w:val="en-US" w:eastAsia="vi-VN"/>
        </w:rPr>
        <w:t xml:space="preserve"> </w:t>
      </w:r>
      <w:proofErr w:type="spellStart"/>
      <w:r w:rsidR="00BE213B">
        <w:rPr>
          <w:rFonts w:asciiTheme="majorHAnsi" w:hAnsiTheme="majorHAnsi" w:cstheme="majorHAnsi"/>
          <w:color w:val="000000"/>
          <w:szCs w:val="26"/>
          <w:lang w:val="en-US" w:eastAsia="vi-VN"/>
        </w:rPr>
        <w:t>Truy</w:t>
      </w:r>
      <w:proofErr w:type="spellEnd"/>
      <w:r w:rsidR="00BE213B">
        <w:rPr>
          <w:rFonts w:asciiTheme="majorHAnsi" w:hAnsiTheme="majorHAnsi" w:cstheme="majorHAnsi"/>
          <w:color w:val="000000"/>
          <w:szCs w:val="26"/>
          <w:lang w:val="en-US" w:eastAsia="vi-VN"/>
        </w:rPr>
        <w:t xml:space="preserve"> </w:t>
      </w:r>
      <w:proofErr w:type="spellStart"/>
      <w:r w:rsidR="00BE213B">
        <w:rPr>
          <w:rFonts w:asciiTheme="majorHAnsi" w:hAnsiTheme="majorHAnsi" w:cstheme="majorHAnsi"/>
          <w:color w:val="000000"/>
          <w:szCs w:val="26"/>
          <w:lang w:val="en-US" w:eastAsia="vi-VN"/>
        </w:rPr>
        <w:t>cập</w:t>
      </w:r>
      <w:proofErr w:type="spellEnd"/>
      <w:r w:rsidR="00BE213B">
        <w:rPr>
          <w:rFonts w:asciiTheme="majorHAnsi" w:hAnsiTheme="majorHAnsi" w:cstheme="majorHAnsi"/>
          <w:color w:val="000000"/>
          <w:szCs w:val="26"/>
          <w:lang w:val="en-US" w:eastAsia="vi-VN"/>
        </w:rPr>
        <w:t xml:space="preserve"> </w:t>
      </w:r>
      <w:proofErr w:type="spellStart"/>
      <w:r w:rsidR="00BE213B">
        <w:rPr>
          <w:rFonts w:asciiTheme="majorHAnsi" w:hAnsiTheme="majorHAnsi" w:cstheme="majorHAnsi"/>
          <w:color w:val="000000"/>
          <w:szCs w:val="26"/>
          <w:lang w:val="en-US" w:eastAsia="vi-VN"/>
        </w:rPr>
        <w:t>ngày</w:t>
      </w:r>
      <w:proofErr w:type="spellEnd"/>
      <w:r w:rsidR="00BE213B">
        <w:rPr>
          <w:rFonts w:asciiTheme="majorHAnsi" w:hAnsiTheme="majorHAnsi" w:cstheme="majorHAnsi"/>
          <w:color w:val="000000"/>
          <w:szCs w:val="26"/>
          <w:lang w:val="en-US" w:eastAsia="vi-VN"/>
        </w:rPr>
        <w:t xml:space="preserve"> 23/2.</w:t>
      </w:r>
    </w:p>
    <w:p w14:paraId="01720E15" w14:textId="0D1640DF" w:rsidR="00F174FB" w:rsidRPr="00F7373B" w:rsidRDefault="00BE213B" w:rsidP="00722534">
      <w:pPr>
        <w:ind w:left="1411" w:right="1123"/>
        <w:rPr>
          <w:rFonts w:asciiTheme="majorHAnsi" w:hAnsiTheme="majorHAnsi" w:cstheme="majorHAnsi"/>
          <w:szCs w:val="24"/>
          <w:lang w:val="en-US" w:eastAsia="vi-VN"/>
        </w:rPr>
      </w:pPr>
      <w:r>
        <w:rPr>
          <w:rFonts w:asciiTheme="majorHAnsi" w:hAnsiTheme="majorHAnsi" w:cstheme="majorHAnsi"/>
          <w:color w:val="000000"/>
          <w:szCs w:val="26"/>
          <w:lang w:val="en-US" w:eastAsia="vi-VN"/>
        </w:rPr>
        <w:t>[</w:t>
      </w:r>
      <w:r w:rsidR="005074FB">
        <w:rPr>
          <w:rFonts w:asciiTheme="majorHAnsi" w:hAnsiTheme="majorHAnsi" w:cstheme="majorHAnsi"/>
          <w:color w:val="000000"/>
          <w:szCs w:val="26"/>
          <w:lang w:val="en-US" w:eastAsia="vi-VN"/>
        </w:rPr>
        <w:t>1</w:t>
      </w:r>
      <w:r w:rsidR="00722534">
        <w:rPr>
          <w:rFonts w:asciiTheme="majorHAnsi" w:hAnsiTheme="majorHAnsi" w:cstheme="majorHAnsi"/>
          <w:color w:val="000000"/>
          <w:szCs w:val="26"/>
          <w:lang w:val="en-US" w:eastAsia="vi-VN"/>
        </w:rPr>
        <w:t>3</w:t>
      </w:r>
      <w:r>
        <w:rPr>
          <w:rFonts w:asciiTheme="majorHAnsi" w:hAnsiTheme="majorHAnsi" w:cstheme="majorHAnsi"/>
          <w:color w:val="000000"/>
          <w:szCs w:val="26"/>
          <w:lang w:val="en-US" w:eastAsia="vi-VN"/>
        </w:rPr>
        <w:t xml:space="preserve">] </w:t>
      </w:r>
      <w:proofErr w:type="spellStart"/>
      <w:r>
        <w:rPr>
          <w:rFonts w:asciiTheme="majorHAnsi" w:hAnsiTheme="majorHAnsi" w:cstheme="majorHAnsi"/>
          <w:color w:val="000000"/>
          <w:szCs w:val="26"/>
          <w:lang w:val="en-US" w:eastAsia="vi-VN"/>
        </w:rPr>
        <w:t>Recombee</w:t>
      </w:r>
      <w:proofErr w:type="spellEnd"/>
      <w:r>
        <w:rPr>
          <w:rFonts w:asciiTheme="majorHAnsi" w:hAnsiTheme="majorHAnsi" w:cstheme="majorHAnsi"/>
          <w:color w:val="000000"/>
          <w:szCs w:val="26"/>
          <w:lang w:val="en-US" w:eastAsia="vi-VN"/>
        </w:rPr>
        <w:t xml:space="preserve"> ; </w:t>
      </w:r>
      <w:hyperlink r:id="rId141" w:history="1">
        <w:r w:rsidRPr="001532C8">
          <w:rPr>
            <w:rStyle w:val="Hyperlink"/>
            <w:rFonts w:cstheme="majorHAnsi"/>
            <w:szCs w:val="26"/>
            <w:lang w:val="en-US" w:eastAsia="vi-VN"/>
          </w:rPr>
          <w:t>https://docs.recombee.com/</w:t>
        </w:r>
      </w:hyperlink>
      <w:r>
        <w:rPr>
          <w:rFonts w:asciiTheme="majorHAnsi" w:hAnsiTheme="majorHAnsi" w:cstheme="majorHAnsi"/>
          <w:color w:val="000000"/>
          <w:szCs w:val="26"/>
          <w:lang w:val="en-US" w:eastAsia="vi-VN"/>
        </w:rPr>
        <w:t xml:space="preserve">; </w:t>
      </w:r>
      <w:proofErr w:type="spellStart"/>
      <w:r>
        <w:rPr>
          <w:rFonts w:asciiTheme="majorHAnsi" w:hAnsiTheme="majorHAnsi" w:cstheme="majorHAnsi"/>
          <w:color w:val="000000"/>
          <w:szCs w:val="26"/>
          <w:lang w:val="en-US" w:eastAsia="vi-VN"/>
        </w:rPr>
        <w:t>Recombee</w:t>
      </w:r>
      <w:proofErr w:type="spellEnd"/>
      <w:r>
        <w:rPr>
          <w:rFonts w:asciiTheme="majorHAnsi" w:hAnsiTheme="majorHAnsi" w:cstheme="majorHAnsi"/>
          <w:color w:val="000000"/>
          <w:szCs w:val="26"/>
          <w:lang w:val="en-US" w:eastAsia="vi-VN"/>
        </w:rPr>
        <w:t xml:space="preserve"> company;  </w:t>
      </w:r>
      <w:proofErr w:type="spellStart"/>
      <w:r>
        <w:rPr>
          <w:rFonts w:asciiTheme="majorHAnsi" w:hAnsiTheme="majorHAnsi" w:cstheme="majorHAnsi"/>
          <w:color w:val="000000"/>
          <w:szCs w:val="26"/>
          <w:lang w:val="en-US" w:eastAsia="vi-VN"/>
        </w:rPr>
        <w:t>Truy</w:t>
      </w:r>
      <w:proofErr w:type="spellEnd"/>
      <w:r>
        <w:rPr>
          <w:rFonts w:asciiTheme="majorHAnsi" w:hAnsiTheme="majorHAnsi" w:cstheme="majorHAnsi"/>
          <w:color w:val="000000"/>
          <w:szCs w:val="26"/>
          <w:lang w:val="en-US" w:eastAsia="vi-VN"/>
        </w:rPr>
        <w:t xml:space="preserve"> </w:t>
      </w:r>
      <w:proofErr w:type="spellStart"/>
      <w:r>
        <w:rPr>
          <w:rFonts w:asciiTheme="majorHAnsi" w:hAnsiTheme="majorHAnsi" w:cstheme="majorHAnsi"/>
          <w:color w:val="000000"/>
          <w:szCs w:val="26"/>
          <w:lang w:val="en-US" w:eastAsia="vi-VN"/>
        </w:rPr>
        <w:t>cập</w:t>
      </w:r>
      <w:proofErr w:type="spellEnd"/>
      <w:r>
        <w:rPr>
          <w:rFonts w:asciiTheme="majorHAnsi" w:hAnsiTheme="majorHAnsi" w:cstheme="majorHAnsi"/>
          <w:color w:val="000000"/>
          <w:szCs w:val="26"/>
          <w:lang w:val="en-US" w:eastAsia="vi-VN"/>
        </w:rPr>
        <w:t xml:space="preserve"> </w:t>
      </w:r>
      <w:proofErr w:type="spellStart"/>
      <w:r>
        <w:rPr>
          <w:rFonts w:asciiTheme="majorHAnsi" w:hAnsiTheme="majorHAnsi" w:cstheme="majorHAnsi"/>
          <w:color w:val="000000"/>
          <w:szCs w:val="26"/>
          <w:lang w:val="en-US" w:eastAsia="vi-VN"/>
        </w:rPr>
        <w:t>ngày</w:t>
      </w:r>
      <w:proofErr w:type="spellEnd"/>
      <w:r>
        <w:rPr>
          <w:rFonts w:asciiTheme="majorHAnsi" w:hAnsiTheme="majorHAnsi" w:cstheme="majorHAnsi"/>
          <w:color w:val="000000"/>
          <w:szCs w:val="26"/>
          <w:lang w:val="en-US" w:eastAsia="vi-VN"/>
        </w:rPr>
        <w:t xml:space="preserve"> 10/5.</w:t>
      </w:r>
    </w:p>
    <w:sectPr w:rsidR="00F174FB" w:rsidRPr="00F7373B">
      <w:pgSz w:w="11910" w:h="16840"/>
      <w:pgMar w:top="1580" w:right="360" w:bottom="1120" w:left="540" w:header="0" w:footer="938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1FD5429" w14:textId="77777777" w:rsidR="00CA1589" w:rsidRDefault="00CA1589">
      <w:r>
        <w:separator/>
      </w:r>
    </w:p>
  </w:endnote>
  <w:endnote w:type="continuationSeparator" w:id="0">
    <w:p w14:paraId="12473F28" w14:textId="77777777" w:rsidR="00CA1589" w:rsidRDefault="00CA1589">
      <w:r>
        <w:continuationSeparator/>
      </w:r>
    </w:p>
  </w:endnote>
  <w:endnote w:type="continuationNotice" w:id="1">
    <w:p w14:paraId="2ECDBBD6" w14:textId="77777777" w:rsidR="00CA1589" w:rsidRDefault="00CA1589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Yu Mincho Light"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imesNewRomanPSMT">
    <w:altName w:val="Malgun Gothic"/>
    <w:charset w:val="00"/>
    <w:family w:val="roman"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F529C18" w14:textId="2453F8E1" w:rsidR="006001C5" w:rsidRDefault="006001C5">
    <w:pPr>
      <w:pStyle w:val="BodyText"/>
      <w:spacing w:line="14" w:lineRule="auto"/>
      <w:rPr>
        <w:sz w:val="20"/>
      </w:rPr>
    </w:pPr>
    <w:r>
      <w:rPr>
        <w:noProof/>
        <w:lang w:val="en-US"/>
      </w:rPr>
      <mc:AlternateContent>
        <mc:Choice Requires="wps">
          <w:drawing>
            <wp:anchor distT="0" distB="0" distL="114300" distR="114300" simplePos="0" relativeHeight="251658241" behindDoc="1" locked="0" layoutInCell="1" allowOverlap="1" wp14:anchorId="3E991879" wp14:editId="1A35FDBD">
              <wp:simplePos x="0" y="0"/>
              <wp:positionH relativeFrom="page">
                <wp:posOffset>2952115</wp:posOffset>
              </wp:positionH>
              <wp:positionV relativeFrom="page">
                <wp:posOffset>9641205</wp:posOffset>
              </wp:positionV>
              <wp:extent cx="1850390" cy="208280"/>
              <wp:effectExtent l="0" t="0" r="0" b="0"/>
              <wp:wrapNone/>
              <wp:docPr id="38" name="Text Box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850390" cy="2082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CC94AC9" w14:textId="03789DD4" w:rsidR="006001C5" w:rsidRPr="00CD0077" w:rsidRDefault="006001C5">
                          <w:pPr>
                            <w:spacing w:before="4"/>
                            <w:ind w:left="10"/>
                            <w:rPr>
                              <w:b/>
                              <w:lang w:val="en-US"/>
                            </w:rPr>
                          </w:pPr>
                          <w:r>
                            <w:rPr>
                              <w:b/>
                            </w:rPr>
                            <w:t>TP.</w:t>
                          </w:r>
                          <w:r>
                            <w:rPr>
                              <w:b/>
                              <w:spacing w:val="-3"/>
                            </w:rPr>
                            <w:t xml:space="preserve"> </w:t>
                          </w:r>
                          <w:r>
                            <w:rPr>
                              <w:b/>
                            </w:rPr>
                            <w:t>HỒ</w:t>
                          </w:r>
                          <w:r>
                            <w:rPr>
                              <w:b/>
                              <w:spacing w:val="-2"/>
                            </w:rPr>
                            <w:t xml:space="preserve"> </w:t>
                          </w:r>
                          <w:r>
                            <w:rPr>
                              <w:b/>
                            </w:rPr>
                            <w:t>CHÍ</w:t>
                          </w:r>
                          <w:r>
                            <w:rPr>
                              <w:b/>
                              <w:spacing w:val="-3"/>
                            </w:rPr>
                            <w:t xml:space="preserve"> </w:t>
                          </w:r>
                          <w:r>
                            <w:rPr>
                              <w:b/>
                            </w:rPr>
                            <w:t>MINH,</w:t>
                          </w:r>
                          <w:r>
                            <w:rPr>
                              <w:b/>
                              <w:spacing w:val="2"/>
                            </w:rPr>
                            <w:t xml:space="preserve"> </w:t>
                          </w:r>
                          <w:r>
                            <w:rPr>
                              <w:b/>
                            </w:rPr>
                            <w:t>202</w:t>
                          </w:r>
                          <w:r>
                            <w:rPr>
                              <w:b/>
                              <w:lang w:val="en-US"/>
                            </w:rPr>
                            <w:t>2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3E991879" id="_x0000_t202" coordsize="21600,21600" o:spt="202" path="m,l,21600r21600,l21600,xe">
              <v:stroke joinstyle="miter"/>
              <v:path gradientshapeok="t" o:connecttype="rect"/>
            </v:shapetype>
            <v:shape id="Text Box 3" o:spid="_x0000_s1026" type="#_x0000_t202" style="position:absolute;left:0;text-align:left;margin-left:232.45pt;margin-top:759.15pt;width:145.7pt;height:16.4pt;z-index:-251658239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" filled="f" stroked="f">
              <v:textbox inset="0,0,0,0">
                <w:txbxContent>
                  <w:p w14:paraId="5CC94AC9" w14:textId="03789DD4" w:rsidR="006001C5" w:rsidRPr="00CD0077" w:rsidRDefault="006001C5">
                    <w:pPr>
                      <w:spacing w:before="4"/>
                      <w:ind w:left="10"/>
                      <w:rPr>
                        <w:b/>
                        <w:lang w:val="en-US"/>
                      </w:rPr>
                    </w:pPr>
                    <w:r>
                      <w:rPr>
                        <w:b/>
                      </w:rPr>
                      <w:t>TP.</w:t>
                    </w:r>
                    <w:r>
                      <w:rPr>
                        <w:b/>
                        <w:spacing w:val="-3"/>
                      </w:rPr>
                      <w:t xml:space="preserve"> </w:t>
                    </w:r>
                    <w:r>
                      <w:rPr>
                        <w:b/>
                      </w:rPr>
                      <w:t>HỒ</w:t>
                    </w:r>
                    <w:r>
                      <w:rPr>
                        <w:b/>
                        <w:spacing w:val="-2"/>
                      </w:rPr>
                      <w:t xml:space="preserve"> </w:t>
                    </w:r>
                    <w:r>
                      <w:rPr>
                        <w:b/>
                      </w:rPr>
                      <w:t>CHÍ</w:t>
                    </w:r>
                    <w:r>
                      <w:rPr>
                        <w:b/>
                        <w:spacing w:val="-3"/>
                      </w:rPr>
                      <w:t xml:space="preserve"> </w:t>
                    </w:r>
                    <w:r>
                      <w:rPr>
                        <w:b/>
                      </w:rPr>
                      <w:t>MINH,</w:t>
                    </w:r>
                    <w:r>
                      <w:rPr>
                        <w:b/>
                        <w:spacing w:val="2"/>
                      </w:rPr>
                      <w:t xml:space="preserve"> </w:t>
                    </w:r>
                    <w:r>
                      <w:rPr>
                        <w:b/>
                      </w:rPr>
                      <w:t>202</w:t>
                    </w:r>
                    <w:r>
                      <w:rPr>
                        <w:b/>
                        <w:lang w:val="en-US"/>
                      </w:rPr>
                      <w:t>2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18F47C4" w14:textId="77777777" w:rsidR="006001C5" w:rsidRPr="00CD0077" w:rsidRDefault="006001C5" w:rsidP="00F846CA">
    <w:pPr>
      <w:spacing w:before="8"/>
      <w:ind w:left="20"/>
      <w:jc w:val="center"/>
      <w:rPr>
        <w:b/>
        <w:lang w:val="en-US"/>
      </w:rPr>
    </w:pPr>
    <w:r>
      <w:rPr>
        <w:b/>
      </w:rPr>
      <w:t>TP.</w:t>
    </w:r>
    <w:r>
      <w:rPr>
        <w:b/>
        <w:spacing w:val="-3"/>
      </w:rPr>
      <w:t xml:space="preserve"> </w:t>
    </w:r>
    <w:r>
      <w:rPr>
        <w:b/>
      </w:rPr>
      <w:t>HỒ</w:t>
    </w:r>
    <w:r>
      <w:rPr>
        <w:b/>
        <w:spacing w:val="-2"/>
      </w:rPr>
      <w:t xml:space="preserve"> </w:t>
    </w:r>
    <w:r>
      <w:rPr>
        <w:b/>
      </w:rPr>
      <w:t>CHÍ</w:t>
    </w:r>
    <w:r>
      <w:rPr>
        <w:b/>
        <w:spacing w:val="-3"/>
      </w:rPr>
      <w:t xml:space="preserve"> </w:t>
    </w:r>
    <w:r>
      <w:rPr>
        <w:b/>
      </w:rPr>
      <w:t>MINH,</w:t>
    </w:r>
    <w:r>
      <w:rPr>
        <w:b/>
        <w:spacing w:val="2"/>
      </w:rPr>
      <w:t xml:space="preserve"> </w:t>
    </w:r>
    <w:r>
      <w:rPr>
        <w:b/>
      </w:rPr>
      <w:t>202</w:t>
    </w:r>
    <w:r>
      <w:rPr>
        <w:b/>
        <w:lang w:val="en-US"/>
      </w:rPr>
      <w:t>2</w:t>
    </w:r>
  </w:p>
  <w:p w14:paraId="49410DFD" w14:textId="77777777" w:rsidR="006001C5" w:rsidRDefault="006001C5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203BEFB" w14:textId="3B6D83E7" w:rsidR="006001C5" w:rsidRPr="009545B3" w:rsidRDefault="006001C5">
    <w:pPr>
      <w:pStyle w:val="BodyText"/>
      <w:spacing w:line="14" w:lineRule="auto"/>
      <w:rPr>
        <w:sz w:val="2"/>
        <w:lang w:val="en-US"/>
      </w:rPr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F9D3F1E" w14:textId="77777777" w:rsidR="006001C5" w:rsidRDefault="006001C5">
    <w:pPr>
      <w:pStyle w:val="BodyText"/>
      <w:spacing w:line="14" w:lineRule="auto"/>
      <w:rPr>
        <w:sz w:val="2"/>
      </w:rPr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918010283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0DC04CB" w14:textId="3DA774CF" w:rsidR="006C5A5A" w:rsidRDefault="006C5A5A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310BF6">
          <w:rPr>
            <w:noProof/>
          </w:rPr>
          <w:t>7</w:t>
        </w:r>
        <w:r>
          <w:rPr>
            <w:noProof/>
          </w:rPr>
          <w:fldChar w:fldCharType="end"/>
        </w:r>
      </w:p>
    </w:sdtContent>
  </w:sdt>
  <w:p w14:paraId="3276CC71" w14:textId="77777777" w:rsidR="006001C5" w:rsidRDefault="006001C5">
    <w:pPr>
      <w:pStyle w:val="BodyText"/>
      <w:spacing w:line="14" w:lineRule="auto"/>
      <w:rPr>
        <w:sz w:val="2"/>
      </w:rPr>
    </w:pP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A41A957" w14:textId="77777777" w:rsidR="006001C5" w:rsidRDefault="006001C5">
    <w:pPr>
      <w:pStyle w:val="BodyText"/>
      <w:spacing w:line="14" w:lineRule="auto"/>
      <w:rPr>
        <w:sz w:val="2"/>
      </w:rPr>
    </w:pP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7006C51" w14:textId="77777777" w:rsidR="006001C5" w:rsidRDefault="006001C5">
    <w:pPr>
      <w:pStyle w:val="BodyText"/>
      <w:spacing w:line="14" w:lineRule="auto"/>
      <w:rPr>
        <w:sz w:val="2"/>
      </w:rPr>
    </w:pP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790E801" w14:textId="4AA10C61" w:rsidR="006001C5" w:rsidRDefault="006001C5">
    <w:pPr>
      <w:pStyle w:val="Footer"/>
    </w:pPr>
    <w:r>
      <w:rPr>
        <w:noProof/>
        <w:lang w:val="en-US"/>
      </w:rPr>
      <mc:AlternateContent>
        <mc:Choice Requires="wps">
          <w:drawing>
            <wp:anchor distT="0" distB="0" distL="114300" distR="114300" simplePos="0" relativeHeight="251658240" behindDoc="1" locked="0" layoutInCell="1" allowOverlap="1" wp14:anchorId="214485AF" wp14:editId="66F8F5C2">
              <wp:simplePos x="0" y="0"/>
              <wp:positionH relativeFrom="page">
                <wp:posOffset>3893185</wp:posOffset>
              </wp:positionH>
              <wp:positionV relativeFrom="page">
                <wp:posOffset>9906635</wp:posOffset>
              </wp:positionV>
              <wp:extent cx="323215" cy="208280"/>
              <wp:effectExtent l="0" t="0" r="0" b="0"/>
              <wp:wrapNone/>
              <wp:docPr id="11" name="Text Box 1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23215" cy="2082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A1B2F7F" w14:textId="5AC86E5A" w:rsidR="006001C5" w:rsidRDefault="00BE213B">
                          <w:pPr>
                            <w:pStyle w:val="BodyText"/>
                            <w:spacing w:before="8"/>
                            <w:ind w:left="60"/>
                          </w:pPr>
                          <w:r>
                            <w:fldChar w:fldCharType="begin"/>
                          </w:r>
                          <w:r>
                            <w:instrText xml:space="preserve"> PAGE </w:instrText>
                          </w:r>
                          <w:r w:rsidR="00951B54">
                            <w:fldChar w:fldCharType="separate"/>
                          </w:r>
                          <w:r w:rsidR="00951B54">
                            <w:rPr>
                              <w:noProof/>
                            </w:rPr>
                            <w:t>19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14485AF" id="_x0000_t202" coordsize="21600,21600" o:spt="202" path="m,l,21600r21600,l21600,xe">
              <v:stroke joinstyle="miter"/>
              <v:path gradientshapeok="t" o:connecttype="rect"/>
            </v:shapetype>
            <v:shape id="Text Box 11" o:spid="_x0000_s1027" type="#_x0000_t202" style="position:absolute;left:0;text-align:left;margin-left:306.55pt;margin-top:780.05pt;width:25.45pt;height:16.4pt;z-index:-2516582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" filled="f" stroked="f">
              <v:textbox inset="0,0,0,0">
                <w:txbxContent>
                  <w:p w14:paraId="0A1B2F7F" w14:textId="5AC86E5A" w:rsidR="006001C5" w:rsidRDefault="00BE213B">
                    <w:pPr>
                      <w:pStyle w:val="BodyText"/>
                      <w:spacing w:before="8"/>
                      <w:ind w:left="60"/>
                    </w:pPr>
                    <w:r>
                      <w:fldChar w:fldCharType="begin"/>
                    </w:r>
                    <w:r>
                      <w:instrText xml:space="preserve"> PAGE </w:instrText>
                    </w:r>
                    <w:r w:rsidR="00951B54">
                      <w:fldChar w:fldCharType="separate"/>
                    </w:r>
                    <w:r w:rsidR="00951B54">
                      <w:rPr>
                        <w:noProof/>
                      </w:rPr>
                      <w:t>19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A7890F7" w14:textId="77777777" w:rsidR="00CA1589" w:rsidRDefault="00CA1589">
      <w:r>
        <w:separator/>
      </w:r>
    </w:p>
  </w:footnote>
  <w:footnote w:type="continuationSeparator" w:id="0">
    <w:p w14:paraId="3F3A9DE0" w14:textId="77777777" w:rsidR="00CA1589" w:rsidRDefault="00CA1589">
      <w:r>
        <w:continuationSeparator/>
      </w:r>
    </w:p>
  </w:footnote>
  <w:footnote w:type="continuationNotice" w:id="1">
    <w:p w14:paraId="69D9B525" w14:textId="77777777" w:rsidR="00CA1589" w:rsidRDefault="00CA1589"/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371C82"/>
    <w:multiLevelType w:val="hybridMultilevel"/>
    <w:tmpl w:val="CA8A8A04"/>
    <w:lvl w:ilvl="0" w:tplc="5ACE0AD0">
      <w:numFmt w:val="bullet"/>
      <w:lvlText w:val="-"/>
      <w:lvlJc w:val="left"/>
      <w:pPr>
        <w:ind w:left="2165" w:hanging="360"/>
      </w:pPr>
      <w:rPr>
        <w:rFonts w:ascii="Cambria" w:eastAsia="Cambria" w:hAnsi="Cambria" w:cs="Cambria" w:hint="default"/>
        <w:w w:val="99"/>
        <w:sz w:val="26"/>
        <w:szCs w:val="26"/>
        <w:lang w:val="vi" w:eastAsia="en-US" w:bidi="ar-SA"/>
      </w:rPr>
    </w:lvl>
    <w:lvl w:ilvl="1" w:tplc="4E9E67DE">
      <w:numFmt w:val="bullet"/>
      <w:lvlText w:val=""/>
      <w:lvlJc w:val="left"/>
      <w:pPr>
        <w:ind w:left="2813" w:hanging="360"/>
      </w:pPr>
      <w:rPr>
        <w:rFonts w:ascii="Yu Mincho Light" w:eastAsia="Yu Mincho Light" w:hAnsi="Yu Mincho Light" w:cs="Yu Mincho Light" w:hint="default"/>
        <w:w w:val="99"/>
        <w:sz w:val="26"/>
        <w:szCs w:val="26"/>
        <w:lang w:val="vi" w:eastAsia="en-US" w:bidi="ar-SA"/>
      </w:rPr>
    </w:lvl>
    <w:lvl w:ilvl="2" w:tplc="155E1DEC">
      <w:numFmt w:val="bullet"/>
      <w:lvlText w:val="•"/>
      <w:lvlJc w:val="left"/>
      <w:pPr>
        <w:ind w:left="3729" w:hanging="360"/>
      </w:pPr>
      <w:rPr>
        <w:rFonts w:hint="default"/>
        <w:lang w:val="vi" w:eastAsia="en-US" w:bidi="ar-SA"/>
      </w:rPr>
    </w:lvl>
    <w:lvl w:ilvl="3" w:tplc="49103752">
      <w:numFmt w:val="bullet"/>
      <w:lvlText w:val="•"/>
      <w:lvlJc w:val="left"/>
      <w:pPr>
        <w:ind w:left="4639" w:hanging="360"/>
      </w:pPr>
      <w:rPr>
        <w:rFonts w:hint="default"/>
        <w:lang w:val="vi" w:eastAsia="en-US" w:bidi="ar-SA"/>
      </w:rPr>
    </w:lvl>
    <w:lvl w:ilvl="4" w:tplc="C78CD104">
      <w:numFmt w:val="bullet"/>
      <w:lvlText w:val="•"/>
      <w:lvlJc w:val="left"/>
      <w:pPr>
        <w:ind w:left="5548" w:hanging="360"/>
      </w:pPr>
      <w:rPr>
        <w:rFonts w:hint="default"/>
        <w:lang w:val="vi" w:eastAsia="en-US" w:bidi="ar-SA"/>
      </w:rPr>
    </w:lvl>
    <w:lvl w:ilvl="5" w:tplc="41887498">
      <w:numFmt w:val="bullet"/>
      <w:lvlText w:val="•"/>
      <w:lvlJc w:val="left"/>
      <w:pPr>
        <w:ind w:left="6458" w:hanging="360"/>
      </w:pPr>
      <w:rPr>
        <w:rFonts w:hint="default"/>
        <w:lang w:val="vi" w:eastAsia="en-US" w:bidi="ar-SA"/>
      </w:rPr>
    </w:lvl>
    <w:lvl w:ilvl="6" w:tplc="8196D8FA">
      <w:numFmt w:val="bullet"/>
      <w:lvlText w:val="•"/>
      <w:lvlJc w:val="left"/>
      <w:pPr>
        <w:ind w:left="7368" w:hanging="360"/>
      </w:pPr>
      <w:rPr>
        <w:rFonts w:hint="default"/>
        <w:lang w:val="vi" w:eastAsia="en-US" w:bidi="ar-SA"/>
      </w:rPr>
    </w:lvl>
    <w:lvl w:ilvl="7" w:tplc="813093D0">
      <w:numFmt w:val="bullet"/>
      <w:lvlText w:val="•"/>
      <w:lvlJc w:val="left"/>
      <w:pPr>
        <w:ind w:left="8277" w:hanging="360"/>
      </w:pPr>
      <w:rPr>
        <w:rFonts w:hint="default"/>
        <w:lang w:val="vi" w:eastAsia="en-US" w:bidi="ar-SA"/>
      </w:rPr>
    </w:lvl>
    <w:lvl w:ilvl="8" w:tplc="418025AA">
      <w:numFmt w:val="bullet"/>
      <w:lvlText w:val="•"/>
      <w:lvlJc w:val="left"/>
      <w:pPr>
        <w:ind w:left="9187" w:hanging="360"/>
      </w:pPr>
      <w:rPr>
        <w:rFonts w:hint="default"/>
        <w:lang w:val="vi" w:eastAsia="en-US" w:bidi="ar-SA"/>
      </w:rPr>
    </w:lvl>
  </w:abstractNum>
  <w:abstractNum w:abstractNumId="1" w15:restartNumberingAfterBreak="0">
    <w:nsid w:val="0EC24B49"/>
    <w:multiLevelType w:val="hybridMultilevel"/>
    <w:tmpl w:val="95229CA4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F5B3C6A"/>
    <w:multiLevelType w:val="hybridMultilevel"/>
    <w:tmpl w:val="D18A5B90"/>
    <w:lvl w:ilvl="0" w:tplc="39582FC4">
      <w:numFmt w:val="bullet"/>
      <w:lvlText w:val="•"/>
      <w:lvlJc w:val="left"/>
      <w:pPr>
        <w:ind w:left="2790" w:hanging="360"/>
      </w:pPr>
      <w:rPr>
        <w:rFonts w:hint="default"/>
        <w:lang w:val="vi" w:eastAsia="en-US" w:bidi="ar-SA"/>
      </w:rPr>
    </w:lvl>
    <w:lvl w:ilvl="1" w:tplc="042A0003" w:tentative="1">
      <w:start w:val="1"/>
      <w:numFmt w:val="bullet"/>
      <w:lvlText w:val="o"/>
      <w:lvlJc w:val="left"/>
      <w:pPr>
        <w:ind w:left="351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423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495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567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639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711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783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8550" w:hanging="360"/>
      </w:pPr>
      <w:rPr>
        <w:rFonts w:ascii="Wingdings" w:hAnsi="Wingdings" w:hint="default"/>
      </w:rPr>
    </w:lvl>
  </w:abstractNum>
  <w:abstractNum w:abstractNumId="3" w15:restartNumberingAfterBreak="0">
    <w:nsid w:val="177A640F"/>
    <w:multiLevelType w:val="hybridMultilevel"/>
    <w:tmpl w:val="1A6CE51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7A30535"/>
    <w:multiLevelType w:val="hybridMultilevel"/>
    <w:tmpl w:val="091487BE"/>
    <w:lvl w:ilvl="0" w:tplc="20000001">
      <w:start w:val="1"/>
      <w:numFmt w:val="bullet"/>
      <w:lvlText w:val=""/>
      <w:lvlJc w:val="left"/>
      <w:pPr>
        <w:ind w:left="2880" w:hanging="360"/>
      </w:pPr>
      <w:rPr>
        <w:rFonts w:ascii="Yu Mincho Light" w:hAnsi="Yu Mincho Light" w:hint="default"/>
      </w:rPr>
    </w:lvl>
    <w:lvl w:ilvl="1" w:tplc="20000003" w:tentative="1">
      <w:start w:val="1"/>
      <w:numFmt w:val="bullet"/>
      <w:lvlText w:val="o"/>
      <w:lvlJc w:val="left"/>
      <w:pPr>
        <w:ind w:left="3600" w:hanging="360"/>
      </w:pPr>
      <w:rPr>
        <w:rFonts w:ascii="MS Mincho" w:hAnsi="MS Mincho" w:cs="MS Mincho" w:hint="default"/>
      </w:rPr>
    </w:lvl>
    <w:lvl w:ilvl="2" w:tplc="20000005" w:tentative="1">
      <w:start w:val="1"/>
      <w:numFmt w:val="bullet"/>
      <w:lvlText w:val=""/>
      <w:lvlJc w:val="left"/>
      <w:pPr>
        <w:ind w:left="4320" w:hanging="360"/>
      </w:pPr>
      <w:rPr>
        <w:rFonts w:ascii="Arial" w:hAnsi="Arial" w:hint="default"/>
      </w:rPr>
    </w:lvl>
    <w:lvl w:ilvl="3" w:tplc="20000001" w:tentative="1">
      <w:start w:val="1"/>
      <w:numFmt w:val="bullet"/>
      <w:lvlText w:val=""/>
      <w:lvlJc w:val="left"/>
      <w:pPr>
        <w:ind w:left="5040" w:hanging="360"/>
      </w:pPr>
      <w:rPr>
        <w:rFonts w:ascii="Yu Mincho Light" w:hAnsi="Yu Mincho Light" w:hint="default"/>
      </w:rPr>
    </w:lvl>
    <w:lvl w:ilvl="4" w:tplc="20000003" w:tentative="1">
      <w:start w:val="1"/>
      <w:numFmt w:val="bullet"/>
      <w:lvlText w:val="o"/>
      <w:lvlJc w:val="left"/>
      <w:pPr>
        <w:ind w:left="5760" w:hanging="360"/>
      </w:pPr>
      <w:rPr>
        <w:rFonts w:ascii="MS Mincho" w:hAnsi="MS Mincho" w:cs="MS Mincho" w:hint="default"/>
      </w:rPr>
    </w:lvl>
    <w:lvl w:ilvl="5" w:tplc="20000005" w:tentative="1">
      <w:start w:val="1"/>
      <w:numFmt w:val="bullet"/>
      <w:lvlText w:val=""/>
      <w:lvlJc w:val="left"/>
      <w:pPr>
        <w:ind w:left="6480" w:hanging="360"/>
      </w:pPr>
      <w:rPr>
        <w:rFonts w:ascii="Arial" w:hAnsi="Arial" w:hint="default"/>
      </w:rPr>
    </w:lvl>
    <w:lvl w:ilvl="6" w:tplc="20000001" w:tentative="1">
      <w:start w:val="1"/>
      <w:numFmt w:val="bullet"/>
      <w:lvlText w:val=""/>
      <w:lvlJc w:val="left"/>
      <w:pPr>
        <w:ind w:left="7200" w:hanging="360"/>
      </w:pPr>
      <w:rPr>
        <w:rFonts w:ascii="Yu Mincho Light" w:hAnsi="Yu Mincho Light" w:hint="default"/>
      </w:rPr>
    </w:lvl>
    <w:lvl w:ilvl="7" w:tplc="20000003" w:tentative="1">
      <w:start w:val="1"/>
      <w:numFmt w:val="bullet"/>
      <w:lvlText w:val="o"/>
      <w:lvlJc w:val="left"/>
      <w:pPr>
        <w:ind w:left="7920" w:hanging="360"/>
      </w:pPr>
      <w:rPr>
        <w:rFonts w:ascii="MS Mincho" w:hAnsi="MS Mincho" w:cs="MS Mincho" w:hint="default"/>
      </w:rPr>
    </w:lvl>
    <w:lvl w:ilvl="8" w:tplc="20000005" w:tentative="1">
      <w:start w:val="1"/>
      <w:numFmt w:val="bullet"/>
      <w:lvlText w:val=""/>
      <w:lvlJc w:val="left"/>
      <w:pPr>
        <w:ind w:left="8640" w:hanging="360"/>
      </w:pPr>
      <w:rPr>
        <w:rFonts w:ascii="Arial" w:hAnsi="Arial" w:hint="default"/>
      </w:rPr>
    </w:lvl>
  </w:abstractNum>
  <w:abstractNum w:abstractNumId="5" w15:restartNumberingAfterBreak="0">
    <w:nsid w:val="17F8355F"/>
    <w:multiLevelType w:val="multilevel"/>
    <w:tmpl w:val="7AEC1742"/>
    <w:lvl w:ilvl="0">
      <w:start w:val="5"/>
      <w:numFmt w:val="decimal"/>
      <w:lvlText w:val="%1"/>
      <w:lvlJc w:val="left"/>
      <w:pPr>
        <w:ind w:left="2165" w:hanging="437"/>
      </w:pPr>
      <w:rPr>
        <w:rFonts w:hint="default"/>
        <w:lang w:val="vi" w:eastAsia="en-US" w:bidi="ar-SA"/>
      </w:rPr>
    </w:lvl>
    <w:lvl w:ilvl="1">
      <w:start w:val="1"/>
      <w:numFmt w:val="decimal"/>
      <w:lvlText w:val="%1.%2."/>
      <w:lvlJc w:val="left"/>
      <w:pPr>
        <w:ind w:left="2165" w:hanging="437"/>
      </w:pPr>
      <w:rPr>
        <w:rFonts w:ascii="Cambria" w:eastAsia="Cambria" w:hAnsi="Cambria" w:cs="Cambria" w:hint="default"/>
        <w:b/>
        <w:bCs/>
        <w:w w:val="99"/>
        <w:sz w:val="26"/>
        <w:szCs w:val="26"/>
        <w:lang w:val="vi" w:eastAsia="en-US" w:bidi="ar-SA"/>
      </w:rPr>
    </w:lvl>
    <w:lvl w:ilvl="2">
      <w:numFmt w:val="bullet"/>
      <w:lvlText w:val="-"/>
      <w:lvlJc w:val="left"/>
      <w:pPr>
        <w:ind w:left="2741" w:hanging="360"/>
      </w:pPr>
      <w:rPr>
        <w:rFonts w:ascii="Cambria" w:eastAsia="Cambria" w:hAnsi="Cambria" w:cs="Cambria" w:hint="default"/>
        <w:w w:val="99"/>
        <w:sz w:val="26"/>
        <w:szCs w:val="26"/>
        <w:lang w:val="vi" w:eastAsia="en-US" w:bidi="ar-SA"/>
      </w:rPr>
    </w:lvl>
    <w:lvl w:ilvl="3">
      <w:numFmt w:val="bullet"/>
      <w:lvlText w:val=""/>
      <w:lvlJc w:val="left"/>
      <w:pPr>
        <w:ind w:left="2722" w:hanging="360"/>
      </w:pPr>
      <w:rPr>
        <w:rFonts w:ascii="Yu Mincho Light" w:eastAsia="Yu Mincho Light" w:hAnsi="Yu Mincho Light" w:cs="Yu Mincho Light" w:hint="default"/>
        <w:w w:val="99"/>
        <w:sz w:val="26"/>
        <w:szCs w:val="26"/>
        <w:lang w:val="vi" w:eastAsia="en-US" w:bidi="ar-SA"/>
      </w:rPr>
    </w:lvl>
    <w:lvl w:ilvl="4">
      <w:numFmt w:val="bullet"/>
      <w:lvlText w:val="•"/>
      <w:lvlJc w:val="left"/>
      <w:pPr>
        <w:ind w:left="3075" w:hanging="360"/>
      </w:pPr>
      <w:rPr>
        <w:rFonts w:hint="default"/>
        <w:lang w:val="vi" w:eastAsia="en-US" w:bidi="ar-SA"/>
      </w:rPr>
    </w:lvl>
    <w:lvl w:ilvl="5">
      <w:numFmt w:val="bullet"/>
      <w:lvlText w:val="•"/>
      <w:lvlJc w:val="left"/>
      <w:pPr>
        <w:ind w:left="3411" w:hanging="360"/>
      </w:pPr>
      <w:rPr>
        <w:rFonts w:hint="default"/>
        <w:lang w:val="vi" w:eastAsia="en-US" w:bidi="ar-SA"/>
      </w:rPr>
    </w:lvl>
    <w:lvl w:ilvl="6">
      <w:numFmt w:val="bullet"/>
      <w:lvlText w:val="•"/>
      <w:lvlJc w:val="left"/>
      <w:pPr>
        <w:ind w:left="3747" w:hanging="360"/>
      </w:pPr>
      <w:rPr>
        <w:rFonts w:hint="default"/>
        <w:lang w:val="vi" w:eastAsia="en-US" w:bidi="ar-SA"/>
      </w:rPr>
    </w:lvl>
    <w:lvl w:ilvl="7">
      <w:numFmt w:val="bullet"/>
      <w:lvlText w:val="•"/>
      <w:lvlJc w:val="left"/>
      <w:pPr>
        <w:ind w:left="4083" w:hanging="360"/>
      </w:pPr>
      <w:rPr>
        <w:rFonts w:hint="default"/>
        <w:lang w:val="vi" w:eastAsia="en-US" w:bidi="ar-SA"/>
      </w:rPr>
    </w:lvl>
    <w:lvl w:ilvl="8">
      <w:numFmt w:val="bullet"/>
      <w:lvlText w:val="•"/>
      <w:lvlJc w:val="left"/>
      <w:pPr>
        <w:ind w:left="4419" w:hanging="360"/>
      </w:pPr>
      <w:rPr>
        <w:rFonts w:hint="default"/>
        <w:lang w:val="vi" w:eastAsia="en-US" w:bidi="ar-SA"/>
      </w:rPr>
    </w:lvl>
  </w:abstractNum>
  <w:abstractNum w:abstractNumId="6" w15:restartNumberingAfterBreak="0">
    <w:nsid w:val="19200760"/>
    <w:multiLevelType w:val="hybridMultilevel"/>
    <w:tmpl w:val="18586222"/>
    <w:lvl w:ilvl="0" w:tplc="4EC41EF6">
      <w:start w:val="1"/>
      <w:numFmt w:val="decimal"/>
      <w:lvlText w:val="%1."/>
      <w:lvlJc w:val="left"/>
      <w:pPr>
        <w:ind w:left="467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187" w:hanging="360"/>
      </w:pPr>
    </w:lvl>
    <w:lvl w:ilvl="2" w:tplc="042A001B" w:tentative="1">
      <w:start w:val="1"/>
      <w:numFmt w:val="lowerRoman"/>
      <w:lvlText w:val="%3."/>
      <w:lvlJc w:val="right"/>
      <w:pPr>
        <w:ind w:left="1907" w:hanging="180"/>
      </w:pPr>
    </w:lvl>
    <w:lvl w:ilvl="3" w:tplc="042A000F" w:tentative="1">
      <w:start w:val="1"/>
      <w:numFmt w:val="decimal"/>
      <w:lvlText w:val="%4."/>
      <w:lvlJc w:val="left"/>
      <w:pPr>
        <w:ind w:left="2627" w:hanging="360"/>
      </w:pPr>
    </w:lvl>
    <w:lvl w:ilvl="4" w:tplc="042A0019" w:tentative="1">
      <w:start w:val="1"/>
      <w:numFmt w:val="lowerLetter"/>
      <w:lvlText w:val="%5."/>
      <w:lvlJc w:val="left"/>
      <w:pPr>
        <w:ind w:left="3347" w:hanging="360"/>
      </w:pPr>
    </w:lvl>
    <w:lvl w:ilvl="5" w:tplc="042A001B" w:tentative="1">
      <w:start w:val="1"/>
      <w:numFmt w:val="lowerRoman"/>
      <w:lvlText w:val="%6."/>
      <w:lvlJc w:val="right"/>
      <w:pPr>
        <w:ind w:left="4067" w:hanging="180"/>
      </w:pPr>
    </w:lvl>
    <w:lvl w:ilvl="6" w:tplc="042A000F" w:tentative="1">
      <w:start w:val="1"/>
      <w:numFmt w:val="decimal"/>
      <w:lvlText w:val="%7."/>
      <w:lvlJc w:val="left"/>
      <w:pPr>
        <w:ind w:left="4787" w:hanging="360"/>
      </w:pPr>
    </w:lvl>
    <w:lvl w:ilvl="7" w:tplc="042A0019" w:tentative="1">
      <w:start w:val="1"/>
      <w:numFmt w:val="lowerLetter"/>
      <w:lvlText w:val="%8."/>
      <w:lvlJc w:val="left"/>
      <w:pPr>
        <w:ind w:left="5507" w:hanging="360"/>
      </w:pPr>
    </w:lvl>
    <w:lvl w:ilvl="8" w:tplc="042A001B" w:tentative="1">
      <w:start w:val="1"/>
      <w:numFmt w:val="lowerRoman"/>
      <w:lvlText w:val="%9."/>
      <w:lvlJc w:val="right"/>
      <w:pPr>
        <w:ind w:left="6227" w:hanging="180"/>
      </w:pPr>
    </w:lvl>
  </w:abstractNum>
  <w:abstractNum w:abstractNumId="7" w15:restartNumberingAfterBreak="0">
    <w:nsid w:val="19BF62BA"/>
    <w:multiLevelType w:val="hybridMultilevel"/>
    <w:tmpl w:val="AEC42316"/>
    <w:lvl w:ilvl="0" w:tplc="042A0001">
      <w:start w:val="1"/>
      <w:numFmt w:val="bullet"/>
      <w:lvlText w:val=""/>
      <w:lvlJc w:val="left"/>
      <w:pPr>
        <w:ind w:left="2880" w:hanging="360"/>
      </w:pPr>
      <w:rPr>
        <w:rFonts w:ascii="Yu Mincho Light" w:hAnsi="Yu Mincho Light" w:hint="default"/>
      </w:rPr>
    </w:lvl>
    <w:lvl w:ilvl="1" w:tplc="042A0003" w:tentative="1">
      <w:start w:val="1"/>
      <w:numFmt w:val="bullet"/>
      <w:lvlText w:val="o"/>
      <w:lvlJc w:val="left"/>
      <w:pPr>
        <w:ind w:left="3600" w:hanging="360"/>
      </w:pPr>
      <w:rPr>
        <w:rFonts w:ascii="MS Mincho" w:hAnsi="MS Mincho" w:cs="MS Mincho" w:hint="default"/>
      </w:rPr>
    </w:lvl>
    <w:lvl w:ilvl="2" w:tplc="042A0005" w:tentative="1">
      <w:start w:val="1"/>
      <w:numFmt w:val="bullet"/>
      <w:lvlText w:val=""/>
      <w:lvlJc w:val="left"/>
      <w:pPr>
        <w:ind w:left="4320" w:hanging="360"/>
      </w:pPr>
      <w:rPr>
        <w:rFonts w:ascii="Arial" w:hAnsi="Arial" w:hint="default"/>
      </w:rPr>
    </w:lvl>
    <w:lvl w:ilvl="3" w:tplc="042A0001" w:tentative="1">
      <w:start w:val="1"/>
      <w:numFmt w:val="bullet"/>
      <w:lvlText w:val=""/>
      <w:lvlJc w:val="left"/>
      <w:pPr>
        <w:ind w:left="5040" w:hanging="360"/>
      </w:pPr>
      <w:rPr>
        <w:rFonts w:ascii="Yu Mincho Light" w:hAnsi="Yu Mincho Light" w:hint="default"/>
      </w:rPr>
    </w:lvl>
    <w:lvl w:ilvl="4" w:tplc="042A0003" w:tentative="1">
      <w:start w:val="1"/>
      <w:numFmt w:val="bullet"/>
      <w:lvlText w:val="o"/>
      <w:lvlJc w:val="left"/>
      <w:pPr>
        <w:ind w:left="5760" w:hanging="360"/>
      </w:pPr>
      <w:rPr>
        <w:rFonts w:ascii="MS Mincho" w:hAnsi="MS Mincho" w:cs="MS Mincho" w:hint="default"/>
      </w:rPr>
    </w:lvl>
    <w:lvl w:ilvl="5" w:tplc="042A0005" w:tentative="1">
      <w:start w:val="1"/>
      <w:numFmt w:val="bullet"/>
      <w:lvlText w:val=""/>
      <w:lvlJc w:val="left"/>
      <w:pPr>
        <w:ind w:left="6480" w:hanging="360"/>
      </w:pPr>
      <w:rPr>
        <w:rFonts w:ascii="Arial" w:hAnsi="Arial" w:hint="default"/>
      </w:rPr>
    </w:lvl>
    <w:lvl w:ilvl="6" w:tplc="042A0001" w:tentative="1">
      <w:start w:val="1"/>
      <w:numFmt w:val="bullet"/>
      <w:lvlText w:val=""/>
      <w:lvlJc w:val="left"/>
      <w:pPr>
        <w:ind w:left="7200" w:hanging="360"/>
      </w:pPr>
      <w:rPr>
        <w:rFonts w:ascii="Yu Mincho Light" w:hAnsi="Yu Mincho Light" w:hint="default"/>
      </w:rPr>
    </w:lvl>
    <w:lvl w:ilvl="7" w:tplc="042A0003" w:tentative="1">
      <w:start w:val="1"/>
      <w:numFmt w:val="bullet"/>
      <w:lvlText w:val="o"/>
      <w:lvlJc w:val="left"/>
      <w:pPr>
        <w:ind w:left="7920" w:hanging="360"/>
      </w:pPr>
      <w:rPr>
        <w:rFonts w:ascii="MS Mincho" w:hAnsi="MS Mincho" w:cs="MS Mincho" w:hint="default"/>
      </w:rPr>
    </w:lvl>
    <w:lvl w:ilvl="8" w:tplc="042A0005" w:tentative="1">
      <w:start w:val="1"/>
      <w:numFmt w:val="bullet"/>
      <w:lvlText w:val=""/>
      <w:lvlJc w:val="left"/>
      <w:pPr>
        <w:ind w:left="8640" w:hanging="360"/>
      </w:pPr>
      <w:rPr>
        <w:rFonts w:ascii="Arial" w:hAnsi="Arial" w:hint="default"/>
      </w:rPr>
    </w:lvl>
  </w:abstractNum>
  <w:abstractNum w:abstractNumId="8" w15:restartNumberingAfterBreak="0">
    <w:nsid w:val="1A3C164C"/>
    <w:multiLevelType w:val="hybridMultilevel"/>
    <w:tmpl w:val="0DF4B9C4"/>
    <w:lvl w:ilvl="0" w:tplc="1D12C0F0">
      <w:numFmt w:val="bullet"/>
      <w:lvlText w:val="-"/>
      <w:lvlJc w:val="left"/>
      <w:pPr>
        <w:ind w:left="2525" w:hanging="360"/>
      </w:pPr>
      <w:rPr>
        <w:rFonts w:ascii="Cambria" w:eastAsia="Cambria" w:hAnsi="Cambria" w:cs="Cambria" w:hint="default"/>
        <w:w w:val="99"/>
        <w:sz w:val="26"/>
        <w:szCs w:val="26"/>
        <w:lang w:val="vi" w:eastAsia="en-US" w:bidi="ar-SA"/>
      </w:rPr>
    </w:lvl>
    <w:lvl w:ilvl="1" w:tplc="61186472">
      <w:numFmt w:val="bullet"/>
      <w:lvlText w:val=""/>
      <w:lvlJc w:val="left"/>
      <w:pPr>
        <w:ind w:left="3029" w:hanging="360"/>
      </w:pPr>
      <w:rPr>
        <w:rFonts w:ascii="Yu Mincho Light" w:eastAsia="Yu Mincho Light" w:hAnsi="Yu Mincho Light" w:cs="Yu Mincho Light" w:hint="default"/>
        <w:w w:val="99"/>
        <w:sz w:val="26"/>
        <w:szCs w:val="26"/>
        <w:lang w:val="vi" w:eastAsia="en-US" w:bidi="ar-SA"/>
      </w:rPr>
    </w:lvl>
    <w:lvl w:ilvl="2" w:tplc="DE143C60">
      <w:numFmt w:val="bullet"/>
      <w:lvlText w:val="•"/>
      <w:lvlJc w:val="left"/>
      <w:pPr>
        <w:ind w:left="3907" w:hanging="360"/>
      </w:pPr>
      <w:rPr>
        <w:rFonts w:hint="default"/>
        <w:lang w:val="vi" w:eastAsia="en-US" w:bidi="ar-SA"/>
      </w:rPr>
    </w:lvl>
    <w:lvl w:ilvl="3" w:tplc="B4607B08">
      <w:numFmt w:val="bullet"/>
      <w:lvlText w:val="•"/>
      <w:lvlJc w:val="left"/>
      <w:pPr>
        <w:ind w:left="4794" w:hanging="360"/>
      </w:pPr>
      <w:rPr>
        <w:rFonts w:hint="default"/>
        <w:lang w:val="vi" w:eastAsia="en-US" w:bidi="ar-SA"/>
      </w:rPr>
    </w:lvl>
    <w:lvl w:ilvl="4" w:tplc="3D5AFF56">
      <w:numFmt w:val="bullet"/>
      <w:lvlText w:val="•"/>
      <w:lvlJc w:val="left"/>
      <w:pPr>
        <w:ind w:left="5682" w:hanging="360"/>
      </w:pPr>
      <w:rPr>
        <w:rFonts w:hint="default"/>
        <w:lang w:val="vi" w:eastAsia="en-US" w:bidi="ar-SA"/>
      </w:rPr>
    </w:lvl>
    <w:lvl w:ilvl="5" w:tplc="2084ABFE">
      <w:numFmt w:val="bullet"/>
      <w:lvlText w:val="•"/>
      <w:lvlJc w:val="left"/>
      <w:pPr>
        <w:ind w:left="6569" w:hanging="360"/>
      </w:pPr>
      <w:rPr>
        <w:rFonts w:hint="default"/>
        <w:lang w:val="vi" w:eastAsia="en-US" w:bidi="ar-SA"/>
      </w:rPr>
    </w:lvl>
    <w:lvl w:ilvl="6" w:tplc="B8CE64A4">
      <w:numFmt w:val="bullet"/>
      <w:lvlText w:val="•"/>
      <w:lvlJc w:val="left"/>
      <w:pPr>
        <w:ind w:left="7456" w:hanging="360"/>
      </w:pPr>
      <w:rPr>
        <w:rFonts w:hint="default"/>
        <w:lang w:val="vi" w:eastAsia="en-US" w:bidi="ar-SA"/>
      </w:rPr>
    </w:lvl>
    <w:lvl w:ilvl="7" w:tplc="4EDCAEB2">
      <w:numFmt w:val="bullet"/>
      <w:lvlText w:val="•"/>
      <w:lvlJc w:val="left"/>
      <w:pPr>
        <w:ind w:left="8344" w:hanging="360"/>
      </w:pPr>
      <w:rPr>
        <w:rFonts w:hint="default"/>
        <w:lang w:val="vi" w:eastAsia="en-US" w:bidi="ar-SA"/>
      </w:rPr>
    </w:lvl>
    <w:lvl w:ilvl="8" w:tplc="5CD60F88">
      <w:numFmt w:val="bullet"/>
      <w:lvlText w:val="•"/>
      <w:lvlJc w:val="left"/>
      <w:pPr>
        <w:ind w:left="9231" w:hanging="360"/>
      </w:pPr>
      <w:rPr>
        <w:rFonts w:hint="default"/>
        <w:lang w:val="vi" w:eastAsia="en-US" w:bidi="ar-SA"/>
      </w:rPr>
    </w:lvl>
  </w:abstractNum>
  <w:abstractNum w:abstractNumId="9" w15:restartNumberingAfterBreak="0">
    <w:nsid w:val="1DAC75AE"/>
    <w:multiLevelType w:val="hybridMultilevel"/>
    <w:tmpl w:val="84F40CF2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1503574"/>
    <w:multiLevelType w:val="hybridMultilevel"/>
    <w:tmpl w:val="1A6CE51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2A71F8D"/>
    <w:multiLevelType w:val="hybridMultilevel"/>
    <w:tmpl w:val="1A6CE51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5097306"/>
    <w:multiLevelType w:val="hybridMultilevel"/>
    <w:tmpl w:val="B02E71C2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67B728E"/>
    <w:multiLevelType w:val="hybridMultilevel"/>
    <w:tmpl w:val="95229CA4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98C20A5"/>
    <w:multiLevelType w:val="hybridMultilevel"/>
    <w:tmpl w:val="1A6CE51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9E26D7A"/>
    <w:multiLevelType w:val="hybridMultilevel"/>
    <w:tmpl w:val="1A6CE51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BD96E04"/>
    <w:multiLevelType w:val="hybridMultilevel"/>
    <w:tmpl w:val="4C5E1382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2CCF4CF0"/>
    <w:multiLevelType w:val="multilevel"/>
    <w:tmpl w:val="3654C04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4"/>
      <w:numFmt w:val="decimal"/>
      <w:isLgl/>
      <w:lvlText w:val="%1.%2"/>
      <w:lvlJc w:val="left"/>
      <w:pPr>
        <w:ind w:left="1891" w:hanging="93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492" w:hanging="930"/>
      </w:pPr>
      <w:rPr>
        <w:rFonts w:hint="default"/>
      </w:rPr>
    </w:lvl>
    <w:lvl w:ilvl="3">
      <w:start w:val="10"/>
      <w:numFmt w:val="decimal"/>
      <w:isLgl/>
      <w:lvlText w:val="%1.%2.%3.%4"/>
      <w:lvlJc w:val="left"/>
      <w:pPr>
        <w:ind w:left="2348" w:hanging="93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844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4805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5406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6367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6968" w:hanging="1800"/>
      </w:pPr>
      <w:rPr>
        <w:rFonts w:hint="default"/>
      </w:rPr>
    </w:lvl>
  </w:abstractNum>
  <w:abstractNum w:abstractNumId="18" w15:restartNumberingAfterBreak="0">
    <w:nsid w:val="2DF84E78"/>
    <w:multiLevelType w:val="hybridMultilevel"/>
    <w:tmpl w:val="A2C2899C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  <w:i w:val="0"/>
        <w:color w:val="auto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2FA33D1A"/>
    <w:multiLevelType w:val="hybridMultilevel"/>
    <w:tmpl w:val="958E01F6"/>
    <w:lvl w:ilvl="0" w:tplc="20000001">
      <w:start w:val="1"/>
      <w:numFmt w:val="bullet"/>
      <w:lvlText w:val=""/>
      <w:lvlJc w:val="left"/>
      <w:pPr>
        <w:ind w:left="2880" w:hanging="360"/>
      </w:pPr>
      <w:rPr>
        <w:rFonts w:ascii="Yu Mincho Light" w:hAnsi="Yu Mincho Light" w:hint="default"/>
      </w:rPr>
    </w:lvl>
    <w:lvl w:ilvl="1" w:tplc="20000003" w:tentative="1">
      <w:start w:val="1"/>
      <w:numFmt w:val="bullet"/>
      <w:lvlText w:val="o"/>
      <w:lvlJc w:val="left"/>
      <w:pPr>
        <w:ind w:left="3600" w:hanging="360"/>
      </w:pPr>
      <w:rPr>
        <w:rFonts w:ascii="MS Mincho" w:hAnsi="MS Mincho" w:cs="MS Mincho" w:hint="default"/>
      </w:rPr>
    </w:lvl>
    <w:lvl w:ilvl="2" w:tplc="20000005" w:tentative="1">
      <w:start w:val="1"/>
      <w:numFmt w:val="bullet"/>
      <w:lvlText w:val=""/>
      <w:lvlJc w:val="left"/>
      <w:pPr>
        <w:ind w:left="4320" w:hanging="360"/>
      </w:pPr>
      <w:rPr>
        <w:rFonts w:ascii="Arial" w:hAnsi="Arial" w:hint="default"/>
      </w:rPr>
    </w:lvl>
    <w:lvl w:ilvl="3" w:tplc="20000001" w:tentative="1">
      <w:start w:val="1"/>
      <w:numFmt w:val="bullet"/>
      <w:lvlText w:val=""/>
      <w:lvlJc w:val="left"/>
      <w:pPr>
        <w:ind w:left="5040" w:hanging="360"/>
      </w:pPr>
      <w:rPr>
        <w:rFonts w:ascii="Yu Mincho Light" w:hAnsi="Yu Mincho Light" w:hint="default"/>
      </w:rPr>
    </w:lvl>
    <w:lvl w:ilvl="4" w:tplc="20000003" w:tentative="1">
      <w:start w:val="1"/>
      <w:numFmt w:val="bullet"/>
      <w:lvlText w:val="o"/>
      <w:lvlJc w:val="left"/>
      <w:pPr>
        <w:ind w:left="5760" w:hanging="360"/>
      </w:pPr>
      <w:rPr>
        <w:rFonts w:ascii="MS Mincho" w:hAnsi="MS Mincho" w:cs="MS Mincho" w:hint="default"/>
      </w:rPr>
    </w:lvl>
    <w:lvl w:ilvl="5" w:tplc="20000005" w:tentative="1">
      <w:start w:val="1"/>
      <w:numFmt w:val="bullet"/>
      <w:lvlText w:val=""/>
      <w:lvlJc w:val="left"/>
      <w:pPr>
        <w:ind w:left="6480" w:hanging="360"/>
      </w:pPr>
      <w:rPr>
        <w:rFonts w:ascii="Arial" w:hAnsi="Arial" w:hint="default"/>
      </w:rPr>
    </w:lvl>
    <w:lvl w:ilvl="6" w:tplc="20000001" w:tentative="1">
      <w:start w:val="1"/>
      <w:numFmt w:val="bullet"/>
      <w:lvlText w:val=""/>
      <w:lvlJc w:val="left"/>
      <w:pPr>
        <w:ind w:left="7200" w:hanging="360"/>
      </w:pPr>
      <w:rPr>
        <w:rFonts w:ascii="Yu Mincho Light" w:hAnsi="Yu Mincho Light" w:hint="default"/>
      </w:rPr>
    </w:lvl>
    <w:lvl w:ilvl="7" w:tplc="20000003" w:tentative="1">
      <w:start w:val="1"/>
      <w:numFmt w:val="bullet"/>
      <w:lvlText w:val="o"/>
      <w:lvlJc w:val="left"/>
      <w:pPr>
        <w:ind w:left="7920" w:hanging="360"/>
      </w:pPr>
      <w:rPr>
        <w:rFonts w:ascii="MS Mincho" w:hAnsi="MS Mincho" w:cs="MS Mincho" w:hint="default"/>
      </w:rPr>
    </w:lvl>
    <w:lvl w:ilvl="8" w:tplc="20000005" w:tentative="1">
      <w:start w:val="1"/>
      <w:numFmt w:val="bullet"/>
      <w:lvlText w:val=""/>
      <w:lvlJc w:val="left"/>
      <w:pPr>
        <w:ind w:left="8640" w:hanging="360"/>
      </w:pPr>
      <w:rPr>
        <w:rFonts w:ascii="Arial" w:hAnsi="Arial" w:hint="default"/>
      </w:rPr>
    </w:lvl>
  </w:abstractNum>
  <w:abstractNum w:abstractNumId="20" w15:restartNumberingAfterBreak="0">
    <w:nsid w:val="325228C1"/>
    <w:multiLevelType w:val="hybridMultilevel"/>
    <w:tmpl w:val="1A6CE51E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34E440DD"/>
    <w:multiLevelType w:val="hybridMultilevel"/>
    <w:tmpl w:val="62E8FA88"/>
    <w:lvl w:ilvl="0" w:tplc="20000001">
      <w:start w:val="1"/>
      <w:numFmt w:val="bullet"/>
      <w:lvlText w:val=""/>
      <w:lvlJc w:val="left"/>
      <w:pPr>
        <w:ind w:left="1440" w:hanging="360"/>
      </w:pPr>
      <w:rPr>
        <w:rFonts w:ascii="Yu Mincho Light" w:hAnsi="Yu Mincho Light" w:hint="default"/>
      </w:rPr>
    </w:lvl>
    <w:lvl w:ilvl="1" w:tplc="20000003" w:tentative="1">
      <w:start w:val="1"/>
      <w:numFmt w:val="bullet"/>
      <w:lvlText w:val="o"/>
      <w:lvlJc w:val="left"/>
      <w:pPr>
        <w:ind w:left="2160" w:hanging="360"/>
      </w:pPr>
      <w:rPr>
        <w:rFonts w:ascii="MS Mincho" w:hAnsi="MS Mincho" w:cs="MS Mincho" w:hint="default"/>
      </w:rPr>
    </w:lvl>
    <w:lvl w:ilvl="2" w:tplc="20000005" w:tentative="1">
      <w:start w:val="1"/>
      <w:numFmt w:val="bullet"/>
      <w:lvlText w:val=""/>
      <w:lvlJc w:val="left"/>
      <w:pPr>
        <w:ind w:left="2880" w:hanging="360"/>
      </w:pPr>
      <w:rPr>
        <w:rFonts w:ascii="Arial" w:hAnsi="Arial" w:hint="default"/>
      </w:rPr>
    </w:lvl>
    <w:lvl w:ilvl="3" w:tplc="20000001" w:tentative="1">
      <w:start w:val="1"/>
      <w:numFmt w:val="bullet"/>
      <w:lvlText w:val=""/>
      <w:lvlJc w:val="left"/>
      <w:pPr>
        <w:ind w:left="3600" w:hanging="360"/>
      </w:pPr>
      <w:rPr>
        <w:rFonts w:ascii="Yu Mincho Light" w:hAnsi="Yu Mincho Light" w:hint="default"/>
      </w:rPr>
    </w:lvl>
    <w:lvl w:ilvl="4" w:tplc="20000003" w:tentative="1">
      <w:start w:val="1"/>
      <w:numFmt w:val="bullet"/>
      <w:lvlText w:val="o"/>
      <w:lvlJc w:val="left"/>
      <w:pPr>
        <w:ind w:left="4320" w:hanging="360"/>
      </w:pPr>
      <w:rPr>
        <w:rFonts w:ascii="MS Mincho" w:hAnsi="MS Mincho" w:cs="MS Mincho" w:hint="default"/>
      </w:rPr>
    </w:lvl>
    <w:lvl w:ilvl="5" w:tplc="20000005" w:tentative="1">
      <w:start w:val="1"/>
      <w:numFmt w:val="bullet"/>
      <w:lvlText w:val=""/>
      <w:lvlJc w:val="left"/>
      <w:pPr>
        <w:ind w:left="5040" w:hanging="360"/>
      </w:pPr>
      <w:rPr>
        <w:rFonts w:ascii="Arial" w:hAnsi="Arial" w:hint="default"/>
      </w:rPr>
    </w:lvl>
    <w:lvl w:ilvl="6" w:tplc="20000001" w:tentative="1">
      <w:start w:val="1"/>
      <w:numFmt w:val="bullet"/>
      <w:lvlText w:val=""/>
      <w:lvlJc w:val="left"/>
      <w:pPr>
        <w:ind w:left="5760" w:hanging="360"/>
      </w:pPr>
      <w:rPr>
        <w:rFonts w:ascii="Yu Mincho Light" w:hAnsi="Yu Mincho Light" w:hint="default"/>
      </w:rPr>
    </w:lvl>
    <w:lvl w:ilvl="7" w:tplc="20000003" w:tentative="1">
      <w:start w:val="1"/>
      <w:numFmt w:val="bullet"/>
      <w:lvlText w:val="o"/>
      <w:lvlJc w:val="left"/>
      <w:pPr>
        <w:ind w:left="6480" w:hanging="360"/>
      </w:pPr>
      <w:rPr>
        <w:rFonts w:ascii="MS Mincho" w:hAnsi="MS Mincho" w:cs="MS Mincho" w:hint="default"/>
      </w:rPr>
    </w:lvl>
    <w:lvl w:ilvl="8" w:tplc="20000005" w:tentative="1">
      <w:start w:val="1"/>
      <w:numFmt w:val="bullet"/>
      <w:lvlText w:val=""/>
      <w:lvlJc w:val="left"/>
      <w:pPr>
        <w:ind w:left="7200" w:hanging="360"/>
      </w:pPr>
      <w:rPr>
        <w:rFonts w:ascii="Arial" w:hAnsi="Arial" w:hint="default"/>
      </w:rPr>
    </w:lvl>
  </w:abstractNum>
  <w:abstractNum w:abstractNumId="22" w15:restartNumberingAfterBreak="0">
    <w:nsid w:val="37353395"/>
    <w:multiLevelType w:val="hybridMultilevel"/>
    <w:tmpl w:val="EA92A378"/>
    <w:lvl w:ilvl="0" w:tplc="2E38A568">
      <w:numFmt w:val="bullet"/>
      <w:lvlText w:val="-"/>
      <w:lvlJc w:val="left"/>
      <w:pPr>
        <w:ind w:left="720" w:hanging="360"/>
      </w:pPr>
      <w:rPr>
        <w:rFonts w:ascii="Cambria" w:eastAsia="Cambria" w:hAnsi="Cambria" w:cs="Cambria" w:hint="default"/>
        <w:w w:val="99"/>
        <w:sz w:val="26"/>
        <w:szCs w:val="26"/>
        <w:lang w:val="vi" w:eastAsia="en-US" w:bidi="ar-SA"/>
      </w:rPr>
    </w:lvl>
    <w:lvl w:ilvl="1" w:tplc="20000003">
      <w:start w:val="1"/>
      <w:numFmt w:val="bullet"/>
      <w:lvlText w:val="o"/>
      <w:lvlJc w:val="left"/>
      <w:pPr>
        <w:ind w:left="1440" w:hanging="360"/>
      </w:pPr>
      <w:rPr>
        <w:rFonts w:ascii="MS Mincho" w:hAnsi="MS Mincho" w:cs="MS Mincho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Arial" w:hAnsi="Arial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Yu Mincho Light" w:hAnsi="Yu Mincho Light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MS Mincho" w:hAnsi="MS Mincho" w:cs="MS Mincho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Arial" w:hAnsi="Arial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Yu Mincho Light" w:hAnsi="Yu Mincho Light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MS Mincho" w:hAnsi="MS Mincho" w:cs="MS Mincho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Arial" w:hAnsi="Arial" w:hint="default"/>
      </w:rPr>
    </w:lvl>
  </w:abstractNum>
  <w:abstractNum w:abstractNumId="23" w15:restartNumberingAfterBreak="0">
    <w:nsid w:val="394F4F5E"/>
    <w:multiLevelType w:val="hybridMultilevel"/>
    <w:tmpl w:val="8C065FA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3A5B7F9B"/>
    <w:multiLevelType w:val="hybridMultilevel"/>
    <w:tmpl w:val="14321F34"/>
    <w:lvl w:ilvl="0" w:tplc="042A0001">
      <w:start w:val="1"/>
      <w:numFmt w:val="bullet"/>
      <w:lvlText w:val=""/>
      <w:lvlJc w:val="left"/>
      <w:pPr>
        <w:ind w:left="2880" w:hanging="360"/>
      </w:pPr>
      <w:rPr>
        <w:rFonts w:ascii="Yu Mincho Light" w:hAnsi="Yu Mincho Light" w:hint="default"/>
      </w:rPr>
    </w:lvl>
    <w:lvl w:ilvl="1" w:tplc="042A0003" w:tentative="1">
      <w:start w:val="1"/>
      <w:numFmt w:val="bullet"/>
      <w:lvlText w:val="o"/>
      <w:lvlJc w:val="left"/>
      <w:pPr>
        <w:ind w:left="3600" w:hanging="360"/>
      </w:pPr>
      <w:rPr>
        <w:rFonts w:ascii="MS Mincho" w:hAnsi="MS Mincho" w:cs="MS Mincho" w:hint="default"/>
      </w:rPr>
    </w:lvl>
    <w:lvl w:ilvl="2" w:tplc="042A0005" w:tentative="1">
      <w:start w:val="1"/>
      <w:numFmt w:val="bullet"/>
      <w:lvlText w:val=""/>
      <w:lvlJc w:val="left"/>
      <w:pPr>
        <w:ind w:left="4320" w:hanging="360"/>
      </w:pPr>
      <w:rPr>
        <w:rFonts w:ascii="Arial" w:hAnsi="Arial" w:hint="default"/>
      </w:rPr>
    </w:lvl>
    <w:lvl w:ilvl="3" w:tplc="042A0001" w:tentative="1">
      <w:start w:val="1"/>
      <w:numFmt w:val="bullet"/>
      <w:lvlText w:val=""/>
      <w:lvlJc w:val="left"/>
      <w:pPr>
        <w:ind w:left="5040" w:hanging="360"/>
      </w:pPr>
      <w:rPr>
        <w:rFonts w:ascii="Yu Mincho Light" w:hAnsi="Yu Mincho Light" w:hint="default"/>
      </w:rPr>
    </w:lvl>
    <w:lvl w:ilvl="4" w:tplc="042A0003" w:tentative="1">
      <w:start w:val="1"/>
      <w:numFmt w:val="bullet"/>
      <w:lvlText w:val="o"/>
      <w:lvlJc w:val="left"/>
      <w:pPr>
        <w:ind w:left="5760" w:hanging="360"/>
      </w:pPr>
      <w:rPr>
        <w:rFonts w:ascii="MS Mincho" w:hAnsi="MS Mincho" w:cs="MS Mincho" w:hint="default"/>
      </w:rPr>
    </w:lvl>
    <w:lvl w:ilvl="5" w:tplc="042A0005" w:tentative="1">
      <w:start w:val="1"/>
      <w:numFmt w:val="bullet"/>
      <w:lvlText w:val=""/>
      <w:lvlJc w:val="left"/>
      <w:pPr>
        <w:ind w:left="6480" w:hanging="360"/>
      </w:pPr>
      <w:rPr>
        <w:rFonts w:ascii="Arial" w:hAnsi="Arial" w:hint="default"/>
      </w:rPr>
    </w:lvl>
    <w:lvl w:ilvl="6" w:tplc="042A0001" w:tentative="1">
      <w:start w:val="1"/>
      <w:numFmt w:val="bullet"/>
      <w:lvlText w:val=""/>
      <w:lvlJc w:val="left"/>
      <w:pPr>
        <w:ind w:left="7200" w:hanging="360"/>
      </w:pPr>
      <w:rPr>
        <w:rFonts w:ascii="Yu Mincho Light" w:hAnsi="Yu Mincho Light" w:hint="default"/>
      </w:rPr>
    </w:lvl>
    <w:lvl w:ilvl="7" w:tplc="042A0003" w:tentative="1">
      <w:start w:val="1"/>
      <w:numFmt w:val="bullet"/>
      <w:lvlText w:val="o"/>
      <w:lvlJc w:val="left"/>
      <w:pPr>
        <w:ind w:left="7920" w:hanging="360"/>
      </w:pPr>
      <w:rPr>
        <w:rFonts w:ascii="MS Mincho" w:hAnsi="MS Mincho" w:cs="MS Mincho" w:hint="default"/>
      </w:rPr>
    </w:lvl>
    <w:lvl w:ilvl="8" w:tplc="042A0005" w:tentative="1">
      <w:start w:val="1"/>
      <w:numFmt w:val="bullet"/>
      <w:lvlText w:val=""/>
      <w:lvlJc w:val="left"/>
      <w:pPr>
        <w:ind w:left="8640" w:hanging="360"/>
      </w:pPr>
      <w:rPr>
        <w:rFonts w:ascii="Arial" w:hAnsi="Arial" w:hint="default"/>
      </w:rPr>
    </w:lvl>
  </w:abstractNum>
  <w:abstractNum w:abstractNumId="25" w15:restartNumberingAfterBreak="0">
    <w:nsid w:val="3BF906C1"/>
    <w:multiLevelType w:val="hybridMultilevel"/>
    <w:tmpl w:val="379CB908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430134FA"/>
    <w:multiLevelType w:val="hybridMultilevel"/>
    <w:tmpl w:val="FAD8EBFA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431240BE"/>
    <w:multiLevelType w:val="multilevel"/>
    <w:tmpl w:val="7610AF3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937" w:hanging="720"/>
      </w:pPr>
      <w:rPr>
        <w:rFonts w:hint="default"/>
        <w:b/>
      </w:rPr>
    </w:lvl>
    <w:lvl w:ilvl="2">
      <w:start w:val="1"/>
      <w:numFmt w:val="decimal"/>
      <w:isLgl/>
      <w:lvlText w:val="%1.%2.%3."/>
      <w:lvlJc w:val="left"/>
      <w:pPr>
        <w:ind w:left="2794" w:hanging="720"/>
      </w:pPr>
      <w:rPr>
        <w:rFonts w:hint="default"/>
        <w:b/>
      </w:rPr>
    </w:lvl>
    <w:lvl w:ilvl="3">
      <w:start w:val="1"/>
      <w:numFmt w:val="decimal"/>
      <w:isLgl/>
      <w:lvlText w:val="%1.%2.%3.%4."/>
      <w:lvlJc w:val="left"/>
      <w:pPr>
        <w:ind w:left="4011" w:hanging="1080"/>
      </w:pPr>
      <w:rPr>
        <w:rFonts w:hint="default"/>
        <w:b/>
      </w:rPr>
    </w:lvl>
    <w:lvl w:ilvl="4">
      <w:start w:val="1"/>
      <w:numFmt w:val="decimal"/>
      <w:isLgl/>
      <w:lvlText w:val="%1.%2.%3.%4.%5."/>
      <w:lvlJc w:val="left"/>
      <w:pPr>
        <w:ind w:left="4868" w:hanging="1080"/>
      </w:pPr>
      <w:rPr>
        <w:rFonts w:hint="default"/>
        <w:b/>
      </w:rPr>
    </w:lvl>
    <w:lvl w:ilvl="5">
      <w:start w:val="1"/>
      <w:numFmt w:val="decimal"/>
      <w:isLgl/>
      <w:lvlText w:val="%1.%2.%3.%4.%5.%6."/>
      <w:lvlJc w:val="left"/>
      <w:pPr>
        <w:ind w:left="6085" w:hanging="1440"/>
      </w:pPr>
      <w:rPr>
        <w:rFonts w:hint="default"/>
        <w:b/>
      </w:rPr>
    </w:lvl>
    <w:lvl w:ilvl="6">
      <w:start w:val="1"/>
      <w:numFmt w:val="decimal"/>
      <w:isLgl/>
      <w:lvlText w:val="%1.%2.%3.%4.%5.%6.%7."/>
      <w:lvlJc w:val="left"/>
      <w:pPr>
        <w:ind w:left="6942" w:hanging="1440"/>
      </w:pPr>
      <w:rPr>
        <w:rFonts w:hint="default"/>
        <w:b/>
      </w:rPr>
    </w:lvl>
    <w:lvl w:ilvl="7">
      <w:start w:val="1"/>
      <w:numFmt w:val="decimal"/>
      <w:isLgl/>
      <w:lvlText w:val="%1.%2.%3.%4.%5.%6.%7.%8."/>
      <w:lvlJc w:val="left"/>
      <w:pPr>
        <w:ind w:left="8159" w:hanging="1800"/>
      </w:pPr>
      <w:rPr>
        <w:rFonts w:hint="default"/>
        <w:b/>
      </w:rPr>
    </w:lvl>
    <w:lvl w:ilvl="8">
      <w:start w:val="1"/>
      <w:numFmt w:val="decimal"/>
      <w:isLgl/>
      <w:lvlText w:val="%1.%2.%3.%4.%5.%6.%7.%8.%9."/>
      <w:lvlJc w:val="left"/>
      <w:pPr>
        <w:ind w:left="9016" w:hanging="1800"/>
      </w:pPr>
      <w:rPr>
        <w:rFonts w:hint="default"/>
        <w:b/>
      </w:rPr>
    </w:lvl>
  </w:abstractNum>
  <w:abstractNum w:abstractNumId="28" w15:restartNumberingAfterBreak="0">
    <w:nsid w:val="43491BDE"/>
    <w:multiLevelType w:val="hybridMultilevel"/>
    <w:tmpl w:val="AC40C162"/>
    <w:lvl w:ilvl="0" w:tplc="042A0001">
      <w:start w:val="1"/>
      <w:numFmt w:val="bullet"/>
      <w:lvlText w:val=""/>
      <w:lvlJc w:val="left"/>
      <w:pPr>
        <w:ind w:left="720" w:hanging="360"/>
      </w:pPr>
      <w:rPr>
        <w:rFonts w:ascii="Yu Mincho Light" w:hAnsi="Yu Mincho Light" w:hint="default"/>
      </w:rPr>
    </w:lvl>
    <w:lvl w:ilvl="1" w:tplc="042A0003">
      <w:start w:val="1"/>
      <w:numFmt w:val="bullet"/>
      <w:lvlText w:val="o"/>
      <w:lvlJc w:val="left"/>
      <w:pPr>
        <w:ind w:left="1440" w:hanging="360"/>
      </w:pPr>
      <w:rPr>
        <w:rFonts w:ascii="MS Mincho" w:hAnsi="MS Mincho" w:cs="MS Mincho" w:hint="default"/>
      </w:rPr>
    </w:lvl>
    <w:lvl w:ilvl="2" w:tplc="042A0005">
      <w:start w:val="1"/>
      <w:numFmt w:val="bullet"/>
      <w:lvlText w:val=""/>
      <w:lvlJc w:val="left"/>
      <w:pPr>
        <w:ind w:left="2160" w:hanging="360"/>
      </w:pPr>
      <w:rPr>
        <w:rFonts w:ascii="Arial" w:hAnsi="Arial" w:hint="default"/>
      </w:rPr>
    </w:lvl>
    <w:lvl w:ilvl="3" w:tplc="042A0001">
      <w:start w:val="1"/>
      <w:numFmt w:val="bullet"/>
      <w:lvlText w:val=""/>
      <w:lvlJc w:val="left"/>
      <w:pPr>
        <w:ind w:left="2880" w:hanging="360"/>
      </w:pPr>
      <w:rPr>
        <w:rFonts w:ascii="Yu Mincho Light" w:hAnsi="Yu Mincho Light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MS Mincho" w:hAnsi="MS Mincho" w:cs="MS Mincho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Arial" w:hAnsi="Arial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Yu Mincho Light" w:hAnsi="Yu Mincho Light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MS Mincho" w:hAnsi="MS Mincho" w:cs="MS Mincho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Arial" w:hAnsi="Arial" w:hint="default"/>
      </w:rPr>
    </w:lvl>
  </w:abstractNum>
  <w:abstractNum w:abstractNumId="29" w15:restartNumberingAfterBreak="0">
    <w:nsid w:val="44B065E1"/>
    <w:multiLevelType w:val="hybridMultilevel"/>
    <w:tmpl w:val="A2C2899C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  <w:i w:val="0"/>
        <w:color w:val="auto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45411678"/>
    <w:multiLevelType w:val="hybridMultilevel"/>
    <w:tmpl w:val="1A6CE51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488F6A8F"/>
    <w:multiLevelType w:val="multilevel"/>
    <w:tmpl w:val="A6AA32F0"/>
    <w:lvl w:ilvl="0">
      <w:start w:val="1"/>
      <w:numFmt w:val="decimal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none"/>
      <w:pStyle w:val="Heading4"/>
      <w:lvlText w:val="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32" w15:restartNumberingAfterBreak="0">
    <w:nsid w:val="48BD3DDF"/>
    <w:multiLevelType w:val="hybridMultilevel"/>
    <w:tmpl w:val="12E6464A"/>
    <w:lvl w:ilvl="0" w:tplc="9232F694">
      <w:numFmt w:val="bullet"/>
      <w:lvlText w:val="-"/>
      <w:lvlJc w:val="left"/>
      <w:pPr>
        <w:ind w:left="720" w:hanging="360"/>
      </w:pPr>
      <w:rPr>
        <w:rFonts w:ascii="Cambria" w:eastAsia="Cambria" w:hAnsi="Cambria" w:cs="Cambria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MS Mincho" w:hAnsi="MS Mincho" w:cs="MS Mincho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Arial" w:hAnsi="Arial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Yu Mincho Light" w:hAnsi="Yu Mincho Light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MS Mincho" w:hAnsi="MS Mincho" w:cs="MS Mincho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Arial" w:hAnsi="Arial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Yu Mincho Light" w:hAnsi="Yu Mincho Light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MS Mincho" w:hAnsi="MS Mincho" w:cs="MS Mincho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Arial" w:hAnsi="Arial" w:hint="default"/>
      </w:rPr>
    </w:lvl>
  </w:abstractNum>
  <w:abstractNum w:abstractNumId="33" w15:restartNumberingAfterBreak="0">
    <w:nsid w:val="4BBF1A9E"/>
    <w:multiLevelType w:val="hybridMultilevel"/>
    <w:tmpl w:val="9ACE42E0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53B456FC"/>
    <w:multiLevelType w:val="hybridMultilevel"/>
    <w:tmpl w:val="98D82A06"/>
    <w:lvl w:ilvl="0" w:tplc="868C2040">
      <w:numFmt w:val="bullet"/>
      <w:lvlText w:val="-"/>
      <w:lvlJc w:val="left"/>
      <w:pPr>
        <w:ind w:left="2165" w:hanging="360"/>
      </w:pPr>
      <w:rPr>
        <w:rFonts w:ascii="Cambria" w:eastAsia="Cambria" w:hAnsi="Cambria" w:cs="Cambria" w:hint="default"/>
        <w:w w:val="99"/>
        <w:sz w:val="26"/>
        <w:szCs w:val="26"/>
        <w:lang w:val="vi" w:eastAsia="en-US" w:bidi="ar-SA"/>
      </w:rPr>
    </w:lvl>
    <w:lvl w:ilvl="1" w:tplc="92E26160">
      <w:numFmt w:val="bullet"/>
      <w:lvlText w:val=""/>
      <w:lvlJc w:val="left"/>
      <w:pPr>
        <w:ind w:left="2525" w:hanging="360"/>
      </w:pPr>
      <w:rPr>
        <w:rFonts w:ascii="Yu Mincho Light" w:eastAsia="Yu Mincho Light" w:hAnsi="Yu Mincho Light" w:cs="Yu Mincho Light" w:hint="default"/>
        <w:w w:val="99"/>
        <w:sz w:val="26"/>
        <w:szCs w:val="26"/>
        <w:lang w:val="vi" w:eastAsia="en-US" w:bidi="ar-SA"/>
      </w:rPr>
    </w:lvl>
    <w:lvl w:ilvl="2" w:tplc="39582FC4">
      <w:numFmt w:val="bullet"/>
      <w:lvlText w:val="•"/>
      <w:lvlJc w:val="left"/>
      <w:pPr>
        <w:ind w:left="3462" w:hanging="360"/>
      </w:pPr>
      <w:rPr>
        <w:rFonts w:hint="default"/>
        <w:lang w:val="vi" w:eastAsia="en-US" w:bidi="ar-SA"/>
      </w:rPr>
    </w:lvl>
    <w:lvl w:ilvl="3" w:tplc="E892E5D0">
      <w:numFmt w:val="bullet"/>
      <w:lvlText w:val="•"/>
      <w:lvlJc w:val="left"/>
      <w:pPr>
        <w:ind w:left="4405" w:hanging="360"/>
      </w:pPr>
      <w:rPr>
        <w:rFonts w:hint="default"/>
        <w:lang w:val="vi" w:eastAsia="en-US" w:bidi="ar-SA"/>
      </w:rPr>
    </w:lvl>
    <w:lvl w:ilvl="4" w:tplc="D94CFA16">
      <w:numFmt w:val="bullet"/>
      <w:lvlText w:val="•"/>
      <w:lvlJc w:val="left"/>
      <w:pPr>
        <w:ind w:left="5348" w:hanging="360"/>
      </w:pPr>
      <w:rPr>
        <w:rFonts w:hint="default"/>
        <w:lang w:val="vi" w:eastAsia="en-US" w:bidi="ar-SA"/>
      </w:rPr>
    </w:lvl>
    <w:lvl w:ilvl="5" w:tplc="DAA8FB20">
      <w:numFmt w:val="bullet"/>
      <w:lvlText w:val="•"/>
      <w:lvlJc w:val="left"/>
      <w:pPr>
        <w:ind w:left="6291" w:hanging="360"/>
      </w:pPr>
      <w:rPr>
        <w:rFonts w:hint="default"/>
        <w:lang w:val="vi" w:eastAsia="en-US" w:bidi="ar-SA"/>
      </w:rPr>
    </w:lvl>
    <w:lvl w:ilvl="6" w:tplc="B8ECC664">
      <w:numFmt w:val="bullet"/>
      <w:lvlText w:val="•"/>
      <w:lvlJc w:val="left"/>
      <w:pPr>
        <w:ind w:left="7234" w:hanging="360"/>
      </w:pPr>
      <w:rPr>
        <w:rFonts w:hint="default"/>
        <w:lang w:val="vi" w:eastAsia="en-US" w:bidi="ar-SA"/>
      </w:rPr>
    </w:lvl>
    <w:lvl w:ilvl="7" w:tplc="8422844A">
      <w:numFmt w:val="bullet"/>
      <w:lvlText w:val="•"/>
      <w:lvlJc w:val="left"/>
      <w:pPr>
        <w:ind w:left="8177" w:hanging="360"/>
      </w:pPr>
      <w:rPr>
        <w:rFonts w:hint="default"/>
        <w:lang w:val="vi" w:eastAsia="en-US" w:bidi="ar-SA"/>
      </w:rPr>
    </w:lvl>
    <w:lvl w:ilvl="8" w:tplc="95B83636">
      <w:numFmt w:val="bullet"/>
      <w:lvlText w:val="•"/>
      <w:lvlJc w:val="left"/>
      <w:pPr>
        <w:ind w:left="9120" w:hanging="360"/>
      </w:pPr>
      <w:rPr>
        <w:rFonts w:hint="default"/>
        <w:lang w:val="vi" w:eastAsia="en-US" w:bidi="ar-SA"/>
      </w:rPr>
    </w:lvl>
  </w:abstractNum>
  <w:abstractNum w:abstractNumId="35" w15:restartNumberingAfterBreak="0">
    <w:nsid w:val="548C3E68"/>
    <w:multiLevelType w:val="hybridMultilevel"/>
    <w:tmpl w:val="3CF04110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54905358"/>
    <w:multiLevelType w:val="multilevel"/>
    <w:tmpl w:val="62109E8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5"/>
      <w:numFmt w:val="decimal"/>
      <w:isLgl/>
      <w:lvlText w:val="%1.%2"/>
      <w:lvlJc w:val="left"/>
      <w:pPr>
        <w:ind w:left="2025" w:hanging="585"/>
      </w:pPr>
      <w:rPr>
        <w:rFonts w:hint="default"/>
      </w:rPr>
    </w:lvl>
    <w:lvl w:ilvl="2">
      <w:start w:val="2"/>
      <w:numFmt w:val="decimal"/>
      <w:isLgl/>
      <w:lvlText w:val="%1.%2.%3"/>
      <w:lvlJc w:val="left"/>
      <w:pPr>
        <w:ind w:left="32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43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576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72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828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972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0800" w:hanging="1800"/>
      </w:pPr>
      <w:rPr>
        <w:rFonts w:hint="default"/>
      </w:rPr>
    </w:lvl>
  </w:abstractNum>
  <w:abstractNum w:abstractNumId="37" w15:restartNumberingAfterBreak="0">
    <w:nsid w:val="54E173C3"/>
    <w:multiLevelType w:val="multilevel"/>
    <w:tmpl w:val="CF6C0DB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2145" w:hanging="525"/>
      </w:pPr>
      <w:rPr>
        <w:rFonts w:hint="default"/>
      </w:rPr>
    </w:lvl>
    <w:lvl w:ilvl="2">
      <w:start w:val="4"/>
      <w:numFmt w:val="decimal"/>
      <w:isLgl/>
      <w:lvlText w:val="%1.%2.%3"/>
      <w:lvlJc w:val="left"/>
      <w:pPr>
        <w:ind w:left="36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48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64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81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93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098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2240" w:hanging="1800"/>
      </w:pPr>
      <w:rPr>
        <w:rFonts w:hint="default"/>
      </w:rPr>
    </w:lvl>
  </w:abstractNum>
  <w:abstractNum w:abstractNumId="38" w15:restartNumberingAfterBreak="0">
    <w:nsid w:val="5A483A2F"/>
    <w:multiLevelType w:val="hybridMultilevel"/>
    <w:tmpl w:val="A2C2899C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  <w:i w:val="0"/>
        <w:color w:val="auto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5BFD3D1E"/>
    <w:multiLevelType w:val="hybridMultilevel"/>
    <w:tmpl w:val="0CD22400"/>
    <w:lvl w:ilvl="0" w:tplc="CF7447C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0" w15:restartNumberingAfterBreak="0">
    <w:nsid w:val="5BFE7534"/>
    <w:multiLevelType w:val="hybridMultilevel"/>
    <w:tmpl w:val="1E4A5978"/>
    <w:lvl w:ilvl="0" w:tplc="B1280092">
      <w:numFmt w:val="bullet"/>
      <w:lvlText w:val="-"/>
      <w:lvlJc w:val="left"/>
      <w:pPr>
        <w:ind w:left="2165" w:hanging="360"/>
      </w:pPr>
      <w:rPr>
        <w:rFonts w:ascii="Cambria" w:eastAsia="Cambria" w:hAnsi="Cambria" w:cs="Cambria" w:hint="default"/>
        <w:w w:val="99"/>
        <w:sz w:val="26"/>
        <w:szCs w:val="26"/>
        <w:lang w:val="vi" w:eastAsia="en-US" w:bidi="ar-SA"/>
      </w:rPr>
    </w:lvl>
    <w:lvl w:ilvl="1" w:tplc="582C2074">
      <w:numFmt w:val="bullet"/>
      <w:lvlText w:val="•"/>
      <w:lvlJc w:val="left"/>
      <w:pPr>
        <w:ind w:left="3044" w:hanging="360"/>
      </w:pPr>
      <w:rPr>
        <w:rFonts w:hint="default"/>
        <w:lang w:val="vi" w:eastAsia="en-US" w:bidi="ar-SA"/>
      </w:rPr>
    </w:lvl>
    <w:lvl w:ilvl="2" w:tplc="867CCB50">
      <w:numFmt w:val="bullet"/>
      <w:lvlText w:val="•"/>
      <w:lvlJc w:val="left"/>
      <w:pPr>
        <w:ind w:left="3929" w:hanging="360"/>
      </w:pPr>
      <w:rPr>
        <w:rFonts w:hint="default"/>
        <w:lang w:val="vi" w:eastAsia="en-US" w:bidi="ar-SA"/>
      </w:rPr>
    </w:lvl>
    <w:lvl w:ilvl="3" w:tplc="559EF134">
      <w:numFmt w:val="bullet"/>
      <w:lvlText w:val="•"/>
      <w:lvlJc w:val="left"/>
      <w:pPr>
        <w:ind w:left="4813" w:hanging="360"/>
      </w:pPr>
      <w:rPr>
        <w:rFonts w:hint="default"/>
        <w:lang w:val="vi" w:eastAsia="en-US" w:bidi="ar-SA"/>
      </w:rPr>
    </w:lvl>
    <w:lvl w:ilvl="4" w:tplc="18FCDEFA">
      <w:numFmt w:val="bullet"/>
      <w:lvlText w:val="•"/>
      <w:lvlJc w:val="left"/>
      <w:pPr>
        <w:ind w:left="5698" w:hanging="360"/>
      </w:pPr>
      <w:rPr>
        <w:rFonts w:hint="default"/>
        <w:lang w:val="vi" w:eastAsia="en-US" w:bidi="ar-SA"/>
      </w:rPr>
    </w:lvl>
    <w:lvl w:ilvl="5" w:tplc="B588B23E">
      <w:numFmt w:val="bullet"/>
      <w:lvlText w:val="•"/>
      <w:lvlJc w:val="left"/>
      <w:pPr>
        <w:ind w:left="6583" w:hanging="360"/>
      </w:pPr>
      <w:rPr>
        <w:rFonts w:hint="default"/>
        <w:lang w:val="vi" w:eastAsia="en-US" w:bidi="ar-SA"/>
      </w:rPr>
    </w:lvl>
    <w:lvl w:ilvl="6" w:tplc="60DA1682">
      <w:numFmt w:val="bullet"/>
      <w:lvlText w:val="•"/>
      <w:lvlJc w:val="left"/>
      <w:pPr>
        <w:ind w:left="7467" w:hanging="360"/>
      </w:pPr>
      <w:rPr>
        <w:rFonts w:hint="default"/>
        <w:lang w:val="vi" w:eastAsia="en-US" w:bidi="ar-SA"/>
      </w:rPr>
    </w:lvl>
    <w:lvl w:ilvl="7" w:tplc="E410CF78">
      <w:numFmt w:val="bullet"/>
      <w:lvlText w:val="•"/>
      <w:lvlJc w:val="left"/>
      <w:pPr>
        <w:ind w:left="8352" w:hanging="360"/>
      </w:pPr>
      <w:rPr>
        <w:rFonts w:hint="default"/>
        <w:lang w:val="vi" w:eastAsia="en-US" w:bidi="ar-SA"/>
      </w:rPr>
    </w:lvl>
    <w:lvl w:ilvl="8" w:tplc="A76C8098">
      <w:numFmt w:val="bullet"/>
      <w:lvlText w:val="•"/>
      <w:lvlJc w:val="left"/>
      <w:pPr>
        <w:ind w:left="9237" w:hanging="360"/>
      </w:pPr>
      <w:rPr>
        <w:rFonts w:hint="default"/>
        <w:lang w:val="vi" w:eastAsia="en-US" w:bidi="ar-SA"/>
      </w:rPr>
    </w:lvl>
  </w:abstractNum>
  <w:abstractNum w:abstractNumId="41" w15:restartNumberingAfterBreak="0">
    <w:nsid w:val="5C562550"/>
    <w:multiLevelType w:val="hybridMultilevel"/>
    <w:tmpl w:val="768C67C8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5E2E52CC"/>
    <w:multiLevelType w:val="multilevel"/>
    <w:tmpl w:val="501A557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4"/>
      <w:numFmt w:val="decimal"/>
      <w:isLgl/>
      <w:lvlText w:val="%1.%2"/>
      <w:lvlJc w:val="left"/>
      <w:pPr>
        <w:ind w:left="1831" w:hanging="825"/>
      </w:pPr>
      <w:rPr>
        <w:rFonts w:hint="default"/>
      </w:rPr>
    </w:lvl>
    <w:lvl w:ilvl="2">
      <w:start w:val="2"/>
      <w:numFmt w:val="decimal"/>
      <w:isLgl/>
      <w:lvlText w:val="%1.%2.%3"/>
      <w:lvlJc w:val="left"/>
      <w:pPr>
        <w:ind w:left="2477" w:hanging="825"/>
      </w:pPr>
      <w:rPr>
        <w:rFonts w:hint="default"/>
      </w:rPr>
    </w:lvl>
    <w:lvl w:ilvl="3">
      <w:start w:val="3"/>
      <w:numFmt w:val="decimal"/>
      <w:isLgl/>
      <w:lvlText w:val="%1.%2.%3.%4"/>
      <w:lvlJc w:val="left"/>
      <w:pPr>
        <w:ind w:left="3378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4024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503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5676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6682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7328" w:hanging="1800"/>
      </w:pPr>
      <w:rPr>
        <w:rFonts w:hint="default"/>
      </w:rPr>
    </w:lvl>
  </w:abstractNum>
  <w:abstractNum w:abstractNumId="43" w15:restartNumberingAfterBreak="0">
    <w:nsid w:val="5E7D1B2C"/>
    <w:multiLevelType w:val="hybridMultilevel"/>
    <w:tmpl w:val="1A6CE51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5F370034"/>
    <w:multiLevelType w:val="hybridMultilevel"/>
    <w:tmpl w:val="0AFE1686"/>
    <w:lvl w:ilvl="0" w:tplc="20000001">
      <w:start w:val="1"/>
      <w:numFmt w:val="bullet"/>
      <w:lvlText w:val=""/>
      <w:lvlJc w:val="left"/>
      <w:pPr>
        <w:ind w:left="2880" w:hanging="360"/>
      </w:pPr>
      <w:rPr>
        <w:rFonts w:ascii="Yu Mincho Light" w:hAnsi="Yu Mincho Light" w:hint="default"/>
      </w:rPr>
    </w:lvl>
    <w:lvl w:ilvl="1" w:tplc="20000003" w:tentative="1">
      <w:start w:val="1"/>
      <w:numFmt w:val="bullet"/>
      <w:lvlText w:val="o"/>
      <w:lvlJc w:val="left"/>
      <w:pPr>
        <w:ind w:left="3600" w:hanging="360"/>
      </w:pPr>
      <w:rPr>
        <w:rFonts w:ascii="MS Mincho" w:hAnsi="MS Mincho" w:cs="MS Mincho" w:hint="default"/>
      </w:rPr>
    </w:lvl>
    <w:lvl w:ilvl="2" w:tplc="20000005" w:tentative="1">
      <w:start w:val="1"/>
      <w:numFmt w:val="bullet"/>
      <w:lvlText w:val=""/>
      <w:lvlJc w:val="left"/>
      <w:pPr>
        <w:ind w:left="4320" w:hanging="360"/>
      </w:pPr>
      <w:rPr>
        <w:rFonts w:ascii="Arial" w:hAnsi="Arial" w:hint="default"/>
      </w:rPr>
    </w:lvl>
    <w:lvl w:ilvl="3" w:tplc="20000001" w:tentative="1">
      <w:start w:val="1"/>
      <w:numFmt w:val="bullet"/>
      <w:lvlText w:val=""/>
      <w:lvlJc w:val="left"/>
      <w:pPr>
        <w:ind w:left="5040" w:hanging="360"/>
      </w:pPr>
      <w:rPr>
        <w:rFonts w:ascii="Yu Mincho Light" w:hAnsi="Yu Mincho Light" w:hint="default"/>
      </w:rPr>
    </w:lvl>
    <w:lvl w:ilvl="4" w:tplc="20000003" w:tentative="1">
      <w:start w:val="1"/>
      <w:numFmt w:val="bullet"/>
      <w:lvlText w:val="o"/>
      <w:lvlJc w:val="left"/>
      <w:pPr>
        <w:ind w:left="5760" w:hanging="360"/>
      </w:pPr>
      <w:rPr>
        <w:rFonts w:ascii="MS Mincho" w:hAnsi="MS Mincho" w:cs="MS Mincho" w:hint="default"/>
      </w:rPr>
    </w:lvl>
    <w:lvl w:ilvl="5" w:tplc="20000005" w:tentative="1">
      <w:start w:val="1"/>
      <w:numFmt w:val="bullet"/>
      <w:lvlText w:val=""/>
      <w:lvlJc w:val="left"/>
      <w:pPr>
        <w:ind w:left="6480" w:hanging="360"/>
      </w:pPr>
      <w:rPr>
        <w:rFonts w:ascii="Arial" w:hAnsi="Arial" w:hint="default"/>
      </w:rPr>
    </w:lvl>
    <w:lvl w:ilvl="6" w:tplc="20000001" w:tentative="1">
      <w:start w:val="1"/>
      <w:numFmt w:val="bullet"/>
      <w:lvlText w:val=""/>
      <w:lvlJc w:val="left"/>
      <w:pPr>
        <w:ind w:left="7200" w:hanging="360"/>
      </w:pPr>
      <w:rPr>
        <w:rFonts w:ascii="Yu Mincho Light" w:hAnsi="Yu Mincho Light" w:hint="default"/>
      </w:rPr>
    </w:lvl>
    <w:lvl w:ilvl="7" w:tplc="20000003" w:tentative="1">
      <w:start w:val="1"/>
      <w:numFmt w:val="bullet"/>
      <w:lvlText w:val="o"/>
      <w:lvlJc w:val="left"/>
      <w:pPr>
        <w:ind w:left="7920" w:hanging="360"/>
      </w:pPr>
      <w:rPr>
        <w:rFonts w:ascii="MS Mincho" w:hAnsi="MS Mincho" w:cs="MS Mincho" w:hint="default"/>
      </w:rPr>
    </w:lvl>
    <w:lvl w:ilvl="8" w:tplc="20000005" w:tentative="1">
      <w:start w:val="1"/>
      <w:numFmt w:val="bullet"/>
      <w:lvlText w:val=""/>
      <w:lvlJc w:val="left"/>
      <w:pPr>
        <w:ind w:left="8640" w:hanging="360"/>
      </w:pPr>
      <w:rPr>
        <w:rFonts w:ascii="Arial" w:hAnsi="Arial" w:hint="default"/>
      </w:rPr>
    </w:lvl>
  </w:abstractNum>
  <w:abstractNum w:abstractNumId="45" w15:restartNumberingAfterBreak="0">
    <w:nsid w:val="5F3841CB"/>
    <w:multiLevelType w:val="hybridMultilevel"/>
    <w:tmpl w:val="1FF2E054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5F5D2E9C"/>
    <w:multiLevelType w:val="hybridMultilevel"/>
    <w:tmpl w:val="1A6CE51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 w15:restartNumberingAfterBreak="0">
    <w:nsid w:val="5FB44E14"/>
    <w:multiLevelType w:val="hybridMultilevel"/>
    <w:tmpl w:val="3D7AECAC"/>
    <w:lvl w:ilvl="0" w:tplc="1E5C1D36">
      <w:numFmt w:val="bullet"/>
      <w:lvlText w:val="-"/>
      <w:lvlJc w:val="left"/>
      <w:pPr>
        <w:ind w:left="2165" w:hanging="360"/>
      </w:pPr>
      <w:rPr>
        <w:rFonts w:ascii="Cambria" w:eastAsia="Cambria" w:hAnsi="Cambria" w:cs="Cambria" w:hint="default"/>
        <w:w w:val="99"/>
        <w:sz w:val="26"/>
        <w:szCs w:val="26"/>
        <w:lang w:val="vi" w:eastAsia="en-US" w:bidi="ar-SA"/>
      </w:rPr>
    </w:lvl>
    <w:lvl w:ilvl="1" w:tplc="026684C4">
      <w:numFmt w:val="bullet"/>
      <w:lvlText w:val=""/>
      <w:lvlJc w:val="left"/>
      <w:pPr>
        <w:ind w:left="2885" w:hanging="360"/>
      </w:pPr>
      <w:rPr>
        <w:rFonts w:ascii="Yu Mincho Light" w:eastAsia="Yu Mincho Light" w:hAnsi="Yu Mincho Light" w:cs="Yu Mincho Light" w:hint="default"/>
        <w:w w:val="99"/>
        <w:sz w:val="26"/>
        <w:szCs w:val="26"/>
        <w:lang w:val="vi" w:eastAsia="en-US" w:bidi="ar-SA"/>
      </w:rPr>
    </w:lvl>
    <w:lvl w:ilvl="2" w:tplc="C29EB504">
      <w:numFmt w:val="bullet"/>
      <w:lvlText w:val="•"/>
      <w:lvlJc w:val="left"/>
      <w:pPr>
        <w:ind w:left="3782" w:hanging="360"/>
      </w:pPr>
      <w:rPr>
        <w:rFonts w:hint="default"/>
        <w:lang w:val="vi" w:eastAsia="en-US" w:bidi="ar-SA"/>
      </w:rPr>
    </w:lvl>
    <w:lvl w:ilvl="3" w:tplc="FCE44914">
      <w:numFmt w:val="bullet"/>
      <w:lvlText w:val="•"/>
      <w:lvlJc w:val="left"/>
      <w:pPr>
        <w:ind w:left="4685" w:hanging="360"/>
      </w:pPr>
      <w:rPr>
        <w:rFonts w:hint="default"/>
        <w:lang w:val="vi" w:eastAsia="en-US" w:bidi="ar-SA"/>
      </w:rPr>
    </w:lvl>
    <w:lvl w:ilvl="4" w:tplc="006695FE">
      <w:numFmt w:val="bullet"/>
      <w:lvlText w:val="•"/>
      <w:lvlJc w:val="left"/>
      <w:pPr>
        <w:ind w:left="5588" w:hanging="360"/>
      </w:pPr>
      <w:rPr>
        <w:rFonts w:hint="default"/>
        <w:lang w:val="vi" w:eastAsia="en-US" w:bidi="ar-SA"/>
      </w:rPr>
    </w:lvl>
    <w:lvl w:ilvl="5" w:tplc="A2FC3858">
      <w:numFmt w:val="bullet"/>
      <w:lvlText w:val="•"/>
      <w:lvlJc w:val="left"/>
      <w:pPr>
        <w:ind w:left="6491" w:hanging="360"/>
      </w:pPr>
      <w:rPr>
        <w:rFonts w:hint="default"/>
        <w:lang w:val="vi" w:eastAsia="en-US" w:bidi="ar-SA"/>
      </w:rPr>
    </w:lvl>
    <w:lvl w:ilvl="6" w:tplc="D5D03D6A">
      <w:numFmt w:val="bullet"/>
      <w:lvlText w:val="•"/>
      <w:lvlJc w:val="left"/>
      <w:pPr>
        <w:ind w:left="7394" w:hanging="360"/>
      </w:pPr>
      <w:rPr>
        <w:rFonts w:hint="default"/>
        <w:lang w:val="vi" w:eastAsia="en-US" w:bidi="ar-SA"/>
      </w:rPr>
    </w:lvl>
    <w:lvl w:ilvl="7" w:tplc="6BF02EA4">
      <w:numFmt w:val="bullet"/>
      <w:lvlText w:val="•"/>
      <w:lvlJc w:val="left"/>
      <w:pPr>
        <w:ind w:left="8297" w:hanging="360"/>
      </w:pPr>
      <w:rPr>
        <w:rFonts w:hint="default"/>
        <w:lang w:val="vi" w:eastAsia="en-US" w:bidi="ar-SA"/>
      </w:rPr>
    </w:lvl>
    <w:lvl w:ilvl="8" w:tplc="C486CA8C">
      <w:numFmt w:val="bullet"/>
      <w:lvlText w:val="•"/>
      <w:lvlJc w:val="left"/>
      <w:pPr>
        <w:ind w:left="9200" w:hanging="360"/>
      </w:pPr>
      <w:rPr>
        <w:rFonts w:hint="default"/>
        <w:lang w:val="vi" w:eastAsia="en-US" w:bidi="ar-SA"/>
      </w:rPr>
    </w:lvl>
  </w:abstractNum>
  <w:abstractNum w:abstractNumId="48" w15:restartNumberingAfterBreak="0">
    <w:nsid w:val="60C819AB"/>
    <w:multiLevelType w:val="hybridMultilevel"/>
    <w:tmpl w:val="82F0B116"/>
    <w:lvl w:ilvl="0" w:tplc="BE16CD34">
      <w:start w:val="1"/>
      <w:numFmt w:val="decimal"/>
      <w:lvlText w:val="%1."/>
      <w:lvlJc w:val="left"/>
      <w:pPr>
        <w:ind w:left="722" w:hanging="615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187" w:hanging="360"/>
      </w:pPr>
    </w:lvl>
    <w:lvl w:ilvl="2" w:tplc="042A001B" w:tentative="1">
      <w:start w:val="1"/>
      <w:numFmt w:val="lowerRoman"/>
      <w:lvlText w:val="%3."/>
      <w:lvlJc w:val="right"/>
      <w:pPr>
        <w:ind w:left="1907" w:hanging="180"/>
      </w:pPr>
    </w:lvl>
    <w:lvl w:ilvl="3" w:tplc="042A000F" w:tentative="1">
      <w:start w:val="1"/>
      <w:numFmt w:val="decimal"/>
      <w:lvlText w:val="%4."/>
      <w:lvlJc w:val="left"/>
      <w:pPr>
        <w:ind w:left="2627" w:hanging="360"/>
      </w:pPr>
    </w:lvl>
    <w:lvl w:ilvl="4" w:tplc="042A0019" w:tentative="1">
      <w:start w:val="1"/>
      <w:numFmt w:val="lowerLetter"/>
      <w:lvlText w:val="%5."/>
      <w:lvlJc w:val="left"/>
      <w:pPr>
        <w:ind w:left="3347" w:hanging="360"/>
      </w:pPr>
    </w:lvl>
    <w:lvl w:ilvl="5" w:tplc="042A001B" w:tentative="1">
      <w:start w:val="1"/>
      <w:numFmt w:val="lowerRoman"/>
      <w:lvlText w:val="%6."/>
      <w:lvlJc w:val="right"/>
      <w:pPr>
        <w:ind w:left="4067" w:hanging="180"/>
      </w:pPr>
    </w:lvl>
    <w:lvl w:ilvl="6" w:tplc="042A000F" w:tentative="1">
      <w:start w:val="1"/>
      <w:numFmt w:val="decimal"/>
      <w:lvlText w:val="%7."/>
      <w:lvlJc w:val="left"/>
      <w:pPr>
        <w:ind w:left="4787" w:hanging="360"/>
      </w:pPr>
    </w:lvl>
    <w:lvl w:ilvl="7" w:tplc="042A0019" w:tentative="1">
      <w:start w:val="1"/>
      <w:numFmt w:val="lowerLetter"/>
      <w:lvlText w:val="%8."/>
      <w:lvlJc w:val="left"/>
      <w:pPr>
        <w:ind w:left="5507" w:hanging="360"/>
      </w:pPr>
    </w:lvl>
    <w:lvl w:ilvl="8" w:tplc="042A001B" w:tentative="1">
      <w:start w:val="1"/>
      <w:numFmt w:val="lowerRoman"/>
      <w:lvlText w:val="%9."/>
      <w:lvlJc w:val="right"/>
      <w:pPr>
        <w:ind w:left="6227" w:hanging="180"/>
      </w:pPr>
    </w:lvl>
  </w:abstractNum>
  <w:abstractNum w:abstractNumId="49" w15:restartNumberingAfterBreak="0">
    <w:nsid w:val="62FD42E5"/>
    <w:multiLevelType w:val="hybridMultilevel"/>
    <w:tmpl w:val="1A6CE51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0" w15:restartNumberingAfterBreak="0">
    <w:nsid w:val="63132B3A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1" w15:restartNumberingAfterBreak="0">
    <w:nsid w:val="67480AAE"/>
    <w:multiLevelType w:val="hybridMultilevel"/>
    <w:tmpl w:val="1A6CE51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2" w15:restartNumberingAfterBreak="0">
    <w:nsid w:val="67980925"/>
    <w:multiLevelType w:val="hybridMultilevel"/>
    <w:tmpl w:val="1A6CE51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3" w15:restartNumberingAfterBreak="0">
    <w:nsid w:val="681247F9"/>
    <w:multiLevelType w:val="hybridMultilevel"/>
    <w:tmpl w:val="2ACA044C"/>
    <w:lvl w:ilvl="0" w:tplc="04090001">
      <w:start w:val="1"/>
      <w:numFmt w:val="bullet"/>
      <w:lvlText w:val=""/>
      <w:lvlJc w:val="left"/>
      <w:pPr>
        <w:ind w:left="2790" w:hanging="360"/>
      </w:pPr>
      <w:rPr>
        <w:rFonts w:ascii="Symbol" w:hAnsi="Symbol" w:hint="default"/>
        <w:lang w:val="vi" w:eastAsia="en-US" w:bidi="ar-SA"/>
      </w:rPr>
    </w:lvl>
    <w:lvl w:ilvl="1" w:tplc="FFFFFFFF" w:tentative="1">
      <w:start w:val="1"/>
      <w:numFmt w:val="bullet"/>
      <w:lvlText w:val="o"/>
      <w:lvlJc w:val="left"/>
      <w:pPr>
        <w:ind w:left="351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423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495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567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639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711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783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8550" w:hanging="360"/>
      </w:pPr>
      <w:rPr>
        <w:rFonts w:ascii="Wingdings" w:hAnsi="Wingdings" w:hint="default"/>
      </w:rPr>
    </w:lvl>
  </w:abstractNum>
  <w:abstractNum w:abstractNumId="54" w15:restartNumberingAfterBreak="0">
    <w:nsid w:val="68485E81"/>
    <w:multiLevelType w:val="multilevel"/>
    <w:tmpl w:val="4DD09BE6"/>
    <w:lvl w:ilvl="0">
      <w:start w:val="1"/>
      <w:numFmt w:val="decimal"/>
      <w:pStyle w:val="Heading1"/>
      <w:lvlText w:val="CHƯƠNG %1: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Heading2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pStyle w:val="Heading3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55" w15:restartNumberingAfterBreak="0">
    <w:nsid w:val="6FA97F50"/>
    <w:multiLevelType w:val="hybridMultilevel"/>
    <w:tmpl w:val="1A6CE51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6" w15:restartNumberingAfterBreak="0">
    <w:nsid w:val="721C6558"/>
    <w:multiLevelType w:val="hybridMultilevel"/>
    <w:tmpl w:val="DA128AA0"/>
    <w:lvl w:ilvl="0" w:tplc="042A0001">
      <w:start w:val="1"/>
      <w:numFmt w:val="bullet"/>
      <w:lvlText w:val=""/>
      <w:lvlJc w:val="left"/>
      <w:pPr>
        <w:ind w:left="2880" w:hanging="360"/>
      </w:pPr>
      <w:rPr>
        <w:rFonts w:ascii="Yu Mincho Light" w:hAnsi="Yu Mincho Light" w:hint="default"/>
      </w:rPr>
    </w:lvl>
    <w:lvl w:ilvl="1" w:tplc="042A0003" w:tentative="1">
      <w:start w:val="1"/>
      <w:numFmt w:val="bullet"/>
      <w:lvlText w:val="o"/>
      <w:lvlJc w:val="left"/>
      <w:pPr>
        <w:ind w:left="3600" w:hanging="360"/>
      </w:pPr>
      <w:rPr>
        <w:rFonts w:ascii="MS Mincho" w:hAnsi="MS Mincho" w:cs="MS Mincho" w:hint="default"/>
      </w:rPr>
    </w:lvl>
    <w:lvl w:ilvl="2" w:tplc="042A0005" w:tentative="1">
      <w:start w:val="1"/>
      <w:numFmt w:val="bullet"/>
      <w:lvlText w:val=""/>
      <w:lvlJc w:val="left"/>
      <w:pPr>
        <w:ind w:left="4320" w:hanging="360"/>
      </w:pPr>
      <w:rPr>
        <w:rFonts w:ascii="Arial" w:hAnsi="Arial" w:hint="default"/>
      </w:rPr>
    </w:lvl>
    <w:lvl w:ilvl="3" w:tplc="042A0001" w:tentative="1">
      <w:start w:val="1"/>
      <w:numFmt w:val="bullet"/>
      <w:lvlText w:val=""/>
      <w:lvlJc w:val="left"/>
      <w:pPr>
        <w:ind w:left="5040" w:hanging="360"/>
      </w:pPr>
      <w:rPr>
        <w:rFonts w:ascii="Yu Mincho Light" w:hAnsi="Yu Mincho Light" w:hint="default"/>
      </w:rPr>
    </w:lvl>
    <w:lvl w:ilvl="4" w:tplc="042A0003" w:tentative="1">
      <w:start w:val="1"/>
      <w:numFmt w:val="bullet"/>
      <w:lvlText w:val="o"/>
      <w:lvlJc w:val="left"/>
      <w:pPr>
        <w:ind w:left="5760" w:hanging="360"/>
      </w:pPr>
      <w:rPr>
        <w:rFonts w:ascii="MS Mincho" w:hAnsi="MS Mincho" w:cs="MS Mincho" w:hint="default"/>
      </w:rPr>
    </w:lvl>
    <w:lvl w:ilvl="5" w:tplc="042A0005" w:tentative="1">
      <w:start w:val="1"/>
      <w:numFmt w:val="bullet"/>
      <w:lvlText w:val=""/>
      <w:lvlJc w:val="left"/>
      <w:pPr>
        <w:ind w:left="6480" w:hanging="360"/>
      </w:pPr>
      <w:rPr>
        <w:rFonts w:ascii="Arial" w:hAnsi="Arial" w:hint="default"/>
      </w:rPr>
    </w:lvl>
    <w:lvl w:ilvl="6" w:tplc="042A0001" w:tentative="1">
      <w:start w:val="1"/>
      <w:numFmt w:val="bullet"/>
      <w:lvlText w:val=""/>
      <w:lvlJc w:val="left"/>
      <w:pPr>
        <w:ind w:left="7200" w:hanging="360"/>
      </w:pPr>
      <w:rPr>
        <w:rFonts w:ascii="Yu Mincho Light" w:hAnsi="Yu Mincho Light" w:hint="default"/>
      </w:rPr>
    </w:lvl>
    <w:lvl w:ilvl="7" w:tplc="042A0003" w:tentative="1">
      <w:start w:val="1"/>
      <w:numFmt w:val="bullet"/>
      <w:lvlText w:val="o"/>
      <w:lvlJc w:val="left"/>
      <w:pPr>
        <w:ind w:left="7920" w:hanging="360"/>
      </w:pPr>
      <w:rPr>
        <w:rFonts w:ascii="MS Mincho" w:hAnsi="MS Mincho" w:cs="MS Mincho" w:hint="default"/>
      </w:rPr>
    </w:lvl>
    <w:lvl w:ilvl="8" w:tplc="042A0005" w:tentative="1">
      <w:start w:val="1"/>
      <w:numFmt w:val="bullet"/>
      <w:lvlText w:val=""/>
      <w:lvlJc w:val="left"/>
      <w:pPr>
        <w:ind w:left="8640" w:hanging="360"/>
      </w:pPr>
      <w:rPr>
        <w:rFonts w:ascii="Arial" w:hAnsi="Arial" w:hint="default"/>
      </w:rPr>
    </w:lvl>
  </w:abstractNum>
  <w:abstractNum w:abstractNumId="57" w15:restartNumberingAfterBreak="0">
    <w:nsid w:val="77803A9C"/>
    <w:multiLevelType w:val="hybridMultilevel"/>
    <w:tmpl w:val="1A6CE51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8" w15:restartNumberingAfterBreak="0">
    <w:nsid w:val="79796BE3"/>
    <w:multiLevelType w:val="multilevel"/>
    <w:tmpl w:val="62109E8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5"/>
      <w:numFmt w:val="decimal"/>
      <w:isLgl/>
      <w:lvlText w:val="%1.%2"/>
      <w:lvlJc w:val="left"/>
      <w:pPr>
        <w:ind w:left="2025" w:hanging="585"/>
      </w:pPr>
      <w:rPr>
        <w:rFonts w:hint="default"/>
      </w:rPr>
    </w:lvl>
    <w:lvl w:ilvl="2">
      <w:start w:val="2"/>
      <w:numFmt w:val="decimal"/>
      <w:isLgl/>
      <w:lvlText w:val="%1.%2.%3"/>
      <w:lvlJc w:val="left"/>
      <w:pPr>
        <w:ind w:left="32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43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576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72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828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972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0800" w:hanging="1800"/>
      </w:pPr>
      <w:rPr>
        <w:rFonts w:hint="default"/>
      </w:rPr>
    </w:lvl>
  </w:abstractNum>
  <w:abstractNum w:abstractNumId="59" w15:restartNumberingAfterBreak="0">
    <w:nsid w:val="7C7E4B34"/>
    <w:multiLevelType w:val="hybridMultilevel"/>
    <w:tmpl w:val="1A6CE51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0" w15:restartNumberingAfterBreak="0">
    <w:nsid w:val="7CD83895"/>
    <w:multiLevelType w:val="hybridMultilevel"/>
    <w:tmpl w:val="95229CA4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752460191">
    <w:abstractNumId w:val="5"/>
  </w:num>
  <w:num w:numId="2" w16cid:durableId="638341635">
    <w:abstractNumId w:val="34"/>
  </w:num>
  <w:num w:numId="3" w16cid:durableId="1463887801">
    <w:abstractNumId w:val="8"/>
  </w:num>
  <w:num w:numId="4" w16cid:durableId="1117331064">
    <w:abstractNumId w:val="40"/>
  </w:num>
  <w:num w:numId="5" w16cid:durableId="903176543">
    <w:abstractNumId w:val="47"/>
  </w:num>
  <w:num w:numId="6" w16cid:durableId="1390610997">
    <w:abstractNumId w:val="0"/>
  </w:num>
  <w:num w:numId="7" w16cid:durableId="2010791125">
    <w:abstractNumId w:val="22"/>
  </w:num>
  <w:num w:numId="8" w16cid:durableId="670058920">
    <w:abstractNumId w:val="4"/>
  </w:num>
  <w:num w:numId="9" w16cid:durableId="709720590">
    <w:abstractNumId w:val="19"/>
  </w:num>
  <w:num w:numId="10" w16cid:durableId="814227380">
    <w:abstractNumId w:val="7"/>
  </w:num>
  <w:num w:numId="11" w16cid:durableId="1649673179">
    <w:abstractNumId w:val="24"/>
  </w:num>
  <w:num w:numId="12" w16cid:durableId="1563713887">
    <w:abstractNumId w:val="56"/>
  </w:num>
  <w:num w:numId="13" w16cid:durableId="323320033">
    <w:abstractNumId w:val="44"/>
  </w:num>
  <w:num w:numId="14" w16cid:durableId="98986540">
    <w:abstractNumId w:val="20"/>
  </w:num>
  <w:num w:numId="15" w16cid:durableId="768551375">
    <w:abstractNumId w:val="15"/>
  </w:num>
  <w:num w:numId="16" w16cid:durableId="99957437">
    <w:abstractNumId w:val="55"/>
  </w:num>
  <w:num w:numId="17" w16cid:durableId="970674693">
    <w:abstractNumId w:val="52"/>
  </w:num>
  <w:num w:numId="18" w16cid:durableId="618528909">
    <w:abstractNumId w:val="49"/>
  </w:num>
  <w:num w:numId="19" w16cid:durableId="147746273">
    <w:abstractNumId w:val="30"/>
  </w:num>
  <w:num w:numId="20" w16cid:durableId="1883515324">
    <w:abstractNumId w:val="11"/>
  </w:num>
  <w:num w:numId="21" w16cid:durableId="1872067284">
    <w:abstractNumId w:val="3"/>
  </w:num>
  <w:num w:numId="22" w16cid:durableId="1438796984">
    <w:abstractNumId w:val="57"/>
  </w:num>
  <w:num w:numId="23" w16cid:durableId="1060707560">
    <w:abstractNumId w:val="51"/>
  </w:num>
  <w:num w:numId="24" w16cid:durableId="277834513">
    <w:abstractNumId w:val="10"/>
  </w:num>
  <w:num w:numId="25" w16cid:durableId="2031909566">
    <w:abstractNumId w:val="14"/>
  </w:num>
  <w:num w:numId="26" w16cid:durableId="1407073323">
    <w:abstractNumId w:val="37"/>
  </w:num>
  <w:num w:numId="27" w16cid:durableId="1853954844">
    <w:abstractNumId w:val="43"/>
  </w:num>
  <w:num w:numId="28" w16cid:durableId="454448385">
    <w:abstractNumId w:val="59"/>
  </w:num>
  <w:num w:numId="29" w16cid:durableId="1250191229">
    <w:abstractNumId w:val="46"/>
  </w:num>
  <w:num w:numId="30" w16cid:durableId="1046563696">
    <w:abstractNumId w:val="6"/>
  </w:num>
  <w:num w:numId="31" w16cid:durableId="1301032037">
    <w:abstractNumId w:val="48"/>
  </w:num>
  <w:num w:numId="32" w16cid:durableId="472454505">
    <w:abstractNumId w:val="21"/>
  </w:num>
  <w:num w:numId="33" w16cid:durableId="1149520455">
    <w:abstractNumId w:val="35"/>
  </w:num>
  <w:num w:numId="34" w16cid:durableId="1118987593">
    <w:abstractNumId w:val="1"/>
  </w:num>
  <w:num w:numId="35" w16cid:durableId="736827478">
    <w:abstractNumId w:val="60"/>
  </w:num>
  <w:num w:numId="36" w16cid:durableId="465467618">
    <w:abstractNumId w:val="16"/>
  </w:num>
  <w:num w:numId="37" w16cid:durableId="1816991499">
    <w:abstractNumId w:val="41"/>
  </w:num>
  <w:num w:numId="38" w16cid:durableId="556934710">
    <w:abstractNumId w:val="13"/>
  </w:num>
  <w:num w:numId="39" w16cid:durableId="1456366067">
    <w:abstractNumId w:val="38"/>
  </w:num>
  <w:num w:numId="40" w16cid:durableId="1015381624">
    <w:abstractNumId w:val="18"/>
  </w:num>
  <w:num w:numId="41" w16cid:durableId="43527187">
    <w:abstractNumId w:val="29"/>
  </w:num>
  <w:num w:numId="42" w16cid:durableId="1917353145">
    <w:abstractNumId w:val="25"/>
  </w:num>
  <w:num w:numId="43" w16cid:durableId="1373309149">
    <w:abstractNumId w:val="12"/>
  </w:num>
  <w:num w:numId="44" w16cid:durableId="1133333660">
    <w:abstractNumId w:val="45"/>
  </w:num>
  <w:num w:numId="45" w16cid:durableId="761953042">
    <w:abstractNumId w:val="33"/>
  </w:num>
  <w:num w:numId="46" w16cid:durableId="836844370">
    <w:abstractNumId w:val="26"/>
  </w:num>
  <w:num w:numId="47" w16cid:durableId="58747264">
    <w:abstractNumId w:val="9"/>
  </w:num>
  <w:num w:numId="48" w16cid:durableId="336270703">
    <w:abstractNumId w:val="28"/>
  </w:num>
  <w:num w:numId="49" w16cid:durableId="705564605">
    <w:abstractNumId w:val="42"/>
  </w:num>
  <w:num w:numId="50" w16cid:durableId="1467044742">
    <w:abstractNumId w:val="58"/>
  </w:num>
  <w:num w:numId="51" w16cid:durableId="67113324">
    <w:abstractNumId w:val="23"/>
  </w:num>
  <w:num w:numId="52" w16cid:durableId="999844628">
    <w:abstractNumId w:val="36"/>
  </w:num>
  <w:num w:numId="53" w16cid:durableId="4091690">
    <w:abstractNumId w:val="39"/>
  </w:num>
  <w:num w:numId="54" w16cid:durableId="1779635826">
    <w:abstractNumId w:val="27"/>
  </w:num>
  <w:num w:numId="55" w16cid:durableId="1815294912">
    <w:abstractNumId w:val="17"/>
  </w:num>
  <w:num w:numId="56" w16cid:durableId="1274631894">
    <w:abstractNumId w:val="32"/>
  </w:num>
  <w:num w:numId="57" w16cid:durableId="1770349636">
    <w:abstractNumId w:val="50"/>
  </w:num>
  <w:num w:numId="58" w16cid:durableId="718945066">
    <w:abstractNumId w:val="54"/>
  </w:num>
  <w:num w:numId="59" w16cid:durableId="523443219">
    <w:abstractNumId w:val="5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0" w16cid:durableId="759135399">
    <w:abstractNumId w:val="5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1" w16cid:durableId="267087910">
    <w:abstractNumId w:val="54"/>
  </w:num>
  <w:num w:numId="62" w16cid:durableId="1936864666">
    <w:abstractNumId w:val="2"/>
  </w:num>
  <w:num w:numId="63" w16cid:durableId="1395080739">
    <w:abstractNumId w:val="53"/>
  </w:num>
  <w:num w:numId="64" w16cid:durableId="839387684">
    <w:abstractNumId w:val="31"/>
  </w:num>
  <w:num w:numId="65" w16cid:durableId="848982312">
    <w:abstractNumId w:val="3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6" w16cid:durableId="2134127284">
    <w:abstractNumId w:val="3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IdMacAtCleanup w:val="59"/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Nguyễn Văn Đạt">
    <w15:presenceInfo w15:providerId="AD" w15:userId="S::19521347@ms.uit.edu.vn::4d097d2c-02de-411f-8e95-0d48649608ec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hideSpellingErrors/>
  <w:proofState w:spelling="clean"/>
  <w:defaultTabStop w:val="720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039F6"/>
    <w:rsid w:val="00000318"/>
    <w:rsid w:val="000011EE"/>
    <w:rsid w:val="0000152B"/>
    <w:rsid w:val="000015D2"/>
    <w:rsid w:val="00004566"/>
    <w:rsid w:val="000057BB"/>
    <w:rsid w:val="00006214"/>
    <w:rsid w:val="0000663A"/>
    <w:rsid w:val="00007320"/>
    <w:rsid w:val="000102C2"/>
    <w:rsid w:val="000102DA"/>
    <w:rsid w:val="0001127E"/>
    <w:rsid w:val="000113DE"/>
    <w:rsid w:val="00011CA8"/>
    <w:rsid w:val="00012374"/>
    <w:rsid w:val="000127B2"/>
    <w:rsid w:val="000140FF"/>
    <w:rsid w:val="000142EB"/>
    <w:rsid w:val="00014C09"/>
    <w:rsid w:val="00015AC5"/>
    <w:rsid w:val="0001679C"/>
    <w:rsid w:val="00016E0C"/>
    <w:rsid w:val="00016E38"/>
    <w:rsid w:val="00017C44"/>
    <w:rsid w:val="00017F1C"/>
    <w:rsid w:val="000200C6"/>
    <w:rsid w:val="000213D9"/>
    <w:rsid w:val="00021BF7"/>
    <w:rsid w:val="00021E0B"/>
    <w:rsid w:val="000223CD"/>
    <w:rsid w:val="000224BB"/>
    <w:rsid w:val="00022526"/>
    <w:rsid w:val="00022B86"/>
    <w:rsid w:val="00022F0C"/>
    <w:rsid w:val="00023B73"/>
    <w:rsid w:val="000245E7"/>
    <w:rsid w:val="00024A35"/>
    <w:rsid w:val="0002723A"/>
    <w:rsid w:val="00027377"/>
    <w:rsid w:val="000274F3"/>
    <w:rsid w:val="00027C1A"/>
    <w:rsid w:val="000304D2"/>
    <w:rsid w:val="000312DE"/>
    <w:rsid w:val="00031E68"/>
    <w:rsid w:val="00031EFD"/>
    <w:rsid w:val="00034605"/>
    <w:rsid w:val="00034B5B"/>
    <w:rsid w:val="00034D0C"/>
    <w:rsid w:val="0003664E"/>
    <w:rsid w:val="000369F2"/>
    <w:rsid w:val="00036D08"/>
    <w:rsid w:val="000370AF"/>
    <w:rsid w:val="00037C14"/>
    <w:rsid w:val="00037DD9"/>
    <w:rsid w:val="000416A9"/>
    <w:rsid w:val="00041738"/>
    <w:rsid w:val="00044D5A"/>
    <w:rsid w:val="00044E83"/>
    <w:rsid w:val="00045301"/>
    <w:rsid w:val="0004662E"/>
    <w:rsid w:val="000470F7"/>
    <w:rsid w:val="0005040D"/>
    <w:rsid w:val="00050807"/>
    <w:rsid w:val="00050866"/>
    <w:rsid w:val="00051AC6"/>
    <w:rsid w:val="00052858"/>
    <w:rsid w:val="0005396A"/>
    <w:rsid w:val="00053972"/>
    <w:rsid w:val="00054A77"/>
    <w:rsid w:val="00054E34"/>
    <w:rsid w:val="00055378"/>
    <w:rsid w:val="0005600F"/>
    <w:rsid w:val="00056057"/>
    <w:rsid w:val="000569ED"/>
    <w:rsid w:val="00057018"/>
    <w:rsid w:val="00057263"/>
    <w:rsid w:val="000617E0"/>
    <w:rsid w:val="00061948"/>
    <w:rsid w:val="00062AFC"/>
    <w:rsid w:val="000649C5"/>
    <w:rsid w:val="000661BB"/>
    <w:rsid w:val="00066DDC"/>
    <w:rsid w:val="000708CA"/>
    <w:rsid w:val="000721F9"/>
    <w:rsid w:val="00072AEC"/>
    <w:rsid w:val="00073327"/>
    <w:rsid w:val="00073D27"/>
    <w:rsid w:val="000745E7"/>
    <w:rsid w:val="00074A1B"/>
    <w:rsid w:val="000758A6"/>
    <w:rsid w:val="00075A9D"/>
    <w:rsid w:val="000761D8"/>
    <w:rsid w:val="00076CDC"/>
    <w:rsid w:val="00076E2E"/>
    <w:rsid w:val="00080594"/>
    <w:rsid w:val="000810CD"/>
    <w:rsid w:val="00081EE7"/>
    <w:rsid w:val="00082B39"/>
    <w:rsid w:val="00083723"/>
    <w:rsid w:val="000838A2"/>
    <w:rsid w:val="00083BB4"/>
    <w:rsid w:val="00084142"/>
    <w:rsid w:val="00084483"/>
    <w:rsid w:val="0008460C"/>
    <w:rsid w:val="00084A6B"/>
    <w:rsid w:val="000861DA"/>
    <w:rsid w:val="00090420"/>
    <w:rsid w:val="00090878"/>
    <w:rsid w:val="00090E5D"/>
    <w:rsid w:val="00092216"/>
    <w:rsid w:val="000923A5"/>
    <w:rsid w:val="00095966"/>
    <w:rsid w:val="0009625F"/>
    <w:rsid w:val="000964A4"/>
    <w:rsid w:val="000967AF"/>
    <w:rsid w:val="0009690D"/>
    <w:rsid w:val="00096937"/>
    <w:rsid w:val="0009705F"/>
    <w:rsid w:val="000972BB"/>
    <w:rsid w:val="00097B08"/>
    <w:rsid w:val="00097B0F"/>
    <w:rsid w:val="000A0F85"/>
    <w:rsid w:val="000A2259"/>
    <w:rsid w:val="000A24F8"/>
    <w:rsid w:val="000A2B08"/>
    <w:rsid w:val="000A3773"/>
    <w:rsid w:val="000A4C39"/>
    <w:rsid w:val="000B0C40"/>
    <w:rsid w:val="000B0D4B"/>
    <w:rsid w:val="000B1C22"/>
    <w:rsid w:val="000B2872"/>
    <w:rsid w:val="000B4219"/>
    <w:rsid w:val="000B490B"/>
    <w:rsid w:val="000B5449"/>
    <w:rsid w:val="000B5E25"/>
    <w:rsid w:val="000B6A00"/>
    <w:rsid w:val="000B6A4E"/>
    <w:rsid w:val="000B7674"/>
    <w:rsid w:val="000C13FD"/>
    <w:rsid w:val="000C1EB9"/>
    <w:rsid w:val="000C237F"/>
    <w:rsid w:val="000C272B"/>
    <w:rsid w:val="000C2D36"/>
    <w:rsid w:val="000C56F6"/>
    <w:rsid w:val="000C5A6F"/>
    <w:rsid w:val="000C5D4C"/>
    <w:rsid w:val="000C68F2"/>
    <w:rsid w:val="000C691D"/>
    <w:rsid w:val="000C717F"/>
    <w:rsid w:val="000C78E4"/>
    <w:rsid w:val="000D015E"/>
    <w:rsid w:val="000D1A83"/>
    <w:rsid w:val="000D4093"/>
    <w:rsid w:val="000D6448"/>
    <w:rsid w:val="000D6BA1"/>
    <w:rsid w:val="000D6CA3"/>
    <w:rsid w:val="000D7077"/>
    <w:rsid w:val="000E0DDE"/>
    <w:rsid w:val="000E13FD"/>
    <w:rsid w:val="000E165E"/>
    <w:rsid w:val="000E1D54"/>
    <w:rsid w:val="000E28F2"/>
    <w:rsid w:val="000E2B78"/>
    <w:rsid w:val="000E44C2"/>
    <w:rsid w:val="000E4A21"/>
    <w:rsid w:val="000E59CD"/>
    <w:rsid w:val="000E5C9E"/>
    <w:rsid w:val="000E6AB0"/>
    <w:rsid w:val="000E6D57"/>
    <w:rsid w:val="000E7553"/>
    <w:rsid w:val="000E7A31"/>
    <w:rsid w:val="000F08EC"/>
    <w:rsid w:val="000F0F73"/>
    <w:rsid w:val="000F1249"/>
    <w:rsid w:val="000F16A8"/>
    <w:rsid w:val="000F2199"/>
    <w:rsid w:val="000F23A6"/>
    <w:rsid w:val="000F284A"/>
    <w:rsid w:val="000F35D7"/>
    <w:rsid w:val="000F478C"/>
    <w:rsid w:val="000F4CE5"/>
    <w:rsid w:val="000F507E"/>
    <w:rsid w:val="000F59B8"/>
    <w:rsid w:val="000F5C6D"/>
    <w:rsid w:val="00100539"/>
    <w:rsid w:val="00100891"/>
    <w:rsid w:val="00102C59"/>
    <w:rsid w:val="001057D4"/>
    <w:rsid w:val="00106BD4"/>
    <w:rsid w:val="00106E6A"/>
    <w:rsid w:val="0010778D"/>
    <w:rsid w:val="00107B86"/>
    <w:rsid w:val="00107F28"/>
    <w:rsid w:val="0011056E"/>
    <w:rsid w:val="00111D4D"/>
    <w:rsid w:val="00111E39"/>
    <w:rsid w:val="0011326D"/>
    <w:rsid w:val="001133F2"/>
    <w:rsid w:val="0011371F"/>
    <w:rsid w:val="001139A1"/>
    <w:rsid w:val="00113C28"/>
    <w:rsid w:val="00114531"/>
    <w:rsid w:val="00115100"/>
    <w:rsid w:val="00115C25"/>
    <w:rsid w:val="00116923"/>
    <w:rsid w:val="001170CE"/>
    <w:rsid w:val="001170EA"/>
    <w:rsid w:val="00117DAE"/>
    <w:rsid w:val="00117E09"/>
    <w:rsid w:val="001202DD"/>
    <w:rsid w:val="0012194A"/>
    <w:rsid w:val="00121FBA"/>
    <w:rsid w:val="00122718"/>
    <w:rsid w:val="00122AF7"/>
    <w:rsid w:val="00122D34"/>
    <w:rsid w:val="00124BA4"/>
    <w:rsid w:val="001254F8"/>
    <w:rsid w:val="00125AF5"/>
    <w:rsid w:val="00126FA2"/>
    <w:rsid w:val="001300DC"/>
    <w:rsid w:val="001316A9"/>
    <w:rsid w:val="00131EF2"/>
    <w:rsid w:val="00132244"/>
    <w:rsid w:val="001323AF"/>
    <w:rsid w:val="00132527"/>
    <w:rsid w:val="00132A45"/>
    <w:rsid w:val="00132C67"/>
    <w:rsid w:val="00132CD0"/>
    <w:rsid w:val="00133511"/>
    <w:rsid w:val="001336BF"/>
    <w:rsid w:val="00137541"/>
    <w:rsid w:val="00137673"/>
    <w:rsid w:val="00137ECD"/>
    <w:rsid w:val="00140270"/>
    <w:rsid w:val="001407A6"/>
    <w:rsid w:val="001408C3"/>
    <w:rsid w:val="00140957"/>
    <w:rsid w:val="001413CB"/>
    <w:rsid w:val="001415B7"/>
    <w:rsid w:val="00141878"/>
    <w:rsid w:val="001437F7"/>
    <w:rsid w:val="001439A1"/>
    <w:rsid w:val="00144166"/>
    <w:rsid w:val="001446DE"/>
    <w:rsid w:val="00144E17"/>
    <w:rsid w:val="0014512E"/>
    <w:rsid w:val="0014525C"/>
    <w:rsid w:val="00147A88"/>
    <w:rsid w:val="00150897"/>
    <w:rsid w:val="00150C96"/>
    <w:rsid w:val="001516F3"/>
    <w:rsid w:val="00151B6B"/>
    <w:rsid w:val="00151DA2"/>
    <w:rsid w:val="0015237D"/>
    <w:rsid w:val="001539C2"/>
    <w:rsid w:val="00153B96"/>
    <w:rsid w:val="00154269"/>
    <w:rsid w:val="00154666"/>
    <w:rsid w:val="00154B04"/>
    <w:rsid w:val="00154E04"/>
    <w:rsid w:val="00155A2C"/>
    <w:rsid w:val="00156783"/>
    <w:rsid w:val="001577CE"/>
    <w:rsid w:val="001603A3"/>
    <w:rsid w:val="0016069C"/>
    <w:rsid w:val="001607C6"/>
    <w:rsid w:val="0016219B"/>
    <w:rsid w:val="001628BC"/>
    <w:rsid w:val="00163007"/>
    <w:rsid w:val="0016368A"/>
    <w:rsid w:val="0016451D"/>
    <w:rsid w:val="001648A5"/>
    <w:rsid w:val="001659B3"/>
    <w:rsid w:val="001659CC"/>
    <w:rsid w:val="00165EE8"/>
    <w:rsid w:val="001666A0"/>
    <w:rsid w:val="00167D7D"/>
    <w:rsid w:val="00167F5A"/>
    <w:rsid w:val="001701D6"/>
    <w:rsid w:val="001703BF"/>
    <w:rsid w:val="0017044A"/>
    <w:rsid w:val="00172FA4"/>
    <w:rsid w:val="00174783"/>
    <w:rsid w:val="00174A9F"/>
    <w:rsid w:val="00174C13"/>
    <w:rsid w:val="00175EB4"/>
    <w:rsid w:val="00177BA9"/>
    <w:rsid w:val="00177EE7"/>
    <w:rsid w:val="00180DD9"/>
    <w:rsid w:val="00181D4D"/>
    <w:rsid w:val="001827B8"/>
    <w:rsid w:val="00182E05"/>
    <w:rsid w:val="00184749"/>
    <w:rsid w:val="001857BD"/>
    <w:rsid w:val="00186C59"/>
    <w:rsid w:val="00186C6F"/>
    <w:rsid w:val="00190364"/>
    <w:rsid w:val="0019283F"/>
    <w:rsid w:val="00192F0D"/>
    <w:rsid w:val="00193FFE"/>
    <w:rsid w:val="00195930"/>
    <w:rsid w:val="00196325"/>
    <w:rsid w:val="001966B7"/>
    <w:rsid w:val="00197133"/>
    <w:rsid w:val="0019730E"/>
    <w:rsid w:val="00197703"/>
    <w:rsid w:val="00197834"/>
    <w:rsid w:val="001A000B"/>
    <w:rsid w:val="001A02DE"/>
    <w:rsid w:val="001A0EFB"/>
    <w:rsid w:val="001A1961"/>
    <w:rsid w:val="001A1C37"/>
    <w:rsid w:val="001A1FC5"/>
    <w:rsid w:val="001A43B0"/>
    <w:rsid w:val="001A4508"/>
    <w:rsid w:val="001A47ED"/>
    <w:rsid w:val="001A5083"/>
    <w:rsid w:val="001A551F"/>
    <w:rsid w:val="001A5FA7"/>
    <w:rsid w:val="001A640D"/>
    <w:rsid w:val="001A64FA"/>
    <w:rsid w:val="001A70E9"/>
    <w:rsid w:val="001A7359"/>
    <w:rsid w:val="001A74FE"/>
    <w:rsid w:val="001A7685"/>
    <w:rsid w:val="001A7825"/>
    <w:rsid w:val="001A7C1B"/>
    <w:rsid w:val="001B0A48"/>
    <w:rsid w:val="001B0B8A"/>
    <w:rsid w:val="001B19AE"/>
    <w:rsid w:val="001B2895"/>
    <w:rsid w:val="001B2E99"/>
    <w:rsid w:val="001B38E9"/>
    <w:rsid w:val="001B3EF1"/>
    <w:rsid w:val="001B4A40"/>
    <w:rsid w:val="001B4CB4"/>
    <w:rsid w:val="001B5926"/>
    <w:rsid w:val="001B5FD4"/>
    <w:rsid w:val="001B6365"/>
    <w:rsid w:val="001B6367"/>
    <w:rsid w:val="001B65E2"/>
    <w:rsid w:val="001B6C83"/>
    <w:rsid w:val="001C0978"/>
    <w:rsid w:val="001C09F5"/>
    <w:rsid w:val="001C0FD0"/>
    <w:rsid w:val="001C15B3"/>
    <w:rsid w:val="001C3238"/>
    <w:rsid w:val="001C32E9"/>
    <w:rsid w:val="001C3D22"/>
    <w:rsid w:val="001C3ED9"/>
    <w:rsid w:val="001C4A05"/>
    <w:rsid w:val="001C4DE3"/>
    <w:rsid w:val="001C659D"/>
    <w:rsid w:val="001C6813"/>
    <w:rsid w:val="001C763A"/>
    <w:rsid w:val="001C7697"/>
    <w:rsid w:val="001D0B2F"/>
    <w:rsid w:val="001D258F"/>
    <w:rsid w:val="001D2AD5"/>
    <w:rsid w:val="001D2B02"/>
    <w:rsid w:val="001D3F72"/>
    <w:rsid w:val="001D428C"/>
    <w:rsid w:val="001D43A1"/>
    <w:rsid w:val="001D4D58"/>
    <w:rsid w:val="001D5BF3"/>
    <w:rsid w:val="001D7382"/>
    <w:rsid w:val="001D756D"/>
    <w:rsid w:val="001E0D53"/>
    <w:rsid w:val="001E29E7"/>
    <w:rsid w:val="001E3B56"/>
    <w:rsid w:val="001E3F1A"/>
    <w:rsid w:val="001E494C"/>
    <w:rsid w:val="001E4FF1"/>
    <w:rsid w:val="001E50A3"/>
    <w:rsid w:val="001E53D2"/>
    <w:rsid w:val="001E5708"/>
    <w:rsid w:val="001E65AA"/>
    <w:rsid w:val="001E6D89"/>
    <w:rsid w:val="001E740C"/>
    <w:rsid w:val="001E770C"/>
    <w:rsid w:val="001E7D25"/>
    <w:rsid w:val="001F0144"/>
    <w:rsid w:val="001F1380"/>
    <w:rsid w:val="001F1DDA"/>
    <w:rsid w:val="001F1F97"/>
    <w:rsid w:val="001F3ADC"/>
    <w:rsid w:val="001F4A93"/>
    <w:rsid w:val="001F4BD6"/>
    <w:rsid w:val="001F515F"/>
    <w:rsid w:val="001F5644"/>
    <w:rsid w:val="001F5F38"/>
    <w:rsid w:val="001F64CC"/>
    <w:rsid w:val="00200523"/>
    <w:rsid w:val="00200CC5"/>
    <w:rsid w:val="002010DC"/>
    <w:rsid w:val="00202394"/>
    <w:rsid w:val="00202729"/>
    <w:rsid w:val="00203083"/>
    <w:rsid w:val="002032E0"/>
    <w:rsid w:val="002040EC"/>
    <w:rsid w:val="002041B4"/>
    <w:rsid w:val="002045B9"/>
    <w:rsid w:val="00204700"/>
    <w:rsid w:val="002054E8"/>
    <w:rsid w:val="002057E8"/>
    <w:rsid w:val="002059E4"/>
    <w:rsid w:val="00207B48"/>
    <w:rsid w:val="00210310"/>
    <w:rsid w:val="00210F95"/>
    <w:rsid w:val="00211323"/>
    <w:rsid w:val="00211441"/>
    <w:rsid w:val="00212174"/>
    <w:rsid w:val="0021244F"/>
    <w:rsid w:val="0021268C"/>
    <w:rsid w:val="00212735"/>
    <w:rsid w:val="00212783"/>
    <w:rsid w:val="0021304B"/>
    <w:rsid w:val="002130F5"/>
    <w:rsid w:val="00214B47"/>
    <w:rsid w:val="00214CA9"/>
    <w:rsid w:val="00214ED7"/>
    <w:rsid w:val="00216AA6"/>
    <w:rsid w:val="00216BC2"/>
    <w:rsid w:val="00216D9D"/>
    <w:rsid w:val="002203CB"/>
    <w:rsid w:val="002211AF"/>
    <w:rsid w:val="00221628"/>
    <w:rsid w:val="00222785"/>
    <w:rsid w:val="00222883"/>
    <w:rsid w:val="00222A87"/>
    <w:rsid w:val="00222B71"/>
    <w:rsid w:val="002230E5"/>
    <w:rsid w:val="00223502"/>
    <w:rsid w:val="00225A92"/>
    <w:rsid w:val="00226897"/>
    <w:rsid w:val="002272F2"/>
    <w:rsid w:val="00227B92"/>
    <w:rsid w:val="00230464"/>
    <w:rsid w:val="00231B1C"/>
    <w:rsid w:val="002321F0"/>
    <w:rsid w:val="00233F76"/>
    <w:rsid w:val="00234E79"/>
    <w:rsid w:val="00235153"/>
    <w:rsid w:val="0023561D"/>
    <w:rsid w:val="00235A09"/>
    <w:rsid w:val="00236E87"/>
    <w:rsid w:val="00237C33"/>
    <w:rsid w:val="002409C8"/>
    <w:rsid w:val="00241471"/>
    <w:rsid w:val="002419B5"/>
    <w:rsid w:val="00241F27"/>
    <w:rsid w:val="00242A14"/>
    <w:rsid w:val="0024350E"/>
    <w:rsid w:val="00245E1A"/>
    <w:rsid w:val="00246A50"/>
    <w:rsid w:val="00247D38"/>
    <w:rsid w:val="002507B2"/>
    <w:rsid w:val="002524B8"/>
    <w:rsid w:val="00252A86"/>
    <w:rsid w:val="00252BD2"/>
    <w:rsid w:val="00253AB4"/>
    <w:rsid w:val="00253AC8"/>
    <w:rsid w:val="002548E9"/>
    <w:rsid w:val="00254E2A"/>
    <w:rsid w:val="002568E0"/>
    <w:rsid w:val="00256F06"/>
    <w:rsid w:val="002578BC"/>
    <w:rsid w:val="0026115F"/>
    <w:rsid w:val="00261267"/>
    <w:rsid w:val="00263C12"/>
    <w:rsid w:val="0026444D"/>
    <w:rsid w:val="002652A7"/>
    <w:rsid w:val="00265AA6"/>
    <w:rsid w:val="00265F7A"/>
    <w:rsid w:val="0026704D"/>
    <w:rsid w:val="0026755B"/>
    <w:rsid w:val="0026788B"/>
    <w:rsid w:val="00267894"/>
    <w:rsid w:val="00267935"/>
    <w:rsid w:val="002707AB"/>
    <w:rsid w:val="00270917"/>
    <w:rsid w:val="00271BF3"/>
    <w:rsid w:val="0027267D"/>
    <w:rsid w:val="00272B8D"/>
    <w:rsid w:val="00272FD5"/>
    <w:rsid w:val="0027439C"/>
    <w:rsid w:val="00274798"/>
    <w:rsid w:val="002755B6"/>
    <w:rsid w:val="00275951"/>
    <w:rsid w:val="00277E15"/>
    <w:rsid w:val="00277EC6"/>
    <w:rsid w:val="002816E0"/>
    <w:rsid w:val="0028195C"/>
    <w:rsid w:val="00281A60"/>
    <w:rsid w:val="00282AC8"/>
    <w:rsid w:val="00283E95"/>
    <w:rsid w:val="00284573"/>
    <w:rsid w:val="00284695"/>
    <w:rsid w:val="00285022"/>
    <w:rsid w:val="00285975"/>
    <w:rsid w:val="00286061"/>
    <w:rsid w:val="002860B6"/>
    <w:rsid w:val="00286258"/>
    <w:rsid w:val="00290623"/>
    <w:rsid w:val="002906DA"/>
    <w:rsid w:val="002918F1"/>
    <w:rsid w:val="00291909"/>
    <w:rsid w:val="00292CB4"/>
    <w:rsid w:val="00292D9C"/>
    <w:rsid w:val="00293C30"/>
    <w:rsid w:val="00294276"/>
    <w:rsid w:val="0029431A"/>
    <w:rsid w:val="00294CB2"/>
    <w:rsid w:val="00294D3C"/>
    <w:rsid w:val="0029569C"/>
    <w:rsid w:val="00295F18"/>
    <w:rsid w:val="002965C6"/>
    <w:rsid w:val="002972DC"/>
    <w:rsid w:val="00297DB6"/>
    <w:rsid w:val="002A0ED9"/>
    <w:rsid w:val="002A14F3"/>
    <w:rsid w:val="002A1569"/>
    <w:rsid w:val="002A2233"/>
    <w:rsid w:val="002A26E6"/>
    <w:rsid w:val="002A388B"/>
    <w:rsid w:val="002A4269"/>
    <w:rsid w:val="002A4E9B"/>
    <w:rsid w:val="002A5425"/>
    <w:rsid w:val="002A576D"/>
    <w:rsid w:val="002A7A00"/>
    <w:rsid w:val="002A7A09"/>
    <w:rsid w:val="002A7F3C"/>
    <w:rsid w:val="002B10B1"/>
    <w:rsid w:val="002B1D03"/>
    <w:rsid w:val="002B3A2D"/>
    <w:rsid w:val="002B6004"/>
    <w:rsid w:val="002B76DD"/>
    <w:rsid w:val="002B7A2E"/>
    <w:rsid w:val="002C0C06"/>
    <w:rsid w:val="002C21A2"/>
    <w:rsid w:val="002C2814"/>
    <w:rsid w:val="002C2AE9"/>
    <w:rsid w:val="002C394F"/>
    <w:rsid w:val="002C3B6B"/>
    <w:rsid w:val="002C3F86"/>
    <w:rsid w:val="002C458B"/>
    <w:rsid w:val="002C46CD"/>
    <w:rsid w:val="002C65CE"/>
    <w:rsid w:val="002C6F5F"/>
    <w:rsid w:val="002C7666"/>
    <w:rsid w:val="002D000A"/>
    <w:rsid w:val="002D0108"/>
    <w:rsid w:val="002D022D"/>
    <w:rsid w:val="002D11B7"/>
    <w:rsid w:val="002D1B45"/>
    <w:rsid w:val="002D393A"/>
    <w:rsid w:val="002D4198"/>
    <w:rsid w:val="002D5095"/>
    <w:rsid w:val="002D59DE"/>
    <w:rsid w:val="002D787A"/>
    <w:rsid w:val="002D7B9A"/>
    <w:rsid w:val="002E097B"/>
    <w:rsid w:val="002E18E1"/>
    <w:rsid w:val="002E2644"/>
    <w:rsid w:val="002E38F0"/>
    <w:rsid w:val="002E4D0A"/>
    <w:rsid w:val="002E4FB2"/>
    <w:rsid w:val="002E54AC"/>
    <w:rsid w:val="002E5DB0"/>
    <w:rsid w:val="002E6248"/>
    <w:rsid w:val="002E7239"/>
    <w:rsid w:val="002E7561"/>
    <w:rsid w:val="002F07BC"/>
    <w:rsid w:val="002F1C05"/>
    <w:rsid w:val="002F1D49"/>
    <w:rsid w:val="002F1DD4"/>
    <w:rsid w:val="002F1F36"/>
    <w:rsid w:val="002F1FCB"/>
    <w:rsid w:val="002F210E"/>
    <w:rsid w:val="002F2218"/>
    <w:rsid w:val="002F2585"/>
    <w:rsid w:val="002F2E33"/>
    <w:rsid w:val="002F33CA"/>
    <w:rsid w:val="002F3A32"/>
    <w:rsid w:val="002F3B6B"/>
    <w:rsid w:val="002F48AB"/>
    <w:rsid w:val="002F5354"/>
    <w:rsid w:val="002F5A7A"/>
    <w:rsid w:val="002F6345"/>
    <w:rsid w:val="002F6445"/>
    <w:rsid w:val="00300AA2"/>
    <w:rsid w:val="0030117C"/>
    <w:rsid w:val="00301418"/>
    <w:rsid w:val="003028C8"/>
    <w:rsid w:val="00302E16"/>
    <w:rsid w:val="0030318A"/>
    <w:rsid w:val="0030385D"/>
    <w:rsid w:val="00304D69"/>
    <w:rsid w:val="00305003"/>
    <w:rsid w:val="0030582A"/>
    <w:rsid w:val="00305FE1"/>
    <w:rsid w:val="00306713"/>
    <w:rsid w:val="003106D3"/>
    <w:rsid w:val="00310BF6"/>
    <w:rsid w:val="003113A0"/>
    <w:rsid w:val="00311F9B"/>
    <w:rsid w:val="00312FFD"/>
    <w:rsid w:val="003130CB"/>
    <w:rsid w:val="003134DC"/>
    <w:rsid w:val="00313ED6"/>
    <w:rsid w:val="0031419B"/>
    <w:rsid w:val="00314585"/>
    <w:rsid w:val="00315245"/>
    <w:rsid w:val="00316892"/>
    <w:rsid w:val="00317DD7"/>
    <w:rsid w:val="00320AB8"/>
    <w:rsid w:val="00320B33"/>
    <w:rsid w:val="0032120C"/>
    <w:rsid w:val="00321ED7"/>
    <w:rsid w:val="00322D2D"/>
    <w:rsid w:val="00323E8D"/>
    <w:rsid w:val="00323ECB"/>
    <w:rsid w:val="00324A11"/>
    <w:rsid w:val="00324AC4"/>
    <w:rsid w:val="0032541F"/>
    <w:rsid w:val="00326160"/>
    <w:rsid w:val="00327B41"/>
    <w:rsid w:val="00327FBE"/>
    <w:rsid w:val="00332BD7"/>
    <w:rsid w:val="00333189"/>
    <w:rsid w:val="003332D5"/>
    <w:rsid w:val="00333993"/>
    <w:rsid w:val="00333EE3"/>
    <w:rsid w:val="00334519"/>
    <w:rsid w:val="003356A5"/>
    <w:rsid w:val="00335E7E"/>
    <w:rsid w:val="003366DF"/>
    <w:rsid w:val="0034067D"/>
    <w:rsid w:val="0034127E"/>
    <w:rsid w:val="00341329"/>
    <w:rsid w:val="003439ED"/>
    <w:rsid w:val="00344DA2"/>
    <w:rsid w:val="003455AF"/>
    <w:rsid w:val="00345FD3"/>
    <w:rsid w:val="003470F8"/>
    <w:rsid w:val="00347913"/>
    <w:rsid w:val="00347C45"/>
    <w:rsid w:val="00350014"/>
    <w:rsid w:val="0035029A"/>
    <w:rsid w:val="003506A7"/>
    <w:rsid w:val="00350823"/>
    <w:rsid w:val="00350BCE"/>
    <w:rsid w:val="00352C17"/>
    <w:rsid w:val="003535E3"/>
    <w:rsid w:val="0035381F"/>
    <w:rsid w:val="00353B45"/>
    <w:rsid w:val="00354534"/>
    <w:rsid w:val="00354E94"/>
    <w:rsid w:val="00355891"/>
    <w:rsid w:val="00355C53"/>
    <w:rsid w:val="00355ED0"/>
    <w:rsid w:val="00355F22"/>
    <w:rsid w:val="0035657C"/>
    <w:rsid w:val="00356B51"/>
    <w:rsid w:val="00356D50"/>
    <w:rsid w:val="00357E76"/>
    <w:rsid w:val="00360914"/>
    <w:rsid w:val="0036132E"/>
    <w:rsid w:val="003629DA"/>
    <w:rsid w:val="00363590"/>
    <w:rsid w:val="0036363E"/>
    <w:rsid w:val="00363694"/>
    <w:rsid w:val="00363C03"/>
    <w:rsid w:val="0036430A"/>
    <w:rsid w:val="003644C3"/>
    <w:rsid w:val="0036681C"/>
    <w:rsid w:val="00367D6D"/>
    <w:rsid w:val="00370D32"/>
    <w:rsid w:val="0037274A"/>
    <w:rsid w:val="00372909"/>
    <w:rsid w:val="0037335A"/>
    <w:rsid w:val="003733A3"/>
    <w:rsid w:val="003733C2"/>
    <w:rsid w:val="00373557"/>
    <w:rsid w:val="00373B40"/>
    <w:rsid w:val="00374CC7"/>
    <w:rsid w:val="00374FD0"/>
    <w:rsid w:val="00376635"/>
    <w:rsid w:val="003770E3"/>
    <w:rsid w:val="003773A4"/>
    <w:rsid w:val="003773BA"/>
    <w:rsid w:val="0037791F"/>
    <w:rsid w:val="0038046D"/>
    <w:rsid w:val="00381A10"/>
    <w:rsid w:val="00382F89"/>
    <w:rsid w:val="00383CBE"/>
    <w:rsid w:val="00384024"/>
    <w:rsid w:val="00385FC7"/>
    <w:rsid w:val="00386280"/>
    <w:rsid w:val="003865FA"/>
    <w:rsid w:val="00386E03"/>
    <w:rsid w:val="00387248"/>
    <w:rsid w:val="00387B5B"/>
    <w:rsid w:val="00387D66"/>
    <w:rsid w:val="00387F54"/>
    <w:rsid w:val="00387FD5"/>
    <w:rsid w:val="003901FA"/>
    <w:rsid w:val="003906D3"/>
    <w:rsid w:val="00390FCD"/>
    <w:rsid w:val="00391516"/>
    <w:rsid w:val="00392AF2"/>
    <w:rsid w:val="00392F98"/>
    <w:rsid w:val="00394447"/>
    <w:rsid w:val="00394548"/>
    <w:rsid w:val="003947D1"/>
    <w:rsid w:val="00394844"/>
    <w:rsid w:val="00394B0D"/>
    <w:rsid w:val="0039500E"/>
    <w:rsid w:val="00396E5D"/>
    <w:rsid w:val="003971E9"/>
    <w:rsid w:val="003A0431"/>
    <w:rsid w:val="003A0EB9"/>
    <w:rsid w:val="003A0EE8"/>
    <w:rsid w:val="003A30B8"/>
    <w:rsid w:val="003A36B0"/>
    <w:rsid w:val="003A3ACC"/>
    <w:rsid w:val="003A4CE7"/>
    <w:rsid w:val="003A5757"/>
    <w:rsid w:val="003A670E"/>
    <w:rsid w:val="003A692F"/>
    <w:rsid w:val="003A6A87"/>
    <w:rsid w:val="003A6C01"/>
    <w:rsid w:val="003B038D"/>
    <w:rsid w:val="003B0BAF"/>
    <w:rsid w:val="003B0C55"/>
    <w:rsid w:val="003B1383"/>
    <w:rsid w:val="003B14E5"/>
    <w:rsid w:val="003B1795"/>
    <w:rsid w:val="003B1E1E"/>
    <w:rsid w:val="003B2CAE"/>
    <w:rsid w:val="003B2EB7"/>
    <w:rsid w:val="003B396A"/>
    <w:rsid w:val="003B3AA2"/>
    <w:rsid w:val="003B5A2C"/>
    <w:rsid w:val="003B5F04"/>
    <w:rsid w:val="003B6129"/>
    <w:rsid w:val="003B6363"/>
    <w:rsid w:val="003B64ED"/>
    <w:rsid w:val="003B6538"/>
    <w:rsid w:val="003B7DBC"/>
    <w:rsid w:val="003C073A"/>
    <w:rsid w:val="003C088F"/>
    <w:rsid w:val="003C18BC"/>
    <w:rsid w:val="003C2C62"/>
    <w:rsid w:val="003C3152"/>
    <w:rsid w:val="003C3EB9"/>
    <w:rsid w:val="003C44CE"/>
    <w:rsid w:val="003C5A18"/>
    <w:rsid w:val="003C7EBC"/>
    <w:rsid w:val="003C7F70"/>
    <w:rsid w:val="003D3476"/>
    <w:rsid w:val="003D35A6"/>
    <w:rsid w:val="003D3D8F"/>
    <w:rsid w:val="003D5467"/>
    <w:rsid w:val="003D5FB7"/>
    <w:rsid w:val="003D6050"/>
    <w:rsid w:val="003D6E6D"/>
    <w:rsid w:val="003E1223"/>
    <w:rsid w:val="003E165C"/>
    <w:rsid w:val="003E224B"/>
    <w:rsid w:val="003E22A9"/>
    <w:rsid w:val="003E2345"/>
    <w:rsid w:val="003E334B"/>
    <w:rsid w:val="003E3A6F"/>
    <w:rsid w:val="003E420B"/>
    <w:rsid w:val="003E4DFB"/>
    <w:rsid w:val="003E552D"/>
    <w:rsid w:val="003E5A3C"/>
    <w:rsid w:val="003E635E"/>
    <w:rsid w:val="003E66A4"/>
    <w:rsid w:val="003E6D8F"/>
    <w:rsid w:val="003E74ED"/>
    <w:rsid w:val="003E79D4"/>
    <w:rsid w:val="003F0668"/>
    <w:rsid w:val="003F08C3"/>
    <w:rsid w:val="003F0CB8"/>
    <w:rsid w:val="003F0FE0"/>
    <w:rsid w:val="003F1243"/>
    <w:rsid w:val="003F1C16"/>
    <w:rsid w:val="003F24D3"/>
    <w:rsid w:val="003F26DC"/>
    <w:rsid w:val="003F282E"/>
    <w:rsid w:val="003F297F"/>
    <w:rsid w:val="003F34C4"/>
    <w:rsid w:val="003F40B6"/>
    <w:rsid w:val="003F4608"/>
    <w:rsid w:val="003F55ED"/>
    <w:rsid w:val="003F5A1D"/>
    <w:rsid w:val="003F6330"/>
    <w:rsid w:val="003F70F2"/>
    <w:rsid w:val="003F7727"/>
    <w:rsid w:val="003F7C7D"/>
    <w:rsid w:val="004010EB"/>
    <w:rsid w:val="00401385"/>
    <w:rsid w:val="00402052"/>
    <w:rsid w:val="004024D2"/>
    <w:rsid w:val="004027C4"/>
    <w:rsid w:val="00403A0C"/>
    <w:rsid w:val="00404024"/>
    <w:rsid w:val="0040516B"/>
    <w:rsid w:val="0040544D"/>
    <w:rsid w:val="0040561B"/>
    <w:rsid w:val="0040584F"/>
    <w:rsid w:val="004113FD"/>
    <w:rsid w:val="004122C1"/>
    <w:rsid w:val="0041364C"/>
    <w:rsid w:val="00414404"/>
    <w:rsid w:val="0041459C"/>
    <w:rsid w:val="00414C5D"/>
    <w:rsid w:val="00416A57"/>
    <w:rsid w:val="004172F5"/>
    <w:rsid w:val="00417455"/>
    <w:rsid w:val="00417C3E"/>
    <w:rsid w:val="00417C66"/>
    <w:rsid w:val="004210F7"/>
    <w:rsid w:val="00421F05"/>
    <w:rsid w:val="00422C51"/>
    <w:rsid w:val="00422D03"/>
    <w:rsid w:val="00423588"/>
    <w:rsid w:val="00423B88"/>
    <w:rsid w:val="004243D4"/>
    <w:rsid w:val="00425BB0"/>
    <w:rsid w:val="00426FBC"/>
    <w:rsid w:val="004325F0"/>
    <w:rsid w:val="0043299C"/>
    <w:rsid w:val="004334C6"/>
    <w:rsid w:val="004334F9"/>
    <w:rsid w:val="004336F6"/>
    <w:rsid w:val="00433839"/>
    <w:rsid w:val="00434050"/>
    <w:rsid w:val="00434B0A"/>
    <w:rsid w:val="00434CD8"/>
    <w:rsid w:val="00434DFB"/>
    <w:rsid w:val="0043555D"/>
    <w:rsid w:val="00435735"/>
    <w:rsid w:val="004368AC"/>
    <w:rsid w:val="00436B9D"/>
    <w:rsid w:val="004372B3"/>
    <w:rsid w:val="00437505"/>
    <w:rsid w:val="00441500"/>
    <w:rsid w:val="00441C05"/>
    <w:rsid w:val="00441D62"/>
    <w:rsid w:val="00441F12"/>
    <w:rsid w:val="00442160"/>
    <w:rsid w:val="00442ABA"/>
    <w:rsid w:val="00444112"/>
    <w:rsid w:val="00445317"/>
    <w:rsid w:val="00445615"/>
    <w:rsid w:val="004467B7"/>
    <w:rsid w:val="00446917"/>
    <w:rsid w:val="004506D5"/>
    <w:rsid w:val="00450D21"/>
    <w:rsid w:val="00451750"/>
    <w:rsid w:val="004519F3"/>
    <w:rsid w:val="00451A1F"/>
    <w:rsid w:val="00451E96"/>
    <w:rsid w:val="00451F73"/>
    <w:rsid w:val="00453710"/>
    <w:rsid w:val="004537A2"/>
    <w:rsid w:val="00453EC2"/>
    <w:rsid w:val="00453FC8"/>
    <w:rsid w:val="00456B60"/>
    <w:rsid w:val="00456B91"/>
    <w:rsid w:val="00456DE7"/>
    <w:rsid w:val="00457468"/>
    <w:rsid w:val="0046046F"/>
    <w:rsid w:val="00461279"/>
    <w:rsid w:val="00462101"/>
    <w:rsid w:val="00463F54"/>
    <w:rsid w:val="004647BB"/>
    <w:rsid w:val="0046578E"/>
    <w:rsid w:val="004667FD"/>
    <w:rsid w:val="00467C87"/>
    <w:rsid w:val="0047033B"/>
    <w:rsid w:val="00470633"/>
    <w:rsid w:val="00471765"/>
    <w:rsid w:val="00472C65"/>
    <w:rsid w:val="0047361D"/>
    <w:rsid w:val="004753A0"/>
    <w:rsid w:val="0047695B"/>
    <w:rsid w:val="00476B8A"/>
    <w:rsid w:val="00476F57"/>
    <w:rsid w:val="00477C68"/>
    <w:rsid w:val="00477C6D"/>
    <w:rsid w:val="00482089"/>
    <w:rsid w:val="00482120"/>
    <w:rsid w:val="00482BD4"/>
    <w:rsid w:val="00482C07"/>
    <w:rsid w:val="004840A2"/>
    <w:rsid w:val="004843D8"/>
    <w:rsid w:val="00484662"/>
    <w:rsid w:val="00485D8A"/>
    <w:rsid w:val="00486043"/>
    <w:rsid w:val="00486F94"/>
    <w:rsid w:val="00487CC6"/>
    <w:rsid w:val="0049026F"/>
    <w:rsid w:val="00490C09"/>
    <w:rsid w:val="004924B2"/>
    <w:rsid w:val="00492E0F"/>
    <w:rsid w:val="0049440B"/>
    <w:rsid w:val="004A094D"/>
    <w:rsid w:val="004A1438"/>
    <w:rsid w:val="004A3004"/>
    <w:rsid w:val="004A3287"/>
    <w:rsid w:val="004A408E"/>
    <w:rsid w:val="004A47C8"/>
    <w:rsid w:val="004A4B2C"/>
    <w:rsid w:val="004A4B3E"/>
    <w:rsid w:val="004A4E72"/>
    <w:rsid w:val="004A4F6D"/>
    <w:rsid w:val="004A6E5B"/>
    <w:rsid w:val="004A7B77"/>
    <w:rsid w:val="004B00E7"/>
    <w:rsid w:val="004B017C"/>
    <w:rsid w:val="004B2001"/>
    <w:rsid w:val="004B3834"/>
    <w:rsid w:val="004B4BB7"/>
    <w:rsid w:val="004B5542"/>
    <w:rsid w:val="004B5CC0"/>
    <w:rsid w:val="004B62AC"/>
    <w:rsid w:val="004B6571"/>
    <w:rsid w:val="004B706B"/>
    <w:rsid w:val="004B76FF"/>
    <w:rsid w:val="004B7A1D"/>
    <w:rsid w:val="004C0095"/>
    <w:rsid w:val="004C021E"/>
    <w:rsid w:val="004C1178"/>
    <w:rsid w:val="004C2754"/>
    <w:rsid w:val="004C2D6C"/>
    <w:rsid w:val="004C3275"/>
    <w:rsid w:val="004C4BAF"/>
    <w:rsid w:val="004C53E8"/>
    <w:rsid w:val="004C56A9"/>
    <w:rsid w:val="004C5B9A"/>
    <w:rsid w:val="004C760F"/>
    <w:rsid w:val="004C793B"/>
    <w:rsid w:val="004C79E3"/>
    <w:rsid w:val="004C7E82"/>
    <w:rsid w:val="004D05AF"/>
    <w:rsid w:val="004D05BC"/>
    <w:rsid w:val="004D08D9"/>
    <w:rsid w:val="004D0FDE"/>
    <w:rsid w:val="004D17E3"/>
    <w:rsid w:val="004D1BA7"/>
    <w:rsid w:val="004D2535"/>
    <w:rsid w:val="004D2A1F"/>
    <w:rsid w:val="004D2EFC"/>
    <w:rsid w:val="004D3170"/>
    <w:rsid w:val="004D420D"/>
    <w:rsid w:val="004D5A5D"/>
    <w:rsid w:val="004D5AF7"/>
    <w:rsid w:val="004D6119"/>
    <w:rsid w:val="004D632D"/>
    <w:rsid w:val="004D6D9D"/>
    <w:rsid w:val="004D7039"/>
    <w:rsid w:val="004D77BB"/>
    <w:rsid w:val="004D7803"/>
    <w:rsid w:val="004E08B6"/>
    <w:rsid w:val="004E162C"/>
    <w:rsid w:val="004E2687"/>
    <w:rsid w:val="004E29F1"/>
    <w:rsid w:val="004E3163"/>
    <w:rsid w:val="004E4493"/>
    <w:rsid w:val="004E4540"/>
    <w:rsid w:val="004E492D"/>
    <w:rsid w:val="004E4F4F"/>
    <w:rsid w:val="004E51E5"/>
    <w:rsid w:val="004E5256"/>
    <w:rsid w:val="004E5EBA"/>
    <w:rsid w:val="004E63FF"/>
    <w:rsid w:val="004E6416"/>
    <w:rsid w:val="004E6933"/>
    <w:rsid w:val="004E72F3"/>
    <w:rsid w:val="004E7EB8"/>
    <w:rsid w:val="004F1474"/>
    <w:rsid w:val="004F2375"/>
    <w:rsid w:val="004F24ED"/>
    <w:rsid w:val="004F329B"/>
    <w:rsid w:val="004F341E"/>
    <w:rsid w:val="004F34C2"/>
    <w:rsid w:val="004F3B54"/>
    <w:rsid w:val="004F5593"/>
    <w:rsid w:val="004F604A"/>
    <w:rsid w:val="004F6921"/>
    <w:rsid w:val="00500F12"/>
    <w:rsid w:val="00501287"/>
    <w:rsid w:val="00501CA1"/>
    <w:rsid w:val="00501D85"/>
    <w:rsid w:val="005025DD"/>
    <w:rsid w:val="00502695"/>
    <w:rsid w:val="00503DEA"/>
    <w:rsid w:val="0050409B"/>
    <w:rsid w:val="00505693"/>
    <w:rsid w:val="0050642C"/>
    <w:rsid w:val="00506C74"/>
    <w:rsid w:val="00506D4B"/>
    <w:rsid w:val="00506D9D"/>
    <w:rsid w:val="005070DB"/>
    <w:rsid w:val="005074FB"/>
    <w:rsid w:val="00507685"/>
    <w:rsid w:val="00511039"/>
    <w:rsid w:val="005111CC"/>
    <w:rsid w:val="00511DEB"/>
    <w:rsid w:val="0051315E"/>
    <w:rsid w:val="00513C26"/>
    <w:rsid w:val="0051445D"/>
    <w:rsid w:val="0051449F"/>
    <w:rsid w:val="00514534"/>
    <w:rsid w:val="005146B7"/>
    <w:rsid w:val="0051593D"/>
    <w:rsid w:val="00516EC0"/>
    <w:rsid w:val="0052031D"/>
    <w:rsid w:val="0052168D"/>
    <w:rsid w:val="00521BFE"/>
    <w:rsid w:val="00521FBF"/>
    <w:rsid w:val="005222A6"/>
    <w:rsid w:val="00523DD9"/>
    <w:rsid w:val="00523ED0"/>
    <w:rsid w:val="00523FA8"/>
    <w:rsid w:val="0052446F"/>
    <w:rsid w:val="00524B24"/>
    <w:rsid w:val="00525A6E"/>
    <w:rsid w:val="00526747"/>
    <w:rsid w:val="00526857"/>
    <w:rsid w:val="00527288"/>
    <w:rsid w:val="00527619"/>
    <w:rsid w:val="00527E62"/>
    <w:rsid w:val="005316E0"/>
    <w:rsid w:val="005326FD"/>
    <w:rsid w:val="00533045"/>
    <w:rsid w:val="005337BB"/>
    <w:rsid w:val="00533E97"/>
    <w:rsid w:val="0053402D"/>
    <w:rsid w:val="00534358"/>
    <w:rsid w:val="005349D8"/>
    <w:rsid w:val="005405F2"/>
    <w:rsid w:val="005406DE"/>
    <w:rsid w:val="00541001"/>
    <w:rsid w:val="00542A6D"/>
    <w:rsid w:val="00542C07"/>
    <w:rsid w:val="00543898"/>
    <w:rsid w:val="005444FA"/>
    <w:rsid w:val="005448A7"/>
    <w:rsid w:val="00545FBA"/>
    <w:rsid w:val="00546293"/>
    <w:rsid w:val="005463C8"/>
    <w:rsid w:val="00546CAD"/>
    <w:rsid w:val="00550BAC"/>
    <w:rsid w:val="00550CA1"/>
    <w:rsid w:val="00550FE0"/>
    <w:rsid w:val="005511D1"/>
    <w:rsid w:val="00551532"/>
    <w:rsid w:val="005516AA"/>
    <w:rsid w:val="00551C7E"/>
    <w:rsid w:val="00551FF8"/>
    <w:rsid w:val="0055216A"/>
    <w:rsid w:val="0055304C"/>
    <w:rsid w:val="00553444"/>
    <w:rsid w:val="00554342"/>
    <w:rsid w:val="005547F8"/>
    <w:rsid w:val="00554BD6"/>
    <w:rsid w:val="0055617C"/>
    <w:rsid w:val="0056044B"/>
    <w:rsid w:val="0056083A"/>
    <w:rsid w:val="00561712"/>
    <w:rsid w:val="00563590"/>
    <w:rsid w:val="005636E7"/>
    <w:rsid w:val="00563E56"/>
    <w:rsid w:val="00563FD2"/>
    <w:rsid w:val="0056404B"/>
    <w:rsid w:val="00564D2A"/>
    <w:rsid w:val="00565B85"/>
    <w:rsid w:val="005667E9"/>
    <w:rsid w:val="005700F0"/>
    <w:rsid w:val="005707FF"/>
    <w:rsid w:val="005715C4"/>
    <w:rsid w:val="0057175F"/>
    <w:rsid w:val="00571D47"/>
    <w:rsid w:val="005727FD"/>
    <w:rsid w:val="0057282E"/>
    <w:rsid w:val="00572944"/>
    <w:rsid w:val="00572E32"/>
    <w:rsid w:val="00573126"/>
    <w:rsid w:val="005732C1"/>
    <w:rsid w:val="005732F2"/>
    <w:rsid w:val="005734A4"/>
    <w:rsid w:val="005735C9"/>
    <w:rsid w:val="00573B30"/>
    <w:rsid w:val="00573F91"/>
    <w:rsid w:val="00574FDA"/>
    <w:rsid w:val="00575157"/>
    <w:rsid w:val="00575175"/>
    <w:rsid w:val="00575C88"/>
    <w:rsid w:val="00575F06"/>
    <w:rsid w:val="0057681A"/>
    <w:rsid w:val="0057794E"/>
    <w:rsid w:val="0058050D"/>
    <w:rsid w:val="00581818"/>
    <w:rsid w:val="005822E6"/>
    <w:rsid w:val="005830C5"/>
    <w:rsid w:val="005838F5"/>
    <w:rsid w:val="00584B40"/>
    <w:rsid w:val="00585AA1"/>
    <w:rsid w:val="0058617E"/>
    <w:rsid w:val="00587955"/>
    <w:rsid w:val="005904AA"/>
    <w:rsid w:val="00590E37"/>
    <w:rsid w:val="00590EA2"/>
    <w:rsid w:val="00591154"/>
    <w:rsid w:val="005922D8"/>
    <w:rsid w:val="005922EE"/>
    <w:rsid w:val="00592EAC"/>
    <w:rsid w:val="00593778"/>
    <w:rsid w:val="005937C6"/>
    <w:rsid w:val="0059461E"/>
    <w:rsid w:val="00594A90"/>
    <w:rsid w:val="005954AF"/>
    <w:rsid w:val="005957C8"/>
    <w:rsid w:val="00596091"/>
    <w:rsid w:val="0059609C"/>
    <w:rsid w:val="00596956"/>
    <w:rsid w:val="00597567"/>
    <w:rsid w:val="00597D48"/>
    <w:rsid w:val="005A0084"/>
    <w:rsid w:val="005A0214"/>
    <w:rsid w:val="005A1A92"/>
    <w:rsid w:val="005A2790"/>
    <w:rsid w:val="005A2B3A"/>
    <w:rsid w:val="005A2DEE"/>
    <w:rsid w:val="005A3F05"/>
    <w:rsid w:val="005A4374"/>
    <w:rsid w:val="005A5F37"/>
    <w:rsid w:val="005A5F3D"/>
    <w:rsid w:val="005A620E"/>
    <w:rsid w:val="005A655F"/>
    <w:rsid w:val="005A6D0B"/>
    <w:rsid w:val="005A7046"/>
    <w:rsid w:val="005A728E"/>
    <w:rsid w:val="005A7724"/>
    <w:rsid w:val="005B0243"/>
    <w:rsid w:val="005B11F2"/>
    <w:rsid w:val="005B1554"/>
    <w:rsid w:val="005B22A3"/>
    <w:rsid w:val="005B27E4"/>
    <w:rsid w:val="005B2BF5"/>
    <w:rsid w:val="005B3228"/>
    <w:rsid w:val="005B334B"/>
    <w:rsid w:val="005B37A0"/>
    <w:rsid w:val="005B397F"/>
    <w:rsid w:val="005B3E05"/>
    <w:rsid w:val="005B4C2A"/>
    <w:rsid w:val="005B5914"/>
    <w:rsid w:val="005B5DFC"/>
    <w:rsid w:val="005C0CD6"/>
    <w:rsid w:val="005C11A1"/>
    <w:rsid w:val="005C12D9"/>
    <w:rsid w:val="005C1464"/>
    <w:rsid w:val="005C1BD6"/>
    <w:rsid w:val="005C283E"/>
    <w:rsid w:val="005C5460"/>
    <w:rsid w:val="005C5670"/>
    <w:rsid w:val="005C5FB8"/>
    <w:rsid w:val="005C693D"/>
    <w:rsid w:val="005C70A3"/>
    <w:rsid w:val="005C74A1"/>
    <w:rsid w:val="005C7946"/>
    <w:rsid w:val="005C7A5D"/>
    <w:rsid w:val="005C7B56"/>
    <w:rsid w:val="005D0DA8"/>
    <w:rsid w:val="005D1B04"/>
    <w:rsid w:val="005D20E4"/>
    <w:rsid w:val="005D2586"/>
    <w:rsid w:val="005D303E"/>
    <w:rsid w:val="005D31FD"/>
    <w:rsid w:val="005D32FD"/>
    <w:rsid w:val="005D372F"/>
    <w:rsid w:val="005D40DA"/>
    <w:rsid w:val="005D46AC"/>
    <w:rsid w:val="005D46C7"/>
    <w:rsid w:val="005D6D47"/>
    <w:rsid w:val="005D6F8D"/>
    <w:rsid w:val="005D73A7"/>
    <w:rsid w:val="005E06FB"/>
    <w:rsid w:val="005E0743"/>
    <w:rsid w:val="005E0A1C"/>
    <w:rsid w:val="005E0C3F"/>
    <w:rsid w:val="005E0FF3"/>
    <w:rsid w:val="005E23BE"/>
    <w:rsid w:val="005E2679"/>
    <w:rsid w:val="005E2EED"/>
    <w:rsid w:val="005E3033"/>
    <w:rsid w:val="005E3605"/>
    <w:rsid w:val="005E46E9"/>
    <w:rsid w:val="005E5580"/>
    <w:rsid w:val="005E5DA6"/>
    <w:rsid w:val="005E5ED0"/>
    <w:rsid w:val="005E7029"/>
    <w:rsid w:val="005E71CB"/>
    <w:rsid w:val="005E7C4D"/>
    <w:rsid w:val="005E7CA0"/>
    <w:rsid w:val="005E7CCE"/>
    <w:rsid w:val="005F0801"/>
    <w:rsid w:val="005F0808"/>
    <w:rsid w:val="005F0D79"/>
    <w:rsid w:val="005F1614"/>
    <w:rsid w:val="005F19A7"/>
    <w:rsid w:val="005F2B35"/>
    <w:rsid w:val="005F4135"/>
    <w:rsid w:val="005F420D"/>
    <w:rsid w:val="005F44D1"/>
    <w:rsid w:val="005F48B9"/>
    <w:rsid w:val="005F5AB1"/>
    <w:rsid w:val="005F5AC1"/>
    <w:rsid w:val="005F70E6"/>
    <w:rsid w:val="005F7E53"/>
    <w:rsid w:val="005F7E54"/>
    <w:rsid w:val="006001C5"/>
    <w:rsid w:val="00600BAD"/>
    <w:rsid w:val="00600FEB"/>
    <w:rsid w:val="006010DC"/>
    <w:rsid w:val="00601932"/>
    <w:rsid w:val="0060266E"/>
    <w:rsid w:val="00602B4E"/>
    <w:rsid w:val="00603430"/>
    <w:rsid w:val="0060428C"/>
    <w:rsid w:val="006045F5"/>
    <w:rsid w:val="00606076"/>
    <w:rsid w:val="0060672F"/>
    <w:rsid w:val="00606B27"/>
    <w:rsid w:val="0060752E"/>
    <w:rsid w:val="006079B7"/>
    <w:rsid w:val="0061054B"/>
    <w:rsid w:val="0061062D"/>
    <w:rsid w:val="006106DA"/>
    <w:rsid w:val="00610B9F"/>
    <w:rsid w:val="00611150"/>
    <w:rsid w:val="00612E8B"/>
    <w:rsid w:val="00612FA3"/>
    <w:rsid w:val="006137A9"/>
    <w:rsid w:val="0061381B"/>
    <w:rsid w:val="00613BA6"/>
    <w:rsid w:val="00615954"/>
    <w:rsid w:val="00615F18"/>
    <w:rsid w:val="00616258"/>
    <w:rsid w:val="006169D5"/>
    <w:rsid w:val="0061775D"/>
    <w:rsid w:val="006179BC"/>
    <w:rsid w:val="00620A54"/>
    <w:rsid w:val="00622C70"/>
    <w:rsid w:val="006238A2"/>
    <w:rsid w:val="006244FE"/>
    <w:rsid w:val="0062574E"/>
    <w:rsid w:val="00625C12"/>
    <w:rsid w:val="00626C79"/>
    <w:rsid w:val="00627F9B"/>
    <w:rsid w:val="0063021B"/>
    <w:rsid w:val="0063050A"/>
    <w:rsid w:val="00631C77"/>
    <w:rsid w:val="00631D1C"/>
    <w:rsid w:val="00632024"/>
    <w:rsid w:val="0063206D"/>
    <w:rsid w:val="00632447"/>
    <w:rsid w:val="006329D5"/>
    <w:rsid w:val="00632A34"/>
    <w:rsid w:val="00633633"/>
    <w:rsid w:val="00634116"/>
    <w:rsid w:val="006342AF"/>
    <w:rsid w:val="006359F2"/>
    <w:rsid w:val="00636FBB"/>
    <w:rsid w:val="0063783F"/>
    <w:rsid w:val="006403AF"/>
    <w:rsid w:val="0064075C"/>
    <w:rsid w:val="006409F7"/>
    <w:rsid w:val="00640B6E"/>
    <w:rsid w:val="00641A4E"/>
    <w:rsid w:val="00641B52"/>
    <w:rsid w:val="00643C4A"/>
    <w:rsid w:val="00650472"/>
    <w:rsid w:val="00650A41"/>
    <w:rsid w:val="00652335"/>
    <w:rsid w:val="00652B44"/>
    <w:rsid w:val="00653527"/>
    <w:rsid w:val="006540BC"/>
    <w:rsid w:val="00655391"/>
    <w:rsid w:val="006555EB"/>
    <w:rsid w:val="00655E90"/>
    <w:rsid w:val="00655ED7"/>
    <w:rsid w:val="006564B1"/>
    <w:rsid w:val="00656C9F"/>
    <w:rsid w:val="0065758D"/>
    <w:rsid w:val="00660554"/>
    <w:rsid w:val="00660920"/>
    <w:rsid w:val="00660985"/>
    <w:rsid w:val="00661504"/>
    <w:rsid w:val="00662645"/>
    <w:rsid w:val="00662ECA"/>
    <w:rsid w:val="0066348C"/>
    <w:rsid w:val="00663E71"/>
    <w:rsid w:val="00663EAE"/>
    <w:rsid w:val="00663FA9"/>
    <w:rsid w:val="00664602"/>
    <w:rsid w:val="00664CC2"/>
    <w:rsid w:val="00665B42"/>
    <w:rsid w:val="00665CF5"/>
    <w:rsid w:val="00665D38"/>
    <w:rsid w:val="0066625F"/>
    <w:rsid w:val="0066656C"/>
    <w:rsid w:val="006703BF"/>
    <w:rsid w:val="00670BFD"/>
    <w:rsid w:val="00671610"/>
    <w:rsid w:val="006719B4"/>
    <w:rsid w:val="0067319D"/>
    <w:rsid w:val="006735BB"/>
    <w:rsid w:val="00674888"/>
    <w:rsid w:val="006751A3"/>
    <w:rsid w:val="006751BC"/>
    <w:rsid w:val="006752A0"/>
    <w:rsid w:val="00676897"/>
    <w:rsid w:val="006768DE"/>
    <w:rsid w:val="00677137"/>
    <w:rsid w:val="006802A8"/>
    <w:rsid w:val="006807AA"/>
    <w:rsid w:val="006810DC"/>
    <w:rsid w:val="0068139A"/>
    <w:rsid w:val="006818B9"/>
    <w:rsid w:val="00682CF3"/>
    <w:rsid w:val="006831ED"/>
    <w:rsid w:val="006833BD"/>
    <w:rsid w:val="0068345D"/>
    <w:rsid w:val="00683A36"/>
    <w:rsid w:val="006842F1"/>
    <w:rsid w:val="00684547"/>
    <w:rsid w:val="00684636"/>
    <w:rsid w:val="00685326"/>
    <w:rsid w:val="00685437"/>
    <w:rsid w:val="006855C5"/>
    <w:rsid w:val="00686B39"/>
    <w:rsid w:val="00687183"/>
    <w:rsid w:val="00687B4B"/>
    <w:rsid w:val="00690764"/>
    <w:rsid w:val="006912E4"/>
    <w:rsid w:val="0069191F"/>
    <w:rsid w:val="00691E07"/>
    <w:rsid w:val="00692117"/>
    <w:rsid w:val="00692DD8"/>
    <w:rsid w:val="00692E37"/>
    <w:rsid w:val="00693064"/>
    <w:rsid w:val="00693689"/>
    <w:rsid w:val="006938B6"/>
    <w:rsid w:val="006939F3"/>
    <w:rsid w:val="00693F16"/>
    <w:rsid w:val="006940F3"/>
    <w:rsid w:val="00694793"/>
    <w:rsid w:val="00694F05"/>
    <w:rsid w:val="006954F4"/>
    <w:rsid w:val="006957A1"/>
    <w:rsid w:val="00696DD9"/>
    <w:rsid w:val="0069750B"/>
    <w:rsid w:val="00697951"/>
    <w:rsid w:val="006979FE"/>
    <w:rsid w:val="00697DAE"/>
    <w:rsid w:val="006A1156"/>
    <w:rsid w:val="006A2BDF"/>
    <w:rsid w:val="006A2E95"/>
    <w:rsid w:val="006A3762"/>
    <w:rsid w:val="006A4B47"/>
    <w:rsid w:val="006A508D"/>
    <w:rsid w:val="006A522C"/>
    <w:rsid w:val="006A5D07"/>
    <w:rsid w:val="006A6086"/>
    <w:rsid w:val="006A60E5"/>
    <w:rsid w:val="006A610B"/>
    <w:rsid w:val="006A61F4"/>
    <w:rsid w:val="006A6B93"/>
    <w:rsid w:val="006A6E66"/>
    <w:rsid w:val="006A7117"/>
    <w:rsid w:val="006A74E6"/>
    <w:rsid w:val="006A7658"/>
    <w:rsid w:val="006B03E0"/>
    <w:rsid w:val="006B0FCF"/>
    <w:rsid w:val="006B1B33"/>
    <w:rsid w:val="006B1D49"/>
    <w:rsid w:val="006B57F0"/>
    <w:rsid w:val="006B5C1D"/>
    <w:rsid w:val="006B6025"/>
    <w:rsid w:val="006B628C"/>
    <w:rsid w:val="006B7780"/>
    <w:rsid w:val="006C019A"/>
    <w:rsid w:val="006C0F1F"/>
    <w:rsid w:val="006C2DB2"/>
    <w:rsid w:val="006C3584"/>
    <w:rsid w:val="006C364C"/>
    <w:rsid w:val="006C3B75"/>
    <w:rsid w:val="006C43B0"/>
    <w:rsid w:val="006C485B"/>
    <w:rsid w:val="006C55EB"/>
    <w:rsid w:val="006C5A5A"/>
    <w:rsid w:val="006D041C"/>
    <w:rsid w:val="006D056F"/>
    <w:rsid w:val="006D08A9"/>
    <w:rsid w:val="006D1005"/>
    <w:rsid w:val="006D283F"/>
    <w:rsid w:val="006D413D"/>
    <w:rsid w:val="006D4E80"/>
    <w:rsid w:val="006D5B27"/>
    <w:rsid w:val="006D5EC6"/>
    <w:rsid w:val="006E0ED5"/>
    <w:rsid w:val="006E1924"/>
    <w:rsid w:val="006E2577"/>
    <w:rsid w:val="006E3D43"/>
    <w:rsid w:val="006E40CF"/>
    <w:rsid w:val="006E4578"/>
    <w:rsid w:val="006E5194"/>
    <w:rsid w:val="006E5351"/>
    <w:rsid w:val="006E573F"/>
    <w:rsid w:val="006E5A7A"/>
    <w:rsid w:val="006E5DD4"/>
    <w:rsid w:val="006E5F98"/>
    <w:rsid w:val="006F041B"/>
    <w:rsid w:val="006F04FF"/>
    <w:rsid w:val="006F0907"/>
    <w:rsid w:val="006F158D"/>
    <w:rsid w:val="006F27F6"/>
    <w:rsid w:val="006F288E"/>
    <w:rsid w:val="006F3A9B"/>
    <w:rsid w:val="006F46D1"/>
    <w:rsid w:val="006F49B4"/>
    <w:rsid w:val="006F6343"/>
    <w:rsid w:val="006F65B8"/>
    <w:rsid w:val="007009F8"/>
    <w:rsid w:val="00700CA2"/>
    <w:rsid w:val="00702771"/>
    <w:rsid w:val="007037ED"/>
    <w:rsid w:val="00703CB2"/>
    <w:rsid w:val="00704765"/>
    <w:rsid w:val="00704A00"/>
    <w:rsid w:val="00704E71"/>
    <w:rsid w:val="007051C3"/>
    <w:rsid w:val="0070635A"/>
    <w:rsid w:val="007068D2"/>
    <w:rsid w:val="00707453"/>
    <w:rsid w:val="007076BE"/>
    <w:rsid w:val="00710B4D"/>
    <w:rsid w:val="00711860"/>
    <w:rsid w:val="00711E0C"/>
    <w:rsid w:val="0071309F"/>
    <w:rsid w:val="0071310F"/>
    <w:rsid w:val="0071488A"/>
    <w:rsid w:val="00714E69"/>
    <w:rsid w:val="007153AC"/>
    <w:rsid w:val="00715FCA"/>
    <w:rsid w:val="00720004"/>
    <w:rsid w:val="007209F3"/>
    <w:rsid w:val="00722534"/>
    <w:rsid w:val="00722B9D"/>
    <w:rsid w:val="00723363"/>
    <w:rsid w:val="007233A3"/>
    <w:rsid w:val="0072368F"/>
    <w:rsid w:val="0072425A"/>
    <w:rsid w:val="00726708"/>
    <w:rsid w:val="00726C4D"/>
    <w:rsid w:val="00726D57"/>
    <w:rsid w:val="007270B8"/>
    <w:rsid w:val="00727B6B"/>
    <w:rsid w:val="00727FA2"/>
    <w:rsid w:val="00730A4E"/>
    <w:rsid w:val="007316C1"/>
    <w:rsid w:val="007327A8"/>
    <w:rsid w:val="00733594"/>
    <w:rsid w:val="00733759"/>
    <w:rsid w:val="00733BB7"/>
    <w:rsid w:val="00734560"/>
    <w:rsid w:val="0073529C"/>
    <w:rsid w:val="00735D9A"/>
    <w:rsid w:val="007361E8"/>
    <w:rsid w:val="007368AC"/>
    <w:rsid w:val="007377E1"/>
    <w:rsid w:val="00740800"/>
    <w:rsid w:val="00740E4C"/>
    <w:rsid w:val="00741E3B"/>
    <w:rsid w:val="00742A5B"/>
    <w:rsid w:val="00743D26"/>
    <w:rsid w:val="007451CC"/>
    <w:rsid w:val="00746130"/>
    <w:rsid w:val="007465A2"/>
    <w:rsid w:val="007474F8"/>
    <w:rsid w:val="007509DB"/>
    <w:rsid w:val="00751158"/>
    <w:rsid w:val="00751AD3"/>
    <w:rsid w:val="00751D2F"/>
    <w:rsid w:val="007523FA"/>
    <w:rsid w:val="0075270F"/>
    <w:rsid w:val="00752744"/>
    <w:rsid w:val="00753143"/>
    <w:rsid w:val="007532A7"/>
    <w:rsid w:val="00754167"/>
    <w:rsid w:val="00754DC6"/>
    <w:rsid w:val="00757562"/>
    <w:rsid w:val="00760580"/>
    <w:rsid w:val="007607A3"/>
    <w:rsid w:val="007611F5"/>
    <w:rsid w:val="00761AF1"/>
    <w:rsid w:val="00761B92"/>
    <w:rsid w:val="0076312A"/>
    <w:rsid w:val="0076363C"/>
    <w:rsid w:val="00763AB7"/>
    <w:rsid w:val="00763CA1"/>
    <w:rsid w:val="0076401C"/>
    <w:rsid w:val="007653BE"/>
    <w:rsid w:val="0076547B"/>
    <w:rsid w:val="00765FFD"/>
    <w:rsid w:val="007661C8"/>
    <w:rsid w:val="00766561"/>
    <w:rsid w:val="00767715"/>
    <w:rsid w:val="00767E87"/>
    <w:rsid w:val="0077016B"/>
    <w:rsid w:val="00770CA7"/>
    <w:rsid w:val="00770DDC"/>
    <w:rsid w:val="007711BA"/>
    <w:rsid w:val="007735EB"/>
    <w:rsid w:val="00773D2A"/>
    <w:rsid w:val="00773F20"/>
    <w:rsid w:val="00774776"/>
    <w:rsid w:val="007747A9"/>
    <w:rsid w:val="00774C4B"/>
    <w:rsid w:val="00775681"/>
    <w:rsid w:val="0077582B"/>
    <w:rsid w:val="0077602F"/>
    <w:rsid w:val="007766F1"/>
    <w:rsid w:val="007774E9"/>
    <w:rsid w:val="007802DA"/>
    <w:rsid w:val="007806AC"/>
    <w:rsid w:val="00780BE0"/>
    <w:rsid w:val="00780EB8"/>
    <w:rsid w:val="0078174E"/>
    <w:rsid w:val="00781C02"/>
    <w:rsid w:val="00784906"/>
    <w:rsid w:val="00784D56"/>
    <w:rsid w:val="007856CE"/>
    <w:rsid w:val="007859C4"/>
    <w:rsid w:val="00785C78"/>
    <w:rsid w:val="00791CD5"/>
    <w:rsid w:val="00791F21"/>
    <w:rsid w:val="00792D0D"/>
    <w:rsid w:val="00793926"/>
    <w:rsid w:val="00793F41"/>
    <w:rsid w:val="00794824"/>
    <w:rsid w:val="00794D09"/>
    <w:rsid w:val="007951C7"/>
    <w:rsid w:val="00795DCD"/>
    <w:rsid w:val="00795E3F"/>
    <w:rsid w:val="007A03A0"/>
    <w:rsid w:val="007A0ECB"/>
    <w:rsid w:val="007A1324"/>
    <w:rsid w:val="007A15EA"/>
    <w:rsid w:val="007A2D67"/>
    <w:rsid w:val="007A3058"/>
    <w:rsid w:val="007A5B72"/>
    <w:rsid w:val="007A5E84"/>
    <w:rsid w:val="007A6DCC"/>
    <w:rsid w:val="007B01A5"/>
    <w:rsid w:val="007B0CC0"/>
    <w:rsid w:val="007B186A"/>
    <w:rsid w:val="007B3102"/>
    <w:rsid w:val="007B35D7"/>
    <w:rsid w:val="007B36B0"/>
    <w:rsid w:val="007B3988"/>
    <w:rsid w:val="007B45D7"/>
    <w:rsid w:val="007B5BBD"/>
    <w:rsid w:val="007B6858"/>
    <w:rsid w:val="007B6C57"/>
    <w:rsid w:val="007B6C59"/>
    <w:rsid w:val="007B7E6D"/>
    <w:rsid w:val="007C00CB"/>
    <w:rsid w:val="007C0E33"/>
    <w:rsid w:val="007C1B61"/>
    <w:rsid w:val="007C223C"/>
    <w:rsid w:val="007C233E"/>
    <w:rsid w:val="007C3145"/>
    <w:rsid w:val="007C3878"/>
    <w:rsid w:val="007C38C6"/>
    <w:rsid w:val="007C5B75"/>
    <w:rsid w:val="007C5BF4"/>
    <w:rsid w:val="007C7FC6"/>
    <w:rsid w:val="007D078F"/>
    <w:rsid w:val="007D0F0B"/>
    <w:rsid w:val="007D1A53"/>
    <w:rsid w:val="007D1B9D"/>
    <w:rsid w:val="007D25B5"/>
    <w:rsid w:val="007D27EC"/>
    <w:rsid w:val="007D32FE"/>
    <w:rsid w:val="007D33AE"/>
    <w:rsid w:val="007D36B6"/>
    <w:rsid w:val="007D424F"/>
    <w:rsid w:val="007D56CF"/>
    <w:rsid w:val="007D71D4"/>
    <w:rsid w:val="007E0E22"/>
    <w:rsid w:val="007E297C"/>
    <w:rsid w:val="007E3343"/>
    <w:rsid w:val="007E37F8"/>
    <w:rsid w:val="007E4713"/>
    <w:rsid w:val="007E49EB"/>
    <w:rsid w:val="007E53DD"/>
    <w:rsid w:val="007E6124"/>
    <w:rsid w:val="007E6FC4"/>
    <w:rsid w:val="007E7C68"/>
    <w:rsid w:val="007F028D"/>
    <w:rsid w:val="007F0F90"/>
    <w:rsid w:val="007F27DD"/>
    <w:rsid w:val="007F41F2"/>
    <w:rsid w:val="007F6111"/>
    <w:rsid w:val="007F66E9"/>
    <w:rsid w:val="007F69DC"/>
    <w:rsid w:val="007F6A01"/>
    <w:rsid w:val="007F7582"/>
    <w:rsid w:val="0080168D"/>
    <w:rsid w:val="00801AD5"/>
    <w:rsid w:val="008029FF"/>
    <w:rsid w:val="00802AE9"/>
    <w:rsid w:val="00803441"/>
    <w:rsid w:val="008035E0"/>
    <w:rsid w:val="00803EFB"/>
    <w:rsid w:val="00804CFF"/>
    <w:rsid w:val="00804D21"/>
    <w:rsid w:val="00804E73"/>
    <w:rsid w:val="008050FE"/>
    <w:rsid w:val="0080564B"/>
    <w:rsid w:val="00805672"/>
    <w:rsid w:val="0080645C"/>
    <w:rsid w:val="0080653D"/>
    <w:rsid w:val="0080664D"/>
    <w:rsid w:val="008108CF"/>
    <w:rsid w:val="00811833"/>
    <w:rsid w:val="00811E6C"/>
    <w:rsid w:val="00812097"/>
    <w:rsid w:val="00812FC7"/>
    <w:rsid w:val="008135D4"/>
    <w:rsid w:val="008138F3"/>
    <w:rsid w:val="00813C0E"/>
    <w:rsid w:val="00813ECA"/>
    <w:rsid w:val="00814038"/>
    <w:rsid w:val="00815098"/>
    <w:rsid w:val="00815D29"/>
    <w:rsid w:val="00816D58"/>
    <w:rsid w:val="00816ECB"/>
    <w:rsid w:val="0081755A"/>
    <w:rsid w:val="00817AF9"/>
    <w:rsid w:val="008205FF"/>
    <w:rsid w:val="00820AA9"/>
    <w:rsid w:val="00821093"/>
    <w:rsid w:val="008216F0"/>
    <w:rsid w:val="008238FB"/>
    <w:rsid w:val="00823B83"/>
    <w:rsid w:val="0082439C"/>
    <w:rsid w:val="00825167"/>
    <w:rsid w:val="00825493"/>
    <w:rsid w:val="00826080"/>
    <w:rsid w:val="00826390"/>
    <w:rsid w:val="008266B7"/>
    <w:rsid w:val="00826A67"/>
    <w:rsid w:val="00826F7B"/>
    <w:rsid w:val="00827944"/>
    <w:rsid w:val="008306A1"/>
    <w:rsid w:val="00830DB0"/>
    <w:rsid w:val="00830F3A"/>
    <w:rsid w:val="00831DF9"/>
    <w:rsid w:val="00832936"/>
    <w:rsid w:val="00836454"/>
    <w:rsid w:val="00836C2E"/>
    <w:rsid w:val="008411AE"/>
    <w:rsid w:val="00841923"/>
    <w:rsid w:val="00841AD8"/>
    <w:rsid w:val="00841E30"/>
    <w:rsid w:val="00842311"/>
    <w:rsid w:val="0084302D"/>
    <w:rsid w:val="00843A33"/>
    <w:rsid w:val="0084423A"/>
    <w:rsid w:val="00844390"/>
    <w:rsid w:val="008446DA"/>
    <w:rsid w:val="00844D25"/>
    <w:rsid w:val="0084562E"/>
    <w:rsid w:val="0084748F"/>
    <w:rsid w:val="008479B9"/>
    <w:rsid w:val="008479FE"/>
    <w:rsid w:val="00847C02"/>
    <w:rsid w:val="00847CA3"/>
    <w:rsid w:val="00847E19"/>
    <w:rsid w:val="008504D5"/>
    <w:rsid w:val="0085152B"/>
    <w:rsid w:val="00851C6E"/>
    <w:rsid w:val="00851E9F"/>
    <w:rsid w:val="008529D7"/>
    <w:rsid w:val="00852F10"/>
    <w:rsid w:val="00853495"/>
    <w:rsid w:val="00854C53"/>
    <w:rsid w:val="00854C76"/>
    <w:rsid w:val="008551DA"/>
    <w:rsid w:val="00855312"/>
    <w:rsid w:val="00855730"/>
    <w:rsid w:val="00855B33"/>
    <w:rsid w:val="00855CC8"/>
    <w:rsid w:val="008566DD"/>
    <w:rsid w:val="00856F9A"/>
    <w:rsid w:val="00856FBB"/>
    <w:rsid w:val="00861015"/>
    <w:rsid w:val="008610E7"/>
    <w:rsid w:val="00861219"/>
    <w:rsid w:val="00861F91"/>
    <w:rsid w:val="00862159"/>
    <w:rsid w:val="008621AA"/>
    <w:rsid w:val="008629EA"/>
    <w:rsid w:val="00862CF6"/>
    <w:rsid w:val="0086327F"/>
    <w:rsid w:val="0086353E"/>
    <w:rsid w:val="008635C5"/>
    <w:rsid w:val="00863EB2"/>
    <w:rsid w:val="0086440C"/>
    <w:rsid w:val="008644CE"/>
    <w:rsid w:val="00864ECD"/>
    <w:rsid w:val="0086542D"/>
    <w:rsid w:val="0086622B"/>
    <w:rsid w:val="0086640E"/>
    <w:rsid w:val="008664E4"/>
    <w:rsid w:val="008666F3"/>
    <w:rsid w:val="00866FDE"/>
    <w:rsid w:val="00870378"/>
    <w:rsid w:val="00872FDD"/>
    <w:rsid w:val="008730C1"/>
    <w:rsid w:val="0087324A"/>
    <w:rsid w:val="008735E2"/>
    <w:rsid w:val="008739AF"/>
    <w:rsid w:val="00875418"/>
    <w:rsid w:val="008759E5"/>
    <w:rsid w:val="008761B8"/>
    <w:rsid w:val="00876EC0"/>
    <w:rsid w:val="00877194"/>
    <w:rsid w:val="0088032E"/>
    <w:rsid w:val="008819B0"/>
    <w:rsid w:val="00881B5E"/>
    <w:rsid w:val="00882468"/>
    <w:rsid w:val="00884359"/>
    <w:rsid w:val="00884F99"/>
    <w:rsid w:val="00885C62"/>
    <w:rsid w:val="00885CFE"/>
    <w:rsid w:val="008863F7"/>
    <w:rsid w:val="0088686F"/>
    <w:rsid w:val="00886C0F"/>
    <w:rsid w:val="00886C78"/>
    <w:rsid w:val="0089197B"/>
    <w:rsid w:val="008928EB"/>
    <w:rsid w:val="00892D32"/>
    <w:rsid w:val="00892E19"/>
    <w:rsid w:val="00892EB2"/>
    <w:rsid w:val="00893201"/>
    <w:rsid w:val="00893287"/>
    <w:rsid w:val="00893417"/>
    <w:rsid w:val="008937DB"/>
    <w:rsid w:val="00893976"/>
    <w:rsid w:val="00893F2A"/>
    <w:rsid w:val="00894CBD"/>
    <w:rsid w:val="008955FC"/>
    <w:rsid w:val="00895D8B"/>
    <w:rsid w:val="0089619B"/>
    <w:rsid w:val="00896E80"/>
    <w:rsid w:val="0089714A"/>
    <w:rsid w:val="008A0400"/>
    <w:rsid w:val="008A0517"/>
    <w:rsid w:val="008A0E17"/>
    <w:rsid w:val="008A1183"/>
    <w:rsid w:val="008A11EC"/>
    <w:rsid w:val="008A1273"/>
    <w:rsid w:val="008A2363"/>
    <w:rsid w:val="008A301B"/>
    <w:rsid w:val="008A328D"/>
    <w:rsid w:val="008A3838"/>
    <w:rsid w:val="008A3B6E"/>
    <w:rsid w:val="008A4CB0"/>
    <w:rsid w:val="008A517D"/>
    <w:rsid w:val="008A687D"/>
    <w:rsid w:val="008A6C63"/>
    <w:rsid w:val="008A7FCE"/>
    <w:rsid w:val="008B0F9C"/>
    <w:rsid w:val="008B0FC8"/>
    <w:rsid w:val="008B1893"/>
    <w:rsid w:val="008B2364"/>
    <w:rsid w:val="008B2386"/>
    <w:rsid w:val="008B2882"/>
    <w:rsid w:val="008B323A"/>
    <w:rsid w:val="008B3414"/>
    <w:rsid w:val="008B3674"/>
    <w:rsid w:val="008B3ECB"/>
    <w:rsid w:val="008B4131"/>
    <w:rsid w:val="008B4AAC"/>
    <w:rsid w:val="008B55E6"/>
    <w:rsid w:val="008B5AD1"/>
    <w:rsid w:val="008B7334"/>
    <w:rsid w:val="008C073B"/>
    <w:rsid w:val="008C0758"/>
    <w:rsid w:val="008C0E7A"/>
    <w:rsid w:val="008C136F"/>
    <w:rsid w:val="008C18F1"/>
    <w:rsid w:val="008C3120"/>
    <w:rsid w:val="008C4345"/>
    <w:rsid w:val="008C60AB"/>
    <w:rsid w:val="008C68B8"/>
    <w:rsid w:val="008C7486"/>
    <w:rsid w:val="008C7748"/>
    <w:rsid w:val="008D1468"/>
    <w:rsid w:val="008D1A17"/>
    <w:rsid w:val="008D1E87"/>
    <w:rsid w:val="008D26A0"/>
    <w:rsid w:val="008D3108"/>
    <w:rsid w:val="008D4E7C"/>
    <w:rsid w:val="008D510E"/>
    <w:rsid w:val="008D6179"/>
    <w:rsid w:val="008D706F"/>
    <w:rsid w:val="008D791F"/>
    <w:rsid w:val="008E0464"/>
    <w:rsid w:val="008E10C6"/>
    <w:rsid w:val="008E10E7"/>
    <w:rsid w:val="008E20AB"/>
    <w:rsid w:val="008E34B1"/>
    <w:rsid w:val="008E3DC4"/>
    <w:rsid w:val="008E46A6"/>
    <w:rsid w:val="008E4B9F"/>
    <w:rsid w:val="008E51E8"/>
    <w:rsid w:val="008E6A94"/>
    <w:rsid w:val="008F0112"/>
    <w:rsid w:val="008F09E5"/>
    <w:rsid w:val="008F0C1B"/>
    <w:rsid w:val="008F261C"/>
    <w:rsid w:val="008F3586"/>
    <w:rsid w:val="008F46A4"/>
    <w:rsid w:val="008F4A47"/>
    <w:rsid w:val="008F4C32"/>
    <w:rsid w:val="008F5953"/>
    <w:rsid w:val="008F6743"/>
    <w:rsid w:val="008F7079"/>
    <w:rsid w:val="008F73B3"/>
    <w:rsid w:val="008F7DB3"/>
    <w:rsid w:val="00900836"/>
    <w:rsid w:val="009010EF"/>
    <w:rsid w:val="009019D3"/>
    <w:rsid w:val="00902C76"/>
    <w:rsid w:val="00903656"/>
    <w:rsid w:val="0090380C"/>
    <w:rsid w:val="00903CEE"/>
    <w:rsid w:val="009049A7"/>
    <w:rsid w:val="00904A05"/>
    <w:rsid w:val="009054EC"/>
    <w:rsid w:val="009063D4"/>
    <w:rsid w:val="009065F8"/>
    <w:rsid w:val="00906C59"/>
    <w:rsid w:val="00907C5B"/>
    <w:rsid w:val="00907F30"/>
    <w:rsid w:val="009118D0"/>
    <w:rsid w:val="00911BED"/>
    <w:rsid w:val="00912309"/>
    <w:rsid w:val="00912E44"/>
    <w:rsid w:val="0091399F"/>
    <w:rsid w:val="00915891"/>
    <w:rsid w:val="00916300"/>
    <w:rsid w:val="00917CB3"/>
    <w:rsid w:val="009210E6"/>
    <w:rsid w:val="00921E25"/>
    <w:rsid w:val="00922B01"/>
    <w:rsid w:val="0092320C"/>
    <w:rsid w:val="00923E38"/>
    <w:rsid w:val="0092543E"/>
    <w:rsid w:val="0092566E"/>
    <w:rsid w:val="009259E7"/>
    <w:rsid w:val="00925D55"/>
    <w:rsid w:val="00926E6A"/>
    <w:rsid w:val="009270E8"/>
    <w:rsid w:val="009314C4"/>
    <w:rsid w:val="00931FA2"/>
    <w:rsid w:val="00932369"/>
    <w:rsid w:val="00932E37"/>
    <w:rsid w:val="00932FF9"/>
    <w:rsid w:val="009347D0"/>
    <w:rsid w:val="0093488A"/>
    <w:rsid w:val="00934F86"/>
    <w:rsid w:val="0093673B"/>
    <w:rsid w:val="009375A7"/>
    <w:rsid w:val="00937C32"/>
    <w:rsid w:val="009405AE"/>
    <w:rsid w:val="00940C71"/>
    <w:rsid w:val="00941A3E"/>
    <w:rsid w:val="009428C5"/>
    <w:rsid w:val="009429D4"/>
    <w:rsid w:val="00943110"/>
    <w:rsid w:val="0094365B"/>
    <w:rsid w:val="009439AE"/>
    <w:rsid w:val="009441C1"/>
    <w:rsid w:val="0094442D"/>
    <w:rsid w:val="00945996"/>
    <w:rsid w:val="009469F0"/>
    <w:rsid w:val="009470C7"/>
    <w:rsid w:val="009473D8"/>
    <w:rsid w:val="00947877"/>
    <w:rsid w:val="0095085C"/>
    <w:rsid w:val="00950C45"/>
    <w:rsid w:val="00951648"/>
    <w:rsid w:val="00951B54"/>
    <w:rsid w:val="00952719"/>
    <w:rsid w:val="009529BA"/>
    <w:rsid w:val="00952E65"/>
    <w:rsid w:val="009538B0"/>
    <w:rsid w:val="009545B3"/>
    <w:rsid w:val="00955309"/>
    <w:rsid w:val="00957639"/>
    <w:rsid w:val="00957B2F"/>
    <w:rsid w:val="00961219"/>
    <w:rsid w:val="009612A8"/>
    <w:rsid w:val="00962802"/>
    <w:rsid w:val="00962A69"/>
    <w:rsid w:val="00962C09"/>
    <w:rsid w:val="00962D6D"/>
    <w:rsid w:val="00962FAF"/>
    <w:rsid w:val="00964A02"/>
    <w:rsid w:val="00965188"/>
    <w:rsid w:val="00965791"/>
    <w:rsid w:val="00966273"/>
    <w:rsid w:val="0096667A"/>
    <w:rsid w:val="00966D15"/>
    <w:rsid w:val="00966FB2"/>
    <w:rsid w:val="009706D4"/>
    <w:rsid w:val="00971FCF"/>
    <w:rsid w:val="009726B4"/>
    <w:rsid w:val="0097470A"/>
    <w:rsid w:val="00974A8E"/>
    <w:rsid w:val="00975D42"/>
    <w:rsid w:val="009765F2"/>
    <w:rsid w:val="00977535"/>
    <w:rsid w:val="00977EA7"/>
    <w:rsid w:val="00977ED9"/>
    <w:rsid w:val="0098257D"/>
    <w:rsid w:val="00982A36"/>
    <w:rsid w:val="00982A72"/>
    <w:rsid w:val="009835DF"/>
    <w:rsid w:val="00983640"/>
    <w:rsid w:val="0098393E"/>
    <w:rsid w:val="00983CE3"/>
    <w:rsid w:val="00984186"/>
    <w:rsid w:val="00984293"/>
    <w:rsid w:val="00984BB4"/>
    <w:rsid w:val="00984FAD"/>
    <w:rsid w:val="00985138"/>
    <w:rsid w:val="00985E1B"/>
    <w:rsid w:val="0098658E"/>
    <w:rsid w:val="00986F56"/>
    <w:rsid w:val="00987B7E"/>
    <w:rsid w:val="00990C0C"/>
    <w:rsid w:val="0099113D"/>
    <w:rsid w:val="00991307"/>
    <w:rsid w:val="009914C0"/>
    <w:rsid w:val="009920DC"/>
    <w:rsid w:val="0099294D"/>
    <w:rsid w:val="00993B25"/>
    <w:rsid w:val="00993FD6"/>
    <w:rsid w:val="00994B94"/>
    <w:rsid w:val="00994FD8"/>
    <w:rsid w:val="00995373"/>
    <w:rsid w:val="009959A1"/>
    <w:rsid w:val="00995A32"/>
    <w:rsid w:val="00995AC4"/>
    <w:rsid w:val="00995E81"/>
    <w:rsid w:val="00997F56"/>
    <w:rsid w:val="009A0765"/>
    <w:rsid w:val="009A07E6"/>
    <w:rsid w:val="009A17DB"/>
    <w:rsid w:val="009A2046"/>
    <w:rsid w:val="009A2738"/>
    <w:rsid w:val="009A4F4D"/>
    <w:rsid w:val="009A5464"/>
    <w:rsid w:val="009A5F02"/>
    <w:rsid w:val="009A6B47"/>
    <w:rsid w:val="009A7DDD"/>
    <w:rsid w:val="009B088C"/>
    <w:rsid w:val="009B11EC"/>
    <w:rsid w:val="009B248F"/>
    <w:rsid w:val="009B3945"/>
    <w:rsid w:val="009B424E"/>
    <w:rsid w:val="009B4EF1"/>
    <w:rsid w:val="009B4F11"/>
    <w:rsid w:val="009B596B"/>
    <w:rsid w:val="009B6BC0"/>
    <w:rsid w:val="009B7E3D"/>
    <w:rsid w:val="009C046B"/>
    <w:rsid w:val="009C2FE1"/>
    <w:rsid w:val="009C34C1"/>
    <w:rsid w:val="009C46C8"/>
    <w:rsid w:val="009C6F2C"/>
    <w:rsid w:val="009D0122"/>
    <w:rsid w:val="009D0C4C"/>
    <w:rsid w:val="009D0CFA"/>
    <w:rsid w:val="009D0D3B"/>
    <w:rsid w:val="009D1C72"/>
    <w:rsid w:val="009D22FC"/>
    <w:rsid w:val="009D24EC"/>
    <w:rsid w:val="009D299D"/>
    <w:rsid w:val="009D3BCE"/>
    <w:rsid w:val="009D3BEE"/>
    <w:rsid w:val="009D40FD"/>
    <w:rsid w:val="009D4147"/>
    <w:rsid w:val="009D475F"/>
    <w:rsid w:val="009D4D57"/>
    <w:rsid w:val="009D5316"/>
    <w:rsid w:val="009D604A"/>
    <w:rsid w:val="009D62D8"/>
    <w:rsid w:val="009D774D"/>
    <w:rsid w:val="009D7EF4"/>
    <w:rsid w:val="009E0513"/>
    <w:rsid w:val="009E13EA"/>
    <w:rsid w:val="009E1CD1"/>
    <w:rsid w:val="009E31FB"/>
    <w:rsid w:val="009E3A8D"/>
    <w:rsid w:val="009E4881"/>
    <w:rsid w:val="009E4918"/>
    <w:rsid w:val="009E4A7B"/>
    <w:rsid w:val="009E4B5A"/>
    <w:rsid w:val="009E5AA0"/>
    <w:rsid w:val="009E5F2B"/>
    <w:rsid w:val="009E6C2C"/>
    <w:rsid w:val="009F072E"/>
    <w:rsid w:val="009F07D0"/>
    <w:rsid w:val="009F2F20"/>
    <w:rsid w:val="009F3314"/>
    <w:rsid w:val="009F4D72"/>
    <w:rsid w:val="009F5505"/>
    <w:rsid w:val="009F56E5"/>
    <w:rsid w:val="009F5AF3"/>
    <w:rsid w:val="009F5B77"/>
    <w:rsid w:val="009F6413"/>
    <w:rsid w:val="009F7E9E"/>
    <w:rsid w:val="009F7F5E"/>
    <w:rsid w:val="00A0014F"/>
    <w:rsid w:val="00A0085A"/>
    <w:rsid w:val="00A008E2"/>
    <w:rsid w:val="00A00A37"/>
    <w:rsid w:val="00A00BC5"/>
    <w:rsid w:val="00A01115"/>
    <w:rsid w:val="00A01A4B"/>
    <w:rsid w:val="00A01B23"/>
    <w:rsid w:val="00A01D1F"/>
    <w:rsid w:val="00A02062"/>
    <w:rsid w:val="00A02B90"/>
    <w:rsid w:val="00A039F6"/>
    <w:rsid w:val="00A04B59"/>
    <w:rsid w:val="00A06377"/>
    <w:rsid w:val="00A067AF"/>
    <w:rsid w:val="00A069D5"/>
    <w:rsid w:val="00A06A8A"/>
    <w:rsid w:val="00A06B14"/>
    <w:rsid w:val="00A076E8"/>
    <w:rsid w:val="00A10C90"/>
    <w:rsid w:val="00A1224B"/>
    <w:rsid w:val="00A122FA"/>
    <w:rsid w:val="00A12CC3"/>
    <w:rsid w:val="00A134BD"/>
    <w:rsid w:val="00A158AF"/>
    <w:rsid w:val="00A16380"/>
    <w:rsid w:val="00A16844"/>
    <w:rsid w:val="00A16DF6"/>
    <w:rsid w:val="00A1702B"/>
    <w:rsid w:val="00A1723B"/>
    <w:rsid w:val="00A17449"/>
    <w:rsid w:val="00A1777C"/>
    <w:rsid w:val="00A179D3"/>
    <w:rsid w:val="00A2186B"/>
    <w:rsid w:val="00A23AA4"/>
    <w:rsid w:val="00A23BBE"/>
    <w:rsid w:val="00A24174"/>
    <w:rsid w:val="00A24919"/>
    <w:rsid w:val="00A24AB2"/>
    <w:rsid w:val="00A24D03"/>
    <w:rsid w:val="00A270FD"/>
    <w:rsid w:val="00A27694"/>
    <w:rsid w:val="00A27C47"/>
    <w:rsid w:val="00A315E6"/>
    <w:rsid w:val="00A31622"/>
    <w:rsid w:val="00A3165A"/>
    <w:rsid w:val="00A31CD2"/>
    <w:rsid w:val="00A32360"/>
    <w:rsid w:val="00A333E7"/>
    <w:rsid w:val="00A3347F"/>
    <w:rsid w:val="00A334FD"/>
    <w:rsid w:val="00A33711"/>
    <w:rsid w:val="00A344F6"/>
    <w:rsid w:val="00A34812"/>
    <w:rsid w:val="00A34E6C"/>
    <w:rsid w:val="00A357BC"/>
    <w:rsid w:val="00A35A90"/>
    <w:rsid w:val="00A3655A"/>
    <w:rsid w:val="00A36D53"/>
    <w:rsid w:val="00A374A5"/>
    <w:rsid w:val="00A4181B"/>
    <w:rsid w:val="00A42034"/>
    <w:rsid w:val="00A424F0"/>
    <w:rsid w:val="00A42CB5"/>
    <w:rsid w:val="00A4369A"/>
    <w:rsid w:val="00A445EF"/>
    <w:rsid w:val="00A4487C"/>
    <w:rsid w:val="00A44ACB"/>
    <w:rsid w:val="00A44DD9"/>
    <w:rsid w:val="00A44F99"/>
    <w:rsid w:val="00A45336"/>
    <w:rsid w:val="00A458F0"/>
    <w:rsid w:val="00A468B5"/>
    <w:rsid w:val="00A47853"/>
    <w:rsid w:val="00A50517"/>
    <w:rsid w:val="00A50A73"/>
    <w:rsid w:val="00A50EFD"/>
    <w:rsid w:val="00A50F73"/>
    <w:rsid w:val="00A51E45"/>
    <w:rsid w:val="00A521FE"/>
    <w:rsid w:val="00A52416"/>
    <w:rsid w:val="00A528E1"/>
    <w:rsid w:val="00A53D55"/>
    <w:rsid w:val="00A54A1D"/>
    <w:rsid w:val="00A55434"/>
    <w:rsid w:val="00A55602"/>
    <w:rsid w:val="00A55833"/>
    <w:rsid w:val="00A55893"/>
    <w:rsid w:val="00A56FF6"/>
    <w:rsid w:val="00A57158"/>
    <w:rsid w:val="00A576A5"/>
    <w:rsid w:val="00A57771"/>
    <w:rsid w:val="00A61F51"/>
    <w:rsid w:val="00A625FE"/>
    <w:rsid w:val="00A62EA4"/>
    <w:rsid w:val="00A630E3"/>
    <w:rsid w:val="00A63948"/>
    <w:rsid w:val="00A643A4"/>
    <w:rsid w:val="00A6445B"/>
    <w:rsid w:val="00A6447A"/>
    <w:rsid w:val="00A64EDB"/>
    <w:rsid w:val="00A6559F"/>
    <w:rsid w:val="00A656E8"/>
    <w:rsid w:val="00A66F0B"/>
    <w:rsid w:val="00A6733F"/>
    <w:rsid w:val="00A679B9"/>
    <w:rsid w:val="00A7005E"/>
    <w:rsid w:val="00A7016D"/>
    <w:rsid w:val="00A70215"/>
    <w:rsid w:val="00A7070D"/>
    <w:rsid w:val="00A71C80"/>
    <w:rsid w:val="00A72FD1"/>
    <w:rsid w:val="00A733AE"/>
    <w:rsid w:val="00A73876"/>
    <w:rsid w:val="00A73A1F"/>
    <w:rsid w:val="00A73D11"/>
    <w:rsid w:val="00A74126"/>
    <w:rsid w:val="00A74379"/>
    <w:rsid w:val="00A746F6"/>
    <w:rsid w:val="00A760FC"/>
    <w:rsid w:val="00A76417"/>
    <w:rsid w:val="00A7696C"/>
    <w:rsid w:val="00A77489"/>
    <w:rsid w:val="00A774BD"/>
    <w:rsid w:val="00A77867"/>
    <w:rsid w:val="00A80E8B"/>
    <w:rsid w:val="00A8164D"/>
    <w:rsid w:val="00A83142"/>
    <w:rsid w:val="00A83BDB"/>
    <w:rsid w:val="00A83CDB"/>
    <w:rsid w:val="00A844A8"/>
    <w:rsid w:val="00A84A0B"/>
    <w:rsid w:val="00A85155"/>
    <w:rsid w:val="00A85CB5"/>
    <w:rsid w:val="00A870D1"/>
    <w:rsid w:val="00A8713D"/>
    <w:rsid w:val="00A909BC"/>
    <w:rsid w:val="00A91374"/>
    <w:rsid w:val="00A92C88"/>
    <w:rsid w:val="00A9315E"/>
    <w:rsid w:val="00A93C76"/>
    <w:rsid w:val="00A94C00"/>
    <w:rsid w:val="00A94E92"/>
    <w:rsid w:val="00A96541"/>
    <w:rsid w:val="00A96DD6"/>
    <w:rsid w:val="00A9759E"/>
    <w:rsid w:val="00A975A5"/>
    <w:rsid w:val="00A978B6"/>
    <w:rsid w:val="00A97C1C"/>
    <w:rsid w:val="00A97F34"/>
    <w:rsid w:val="00AA0374"/>
    <w:rsid w:val="00AA0946"/>
    <w:rsid w:val="00AA1B24"/>
    <w:rsid w:val="00AA213C"/>
    <w:rsid w:val="00AA27CC"/>
    <w:rsid w:val="00AA2AC3"/>
    <w:rsid w:val="00AA4C3D"/>
    <w:rsid w:val="00AA5717"/>
    <w:rsid w:val="00AA6201"/>
    <w:rsid w:val="00AB0282"/>
    <w:rsid w:val="00AB0AF6"/>
    <w:rsid w:val="00AB11E3"/>
    <w:rsid w:val="00AB11ED"/>
    <w:rsid w:val="00AB2667"/>
    <w:rsid w:val="00AB3596"/>
    <w:rsid w:val="00AB38EC"/>
    <w:rsid w:val="00AB4513"/>
    <w:rsid w:val="00AB4C3D"/>
    <w:rsid w:val="00AB61A9"/>
    <w:rsid w:val="00AB6A39"/>
    <w:rsid w:val="00AB7147"/>
    <w:rsid w:val="00AB792B"/>
    <w:rsid w:val="00AB7C51"/>
    <w:rsid w:val="00AB7D5D"/>
    <w:rsid w:val="00AC04A2"/>
    <w:rsid w:val="00AC170A"/>
    <w:rsid w:val="00AC1923"/>
    <w:rsid w:val="00AC1AA1"/>
    <w:rsid w:val="00AC2122"/>
    <w:rsid w:val="00AC3691"/>
    <w:rsid w:val="00AC374C"/>
    <w:rsid w:val="00AC55E6"/>
    <w:rsid w:val="00AC61F9"/>
    <w:rsid w:val="00AC687C"/>
    <w:rsid w:val="00AC6B3F"/>
    <w:rsid w:val="00AC6EE2"/>
    <w:rsid w:val="00AD0034"/>
    <w:rsid w:val="00AD0161"/>
    <w:rsid w:val="00AD04E9"/>
    <w:rsid w:val="00AD0BC0"/>
    <w:rsid w:val="00AD14FF"/>
    <w:rsid w:val="00AD204A"/>
    <w:rsid w:val="00AD2277"/>
    <w:rsid w:val="00AD3BA0"/>
    <w:rsid w:val="00AD3C2F"/>
    <w:rsid w:val="00AD3E6B"/>
    <w:rsid w:val="00AD3F1B"/>
    <w:rsid w:val="00AD3FE0"/>
    <w:rsid w:val="00AD4965"/>
    <w:rsid w:val="00AD708A"/>
    <w:rsid w:val="00AD739F"/>
    <w:rsid w:val="00AE1675"/>
    <w:rsid w:val="00AE1ACB"/>
    <w:rsid w:val="00AE2C37"/>
    <w:rsid w:val="00AE326E"/>
    <w:rsid w:val="00AE3877"/>
    <w:rsid w:val="00AE4516"/>
    <w:rsid w:val="00AE4AEC"/>
    <w:rsid w:val="00AE593D"/>
    <w:rsid w:val="00AE594A"/>
    <w:rsid w:val="00AE5966"/>
    <w:rsid w:val="00AE5B9F"/>
    <w:rsid w:val="00AE78D9"/>
    <w:rsid w:val="00AF13CB"/>
    <w:rsid w:val="00AF1A6A"/>
    <w:rsid w:val="00AF1B53"/>
    <w:rsid w:val="00AF20E1"/>
    <w:rsid w:val="00AF25A6"/>
    <w:rsid w:val="00AF2C82"/>
    <w:rsid w:val="00AF39B4"/>
    <w:rsid w:val="00AF40A8"/>
    <w:rsid w:val="00AF43C8"/>
    <w:rsid w:val="00AF48E3"/>
    <w:rsid w:val="00AF4B07"/>
    <w:rsid w:val="00AF5020"/>
    <w:rsid w:val="00AF5B31"/>
    <w:rsid w:val="00AF5B78"/>
    <w:rsid w:val="00AF7412"/>
    <w:rsid w:val="00AF7C73"/>
    <w:rsid w:val="00B00493"/>
    <w:rsid w:val="00B00771"/>
    <w:rsid w:val="00B01897"/>
    <w:rsid w:val="00B0333E"/>
    <w:rsid w:val="00B040D9"/>
    <w:rsid w:val="00B04A3D"/>
    <w:rsid w:val="00B04DBF"/>
    <w:rsid w:val="00B05C0A"/>
    <w:rsid w:val="00B05EB7"/>
    <w:rsid w:val="00B06540"/>
    <w:rsid w:val="00B0686D"/>
    <w:rsid w:val="00B06ABB"/>
    <w:rsid w:val="00B076E5"/>
    <w:rsid w:val="00B10577"/>
    <w:rsid w:val="00B115F2"/>
    <w:rsid w:val="00B117A9"/>
    <w:rsid w:val="00B13798"/>
    <w:rsid w:val="00B14312"/>
    <w:rsid w:val="00B14384"/>
    <w:rsid w:val="00B144CA"/>
    <w:rsid w:val="00B15776"/>
    <w:rsid w:val="00B1579E"/>
    <w:rsid w:val="00B15C16"/>
    <w:rsid w:val="00B1644E"/>
    <w:rsid w:val="00B16587"/>
    <w:rsid w:val="00B16811"/>
    <w:rsid w:val="00B1701B"/>
    <w:rsid w:val="00B170EB"/>
    <w:rsid w:val="00B173B0"/>
    <w:rsid w:val="00B17491"/>
    <w:rsid w:val="00B177CE"/>
    <w:rsid w:val="00B17AF9"/>
    <w:rsid w:val="00B2058E"/>
    <w:rsid w:val="00B21236"/>
    <w:rsid w:val="00B2165F"/>
    <w:rsid w:val="00B2177E"/>
    <w:rsid w:val="00B22DEB"/>
    <w:rsid w:val="00B23DAF"/>
    <w:rsid w:val="00B25282"/>
    <w:rsid w:val="00B25AC1"/>
    <w:rsid w:val="00B260DC"/>
    <w:rsid w:val="00B26F1E"/>
    <w:rsid w:val="00B277BC"/>
    <w:rsid w:val="00B30CE2"/>
    <w:rsid w:val="00B30D0F"/>
    <w:rsid w:val="00B30F8F"/>
    <w:rsid w:val="00B310D6"/>
    <w:rsid w:val="00B31788"/>
    <w:rsid w:val="00B327B4"/>
    <w:rsid w:val="00B334A0"/>
    <w:rsid w:val="00B3488C"/>
    <w:rsid w:val="00B34DBA"/>
    <w:rsid w:val="00B3616E"/>
    <w:rsid w:val="00B369BC"/>
    <w:rsid w:val="00B36D6F"/>
    <w:rsid w:val="00B36E80"/>
    <w:rsid w:val="00B411ED"/>
    <w:rsid w:val="00B4206F"/>
    <w:rsid w:val="00B42BC0"/>
    <w:rsid w:val="00B44799"/>
    <w:rsid w:val="00B449D1"/>
    <w:rsid w:val="00B451D8"/>
    <w:rsid w:val="00B4570E"/>
    <w:rsid w:val="00B458B6"/>
    <w:rsid w:val="00B460BF"/>
    <w:rsid w:val="00B466B4"/>
    <w:rsid w:val="00B46F14"/>
    <w:rsid w:val="00B4732F"/>
    <w:rsid w:val="00B47FA3"/>
    <w:rsid w:val="00B501E4"/>
    <w:rsid w:val="00B5148F"/>
    <w:rsid w:val="00B52377"/>
    <w:rsid w:val="00B526B5"/>
    <w:rsid w:val="00B532D7"/>
    <w:rsid w:val="00B5469E"/>
    <w:rsid w:val="00B552EC"/>
    <w:rsid w:val="00B555B1"/>
    <w:rsid w:val="00B55AC6"/>
    <w:rsid w:val="00B55E62"/>
    <w:rsid w:val="00B56B07"/>
    <w:rsid w:val="00B5789A"/>
    <w:rsid w:val="00B57EF2"/>
    <w:rsid w:val="00B60ACE"/>
    <w:rsid w:val="00B61E5E"/>
    <w:rsid w:val="00B628FD"/>
    <w:rsid w:val="00B62A63"/>
    <w:rsid w:val="00B6326C"/>
    <w:rsid w:val="00B63347"/>
    <w:rsid w:val="00B638E3"/>
    <w:rsid w:val="00B63DA4"/>
    <w:rsid w:val="00B64BD2"/>
    <w:rsid w:val="00B657A1"/>
    <w:rsid w:val="00B65999"/>
    <w:rsid w:val="00B66094"/>
    <w:rsid w:val="00B661E8"/>
    <w:rsid w:val="00B66225"/>
    <w:rsid w:val="00B673BF"/>
    <w:rsid w:val="00B67C02"/>
    <w:rsid w:val="00B716D2"/>
    <w:rsid w:val="00B719CF"/>
    <w:rsid w:val="00B71F94"/>
    <w:rsid w:val="00B720DE"/>
    <w:rsid w:val="00B727B9"/>
    <w:rsid w:val="00B738EB"/>
    <w:rsid w:val="00B748E3"/>
    <w:rsid w:val="00B74962"/>
    <w:rsid w:val="00B750BA"/>
    <w:rsid w:val="00B75513"/>
    <w:rsid w:val="00B7576C"/>
    <w:rsid w:val="00B75AE9"/>
    <w:rsid w:val="00B75EA1"/>
    <w:rsid w:val="00B75F90"/>
    <w:rsid w:val="00B76A26"/>
    <w:rsid w:val="00B77550"/>
    <w:rsid w:val="00B77C6F"/>
    <w:rsid w:val="00B805EF"/>
    <w:rsid w:val="00B8335C"/>
    <w:rsid w:val="00B835BF"/>
    <w:rsid w:val="00B84B02"/>
    <w:rsid w:val="00B85179"/>
    <w:rsid w:val="00B9003B"/>
    <w:rsid w:val="00B90699"/>
    <w:rsid w:val="00B9073F"/>
    <w:rsid w:val="00B911D4"/>
    <w:rsid w:val="00B91BA1"/>
    <w:rsid w:val="00B91E48"/>
    <w:rsid w:val="00B9357E"/>
    <w:rsid w:val="00B93E87"/>
    <w:rsid w:val="00B93F05"/>
    <w:rsid w:val="00B94803"/>
    <w:rsid w:val="00B94E87"/>
    <w:rsid w:val="00B953A0"/>
    <w:rsid w:val="00B97135"/>
    <w:rsid w:val="00B9774F"/>
    <w:rsid w:val="00B97AAD"/>
    <w:rsid w:val="00B97DF5"/>
    <w:rsid w:val="00BA134F"/>
    <w:rsid w:val="00BA159C"/>
    <w:rsid w:val="00BA1982"/>
    <w:rsid w:val="00BA2792"/>
    <w:rsid w:val="00BA43D2"/>
    <w:rsid w:val="00BA4780"/>
    <w:rsid w:val="00BA4994"/>
    <w:rsid w:val="00BA4F8E"/>
    <w:rsid w:val="00BA5A2E"/>
    <w:rsid w:val="00BA5F43"/>
    <w:rsid w:val="00BA5F52"/>
    <w:rsid w:val="00BA63FD"/>
    <w:rsid w:val="00BA6B73"/>
    <w:rsid w:val="00BA717B"/>
    <w:rsid w:val="00BA72DD"/>
    <w:rsid w:val="00BA76BD"/>
    <w:rsid w:val="00BA7C9B"/>
    <w:rsid w:val="00BA7FBC"/>
    <w:rsid w:val="00BB0F77"/>
    <w:rsid w:val="00BB239D"/>
    <w:rsid w:val="00BB23EF"/>
    <w:rsid w:val="00BB2DF7"/>
    <w:rsid w:val="00BB3F17"/>
    <w:rsid w:val="00BB4179"/>
    <w:rsid w:val="00BB5610"/>
    <w:rsid w:val="00BB68FA"/>
    <w:rsid w:val="00BB71BA"/>
    <w:rsid w:val="00BC0832"/>
    <w:rsid w:val="00BC1E7A"/>
    <w:rsid w:val="00BC255A"/>
    <w:rsid w:val="00BC28F9"/>
    <w:rsid w:val="00BC2F1F"/>
    <w:rsid w:val="00BC3B86"/>
    <w:rsid w:val="00BC4784"/>
    <w:rsid w:val="00BC48F6"/>
    <w:rsid w:val="00BC4A9F"/>
    <w:rsid w:val="00BC560D"/>
    <w:rsid w:val="00BC7B73"/>
    <w:rsid w:val="00BD0597"/>
    <w:rsid w:val="00BD0BEB"/>
    <w:rsid w:val="00BD0F74"/>
    <w:rsid w:val="00BD230D"/>
    <w:rsid w:val="00BD2C89"/>
    <w:rsid w:val="00BD2DE6"/>
    <w:rsid w:val="00BD3C08"/>
    <w:rsid w:val="00BD4752"/>
    <w:rsid w:val="00BD49E9"/>
    <w:rsid w:val="00BD5010"/>
    <w:rsid w:val="00BD6B1D"/>
    <w:rsid w:val="00BE035E"/>
    <w:rsid w:val="00BE04BF"/>
    <w:rsid w:val="00BE1341"/>
    <w:rsid w:val="00BE213B"/>
    <w:rsid w:val="00BE29C6"/>
    <w:rsid w:val="00BE2B86"/>
    <w:rsid w:val="00BE3405"/>
    <w:rsid w:val="00BE4761"/>
    <w:rsid w:val="00BE47BE"/>
    <w:rsid w:val="00BE6270"/>
    <w:rsid w:val="00BE7745"/>
    <w:rsid w:val="00BE7BB0"/>
    <w:rsid w:val="00BF080A"/>
    <w:rsid w:val="00BF0A46"/>
    <w:rsid w:val="00BF1187"/>
    <w:rsid w:val="00BF1829"/>
    <w:rsid w:val="00BF1A1B"/>
    <w:rsid w:val="00BF35CE"/>
    <w:rsid w:val="00BF36BE"/>
    <w:rsid w:val="00BF39A6"/>
    <w:rsid w:val="00BF3A90"/>
    <w:rsid w:val="00BF4616"/>
    <w:rsid w:val="00BF4692"/>
    <w:rsid w:val="00BF4FEF"/>
    <w:rsid w:val="00BF5B85"/>
    <w:rsid w:val="00BF6AA1"/>
    <w:rsid w:val="00C002F2"/>
    <w:rsid w:val="00C007CD"/>
    <w:rsid w:val="00C00A37"/>
    <w:rsid w:val="00C01510"/>
    <w:rsid w:val="00C02104"/>
    <w:rsid w:val="00C02476"/>
    <w:rsid w:val="00C0305C"/>
    <w:rsid w:val="00C035F6"/>
    <w:rsid w:val="00C03696"/>
    <w:rsid w:val="00C05293"/>
    <w:rsid w:val="00C07FAC"/>
    <w:rsid w:val="00C119EB"/>
    <w:rsid w:val="00C12ED2"/>
    <w:rsid w:val="00C13579"/>
    <w:rsid w:val="00C138AD"/>
    <w:rsid w:val="00C13A93"/>
    <w:rsid w:val="00C14352"/>
    <w:rsid w:val="00C1438B"/>
    <w:rsid w:val="00C144BA"/>
    <w:rsid w:val="00C147A8"/>
    <w:rsid w:val="00C14830"/>
    <w:rsid w:val="00C14928"/>
    <w:rsid w:val="00C15334"/>
    <w:rsid w:val="00C15698"/>
    <w:rsid w:val="00C15756"/>
    <w:rsid w:val="00C16231"/>
    <w:rsid w:val="00C169BB"/>
    <w:rsid w:val="00C16B4A"/>
    <w:rsid w:val="00C172EF"/>
    <w:rsid w:val="00C1790A"/>
    <w:rsid w:val="00C2084F"/>
    <w:rsid w:val="00C2099A"/>
    <w:rsid w:val="00C2144B"/>
    <w:rsid w:val="00C21587"/>
    <w:rsid w:val="00C218FB"/>
    <w:rsid w:val="00C21E39"/>
    <w:rsid w:val="00C234D4"/>
    <w:rsid w:val="00C23730"/>
    <w:rsid w:val="00C2461F"/>
    <w:rsid w:val="00C2518F"/>
    <w:rsid w:val="00C25845"/>
    <w:rsid w:val="00C25CF2"/>
    <w:rsid w:val="00C25EA2"/>
    <w:rsid w:val="00C2637B"/>
    <w:rsid w:val="00C26B90"/>
    <w:rsid w:val="00C26C37"/>
    <w:rsid w:val="00C30ADD"/>
    <w:rsid w:val="00C31D64"/>
    <w:rsid w:val="00C31EDB"/>
    <w:rsid w:val="00C32096"/>
    <w:rsid w:val="00C32700"/>
    <w:rsid w:val="00C34276"/>
    <w:rsid w:val="00C34290"/>
    <w:rsid w:val="00C342DD"/>
    <w:rsid w:val="00C34C63"/>
    <w:rsid w:val="00C35065"/>
    <w:rsid w:val="00C359A7"/>
    <w:rsid w:val="00C35B75"/>
    <w:rsid w:val="00C36A55"/>
    <w:rsid w:val="00C374D9"/>
    <w:rsid w:val="00C37CA0"/>
    <w:rsid w:val="00C40B16"/>
    <w:rsid w:val="00C40DE9"/>
    <w:rsid w:val="00C40FD3"/>
    <w:rsid w:val="00C42449"/>
    <w:rsid w:val="00C4273C"/>
    <w:rsid w:val="00C43075"/>
    <w:rsid w:val="00C44DE9"/>
    <w:rsid w:val="00C4592C"/>
    <w:rsid w:val="00C45948"/>
    <w:rsid w:val="00C45EC6"/>
    <w:rsid w:val="00C462C8"/>
    <w:rsid w:val="00C46E1A"/>
    <w:rsid w:val="00C4770A"/>
    <w:rsid w:val="00C50336"/>
    <w:rsid w:val="00C51458"/>
    <w:rsid w:val="00C51CE1"/>
    <w:rsid w:val="00C51EFF"/>
    <w:rsid w:val="00C55296"/>
    <w:rsid w:val="00C55419"/>
    <w:rsid w:val="00C556DC"/>
    <w:rsid w:val="00C5624E"/>
    <w:rsid w:val="00C5683E"/>
    <w:rsid w:val="00C57CD8"/>
    <w:rsid w:val="00C61000"/>
    <w:rsid w:val="00C6130A"/>
    <w:rsid w:val="00C62882"/>
    <w:rsid w:val="00C65FA9"/>
    <w:rsid w:val="00C67453"/>
    <w:rsid w:val="00C67F8E"/>
    <w:rsid w:val="00C70730"/>
    <w:rsid w:val="00C707D1"/>
    <w:rsid w:val="00C71B43"/>
    <w:rsid w:val="00C72F7E"/>
    <w:rsid w:val="00C73B08"/>
    <w:rsid w:val="00C74112"/>
    <w:rsid w:val="00C74208"/>
    <w:rsid w:val="00C74222"/>
    <w:rsid w:val="00C75314"/>
    <w:rsid w:val="00C75A09"/>
    <w:rsid w:val="00C81C29"/>
    <w:rsid w:val="00C83C3B"/>
    <w:rsid w:val="00C83D86"/>
    <w:rsid w:val="00C8431F"/>
    <w:rsid w:val="00C844CC"/>
    <w:rsid w:val="00C84657"/>
    <w:rsid w:val="00C85651"/>
    <w:rsid w:val="00C85887"/>
    <w:rsid w:val="00C85C0A"/>
    <w:rsid w:val="00C8637F"/>
    <w:rsid w:val="00C86EB0"/>
    <w:rsid w:val="00C87FD3"/>
    <w:rsid w:val="00C90486"/>
    <w:rsid w:val="00C90EF3"/>
    <w:rsid w:val="00C92121"/>
    <w:rsid w:val="00C92956"/>
    <w:rsid w:val="00C94BD1"/>
    <w:rsid w:val="00C962AC"/>
    <w:rsid w:val="00CA00A3"/>
    <w:rsid w:val="00CA03C4"/>
    <w:rsid w:val="00CA046A"/>
    <w:rsid w:val="00CA081E"/>
    <w:rsid w:val="00CA1589"/>
    <w:rsid w:val="00CA279F"/>
    <w:rsid w:val="00CA333C"/>
    <w:rsid w:val="00CA3E10"/>
    <w:rsid w:val="00CA403A"/>
    <w:rsid w:val="00CA4459"/>
    <w:rsid w:val="00CA4DC0"/>
    <w:rsid w:val="00CA630E"/>
    <w:rsid w:val="00CA66AA"/>
    <w:rsid w:val="00CA68AC"/>
    <w:rsid w:val="00CA71AC"/>
    <w:rsid w:val="00CA7497"/>
    <w:rsid w:val="00CA753F"/>
    <w:rsid w:val="00CA760F"/>
    <w:rsid w:val="00CA77C7"/>
    <w:rsid w:val="00CB07A3"/>
    <w:rsid w:val="00CB137B"/>
    <w:rsid w:val="00CB1D99"/>
    <w:rsid w:val="00CB2078"/>
    <w:rsid w:val="00CB2292"/>
    <w:rsid w:val="00CB3E53"/>
    <w:rsid w:val="00CB435F"/>
    <w:rsid w:val="00CB5ADA"/>
    <w:rsid w:val="00CB5C7B"/>
    <w:rsid w:val="00CB619A"/>
    <w:rsid w:val="00CB6334"/>
    <w:rsid w:val="00CB6513"/>
    <w:rsid w:val="00CB6768"/>
    <w:rsid w:val="00CB6DC9"/>
    <w:rsid w:val="00CB77B0"/>
    <w:rsid w:val="00CC032B"/>
    <w:rsid w:val="00CC03C9"/>
    <w:rsid w:val="00CC0D7B"/>
    <w:rsid w:val="00CC0D82"/>
    <w:rsid w:val="00CC1187"/>
    <w:rsid w:val="00CC1E05"/>
    <w:rsid w:val="00CC25A3"/>
    <w:rsid w:val="00CC26F0"/>
    <w:rsid w:val="00CC320B"/>
    <w:rsid w:val="00CC3F35"/>
    <w:rsid w:val="00CC41ED"/>
    <w:rsid w:val="00CC4D2E"/>
    <w:rsid w:val="00CC5B34"/>
    <w:rsid w:val="00CC5EB1"/>
    <w:rsid w:val="00CC6173"/>
    <w:rsid w:val="00CC6316"/>
    <w:rsid w:val="00CC64FE"/>
    <w:rsid w:val="00CC6F6B"/>
    <w:rsid w:val="00CD0077"/>
    <w:rsid w:val="00CD10A1"/>
    <w:rsid w:val="00CD3F2C"/>
    <w:rsid w:val="00CD3F94"/>
    <w:rsid w:val="00CD427B"/>
    <w:rsid w:val="00CD4B14"/>
    <w:rsid w:val="00CD4BFE"/>
    <w:rsid w:val="00CD4C47"/>
    <w:rsid w:val="00CD4E2B"/>
    <w:rsid w:val="00CD58B5"/>
    <w:rsid w:val="00CD62C0"/>
    <w:rsid w:val="00CD6363"/>
    <w:rsid w:val="00CD671F"/>
    <w:rsid w:val="00CE06C3"/>
    <w:rsid w:val="00CE3243"/>
    <w:rsid w:val="00CE3CF9"/>
    <w:rsid w:val="00CE4A42"/>
    <w:rsid w:val="00CE51E1"/>
    <w:rsid w:val="00CE535D"/>
    <w:rsid w:val="00CE78F5"/>
    <w:rsid w:val="00CE7ECB"/>
    <w:rsid w:val="00CF0D43"/>
    <w:rsid w:val="00CF2F97"/>
    <w:rsid w:val="00CF31EC"/>
    <w:rsid w:val="00CF37D0"/>
    <w:rsid w:val="00CF4FF3"/>
    <w:rsid w:val="00CF5A0A"/>
    <w:rsid w:val="00CF5AE3"/>
    <w:rsid w:val="00CF6941"/>
    <w:rsid w:val="00CF6952"/>
    <w:rsid w:val="00CF6C1D"/>
    <w:rsid w:val="00CF6F39"/>
    <w:rsid w:val="00CF6FE8"/>
    <w:rsid w:val="00CF716E"/>
    <w:rsid w:val="00CF766D"/>
    <w:rsid w:val="00CF77FC"/>
    <w:rsid w:val="00D0019F"/>
    <w:rsid w:val="00D00527"/>
    <w:rsid w:val="00D009FE"/>
    <w:rsid w:val="00D00B42"/>
    <w:rsid w:val="00D00EF2"/>
    <w:rsid w:val="00D0111B"/>
    <w:rsid w:val="00D02ABE"/>
    <w:rsid w:val="00D02F40"/>
    <w:rsid w:val="00D036B1"/>
    <w:rsid w:val="00D046CA"/>
    <w:rsid w:val="00D05687"/>
    <w:rsid w:val="00D07733"/>
    <w:rsid w:val="00D10613"/>
    <w:rsid w:val="00D109E2"/>
    <w:rsid w:val="00D11556"/>
    <w:rsid w:val="00D11F23"/>
    <w:rsid w:val="00D11FAC"/>
    <w:rsid w:val="00D1205A"/>
    <w:rsid w:val="00D120F4"/>
    <w:rsid w:val="00D12D20"/>
    <w:rsid w:val="00D139B4"/>
    <w:rsid w:val="00D14204"/>
    <w:rsid w:val="00D14C8F"/>
    <w:rsid w:val="00D158C4"/>
    <w:rsid w:val="00D1695A"/>
    <w:rsid w:val="00D1789C"/>
    <w:rsid w:val="00D20A5D"/>
    <w:rsid w:val="00D20C8C"/>
    <w:rsid w:val="00D21044"/>
    <w:rsid w:val="00D2198A"/>
    <w:rsid w:val="00D219D9"/>
    <w:rsid w:val="00D2233D"/>
    <w:rsid w:val="00D22371"/>
    <w:rsid w:val="00D232E8"/>
    <w:rsid w:val="00D23387"/>
    <w:rsid w:val="00D237DB"/>
    <w:rsid w:val="00D241B2"/>
    <w:rsid w:val="00D2575E"/>
    <w:rsid w:val="00D2597D"/>
    <w:rsid w:val="00D26610"/>
    <w:rsid w:val="00D3014D"/>
    <w:rsid w:val="00D30E84"/>
    <w:rsid w:val="00D3273B"/>
    <w:rsid w:val="00D33621"/>
    <w:rsid w:val="00D33CC2"/>
    <w:rsid w:val="00D3430A"/>
    <w:rsid w:val="00D3556F"/>
    <w:rsid w:val="00D35ED2"/>
    <w:rsid w:val="00D364B5"/>
    <w:rsid w:val="00D36DFC"/>
    <w:rsid w:val="00D37723"/>
    <w:rsid w:val="00D37E29"/>
    <w:rsid w:val="00D409B6"/>
    <w:rsid w:val="00D40F28"/>
    <w:rsid w:val="00D41500"/>
    <w:rsid w:val="00D4219A"/>
    <w:rsid w:val="00D42307"/>
    <w:rsid w:val="00D42742"/>
    <w:rsid w:val="00D42B8F"/>
    <w:rsid w:val="00D42D67"/>
    <w:rsid w:val="00D433BA"/>
    <w:rsid w:val="00D443C7"/>
    <w:rsid w:val="00D44C86"/>
    <w:rsid w:val="00D45E9B"/>
    <w:rsid w:val="00D46379"/>
    <w:rsid w:val="00D46622"/>
    <w:rsid w:val="00D47ED2"/>
    <w:rsid w:val="00D51002"/>
    <w:rsid w:val="00D51D53"/>
    <w:rsid w:val="00D52055"/>
    <w:rsid w:val="00D52246"/>
    <w:rsid w:val="00D5253B"/>
    <w:rsid w:val="00D52708"/>
    <w:rsid w:val="00D549C8"/>
    <w:rsid w:val="00D55A3D"/>
    <w:rsid w:val="00D5653B"/>
    <w:rsid w:val="00D56829"/>
    <w:rsid w:val="00D56C27"/>
    <w:rsid w:val="00D56CF4"/>
    <w:rsid w:val="00D56FC8"/>
    <w:rsid w:val="00D5798F"/>
    <w:rsid w:val="00D57B89"/>
    <w:rsid w:val="00D57E76"/>
    <w:rsid w:val="00D6001C"/>
    <w:rsid w:val="00D613A6"/>
    <w:rsid w:val="00D618E2"/>
    <w:rsid w:val="00D62BBB"/>
    <w:rsid w:val="00D62D09"/>
    <w:rsid w:val="00D64136"/>
    <w:rsid w:val="00D65086"/>
    <w:rsid w:val="00D67025"/>
    <w:rsid w:val="00D703CF"/>
    <w:rsid w:val="00D70590"/>
    <w:rsid w:val="00D71CF6"/>
    <w:rsid w:val="00D71F60"/>
    <w:rsid w:val="00D71F74"/>
    <w:rsid w:val="00D72561"/>
    <w:rsid w:val="00D73007"/>
    <w:rsid w:val="00D732AA"/>
    <w:rsid w:val="00D734D2"/>
    <w:rsid w:val="00D736AF"/>
    <w:rsid w:val="00D737C9"/>
    <w:rsid w:val="00D73C01"/>
    <w:rsid w:val="00D73F7A"/>
    <w:rsid w:val="00D751E3"/>
    <w:rsid w:val="00D75611"/>
    <w:rsid w:val="00D75865"/>
    <w:rsid w:val="00D75F7B"/>
    <w:rsid w:val="00D76EEF"/>
    <w:rsid w:val="00D803F6"/>
    <w:rsid w:val="00D82266"/>
    <w:rsid w:val="00D824EC"/>
    <w:rsid w:val="00D8308E"/>
    <w:rsid w:val="00D83351"/>
    <w:rsid w:val="00D84EFA"/>
    <w:rsid w:val="00D8545A"/>
    <w:rsid w:val="00D85F2C"/>
    <w:rsid w:val="00D86492"/>
    <w:rsid w:val="00D8741D"/>
    <w:rsid w:val="00D903D0"/>
    <w:rsid w:val="00D90988"/>
    <w:rsid w:val="00D90CD6"/>
    <w:rsid w:val="00D90D8A"/>
    <w:rsid w:val="00D92402"/>
    <w:rsid w:val="00D92846"/>
    <w:rsid w:val="00D94660"/>
    <w:rsid w:val="00D94C61"/>
    <w:rsid w:val="00D95BFA"/>
    <w:rsid w:val="00D9622C"/>
    <w:rsid w:val="00D96D96"/>
    <w:rsid w:val="00D96F28"/>
    <w:rsid w:val="00DA080C"/>
    <w:rsid w:val="00DA0F79"/>
    <w:rsid w:val="00DA1757"/>
    <w:rsid w:val="00DA1EB4"/>
    <w:rsid w:val="00DA2776"/>
    <w:rsid w:val="00DA4869"/>
    <w:rsid w:val="00DA4C91"/>
    <w:rsid w:val="00DA5223"/>
    <w:rsid w:val="00DA5690"/>
    <w:rsid w:val="00DA5ECD"/>
    <w:rsid w:val="00DA7A31"/>
    <w:rsid w:val="00DA7CBC"/>
    <w:rsid w:val="00DB0673"/>
    <w:rsid w:val="00DB1600"/>
    <w:rsid w:val="00DB1C67"/>
    <w:rsid w:val="00DB2FD0"/>
    <w:rsid w:val="00DB301D"/>
    <w:rsid w:val="00DB435E"/>
    <w:rsid w:val="00DB4644"/>
    <w:rsid w:val="00DB4A98"/>
    <w:rsid w:val="00DB4DFC"/>
    <w:rsid w:val="00DB554A"/>
    <w:rsid w:val="00DB5C81"/>
    <w:rsid w:val="00DC3E13"/>
    <w:rsid w:val="00DC4598"/>
    <w:rsid w:val="00DC4E6A"/>
    <w:rsid w:val="00DC59CB"/>
    <w:rsid w:val="00DC7216"/>
    <w:rsid w:val="00DC78D4"/>
    <w:rsid w:val="00DC7F39"/>
    <w:rsid w:val="00DD13FB"/>
    <w:rsid w:val="00DD2CFA"/>
    <w:rsid w:val="00DD3A45"/>
    <w:rsid w:val="00DD3C30"/>
    <w:rsid w:val="00DD43BA"/>
    <w:rsid w:val="00DD7D3B"/>
    <w:rsid w:val="00DE0B48"/>
    <w:rsid w:val="00DE12D4"/>
    <w:rsid w:val="00DE1334"/>
    <w:rsid w:val="00DE2219"/>
    <w:rsid w:val="00DE239B"/>
    <w:rsid w:val="00DE23B5"/>
    <w:rsid w:val="00DE26E7"/>
    <w:rsid w:val="00DE3071"/>
    <w:rsid w:val="00DE33F0"/>
    <w:rsid w:val="00DE56BF"/>
    <w:rsid w:val="00DE7824"/>
    <w:rsid w:val="00DF08DF"/>
    <w:rsid w:val="00DF1196"/>
    <w:rsid w:val="00DF1762"/>
    <w:rsid w:val="00DF1ABE"/>
    <w:rsid w:val="00DF1FC2"/>
    <w:rsid w:val="00DF2323"/>
    <w:rsid w:val="00DF2695"/>
    <w:rsid w:val="00DF26B5"/>
    <w:rsid w:val="00DF2C4A"/>
    <w:rsid w:val="00DF3F83"/>
    <w:rsid w:val="00DF544A"/>
    <w:rsid w:val="00DF5A31"/>
    <w:rsid w:val="00E00D86"/>
    <w:rsid w:val="00E01157"/>
    <w:rsid w:val="00E01493"/>
    <w:rsid w:val="00E01C0A"/>
    <w:rsid w:val="00E02249"/>
    <w:rsid w:val="00E0240E"/>
    <w:rsid w:val="00E031C0"/>
    <w:rsid w:val="00E03A83"/>
    <w:rsid w:val="00E04D55"/>
    <w:rsid w:val="00E050F7"/>
    <w:rsid w:val="00E0647F"/>
    <w:rsid w:val="00E0683E"/>
    <w:rsid w:val="00E06EC0"/>
    <w:rsid w:val="00E0747D"/>
    <w:rsid w:val="00E107B9"/>
    <w:rsid w:val="00E10930"/>
    <w:rsid w:val="00E10D4C"/>
    <w:rsid w:val="00E123B7"/>
    <w:rsid w:val="00E12BBD"/>
    <w:rsid w:val="00E13C61"/>
    <w:rsid w:val="00E15022"/>
    <w:rsid w:val="00E15486"/>
    <w:rsid w:val="00E173AC"/>
    <w:rsid w:val="00E17B59"/>
    <w:rsid w:val="00E20860"/>
    <w:rsid w:val="00E20AF9"/>
    <w:rsid w:val="00E20BC2"/>
    <w:rsid w:val="00E20F2B"/>
    <w:rsid w:val="00E21AD6"/>
    <w:rsid w:val="00E22BFE"/>
    <w:rsid w:val="00E23BE0"/>
    <w:rsid w:val="00E23F62"/>
    <w:rsid w:val="00E2465E"/>
    <w:rsid w:val="00E24FDC"/>
    <w:rsid w:val="00E268B8"/>
    <w:rsid w:val="00E27E11"/>
    <w:rsid w:val="00E30514"/>
    <w:rsid w:val="00E312F4"/>
    <w:rsid w:val="00E3146C"/>
    <w:rsid w:val="00E31789"/>
    <w:rsid w:val="00E31829"/>
    <w:rsid w:val="00E321DC"/>
    <w:rsid w:val="00E3226A"/>
    <w:rsid w:val="00E32D9C"/>
    <w:rsid w:val="00E330CE"/>
    <w:rsid w:val="00E34058"/>
    <w:rsid w:val="00E34D8F"/>
    <w:rsid w:val="00E36578"/>
    <w:rsid w:val="00E366B1"/>
    <w:rsid w:val="00E36CB4"/>
    <w:rsid w:val="00E37700"/>
    <w:rsid w:val="00E37D1F"/>
    <w:rsid w:val="00E37FB4"/>
    <w:rsid w:val="00E40E28"/>
    <w:rsid w:val="00E41EC9"/>
    <w:rsid w:val="00E42539"/>
    <w:rsid w:val="00E42C91"/>
    <w:rsid w:val="00E436B8"/>
    <w:rsid w:val="00E44F77"/>
    <w:rsid w:val="00E45D61"/>
    <w:rsid w:val="00E45DE2"/>
    <w:rsid w:val="00E46530"/>
    <w:rsid w:val="00E4666E"/>
    <w:rsid w:val="00E46E04"/>
    <w:rsid w:val="00E50887"/>
    <w:rsid w:val="00E51F71"/>
    <w:rsid w:val="00E52706"/>
    <w:rsid w:val="00E527AD"/>
    <w:rsid w:val="00E52FF5"/>
    <w:rsid w:val="00E53103"/>
    <w:rsid w:val="00E53CCE"/>
    <w:rsid w:val="00E54F42"/>
    <w:rsid w:val="00E55251"/>
    <w:rsid w:val="00E55A6D"/>
    <w:rsid w:val="00E55F41"/>
    <w:rsid w:val="00E56067"/>
    <w:rsid w:val="00E5607E"/>
    <w:rsid w:val="00E56364"/>
    <w:rsid w:val="00E56A41"/>
    <w:rsid w:val="00E579E6"/>
    <w:rsid w:val="00E57EE7"/>
    <w:rsid w:val="00E600BC"/>
    <w:rsid w:val="00E60E3D"/>
    <w:rsid w:val="00E636CA"/>
    <w:rsid w:val="00E64028"/>
    <w:rsid w:val="00E64776"/>
    <w:rsid w:val="00E64933"/>
    <w:rsid w:val="00E649A3"/>
    <w:rsid w:val="00E649E4"/>
    <w:rsid w:val="00E64B04"/>
    <w:rsid w:val="00E651D7"/>
    <w:rsid w:val="00E66A63"/>
    <w:rsid w:val="00E67103"/>
    <w:rsid w:val="00E7058D"/>
    <w:rsid w:val="00E705AB"/>
    <w:rsid w:val="00E7073A"/>
    <w:rsid w:val="00E70C41"/>
    <w:rsid w:val="00E7136A"/>
    <w:rsid w:val="00E719E3"/>
    <w:rsid w:val="00E72225"/>
    <w:rsid w:val="00E73097"/>
    <w:rsid w:val="00E73523"/>
    <w:rsid w:val="00E73CA8"/>
    <w:rsid w:val="00E74115"/>
    <w:rsid w:val="00E75B76"/>
    <w:rsid w:val="00E76721"/>
    <w:rsid w:val="00E76A8D"/>
    <w:rsid w:val="00E77386"/>
    <w:rsid w:val="00E77974"/>
    <w:rsid w:val="00E80F45"/>
    <w:rsid w:val="00E816B5"/>
    <w:rsid w:val="00E834C6"/>
    <w:rsid w:val="00E83BCB"/>
    <w:rsid w:val="00E85397"/>
    <w:rsid w:val="00E85AA1"/>
    <w:rsid w:val="00E8619D"/>
    <w:rsid w:val="00E8654D"/>
    <w:rsid w:val="00E87ED5"/>
    <w:rsid w:val="00E912FE"/>
    <w:rsid w:val="00E9143F"/>
    <w:rsid w:val="00E915DC"/>
    <w:rsid w:val="00E917BC"/>
    <w:rsid w:val="00E91B0A"/>
    <w:rsid w:val="00E921FF"/>
    <w:rsid w:val="00E925F8"/>
    <w:rsid w:val="00E92BDB"/>
    <w:rsid w:val="00E93363"/>
    <w:rsid w:val="00E94370"/>
    <w:rsid w:val="00E948AE"/>
    <w:rsid w:val="00E95779"/>
    <w:rsid w:val="00E978F2"/>
    <w:rsid w:val="00E97E9E"/>
    <w:rsid w:val="00EA0151"/>
    <w:rsid w:val="00EA09DD"/>
    <w:rsid w:val="00EA1A63"/>
    <w:rsid w:val="00EA2B7A"/>
    <w:rsid w:val="00EA3B96"/>
    <w:rsid w:val="00EA5846"/>
    <w:rsid w:val="00EA5E40"/>
    <w:rsid w:val="00EA5EAA"/>
    <w:rsid w:val="00EA62A8"/>
    <w:rsid w:val="00EA6CEE"/>
    <w:rsid w:val="00EA756A"/>
    <w:rsid w:val="00EA7651"/>
    <w:rsid w:val="00EA7C0B"/>
    <w:rsid w:val="00EA7ECF"/>
    <w:rsid w:val="00EB2173"/>
    <w:rsid w:val="00EB29E0"/>
    <w:rsid w:val="00EB2D36"/>
    <w:rsid w:val="00EB3596"/>
    <w:rsid w:val="00EB36C8"/>
    <w:rsid w:val="00EB582F"/>
    <w:rsid w:val="00EB6075"/>
    <w:rsid w:val="00EB60CF"/>
    <w:rsid w:val="00EB6E41"/>
    <w:rsid w:val="00EB76AF"/>
    <w:rsid w:val="00EB792C"/>
    <w:rsid w:val="00EB7FAE"/>
    <w:rsid w:val="00EC1002"/>
    <w:rsid w:val="00EC10B7"/>
    <w:rsid w:val="00EC12FA"/>
    <w:rsid w:val="00EC19C1"/>
    <w:rsid w:val="00EC23FD"/>
    <w:rsid w:val="00EC2A37"/>
    <w:rsid w:val="00EC3C2C"/>
    <w:rsid w:val="00EC40D0"/>
    <w:rsid w:val="00EC46B0"/>
    <w:rsid w:val="00EC5AA4"/>
    <w:rsid w:val="00EC5DA6"/>
    <w:rsid w:val="00ED019B"/>
    <w:rsid w:val="00ED0382"/>
    <w:rsid w:val="00ED0BC4"/>
    <w:rsid w:val="00ED1E2A"/>
    <w:rsid w:val="00ED4369"/>
    <w:rsid w:val="00ED649E"/>
    <w:rsid w:val="00ED6C67"/>
    <w:rsid w:val="00EE0ADE"/>
    <w:rsid w:val="00EE242F"/>
    <w:rsid w:val="00EE2644"/>
    <w:rsid w:val="00EE2D77"/>
    <w:rsid w:val="00EE364E"/>
    <w:rsid w:val="00EE444E"/>
    <w:rsid w:val="00EE48B3"/>
    <w:rsid w:val="00EE4C1B"/>
    <w:rsid w:val="00EE4C63"/>
    <w:rsid w:val="00EE5026"/>
    <w:rsid w:val="00EE5555"/>
    <w:rsid w:val="00EE7CD2"/>
    <w:rsid w:val="00EF03D6"/>
    <w:rsid w:val="00EF0529"/>
    <w:rsid w:val="00EF08AD"/>
    <w:rsid w:val="00EF1176"/>
    <w:rsid w:val="00EF1607"/>
    <w:rsid w:val="00EF16A7"/>
    <w:rsid w:val="00EF2422"/>
    <w:rsid w:val="00EF3AA5"/>
    <w:rsid w:val="00EF42FB"/>
    <w:rsid w:val="00EF4ABB"/>
    <w:rsid w:val="00EF4D30"/>
    <w:rsid w:val="00EF59F5"/>
    <w:rsid w:val="00F00717"/>
    <w:rsid w:val="00F007BA"/>
    <w:rsid w:val="00F0169E"/>
    <w:rsid w:val="00F01EF6"/>
    <w:rsid w:val="00F02007"/>
    <w:rsid w:val="00F02486"/>
    <w:rsid w:val="00F02780"/>
    <w:rsid w:val="00F03587"/>
    <w:rsid w:val="00F03C3B"/>
    <w:rsid w:val="00F04EE7"/>
    <w:rsid w:val="00F05225"/>
    <w:rsid w:val="00F058B8"/>
    <w:rsid w:val="00F05E9A"/>
    <w:rsid w:val="00F0603F"/>
    <w:rsid w:val="00F06829"/>
    <w:rsid w:val="00F0697A"/>
    <w:rsid w:val="00F06C92"/>
    <w:rsid w:val="00F079BB"/>
    <w:rsid w:val="00F10272"/>
    <w:rsid w:val="00F10F1E"/>
    <w:rsid w:val="00F113AB"/>
    <w:rsid w:val="00F117C7"/>
    <w:rsid w:val="00F129E6"/>
    <w:rsid w:val="00F13B11"/>
    <w:rsid w:val="00F142F6"/>
    <w:rsid w:val="00F15882"/>
    <w:rsid w:val="00F161CE"/>
    <w:rsid w:val="00F16426"/>
    <w:rsid w:val="00F174FB"/>
    <w:rsid w:val="00F17809"/>
    <w:rsid w:val="00F2063C"/>
    <w:rsid w:val="00F207A8"/>
    <w:rsid w:val="00F21261"/>
    <w:rsid w:val="00F21392"/>
    <w:rsid w:val="00F21D6F"/>
    <w:rsid w:val="00F2205C"/>
    <w:rsid w:val="00F228B1"/>
    <w:rsid w:val="00F229ED"/>
    <w:rsid w:val="00F236FD"/>
    <w:rsid w:val="00F25200"/>
    <w:rsid w:val="00F25672"/>
    <w:rsid w:val="00F26F62"/>
    <w:rsid w:val="00F26FAB"/>
    <w:rsid w:val="00F27240"/>
    <w:rsid w:val="00F2757D"/>
    <w:rsid w:val="00F306A6"/>
    <w:rsid w:val="00F31929"/>
    <w:rsid w:val="00F31BD3"/>
    <w:rsid w:val="00F33351"/>
    <w:rsid w:val="00F345C2"/>
    <w:rsid w:val="00F34749"/>
    <w:rsid w:val="00F34B0C"/>
    <w:rsid w:val="00F34C0F"/>
    <w:rsid w:val="00F35BD5"/>
    <w:rsid w:val="00F3653E"/>
    <w:rsid w:val="00F3725A"/>
    <w:rsid w:val="00F407C9"/>
    <w:rsid w:val="00F41111"/>
    <w:rsid w:val="00F41662"/>
    <w:rsid w:val="00F41D43"/>
    <w:rsid w:val="00F41D56"/>
    <w:rsid w:val="00F4220F"/>
    <w:rsid w:val="00F42786"/>
    <w:rsid w:val="00F427CB"/>
    <w:rsid w:val="00F42983"/>
    <w:rsid w:val="00F4306C"/>
    <w:rsid w:val="00F45CFE"/>
    <w:rsid w:val="00F4659F"/>
    <w:rsid w:val="00F46B44"/>
    <w:rsid w:val="00F4772D"/>
    <w:rsid w:val="00F50237"/>
    <w:rsid w:val="00F50653"/>
    <w:rsid w:val="00F50AD3"/>
    <w:rsid w:val="00F50C40"/>
    <w:rsid w:val="00F52D73"/>
    <w:rsid w:val="00F52FDC"/>
    <w:rsid w:val="00F53936"/>
    <w:rsid w:val="00F53B26"/>
    <w:rsid w:val="00F541C5"/>
    <w:rsid w:val="00F552B8"/>
    <w:rsid w:val="00F5553F"/>
    <w:rsid w:val="00F55D71"/>
    <w:rsid w:val="00F56332"/>
    <w:rsid w:val="00F56C70"/>
    <w:rsid w:val="00F5734A"/>
    <w:rsid w:val="00F577C7"/>
    <w:rsid w:val="00F60F9B"/>
    <w:rsid w:val="00F618D5"/>
    <w:rsid w:val="00F61D4C"/>
    <w:rsid w:val="00F6235B"/>
    <w:rsid w:val="00F62A5A"/>
    <w:rsid w:val="00F63019"/>
    <w:rsid w:val="00F634BD"/>
    <w:rsid w:val="00F63A0B"/>
    <w:rsid w:val="00F64E92"/>
    <w:rsid w:val="00F65753"/>
    <w:rsid w:val="00F660BF"/>
    <w:rsid w:val="00F70365"/>
    <w:rsid w:val="00F723D7"/>
    <w:rsid w:val="00F7373B"/>
    <w:rsid w:val="00F73C42"/>
    <w:rsid w:val="00F7437E"/>
    <w:rsid w:val="00F74946"/>
    <w:rsid w:val="00F7592D"/>
    <w:rsid w:val="00F7597D"/>
    <w:rsid w:val="00F76EE7"/>
    <w:rsid w:val="00F76FD4"/>
    <w:rsid w:val="00F8081D"/>
    <w:rsid w:val="00F81A9E"/>
    <w:rsid w:val="00F81BCF"/>
    <w:rsid w:val="00F82620"/>
    <w:rsid w:val="00F8298A"/>
    <w:rsid w:val="00F82D81"/>
    <w:rsid w:val="00F83368"/>
    <w:rsid w:val="00F835A9"/>
    <w:rsid w:val="00F838CE"/>
    <w:rsid w:val="00F83F03"/>
    <w:rsid w:val="00F84079"/>
    <w:rsid w:val="00F84159"/>
    <w:rsid w:val="00F846CA"/>
    <w:rsid w:val="00F84A1A"/>
    <w:rsid w:val="00F84A2B"/>
    <w:rsid w:val="00F857CB"/>
    <w:rsid w:val="00F85874"/>
    <w:rsid w:val="00F86372"/>
    <w:rsid w:val="00F8639A"/>
    <w:rsid w:val="00F86B2A"/>
    <w:rsid w:val="00F86CE2"/>
    <w:rsid w:val="00F87C22"/>
    <w:rsid w:val="00F87E5E"/>
    <w:rsid w:val="00F9190F"/>
    <w:rsid w:val="00F92B11"/>
    <w:rsid w:val="00F9354A"/>
    <w:rsid w:val="00F95668"/>
    <w:rsid w:val="00F96054"/>
    <w:rsid w:val="00F9696C"/>
    <w:rsid w:val="00F97795"/>
    <w:rsid w:val="00F97C20"/>
    <w:rsid w:val="00FA07EC"/>
    <w:rsid w:val="00FA0899"/>
    <w:rsid w:val="00FA0DDA"/>
    <w:rsid w:val="00FA2789"/>
    <w:rsid w:val="00FA2B3C"/>
    <w:rsid w:val="00FA3205"/>
    <w:rsid w:val="00FA3230"/>
    <w:rsid w:val="00FA33EA"/>
    <w:rsid w:val="00FA5BEB"/>
    <w:rsid w:val="00FA61DA"/>
    <w:rsid w:val="00FA6717"/>
    <w:rsid w:val="00FA73CE"/>
    <w:rsid w:val="00FB09CC"/>
    <w:rsid w:val="00FB2750"/>
    <w:rsid w:val="00FB2B56"/>
    <w:rsid w:val="00FB2FBF"/>
    <w:rsid w:val="00FB4E66"/>
    <w:rsid w:val="00FB612F"/>
    <w:rsid w:val="00FC01AE"/>
    <w:rsid w:val="00FC0727"/>
    <w:rsid w:val="00FC11A4"/>
    <w:rsid w:val="00FC29AC"/>
    <w:rsid w:val="00FC31B5"/>
    <w:rsid w:val="00FC3CDD"/>
    <w:rsid w:val="00FC4AFA"/>
    <w:rsid w:val="00FC648C"/>
    <w:rsid w:val="00FC6800"/>
    <w:rsid w:val="00FC6EE9"/>
    <w:rsid w:val="00FC76C9"/>
    <w:rsid w:val="00FC7D90"/>
    <w:rsid w:val="00FD035C"/>
    <w:rsid w:val="00FD0CEC"/>
    <w:rsid w:val="00FD1888"/>
    <w:rsid w:val="00FD287A"/>
    <w:rsid w:val="00FD399B"/>
    <w:rsid w:val="00FD3F5A"/>
    <w:rsid w:val="00FD5A58"/>
    <w:rsid w:val="00FD5C10"/>
    <w:rsid w:val="00FD5D4A"/>
    <w:rsid w:val="00FD7005"/>
    <w:rsid w:val="00FD749B"/>
    <w:rsid w:val="00FE01A7"/>
    <w:rsid w:val="00FE0632"/>
    <w:rsid w:val="00FE0D36"/>
    <w:rsid w:val="00FE11C6"/>
    <w:rsid w:val="00FE28C4"/>
    <w:rsid w:val="00FE2B77"/>
    <w:rsid w:val="00FE2C2A"/>
    <w:rsid w:val="00FE306B"/>
    <w:rsid w:val="00FE360D"/>
    <w:rsid w:val="00FE482A"/>
    <w:rsid w:val="00FE4B9D"/>
    <w:rsid w:val="00FE55FB"/>
    <w:rsid w:val="00FE5603"/>
    <w:rsid w:val="00FE5655"/>
    <w:rsid w:val="00FE637B"/>
    <w:rsid w:val="00FE6FB7"/>
    <w:rsid w:val="00FE73B5"/>
    <w:rsid w:val="00FE7930"/>
    <w:rsid w:val="00FF1749"/>
    <w:rsid w:val="00FF314D"/>
    <w:rsid w:val="00FF3F89"/>
    <w:rsid w:val="00FF4BA0"/>
    <w:rsid w:val="00FF5629"/>
    <w:rsid w:val="00FF69A1"/>
    <w:rsid w:val="00FF723B"/>
    <w:rsid w:val="16C104FA"/>
    <w:rsid w:val="36A6F4D9"/>
    <w:rsid w:val="386DA8DC"/>
    <w:rsid w:val="4FF82D96"/>
    <w:rsid w:val="6E7F36F6"/>
    <w:rsid w:val="6F2EFA06"/>
    <w:rsid w:val="7BB0C4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26D41C7"/>
  <w15:docId w15:val="{5EBECB61-7F24-463A-A5F2-5433BF41E32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 w:qFormat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15FCA"/>
    <w:pPr>
      <w:spacing w:line="360" w:lineRule="auto"/>
      <w:ind w:left="2160"/>
    </w:pPr>
    <w:rPr>
      <w:rFonts w:ascii="Cambria" w:eastAsia="Cambria" w:hAnsi="Cambria" w:cs="Cambria"/>
      <w:sz w:val="26"/>
      <w:lang w:val="vi"/>
    </w:rPr>
  </w:style>
  <w:style w:type="paragraph" w:styleId="Heading1">
    <w:name w:val="heading 1"/>
    <w:basedOn w:val="Normal"/>
    <w:link w:val="Heading1Char"/>
    <w:autoRedefine/>
    <w:uiPriority w:val="9"/>
    <w:qFormat/>
    <w:rsid w:val="000C1EB9"/>
    <w:pPr>
      <w:numPr>
        <w:numId w:val="58"/>
      </w:numPr>
      <w:spacing w:before="103"/>
      <w:ind w:right="1077"/>
      <w:jc w:val="center"/>
      <w:outlineLvl w:val="0"/>
    </w:pPr>
    <w:rPr>
      <w:rFonts w:asciiTheme="majorHAnsi" w:hAnsiTheme="majorHAnsi"/>
      <w:b/>
      <w:bCs/>
      <w:sz w:val="36"/>
      <w:szCs w:val="36"/>
    </w:rPr>
  </w:style>
  <w:style w:type="paragraph" w:styleId="Heading2">
    <w:name w:val="heading 2"/>
    <w:basedOn w:val="Normal"/>
    <w:link w:val="Heading2Char"/>
    <w:uiPriority w:val="9"/>
    <w:unhideWhenUsed/>
    <w:qFormat/>
    <w:rsid w:val="000011EE"/>
    <w:pPr>
      <w:numPr>
        <w:ilvl w:val="1"/>
        <w:numId w:val="58"/>
      </w:numPr>
      <w:ind w:left="1872"/>
      <w:outlineLvl w:val="1"/>
    </w:pPr>
    <w:rPr>
      <w:b/>
      <w:bCs/>
      <w:sz w:val="28"/>
      <w:szCs w:val="28"/>
    </w:rPr>
  </w:style>
  <w:style w:type="paragraph" w:styleId="Heading3">
    <w:name w:val="heading 3"/>
    <w:basedOn w:val="Normal"/>
    <w:link w:val="Heading3Char"/>
    <w:autoRedefine/>
    <w:uiPriority w:val="9"/>
    <w:unhideWhenUsed/>
    <w:qFormat/>
    <w:rsid w:val="000011EE"/>
    <w:pPr>
      <w:numPr>
        <w:ilvl w:val="2"/>
        <w:numId w:val="58"/>
      </w:numPr>
      <w:spacing w:before="105"/>
      <w:ind w:left="2664"/>
      <w:outlineLvl w:val="2"/>
    </w:pPr>
    <w:rPr>
      <w:b/>
      <w:bCs/>
      <w:szCs w:val="26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BF0A46"/>
    <w:pPr>
      <w:keepNext/>
      <w:keepLines/>
      <w:numPr>
        <w:ilvl w:val="3"/>
        <w:numId w:val="65"/>
      </w:numPr>
      <w:spacing w:before="40"/>
      <w:outlineLvl w:val="3"/>
    </w:pPr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E64028"/>
    <w:pPr>
      <w:keepNext/>
      <w:keepLines/>
      <w:numPr>
        <w:ilvl w:val="4"/>
        <w:numId w:val="65"/>
      </w:numPr>
      <w:spacing w:before="40"/>
      <w:outlineLvl w:val="4"/>
    </w:pPr>
    <w:rPr>
      <w:rFonts w:asciiTheme="majorHAnsi" w:eastAsiaTheme="majorEastAsia" w:hAnsiTheme="majorHAnsi" w:cstheme="majorBidi"/>
      <w:color w:val="365F9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02394"/>
    <w:pPr>
      <w:keepNext/>
      <w:keepLines/>
      <w:numPr>
        <w:ilvl w:val="5"/>
        <w:numId w:val="65"/>
      </w:numPr>
      <w:spacing w:before="40"/>
      <w:outlineLvl w:val="5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02394"/>
    <w:pPr>
      <w:keepNext/>
      <w:keepLines/>
      <w:numPr>
        <w:ilvl w:val="6"/>
        <w:numId w:val="65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02394"/>
    <w:pPr>
      <w:keepNext/>
      <w:keepLines/>
      <w:numPr>
        <w:ilvl w:val="7"/>
        <w:numId w:val="65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02394"/>
    <w:pPr>
      <w:keepNext/>
      <w:keepLines/>
      <w:numPr>
        <w:ilvl w:val="8"/>
        <w:numId w:val="65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OC1">
    <w:name w:val="toc 1"/>
    <w:basedOn w:val="Normal"/>
    <w:uiPriority w:val="39"/>
    <w:qFormat/>
    <w:pPr>
      <w:spacing w:before="247"/>
      <w:ind w:left="1449"/>
    </w:pPr>
    <w:rPr>
      <w:b/>
      <w:bCs/>
      <w:i/>
      <w:iCs/>
    </w:rPr>
  </w:style>
  <w:style w:type="paragraph" w:styleId="TOC2">
    <w:name w:val="toc 2"/>
    <w:basedOn w:val="Normal"/>
    <w:uiPriority w:val="39"/>
    <w:qFormat/>
    <w:pPr>
      <w:spacing w:before="248"/>
      <w:ind w:left="2484" w:hanging="779"/>
    </w:pPr>
    <w:rPr>
      <w:szCs w:val="26"/>
    </w:rPr>
  </w:style>
  <w:style w:type="paragraph" w:styleId="TOC3">
    <w:name w:val="toc 3"/>
    <w:basedOn w:val="Normal"/>
    <w:uiPriority w:val="39"/>
    <w:qFormat/>
    <w:pPr>
      <w:spacing w:before="251"/>
      <w:ind w:left="3265" w:hanging="1038"/>
    </w:pPr>
    <w:rPr>
      <w:szCs w:val="26"/>
    </w:rPr>
  </w:style>
  <w:style w:type="paragraph" w:styleId="TOC4">
    <w:name w:val="toc 4"/>
    <w:basedOn w:val="Normal"/>
    <w:uiPriority w:val="39"/>
    <w:qFormat/>
    <w:pPr>
      <w:spacing w:before="251"/>
      <w:ind w:left="3005"/>
    </w:pPr>
    <w:rPr>
      <w:szCs w:val="26"/>
    </w:rPr>
  </w:style>
  <w:style w:type="paragraph" w:styleId="BodyText">
    <w:name w:val="Body Text"/>
    <w:basedOn w:val="Normal"/>
    <w:link w:val="BodyTextChar"/>
    <w:uiPriority w:val="1"/>
    <w:qFormat/>
    <w:rPr>
      <w:szCs w:val="26"/>
    </w:rPr>
  </w:style>
  <w:style w:type="paragraph" w:styleId="ListParagraph">
    <w:name w:val="List Paragraph"/>
    <w:basedOn w:val="Normal"/>
    <w:uiPriority w:val="1"/>
    <w:qFormat/>
    <w:pPr>
      <w:ind w:left="3605" w:hanging="361"/>
    </w:pPr>
  </w:style>
  <w:style w:type="paragraph" w:customStyle="1" w:styleId="TableParagraph">
    <w:name w:val="Table Paragraph"/>
    <w:basedOn w:val="Normal"/>
    <w:uiPriority w:val="1"/>
    <w:qFormat/>
    <w:pPr>
      <w:ind w:left="107"/>
      <w:jc w:val="center"/>
    </w:pPr>
  </w:style>
  <w:style w:type="paragraph" w:styleId="Header">
    <w:name w:val="header"/>
    <w:basedOn w:val="Normal"/>
    <w:link w:val="HeaderChar"/>
    <w:unhideWhenUsed/>
    <w:rsid w:val="003B0C55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rsid w:val="003B0C55"/>
    <w:rPr>
      <w:rFonts w:ascii="Times New Roman" w:eastAsia="Times New Roman" w:hAnsi="Times New Roman" w:cs="Times New Roman"/>
      <w:lang w:val="vi"/>
    </w:rPr>
  </w:style>
  <w:style w:type="paragraph" w:styleId="Footer">
    <w:name w:val="footer"/>
    <w:basedOn w:val="Normal"/>
    <w:link w:val="FooterChar"/>
    <w:uiPriority w:val="99"/>
    <w:unhideWhenUsed/>
    <w:rsid w:val="003B0C55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3B0C55"/>
    <w:rPr>
      <w:rFonts w:ascii="Times New Roman" w:eastAsia="Times New Roman" w:hAnsi="Times New Roman" w:cs="Times New Roman"/>
      <w:lang w:val="vi"/>
    </w:rPr>
  </w:style>
  <w:style w:type="table" w:customStyle="1" w:styleId="TableNormal1">
    <w:name w:val="Table Normal1"/>
    <w:uiPriority w:val="2"/>
    <w:semiHidden/>
    <w:unhideWhenUsed/>
    <w:qFormat/>
    <w:rsid w:val="00A424F0"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Heading4Char">
    <w:name w:val="Heading 4 Char"/>
    <w:basedOn w:val="DefaultParagraphFont"/>
    <w:link w:val="Heading4"/>
    <w:uiPriority w:val="9"/>
    <w:rsid w:val="00BF0A46"/>
    <w:rPr>
      <w:rFonts w:asciiTheme="majorHAnsi" w:eastAsiaTheme="majorEastAsia" w:hAnsiTheme="majorHAnsi" w:cstheme="majorBidi"/>
      <w:i/>
      <w:iCs/>
      <w:color w:val="365F91" w:themeColor="accent1" w:themeShade="BF"/>
      <w:lang w:val="vi"/>
    </w:rPr>
  </w:style>
  <w:style w:type="paragraph" w:customStyle="1" w:styleId="1H1">
    <w:name w:val="[1] H1"/>
    <w:basedOn w:val="Title"/>
    <w:next w:val="Normal"/>
    <w:autoRedefine/>
    <w:qFormat/>
    <w:rsid w:val="00CF31EC"/>
    <w:pPr>
      <w:keepNext/>
      <w:pageBreakBefore/>
      <w:widowControl/>
      <w:pBdr>
        <w:bottom w:val="single" w:sz="4" w:space="31" w:color="auto"/>
      </w:pBdr>
      <w:autoSpaceDE/>
      <w:autoSpaceDN/>
      <w:spacing w:line="840" w:lineRule="atLeast"/>
      <w:ind w:left="1350" w:right="1123"/>
      <w:contextualSpacing w:val="0"/>
      <w:outlineLvl w:val="0"/>
    </w:pPr>
    <w:rPr>
      <w:rFonts w:eastAsia="Times New Roman" w:cs="Times New Roman"/>
      <w:spacing w:val="0"/>
      <w:sz w:val="32"/>
      <w:szCs w:val="32"/>
      <w:lang w:val="en-US" w:eastAsia="fr-FR"/>
    </w:rPr>
  </w:style>
  <w:style w:type="paragraph" w:customStyle="1" w:styleId="1H3">
    <w:name w:val="[1] H3"/>
    <w:basedOn w:val="Normal"/>
    <w:next w:val="Normal"/>
    <w:autoRedefine/>
    <w:qFormat/>
    <w:rsid w:val="00584B40"/>
    <w:pPr>
      <w:keepNext/>
      <w:widowControl/>
      <w:autoSpaceDE/>
      <w:autoSpaceDN/>
      <w:spacing w:before="240" w:after="360" w:line="520" w:lineRule="atLeast"/>
      <w:ind w:left="851" w:right="1123" w:hanging="851"/>
      <w:outlineLvl w:val="2"/>
    </w:pPr>
    <w:rPr>
      <w:rFonts w:ascii="Wingdings" w:hAnsi="Wingdings" w:cs="Symbol"/>
      <w:b/>
      <w:kern w:val="28"/>
      <w:sz w:val="28"/>
      <w:szCs w:val="32"/>
      <w:lang w:val="fr-CH" w:eastAsia="fr-FR"/>
    </w:rPr>
  </w:style>
  <w:style w:type="paragraph" w:customStyle="1" w:styleId="1H2noTOC">
    <w:name w:val="[1] H2 (no TOC)"/>
    <w:basedOn w:val="Normal"/>
    <w:next w:val="Normal"/>
    <w:autoRedefine/>
    <w:qFormat/>
    <w:rsid w:val="00866FDE"/>
    <w:pPr>
      <w:keepNext/>
      <w:widowControl/>
      <w:tabs>
        <w:tab w:val="left" w:pos="1350"/>
      </w:tabs>
      <w:autoSpaceDE/>
      <w:autoSpaceDN/>
      <w:spacing w:before="240" w:after="360" w:line="520" w:lineRule="atLeast"/>
      <w:ind w:left="0" w:right="1123"/>
      <w:outlineLvl w:val="1"/>
    </w:pPr>
    <w:rPr>
      <w:rFonts w:asciiTheme="majorHAnsi" w:hAnsiTheme="majorHAnsi" w:cstheme="majorHAnsi"/>
      <w:b/>
      <w:kern w:val="28"/>
      <w:sz w:val="28"/>
      <w:szCs w:val="30"/>
      <w:lang w:val="fr-CH" w:eastAsia="fr-FR"/>
    </w:rPr>
  </w:style>
  <w:style w:type="paragraph" w:customStyle="1" w:styleId="0NormalFristLine">
    <w:name w:val="[0] Normal Frist Line"/>
    <w:basedOn w:val="Normal"/>
    <w:autoRedefine/>
    <w:qFormat/>
    <w:rsid w:val="00F3653E"/>
    <w:pPr>
      <w:widowControl/>
      <w:autoSpaceDE/>
      <w:autoSpaceDN/>
      <w:spacing w:before="120" w:after="60" w:line="280" w:lineRule="atLeast"/>
      <w:ind w:left="1792" w:hanging="360"/>
    </w:pPr>
    <w:rPr>
      <w:sz w:val="24"/>
      <w:szCs w:val="20"/>
      <w:lang w:val="vi-VN" w:eastAsia="fr-FR"/>
    </w:rPr>
  </w:style>
  <w:style w:type="character" w:customStyle="1" w:styleId="0NormalCar">
    <w:name w:val="[0] Normal Car"/>
    <w:link w:val="0Normal"/>
    <w:locked/>
    <w:rsid w:val="00AD4965"/>
    <w:rPr>
      <w:rFonts w:ascii="Times New Roman" w:eastAsia="Times New Roman" w:hAnsi="Times New Roman" w:cs="Times New Roman"/>
      <w:b/>
      <w:sz w:val="24"/>
      <w:lang w:eastAsia="fr-FR"/>
    </w:rPr>
  </w:style>
  <w:style w:type="paragraph" w:customStyle="1" w:styleId="0Normal">
    <w:name w:val="[0] Normal"/>
    <w:basedOn w:val="Normal"/>
    <w:link w:val="0NormalCar"/>
    <w:autoRedefine/>
    <w:rsid w:val="00AD4965"/>
    <w:pPr>
      <w:widowControl/>
      <w:autoSpaceDE/>
      <w:autoSpaceDN/>
      <w:spacing w:before="120" w:after="60" w:line="280" w:lineRule="atLeast"/>
    </w:pPr>
    <w:rPr>
      <w:b/>
      <w:sz w:val="24"/>
      <w:lang w:val="en-US" w:eastAsia="fr-FR"/>
    </w:rPr>
  </w:style>
  <w:style w:type="paragraph" w:customStyle="1" w:styleId="0Normal-Image">
    <w:name w:val="[0] Normal - Image"/>
    <w:basedOn w:val="0Normal"/>
    <w:qFormat/>
    <w:rsid w:val="00AD4965"/>
    <w:pPr>
      <w:jc w:val="center"/>
    </w:pPr>
    <w:rPr>
      <w:noProof/>
    </w:rPr>
  </w:style>
  <w:style w:type="paragraph" w:styleId="Title">
    <w:name w:val="Title"/>
    <w:basedOn w:val="Normal"/>
    <w:next w:val="Normal"/>
    <w:link w:val="TitleChar"/>
    <w:uiPriority w:val="10"/>
    <w:qFormat/>
    <w:rsid w:val="00DB4644"/>
    <w:pPr>
      <w:spacing w:line="240" w:lineRule="auto"/>
      <w:ind w:left="0"/>
      <w:contextualSpacing/>
      <w:jc w:val="center"/>
    </w:pPr>
    <w:rPr>
      <w:rFonts w:asciiTheme="majorHAnsi" w:eastAsiaTheme="majorEastAsia" w:hAnsiTheme="majorHAnsi" w:cstheme="majorBidi"/>
      <w:b/>
      <w:spacing w:val="-10"/>
      <w:kern w:val="28"/>
      <w:sz w:val="3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B4644"/>
    <w:rPr>
      <w:rFonts w:asciiTheme="majorHAnsi" w:eastAsiaTheme="majorEastAsia" w:hAnsiTheme="majorHAnsi" w:cstheme="majorBidi"/>
      <w:b/>
      <w:spacing w:val="-10"/>
      <w:kern w:val="28"/>
      <w:sz w:val="36"/>
      <w:szCs w:val="56"/>
      <w:lang w:val="vi"/>
    </w:rPr>
  </w:style>
  <w:style w:type="paragraph" w:styleId="Revision">
    <w:name w:val="Revision"/>
    <w:hidden/>
    <w:uiPriority w:val="99"/>
    <w:semiHidden/>
    <w:rsid w:val="00AD4965"/>
    <w:pPr>
      <w:widowControl/>
      <w:autoSpaceDE/>
      <w:autoSpaceDN/>
    </w:pPr>
    <w:rPr>
      <w:rFonts w:ascii="Cambria" w:eastAsia="Cambria" w:hAnsi="Cambria" w:cs="Cambria"/>
      <w:sz w:val="26"/>
      <w:lang w:val="vi"/>
    </w:rPr>
  </w:style>
  <w:style w:type="character" w:styleId="Hyperlink">
    <w:name w:val="Hyperlink"/>
    <w:basedOn w:val="DefaultParagraphFont"/>
    <w:uiPriority w:val="99"/>
    <w:unhideWhenUsed/>
    <w:rsid w:val="00484662"/>
    <w:rPr>
      <w:color w:val="0000FF"/>
      <w:u w:val="single"/>
    </w:rPr>
  </w:style>
  <w:style w:type="character" w:styleId="Strong">
    <w:name w:val="Strong"/>
    <w:basedOn w:val="DefaultParagraphFont"/>
    <w:uiPriority w:val="22"/>
    <w:qFormat/>
    <w:rsid w:val="00484662"/>
    <w:rPr>
      <w:b/>
      <w:bCs/>
    </w:rPr>
  </w:style>
  <w:style w:type="paragraph" w:styleId="NoSpacing">
    <w:name w:val="No Spacing"/>
    <w:uiPriority w:val="1"/>
    <w:qFormat/>
    <w:rsid w:val="00414404"/>
    <w:pPr>
      <w:widowControl/>
      <w:autoSpaceDE/>
      <w:autoSpaceDN/>
    </w:pPr>
    <w:rPr>
      <w:rFonts w:ascii="Cambria" w:hAnsi="Cambria" w:cs="Cambria"/>
      <w:kern w:val="28"/>
      <w:sz w:val="28"/>
      <w:szCs w:val="20"/>
      <w:lang w:val="vi-VN"/>
    </w:rPr>
  </w:style>
  <w:style w:type="paragraph" w:styleId="Caption">
    <w:name w:val="caption"/>
    <w:basedOn w:val="Normal"/>
    <w:next w:val="Normal"/>
    <w:uiPriority w:val="35"/>
    <w:unhideWhenUsed/>
    <w:qFormat/>
    <w:rsid w:val="004D420D"/>
    <w:pPr>
      <w:spacing w:after="200" w:line="240" w:lineRule="auto"/>
    </w:pPr>
    <w:rPr>
      <w:i/>
      <w:iCs/>
      <w:color w:val="1F497D" w:themeColor="text2"/>
      <w:sz w:val="18"/>
      <w:szCs w:val="18"/>
    </w:rPr>
  </w:style>
  <w:style w:type="character" w:customStyle="1" w:styleId="Heading5Char">
    <w:name w:val="Heading 5 Char"/>
    <w:basedOn w:val="DefaultParagraphFont"/>
    <w:link w:val="Heading5"/>
    <w:uiPriority w:val="9"/>
    <w:rsid w:val="00E64028"/>
    <w:rPr>
      <w:rFonts w:asciiTheme="majorHAnsi" w:eastAsiaTheme="majorEastAsia" w:hAnsiTheme="majorHAnsi" w:cstheme="majorBidi"/>
      <w:color w:val="365F91" w:themeColor="accent1" w:themeShade="BF"/>
      <w:sz w:val="26"/>
      <w:lang w:val="vi"/>
    </w:rPr>
  </w:style>
  <w:style w:type="paragraph" w:customStyle="1" w:styleId="1H2">
    <w:name w:val="[1] H2"/>
    <w:basedOn w:val="Title"/>
    <w:next w:val="Normal"/>
    <w:rsid w:val="0080645C"/>
    <w:pPr>
      <w:keepNext/>
      <w:widowControl/>
      <w:autoSpaceDE/>
      <w:autoSpaceDN/>
      <w:spacing w:before="240" w:after="360" w:line="520" w:lineRule="atLeast"/>
      <w:ind w:left="851" w:hanging="851"/>
      <w:contextualSpacing w:val="0"/>
      <w:outlineLvl w:val="1"/>
    </w:pPr>
    <w:rPr>
      <w:rFonts w:ascii="Wingdings" w:eastAsia="Cambria" w:hAnsi="Wingdings" w:cs="Symbol"/>
      <w:spacing w:val="0"/>
      <w:sz w:val="32"/>
      <w:szCs w:val="32"/>
      <w:lang w:val="fr-CH" w:eastAsia="fr-FR"/>
    </w:rPr>
  </w:style>
  <w:style w:type="paragraph" w:customStyle="1" w:styleId="1H4">
    <w:name w:val="[1] H4"/>
    <w:basedOn w:val="1H3"/>
    <w:next w:val="Normal"/>
    <w:qFormat/>
    <w:rsid w:val="0080645C"/>
    <w:pPr>
      <w:spacing w:before="160"/>
      <w:outlineLvl w:val="3"/>
    </w:pPr>
    <w:rPr>
      <w:bCs/>
      <w:sz w:val="24"/>
      <w:szCs w:val="24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80645C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80645C"/>
    <w:pPr>
      <w:widowControl/>
      <w:autoSpaceDE/>
      <w:autoSpaceDN/>
    </w:pPr>
    <w:rPr>
      <w:rFonts w:ascii="Cambria" w:hAnsi="Cambria" w:cs="Cambria"/>
      <w:kern w:val="28"/>
      <w:sz w:val="20"/>
      <w:szCs w:val="20"/>
      <w:lang w:val="vi-V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0C1EB9"/>
    <w:rPr>
      <w:rFonts w:asciiTheme="majorHAnsi" w:eastAsia="Cambria" w:hAnsiTheme="majorHAnsi" w:cs="Cambria"/>
      <w:b/>
      <w:bCs/>
      <w:sz w:val="36"/>
      <w:szCs w:val="36"/>
      <w:lang w:val="vi"/>
    </w:rPr>
  </w:style>
  <w:style w:type="paragraph" w:styleId="TOCHeading">
    <w:name w:val="TOC Heading"/>
    <w:basedOn w:val="Heading1"/>
    <w:next w:val="Normal"/>
    <w:uiPriority w:val="39"/>
    <w:unhideWhenUsed/>
    <w:qFormat/>
    <w:rsid w:val="0080645C"/>
    <w:pPr>
      <w:keepNext/>
      <w:keepLines/>
      <w:widowControl/>
      <w:autoSpaceDE/>
      <w:autoSpaceDN/>
      <w:spacing w:before="240" w:line="259" w:lineRule="auto"/>
      <w:ind w:left="0" w:right="0"/>
      <w:outlineLvl w:val="9"/>
    </w:pPr>
    <w:rPr>
      <w:rFonts w:eastAsiaTheme="majorEastAsia" w:cstheme="majorBidi"/>
      <w:b w:val="0"/>
      <w:bCs w:val="0"/>
      <w:color w:val="365F91" w:themeColor="accent1" w:themeShade="BF"/>
      <w:sz w:val="32"/>
      <w:szCs w:val="32"/>
      <w:lang w:val="vi-VN" w:eastAsia="vi-VN"/>
    </w:rPr>
  </w:style>
  <w:style w:type="table" w:customStyle="1" w:styleId="LiBang1">
    <w:name w:val="Lưới Bảng1"/>
    <w:basedOn w:val="TableNormal"/>
    <w:next w:val="TableGrid"/>
    <w:uiPriority w:val="39"/>
    <w:rsid w:val="007C233E"/>
    <w:pPr>
      <w:widowControl/>
      <w:autoSpaceDE/>
      <w:autoSpaceDN/>
    </w:pPr>
    <w:rPr>
      <w:rFonts w:ascii="Cambria" w:hAnsi="Cambria" w:cs="Cambria"/>
      <w:kern w:val="28"/>
      <w:sz w:val="20"/>
      <w:szCs w:val="20"/>
      <w:lang w:val="vi-V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IntenseReference">
    <w:name w:val="Intense Reference"/>
    <w:basedOn w:val="DefaultParagraphFont"/>
    <w:uiPriority w:val="32"/>
    <w:qFormat/>
    <w:rsid w:val="00B14312"/>
    <w:rPr>
      <w:b/>
      <w:bCs/>
      <w:smallCaps/>
      <w:color w:val="4F81BD" w:themeColor="accent1"/>
      <w:spacing w:val="5"/>
    </w:rPr>
  </w:style>
  <w:style w:type="paragraph" w:styleId="TOC5">
    <w:name w:val="toc 5"/>
    <w:basedOn w:val="Normal"/>
    <w:next w:val="Normal"/>
    <w:autoRedefine/>
    <w:uiPriority w:val="39"/>
    <w:unhideWhenUsed/>
    <w:rsid w:val="00FA3230"/>
    <w:pPr>
      <w:widowControl/>
      <w:autoSpaceDE/>
      <w:autoSpaceDN/>
      <w:spacing w:after="100" w:line="259" w:lineRule="auto"/>
      <w:ind w:left="880"/>
    </w:pPr>
    <w:rPr>
      <w:rFonts w:asciiTheme="minorHAnsi" w:eastAsiaTheme="minorEastAsia" w:hAnsiTheme="minorHAnsi" w:cstheme="minorBidi"/>
      <w:sz w:val="22"/>
      <w:lang w:val="vi-VN" w:eastAsia="vi-VN"/>
    </w:rPr>
  </w:style>
  <w:style w:type="paragraph" w:styleId="TOC6">
    <w:name w:val="toc 6"/>
    <w:basedOn w:val="Normal"/>
    <w:next w:val="Normal"/>
    <w:autoRedefine/>
    <w:uiPriority w:val="39"/>
    <w:unhideWhenUsed/>
    <w:rsid w:val="00FA3230"/>
    <w:pPr>
      <w:widowControl/>
      <w:autoSpaceDE/>
      <w:autoSpaceDN/>
      <w:spacing w:after="100" w:line="259" w:lineRule="auto"/>
      <w:ind w:left="1100"/>
    </w:pPr>
    <w:rPr>
      <w:rFonts w:asciiTheme="minorHAnsi" w:eastAsiaTheme="minorEastAsia" w:hAnsiTheme="minorHAnsi" w:cstheme="minorBidi"/>
      <w:sz w:val="22"/>
      <w:lang w:val="vi-VN" w:eastAsia="vi-VN"/>
    </w:rPr>
  </w:style>
  <w:style w:type="paragraph" w:styleId="TOC7">
    <w:name w:val="toc 7"/>
    <w:basedOn w:val="Normal"/>
    <w:next w:val="Normal"/>
    <w:autoRedefine/>
    <w:uiPriority w:val="39"/>
    <w:unhideWhenUsed/>
    <w:rsid w:val="00FA3230"/>
    <w:pPr>
      <w:widowControl/>
      <w:autoSpaceDE/>
      <w:autoSpaceDN/>
      <w:spacing w:after="100" w:line="259" w:lineRule="auto"/>
      <w:ind w:left="1320"/>
    </w:pPr>
    <w:rPr>
      <w:rFonts w:asciiTheme="minorHAnsi" w:eastAsiaTheme="minorEastAsia" w:hAnsiTheme="minorHAnsi" w:cstheme="minorBidi"/>
      <w:sz w:val="22"/>
      <w:lang w:val="vi-VN" w:eastAsia="vi-VN"/>
    </w:rPr>
  </w:style>
  <w:style w:type="paragraph" w:styleId="TOC8">
    <w:name w:val="toc 8"/>
    <w:basedOn w:val="Normal"/>
    <w:next w:val="Normal"/>
    <w:autoRedefine/>
    <w:uiPriority w:val="39"/>
    <w:unhideWhenUsed/>
    <w:rsid w:val="00FA3230"/>
    <w:pPr>
      <w:widowControl/>
      <w:autoSpaceDE/>
      <w:autoSpaceDN/>
      <w:spacing w:after="100" w:line="259" w:lineRule="auto"/>
      <w:ind w:left="1540"/>
    </w:pPr>
    <w:rPr>
      <w:rFonts w:asciiTheme="minorHAnsi" w:eastAsiaTheme="minorEastAsia" w:hAnsiTheme="minorHAnsi" w:cstheme="minorBidi"/>
      <w:sz w:val="22"/>
      <w:lang w:val="vi-VN" w:eastAsia="vi-VN"/>
    </w:rPr>
  </w:style>
  <w:style w:type="paragraph" w:styleId="TOC9">
    <w:name w:val="toc 9"/>
    <w:basedOn w:val="Normal"/>
    <w:next w:val="Normal"/>
    <w:autoRedefine/>
    <w:uiPriority w:val="39"/>
    <w:unhideWhenUsed/>
    <w:rsid w:val="00FA3230"/>
    <w:pPr>
      <w:widowControl/>
      <w:autoSpaceDE/>
      <w:autoSpaceDN/>
      <w:spacing w:after="100" w:line="259" w:lineRule="auto"/>
      <w:ind w:left="1760"/>
    </w:pPr>
    <w:rPr>
      <w:rFonts w:asciiTheme="minorHAnsi" w:eastAsiaTheme="minorEastAsia" w:hAnsiTheme="minorHAnsi" w:cstheme="minorBidi"/>
      <w:sz w:val="22"/>
      <w:lang w:val="vi-VN" w:eastAsia="vi-VN"/>
    </w:rPr>
  </w:style>
  <w:style w:type="paragraph" w:styleId="NormalWeb">
    <w:name w:val="Normal (Web)"/>
    <w:basedOn w:val="Normal"/>
    <w:uiPriority w:val="99"/>
    <w:semiHidden/>
    <w:unhideWhenUsed/>
    <w:rsid w:val="000142EB"/>
    <w:pPr>
      <w:widowControl/>
      <w:autoSpaceDE/>
      <w:autoSpaceDN/>
      <w:spacing w:before="100" w:beforeAutospacing="1" w:after="100" w:afterAutospacing="1" w:line="240" w:lineRule="auto"/>
      <w:ind w:left="0"/>
    </w:pPr>
    <w:rPr>
      <w:sz w:val="24"/>
      <w:szCs w:val="24"/>
      <w:lang w:val="en-US"/>
    </w:rPr>
  </w:style>
  <w:style w:type="character" w:customStyle="1" w:styleId="UnresolvedMention2">
    <w:name w:val="Unresolved Mention2"/>
    <w:basedOn w:val="DefaultParagraphFont"/>
    <w:uiPriority w:val="99"/>
    <w:semiHidden/>
    <w:unhideWhenUsed/>
    <w:rsid w:val="00DD43BA"/>
    <w:rPr>
      <w:color w:val="605E5C"/>
      <w:shd w:val="clear" w:color="auto" w:fill="E1DFDD"/>
    </w:rPr>
  </w:style>
  <w:style w:type="character" w:customStyle="1" w:styleId="BodyTextChar">
    <w:name w:val="Body Text Char"/>
    <w:basedOn w:val="DefaultParagraphFont"/>
    <w:link w:val="BodyText"/>
    <w:uiPriority w:val="1"/>
    <w:rsid w:val="00D732AA"/>
    <w:rPr>
      <w:rFonts w:ascii="Times New Roman" w:eastAsia="Times New Roman" w:hAnsi="Times New Roman" w:cs="Times New Roman"/>
      <w:sz w:val="26"/>
      <w:szCs w:val="26"/>
      <w:lang w:val="vi"/>
    </w:rPr>
  </w:style>
  <w:style w:type="character" w:customStyle="1" w:styleId="Heading3Char">
    <w:name w:val="Heading 3 Char"/>
    <w:basedOn w:val="DefaultParagraphFont"/>
    <w:link w:val="Heading3"/>
    <w:uiPriority w:val="9"/>
    <w:rsid w:val="000011EE"/>
    <w:rPr>
      <w:rFonts w:ascii="Cambria" w:eastAsia="Cambria" w:hAnsi="Cambria" w:cs="Cambria"/>
      <w:b/>
      <w:bCs/>
      <w:sz w:val="26"/>
      <w:szCs w:val="26"/>
      <w:lang w:val="vi"/>
    </w:rPr>
  </w:style>
  <w:style w:type="character" w:customStyle="1" w:styleId="Heading2Char">
    <w:name w:val="Heading 2 Char"/>
    <w:basedOn w:val="DefaultParagraphFont"/>
    <w:link w:val="Heading2"/>
    <w:uiPriority w:val="9"/>
    <w:rsid w:val="000011EE"/>
    <w:rPr>
      <w:rFonts w:ascii="Cambria" w:eastAsia="Cambria" w:hAnsi="Cambria" w:cs="Cambria"/>
      <w:b/>
      <w:bCs/>
      <w:sz w:val="28"/>
      <w:szCs w:val="28"/>
      <w:lang w:val="vi"/>
    </w:rPr>
  </w:style>
  <w:style w:type="character" w:customStyle="1" w:styleId="UnresolvedMention3">
    <w:name w:val="Unresolved Mention3"/>
    <w:basedOn w:val="DefaultParagraphFont"/>
    <w:uiPriority w:val="99"/>
    <w:semiHidden/>
    <w:unhideWhenUsed/>
    <w:rsid w:val="007377E1"/>
    <w:rPr>
      <w:color w:val="605E5C"/>
      <w:shd w:val="clear" w:color="auto" w:fill="E1DFDD"/>
    </w:rPr>
  </w:style>
  <w:style w:type="paragraph" w:styleId="TableofFigures">
    <w:name w:val="table of figures"/>
    <w:basedOn w:val="Normal"/>
    <w:next w:val="Normal"/>
    <w:uiPriority w:val="99"/>
    <w:unhideWhenUsed/>
    <w:rsid w:val="001D2B02"/>
    <w:pPr>
      <w:ind w:left="0"/>
    </w:pPr>
  </w:style>
  <w:style w:type="character" w:customStyle="1" w:styleId="UnresolvedMention4">
    <w:name w:val="Unresolved Mention4"/>
    <w:basedOn w:val="DefaultParagraphFont"/>
    <w:uiPriority w:val="99"/>
    <w:semiHidden/>
    <w:unhideWhenUsed/>
    <w:rsid w:val="00462101"/>
    <w:rPr>
      <w:color w:val="605E5C"/>
      <w:shd w:val="clear" w:color="auto" w:fill="E1DFDD"/>
    </w:rPr>
  </w:style>
  <w:style w:type="character" w:customStyle="1" w:styleId="normaltextrun">
    <w:name w:val="normaltextrun"/>
    <w:basedOn w:val="DefaultParagraphFont"/>
    <w:rsid w:val="00E41EC9"/>
  </w:style>
  <w:style w:type="character" w:customStyle="1" w:styleId="eop">
    <w:name w:val="eop"/>
    <w:basedOn w:val="DefaultParagraphFont"/>
    <w:rsid w:val="00E41EC9"/>
  </w:style>
  <w:style w:type="character" w:styleId="FollowedHyperlink">
    <w:name w:val="FollowedHyperlink"/>
    <w:basedOn w:val="DefaultParagraphFont"/>
    <w:uiPriority w:val="99"/>
    <w:semiHidden/>
    <w:unhideWhenUsed/>
    <w:rsid w:val="008A7FCE"/>
    <w:rPr>
      <w:color w:val="800080" w:themeColor="followedHyperlink"/>
      <w:u w:val="single"/>
    </w:rPr>
  </w:style>
  <w:style w:type="character" w:customStyle="1" w:styleId="UnresolvedMention5">
    <w:name w:val="Unresolved Mention5"/>
    <w:basedOn w:val="DefaultParagraphFont"/>
    <w:uiPriority w:val="99"/>
    <w:semiHidden/>
    <w:unhideWhenUsed/>
    <w:rsid w:val="005A0214"/>
    <w:rPr>
      <w:color w:val="605E5C"/>
      <w:shd w:val="clear" w:color="auto" w:fill="E1DFDD"/>
    </w:rPr>
  </w:style>
  <w:style w:type="character" w:customStyle="1" w:styleId="UnresolvedMention6">
    <w:name w:val="Unresolved Mention6"/>
    <w:basedOn w:val="DefaultParagraphFont"/>
    <w:uiPriority w:val="99"/>
    <w:semiHidden/>
    <w:unhideWhenUsed/>
    <w:rsid w:val="00133511"/>
    <w:rPr>
      <w:color w:val="605E5C"/>
      <w:shd w:val="clear" w:color="auto" w:fill="E1DFDD"/>
    </w:rPr>
  </w:style>
  <w:style w:type="character" w:customStyle="1" w:styleId="UnresolvedMention7">
    <w:name w:val="Unresolved Mention7"/>
    <w:basedOn w:val="DefaultParagraphFont"/>
    <w:uiPriority w:val="99"/>
    <w:semiHidden/>
    <w:unhideWhenUsed/>
    <w:rsid w:val="003F297F"/>
    <w:rPr>
      <w:color w:val="605E5C"/>
      <w:shd w:val="clear" w:color="auto" w:fill="E1DFDD"/>
    </w:rPr>
  </w:style>
  <w:style w:type="character" w:customStyle="1" w:styleId="UnresolvedMention8">
    <w:name w:val="Unresolved Mention8"/>
    <w:basedOn w:val="DefaultParagraphFont"/>
    <w:uiPriority w:val="99"/>
    <w:semiHidden/>
    <w:unhideWhenUsed/>
    <w:rsid w:val="00BA159C"/>
    <w:rPr>
      <w:color w:val="605E5C"/>
      <w:shd w:val="clear" w:color="auto" w:fill="E1DFDD"/>
    </w:rPr>
  </w:style>
  <w:style w:type="paragraph" w:customStyle="1" w:styleId="paragraph">
    <w:name w:val="paragraph"/>
    <w:basedOn w:val="Normal"/>
    <w:rsid w:val="007F7582"/>
    <w:pPr>
      <w:widowControl/>
      <w:autoSpaceDE/>
      <w:autoSpaceDN/>
      <w:spacing w:before="100" w:beforeAutospacing="1" w:after="100" w:afterAutospacing="1" w:line="240" w:lineRule="auto"/>
      <w:ind w:left="0"/>
    </w:pPr>
    <w:rPr>
      <w:sz w:val="24"/>
      <w:szCs w:val="24"/>
      <w:lang w:val="vi-VN" w:eastAsia="vi-VN"/>
    </w:rPr>
  </w:style>
  <w:style w:type="character" w:customStyle="1" w:styleId="UnresolvedMention9">
    <w:name w:val="Unresolved Mention9"/>
    <w:basedOn w:val="DefaultParagraphFont"/>
    <w:uiPriority w:val="99"/>
    <w:semiHidden/>
    <w:unhideWhenUsed/>
    <w:rsid w:val="005F420D"/>
    <w:rPr>
      <w:color w:val="605E5C"/>
      <w:shd w:val="clear" w:color="auto" w:fill="E1DFDD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529D7"/>
    <w:pPr>
      <w:spacing w:line="240" w:lineRule="auto"/>
    </w:pPr>
    <w:rPr>
      <w:rFonts w:ascii="TimesNewRomanPSMT" w:hAnsi="TimesNewRomanPSMT" w:cs="TimesNewRomanPSMT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529D7"/>
    <w:rPr>
      <w:rFonts w:ascii="TimesNewRomanPSMT" w:eastAsia="Cambria" w:hAnsi="TimesNewRomanPSMT" w:cs="TimesNewRomanPSMT"/>
      <w:sz w:val="18"/>
      <w:szCs w:val="18"/>
      <w:lang w:val="vi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02394"/>
    <w:rPr>
      <w:rFonts w:asciiTheme="majorHAnsi" w:eastAsiaTheme="majorEastAsia" w:hAnsiTheme="majorHAnsi" w:cstheme="majorBidi"/>
      <w:color w:val="243F60" w:themeColor="accent1" w:themeShade="7F"/>
      <w:sz w:val="26"/>
      <w:lang w:val="vi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02394"/>
    <w:rPr>
      <w:rFonts w:asciiTheme="majorHAnsi" w:eastAsiaTheme="majorEastAsia" w:hAnsiTheme="majorHAnsi" w:cstheme="majorBidi"/>
      <w:i/>
      <w:iCs/>
      <w:color w:val="243F60" w:themeColor="accent1" w:themeShade="7F"/>
      <w:sz w:val="26"/>
      <w:lang w:val="vi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02394"/>
    <w:rPr>
      <w:rFonts w:asciiTheme="majorHAnsi" w:eastAsiaTheme="majorEastAsia" w:hAnsiTheme="majorHAnsi" w:cstheme="majorBidi"/>
      <w:color w:val="272727" w:themeColor="text1" w:themeTint="D8"/>
      <w:sz w:val="21"/>
      <w:szCs w:val="21"/>
      <w:lang w:val="vi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02394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  <w:lang w:val="vi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2562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66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83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33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398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608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668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7673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1017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94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16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93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5948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281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460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1671435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399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1347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41083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484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767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564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922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010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286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938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318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2.png"/><Relationship Id="rId21" Type="http://schemas.openxmlformats.org/officeDocument/2006/relationships/image" Target="media/image7.jpeg"/><Relationship Id="rId42" Type="http://schemas.openxmlformats.org/officeDocument/2006/relationships/image" Target="media/image27.png"/><Relationship Id="rId63" Type="http://schemas.openxmlformats.org/officeDocument/2006/relationships/image" Target="media/image48.png"/><Relationship Id="rId84" Type="http://schemas.openxmlformats.org/officeDocument/2006/relationships/image" Target="media/image69.png"/><Relationship Id="rId138" Type="http://schemas.openxmlformats.org/officeDocument/2006/relationships/hyperlink" Target="https://www.youtube.com/watch?v=z2f7RHgvddc&amp;list=PL_-VfJajZj0VatBpaXkEHK_UPHL7dW6I3" TargetMode="External"/><Relationship Id="rId107" Type="http://schemas.openxmlformats.org/officeDocument/2006/relationships/image" Target="media/image92.png"/><Relationship Id="rId11" Type="http://schemas.openxmlformats.org/officeDocument/2006/relationships/footer" Target="footer3.xml"/><Relationship Id="rId32" Type="http://schemas.openxmlformats.org/officeDocument/2006/relationships/image" Target="media/image17.png"/><Relationship Id="rId37" Type="http://schemas.openxmlformats.org/officeDocument/2006/relationships/image" Target="media/image22.png"/><Relationship Id="rId53" Type="http://schemas.openxmlformats.org/officeDocument/2006/relationships/image" Target="media/image38.png"/><Relationship Id="rId58" Type="http://schemas.openxmlformats.org/officeDocument/2006/relationships/image" Target="media/image43.png"/><Relationship Id="rId74" Type="http://schemas.openxmlformats.org/officeDocument/2006/relationships/image" Target="media/image59.png"/><Relationship Id="rId79" Type="http://schemas.openxmlformats.org/officeDocument/2006/relationships/image" Target="media/image64.png"/><Relationship Id="rId102" Type="http://schemas.openxmlformats.org/officeDocument/2006/relationships/image" Target="media/image87.png"/><Relationship Id="rId123" Type="http://schemas.openxmlformats.org/officeDocument/2006/relationships/image" Target="media/image108.png"/><Relationship Id="rId128" Type="http://schemas.openxmlformats.org/officeDocument/2006/relationships/image" Target="media/image113.png"/><Relationship Id="rId144" Type="http://schemas.openxmlformats.org/officeDocument/2006/relationships/theme" Target="theme/theme1.xml"/><Relationship Id="rId5" Type="http://schemas.openxmlformats.org/officeDocument/2006/relationships/webSettings" Target="webSettings.xml"/><Relationship Id="rId90" Type="http://schemas.openxmlformats.org/officeDocument/2006/relationships/image" Target="media/image75.png"/><Relationship Id="rId95" Type="http://schemas.openxmlformats.org/officeDocument/2006/relationships/image" Target="media/image80.png"/><Relationship Id="rId22" Type="http://schemas.openxmlformats.org/officeDocument/2006/relationships/image" Target="media/image8.jpeg"/><Relationship Id="rId27" Type="http://schemas.openxmlformats.org/officeDocument/2006/relationships/image" Target="media/image12.png"/><Relationship Id="rId43" Type="http://schemas.openxmlformats.org/officeDocument/2006/relationships/image" Target="media/image28.png"/><Relationship Id="rId48" Type="http://schemas.openxmlformats.org/officeDocument/2006/relationships/image" Target="media/image33.png"/><Relationship Id="rId64" Type="http://schemas.openxmlformats.org/officeDocument/2006/relationships/image" Target="media/image49.png"/><Relationship Id="rId69" Type="http://schemas.openxmlformats.org/officeDocument/2006/relationships/image" Target="media/image54.png"/><Relationship Id="rId113" Type="http://schemas.openxmlformats.org/officeDocument/2006/relationships/image" Target="media/image98.png"/><Relationship Id="rId118" Type="http://schemas.openxmlformats.org/officeDocument/2006/relationships/image" Target="media/image103.png"/><Relationship Id="rId134" Type="http://schemas.openxmlformats.org/officeDocument/2006/relationships/hyperlink" Target="https://learning.postman.com/docs/getting-started/introduction/" TargetMode="External"/><Relationship Id="rId139" Type="http://schemas.openxmlformats.org/officeDocument/2006/relationships/hyperlink" Target="https://machinelearningcoban.com/2017/05/24/collaborativefiltering/" TargetMode="External"/><Relationship Id="rId80" Type="http://schemas.openxmlformats.org/officeDocument/2006/relationships/image" Target="media/image65.png"/><Relationship Id="rId85" Type="http://schemas.openxmlformats.org/officeDocument/2006/relationships/image" Target="media/image70.png"/><Relationship Id="rId12" Type="http://schemas.openxmlformats.org/officeDocument/2006/relationships/footer" Target="footer4.xml"/><Relationship Id="rId17" Type="http://schemas.openxmlformats.org/officeDocument/2006/relationships/image" Target="media/image3.png"/><Relationship Id="rId33" Type="http://schemas.openxmlformats.org/officeDocument/2006/relationships/image" Target="media/image18.png"/><Relationship Id="rId38" Type="http://schemas.openxmlformats.org/officeDocument/2006/relationships/image" Target="media/image23.png"/><Relationship Id="rId59" Type="http://schemas.openxmlformats.org/officeDocument/2006/relationships/image" Target="media/image44.png"/><Relationship Id="rId103" Type="http://schemas.openxmlformats.org/officeDocument/2006/relationships/image" Target="media/image88.png"/><Relationship Id="rId108" Type="http://schemas.openxmlformats.org/officeDocument/2006/relationships/image" Target="media/image93.png"/><Relationship Id="rId124" Type="http://schemas.openxmlformats.org/officeDocument/2006/relationships/image" Target="media/image109.png"/><Relationship Id="rId129" Type="http://schemas.openxmlformats.org/officeDocument/2006/relationships/hyperlink" Target="https://hoclaptrinh.vn/" TargetMode="External"/><Relationship Id="rId54" Type="http://schemas.openxmlformats.org/officeDocument/2006/relationships/image" Target="media/image39.png"/><Relationship Id="rId70" Type="http://schemas.openxmlformats.org/officeDocument/2006/relationships/image" Target="media/image55.png"/><Relationship Id="rId75" Type="http://schemas.openxmlformats.org/officeDocument/2006/relationships/image" Target="media/image60.png"/><Relationship Id="rId91" Type="http://schemas.openxmlformats.org/officeDocument/2006/relationships/image" Target="media/image76.png"/><Relationship Id="rId96" Type="http://schemas.openxmlformats.org/officeDocument/2006/relationships/image" Target="media/image81.png"/><Relationship Id="rId140" Type="http://schemas.openxmlformats.org/officeDocument/2006/relationships/hyperlink" Target="https://www.youtube.com/watch?v=NR5Puv-0udM&amp;list=PLv6GftO355AtasIvXXJNXIs_H6v9KSUXC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9.png"/><Relationship Id="rId28" Type="http://schemas.openxmlformats.org/officeDocument/2006/relationships/image" Target="media/image13.png"/><Relationship Id="rId49" Type="http://schemas.openxmlformats.org/officeDocument/2006/relationships/image" Target="media/image34.png"/><Relationship Id="rId114" Type="http://schemas.openxmlformats.org/officeDocument/2006/relationships/image" Target="media/image99.png"/><Relationship Id="rId119" Type="http://schemas.openxmlformats.org/officeDocument/2006/relationships/image" Target="media/image104.png"/><Relationship Id="rId44" Type="http://schemas.openxmlformats.org/officeDocument/2006/relationships/image" Target="media/image29.png"/><Relationship Id="rId60" Type="http://schemas.openxmlformats.org/officeDocument/2006/relationships/image" Target="media/image45.png"/><Relationship Id="rId65" Type="http://schemas.openxmlformats.org/officeDocument/2006/relationships/image" Target="media/image50.png"/><Relationship Id="rId81" Type="http://schemas.openxmlformats.org/officeDocument/2006/relationships/image" Target="media/image66.png"/><Relationship Id="rId86" Type="http://schemas.openxmlformats.org/officeDocument/2006/relationships/image" Target="media/image71.png"/><Relationship Id="rId130" Type="http://schemas.openxmlformats.org/officeDocument/2006/relationships/hyperlink" Target="https://hoclaptrinh.vn/tutorial/hoc-mongodb" TargetMode="External"/><Relationship Id="rId135" Type="http://schemas.openxmlformats.org/officeDocument/2006/relationships/hyperlink" Target="https://viblo.asia/p/huong-dan-su-dung-postman-cho-test-api-aWj53Lb1K6m" TargetMode="External"/><Relationship Id="rId13" Type="http://schemas.openxmlformats.org/officeDocument/2006/relationships/footer" Target="footer5.xml"/><Relationship Id="rId18" Type="http://schemas.openxmlformats.org/officeDocument/2006/relationships/image" Target="media/image4.jpeg"/><Relationship Id="rId39" Type="http://schemas.openxmlformats.org/officeDocument/2006/relationships/image" Target="media/image24.png"/><Relationship Id="rId109" Type="http://schemas.openxmlformats.org/officeDocument/2006/relationships/image" Target="media/image94.png"/><Relationship Id="rId34" Type="http://schemas.openxmlformats.org/officeDocument/2006/relationships/image" Target="media/image19.png"/><Relationship Id="rId50" Type="http://schemas.openxmlformats.org/officeDocument/2006/relationships/image" Target="media/image35.png"/><Relationship Id="rId55" Type="http://schemas.openxmlformats.org/officeDocument/2006/relationships/image" Target="media/image40.png"/><Relationship Id="rId76" Type="http://schemas.openxmlformats.org/officeDocument/2006/relationships/image" Target="media/image61.png"/><Relationship Id="rId97" Type="http://schemas.openxmlformats.org/officeDocument/2006/relationships/image" Target="media/image82.png"/><Relationship Id="rId104" Type="http://schemas.openxmlformats.org/officeDocument/2006/relationships/image" Target="media/image89.png"/><Relationship Id="rId120" Type="http://schemas.openxmlformats.org/officeDocument/2006/relationships/image" Target="media/image105.png"/><Relationship Id="rId125" Type="http://schemas.openxmlformats.org/officeDocument/2006/relationships/image" Target="media/image110.png"/><Relationship Id="rId141" Type="http://schemas.openxmlformats.org/officeDocument/2006/relationships/hyperlink" Target="https://docs.recombee.com/" TargetMode="External"/><Relationship Id="rId7" Type="http://schemas.openxmlformats.org/officeDocument/2006/relationships/endnotes" Target="endnotes.xml"/><Relationship Id="rId71" Type="http://schemas.openxmlformats.org/officeDocument/2006/relationships/image" Target="media/image56.png"/><Relationship Id="rId92" Type="http://schemas.openxmlformats.org/officeDocument/2006/relationships/image" Target="media/image77.png"/><Relationship Id="rId2" Type="http://schemas.openxmlformats.org/officeDocument/2006/relationships/numbering" Target="numbering.xml"/><Relationship Id="rId29" Type="http://schemas.openxmlformats.org/officeDocument/2006/relationships/image" Target="media/image14.png"/><Relationship Id="rId24" Type="http://schemas.openxmlformats.org/officeDocument/2006/relationships/footer" Target="footer8.xml"/><Relationship Id="rId40" Type="http://schemas.openxmlformats.org/officeDocument/2006/relationships/image" Target="media/image25.png"/><Relationship Id="rId45" Type="http://schemas.openxmlformats.org/officeDocument/2006/relationships/image" Target="media/image30.png"/><Relationship Id="rId66" Type="http://schemas.openxmlformats.org/officeDocument/2006/relationships/image" Target="media/image51.png"/><Relationship Id="rId87" Type="http://schemas.openxmlformats.org/officeDocument/2006/relationships/image" Target="media/image72.png"/><Relationship Id="rId110" Type="http://schemas.openxmlformats.org/officeDocument/2006/relationships/image" Target="media/image95.png"/><Relationship Id="rId115" Type="http://schemas.openxmlformats.org/officeDocument/2006/relationships/image" Target="media/image100.png"/><Relationship Id="rId131" Type="http://schemas.openxmlformats.org/officeDocument/2006/relationships/hyperlink" Target="https://socket.io/docs/v4/" TargetMode="External"/><Relationship Id="rId136" Type="http://schemas.openxmlformats.org/officeDocument/2006/relationships/hyperlink" Target="https://docs.docker.com/" TargetMode="External"/><Relationship Id="rId61" Type="http://schemas.openxmlformats.org/officeDocument/2006/relationships/image" Target="media/image46.png"/><Relationship Id="rId82" Type="http://schemas.openxmlformats.org/officeDocument/2006/relationships/image" Target="media/image67.png"/><Relationship Id="rId19" Type="http://schemas.openxmlformats.org/officeDocument/2006/relationships/image" Target="media/image5.jpeg"/><Relationship Id="rId14" Type="http://schemas.openxmlformats.org/officeDocument/2006/relationships/footer" Target="footer6.xml"/><Relationship Id="rId30" Type="http://schemas.openxmlformats.org/officeDocument/2006/relationships/image" Target="media/image15.png"/><Relationship Id="rId35" Type="http://schemas.openxmlformats.org/officeDocument/2006/relationships/image" Target="media/image20.png"/><Relationship Id="rId56" Type="http://schemas.openxmlformats.org/officeDocument/2006/relationships/image" Target="media/image41.png"/><Relationship Id="rId77" Type="http://schemas.openxmlformats.org/officeDocument/2006/relationships/image" Target="media/image62.png"/><Relationship Id="rId100" Type="http://schemas.openxmlformats.org/officeDocument/2006/relationships/image" Target="media/image85.png"/><Relationship Id="rId105" Type="http://schemas.openxmlformats.org/officeDocument/2006/relationships/image" Target="media/image90.png"/><Relationship Id="rId126" Type="http://schemas.openxmlformats.org/officeDocument/2006/relationships/image" Target="media/image111.png"/><Relationship Id="rId8" Type="http://schemas.openxmlformats.org/officeDocument/2006/relationships/image" Target="media/image1.png"/><Relationship Id="rId51" Type="http://schemas.openxmlformats.org/officeDocument/2006/relationships/image" Target="media/image36.png"/><Relationship Id="rId72" Type="http://schemas.openxmlformats.org/officeDocument/2006/relationships/image" Target="media/image57.png"/><Relationship Id="rId93" Type="http://schemas.openxmlformats.org/officeDocument/2006/relationships/image" Target="media/image78.png"/><Relationship Id="rId98" Type="http://schemas.openxmlformats.org/officeDocument/2006/relationships/image" Target="media/image83.png"/><Relationship Id="rId121" Type="http://schemas.openxmlformats.org/officeDocument/2006/relationships/image" Target="media/image106.png"/><Relationship Id="rId142" Type="http://schemas.openxmlformats.org/officeDocument/2006/relationships/fontTable" Target="fontTable.xml"/><Relationship Id="rId3" Type="http://schemas.openxmlformats.org/officeDocument/2006/relationships/styles" Target="styles.xml"/><Relationship Id="rId25" Type="http://schemas.openxmlformats.org/officeDocument/2006/relationships/image" Target="media/image10.png"/><Relationship Id="rId46" Type="http://schemas.openxmlformats.org/officeDocument/2006/relationships/image" Target="media/image31.png"/><Relationship Id="rId67" Type="http://schemas.openxmlformats.org/officeDocument/2006/relationships/image" Target="media/image52.png"/><Relationship Id="rId116" Type="http://schemas.openxmlformats.org/officeDocument/2006/relationships/image" Target="media/image101.png"/><Relationship Id="rId137" Type="http://schemas.openxmlformats.org/officeDocument/2006/relationships/hyperlink" Target="https://nodejs.org/en/docs/" TargetMode="External"/><Relationship Id="rId20" Type="http://schemas.openxmlformats.org/officeDocument/2006/relationships/image" Target="media/image6.png"/><Relationship Id="rId41" Type="http://schemas.openxmlformats.org/officeDocument/2006/relationships/image" Target="media/image26.png"/><Relationship Id="rId62" Type="http://schemas.openxmlformats.org/officeDocument/2006/relationships/image" Target="media/image47.png"/><Relationship Id="rId83" Type="http://schemas.openxmlformats.org/officeDocument/2006/relationships/image" Target="media/image68.png"/><Relationship Id="rId88" Type="http://schemas.openxmlformats.org/officeDocument/2006/relationships/image" Target="media/image73.png"/><Relationship Id="rId111" Type="http://schemas.openxmlformats.org/officeDocument/2006/relationships/image" Target="media/image96.png"/><Relationship Id="rId132" Type="http://schemas.openxmlformats.org/officeDocument/2006/relationships/hyperlink" Target="https://viblo.asia/p/jwt-tu-co-ban-den-chi-tiet-LzD5dXwe5jY" TargetMode="External"/><Relationship Id="rId15" Type="http://schemas.openxmlformats.org/officeDocument/2006/relationships/footer" Target="footer7.xml"/><Relationship Id="rId36" Type="http://schemas.openxmlformats.org/officeDocument/2006/relationships/image" Target="media/image21.png"/><Relationship Id="rId57" Type="http://schemas.openxmlformats.org/officeDocument/2006/relationships/image" Target="media/image42.png"/><Relationship Id="rId106" Type="http://schemas.openxmlformats.org/officeDocument/2006/relationships/image" Target="media/image91.png"/><Relationship Id="rId127" Type="http://schemas.openxmlformats.org/officeDocument/2006/relationships/image" Target="media/image112.png"/><Relationship Id="rId10" Type="http://schemas.openxmlformats.org/officeDocument/2006/relationships/footer" Target="footer2.xml"/><Relationship Id="rId31" Type="http://schemas.openxmlformats.org/officeDocument/2006/relationships/image" Target="media/image16.png"/><Relationship Id="rId52" Type="http://schemas.openxmlformats.org/officeDocument/2006/relationships/image" Target="media/image37.png"/><Relationship Id="rId73" Type="http://schemas.openxmlformats.org/officeDocument/2006/relationships/image" Target="media/image58.png"/><Relationship Id="rId78" Type="http://schemas.openxmlformats.org/officeDocument/2006/relationships/image" Target="media/image63.png"/><Relationship Id="rId94" Type="http://schemas.openxmlformats.org/officeDocument/2006/relationships/image" Target="media/image79.png"/><Relationship Id="rId99" Type="http://schemas.openxmlformats.org/officeDocument/2006/relationships/image" Target="media/image84.png"/><Relationship Id="rId101" Type="http://schemas.openxmlformats.org/officeDocument/2006/relationships/image" Target="media/image86.png"/><Relationship Id="rId122" Type="http://schemas.openxmlformats.org/officeDocument/2006/relationships/image" Target="media/image107.png"/><Relationship Id="rId143" Type="http://schemas.microsoft.com/office/2011/relationships/people" Target="people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26" Type="http://schemas.openxmlformats.org/officeDocument/2006/relationships/image" Target="media/image11.png"/><Relationship Id="rId47" Type="http://schemas.openxmlformats.org/officeDocument/2006/relationships/image" Target="media/image32.png"/><Relationship Id="rId68" Type="http://schemas.openxmlformats.org/officeDocument/2006/relationships/image" Target="media/image53.png"/><Relationship Id="rId89" Type="http://schemas.openxmlformats.org/officeDocument/2006/relationships/image" Target="media/image74.png"/><Relationship Id="rId112" Type="http://schemas.openxmlformats.org/officeDocument/2006/relationships/image" Target="media/image97.png"/><Relationship Id="rId133" Type="http://schemas.openxmlformats.org/officeDocument/2006/relationships/hyperlink" Target="https://jwt.io/introduction" TargetMode="External"/><Relationship Id="rId1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81525AE-49AD-4902-8EA7-4D6E944586F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800</TotalTime>
  <Pages>147</Pages>
  <Words>18677</Words>
  <Characters>106459</Characters>
  <Application>Microsoft Office Word</Application>
  <DocSecurity>0</DocSecurity>
  <Lines>887</Lines>
  <Paragraphs>249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124887</CharactersWithSpaces>
  <SharedDoc>false</SharedDoc>
  <HLinks>
    <vt:vector size="1416" baseType="variant">
      <vt:variant>
        <vt:i4>7995498</vt:i4>
      </vt:variant>
      <vt:variant>
        <vt:i4>2268</vt:i4>
      </vt:variant>
      <vt:variant>
        <vt:i4>0</vt:i4>
      </vt:variant>
      <vt:variant>
        <vt:i4>5</vt:i4>
      </vt:variant>
      <vt:variant>
        <vt:lpwstr>https://docs.recombee.com/</vt:lpwstr>
      </vt:variant>
      <vt:variant>
        <vt:lpwstr/>
      </vt:variant>
      <vt:variant>
        <vt:i4>131168</vt:i4>
      </vt:variant>
      <vt:variant>
        <vt:i4>2265</vt:i4>
      </vt:variant>
      <vt:variant>
        <vt:i4>0</vt:i4>
      </vt:variant>
      <vt:variant>
        <vt:i4>5</vt:i4>
      </vt:variant>
      <vt:variant>
        <vt:lpwstr>https://www.youtube.com/watch?v=NR5Puv-0udM&amp;list=PLv6GftO355AtasIvXXJNXIs_H6v9KSUXC</vt:lpwstr>
      </vt:variant>
      <vt:variant>
        <vt:lpwstr/>
      </vt:variant>
      <vt:variant>
        <vt:i4>7209082</vt:i4>
      </vt:variant>
      <vt:variant>
        <vt:i4>2262</vt:i4>
      </vt:variant>
      <vt:variant>
        <vt:i4>0</vt:i4>
      </vt:variant>
      <vt:variant>
        <vt:i4>5</vt:i4>
      </vt:variant>
      <vt:variant>
        <vt:lpwstr>https://machinelearningcoban.com/2017/05/24/collaborativefiltering/</vt:lpwstr>
      </vt:variant>
      <vt:variant>
        <vt:lpwstr/>
      </vt:variant>
      <vt:variant>
        <vt:i4>1572895</vt:i4>
      </vt:variant>
      <vt:variant>
        <vt:i4>2259</vt:i4>
      </vt:variant>
      <vt:variant>
        <vt:i4>0</vt:i4>
      </vt:variant>
      <vt:variant>
        <vt:i4>5</vt:i4>
      </vt:variant>
      <vt:variant>
        <vt:lpwstr>https://www.youtube.com/watch?v=z2f7RHgvddc&amp;list=PL_-VfJajZj0VatBpaXkEHK_UPHL7dW6I3</vt:lpwstr>
      </vt:variant>
      <vt:variant>
        <vt:lpwstr/>
      </vt:variant>
      <vt:variant>
        <vt:i4>3539002</vt:i4>
      </vt:variant>
      <vt:variant>
        <vt:i4>2256</vt:i4>
      </vt:variant>
      <vt:variant>
        <vt:i4>0</vt:i4>
      </vt:variant>
      <vt:variant>
        <vt:i4>5</vt:i4>
      </vt:variant>
      <vt:variant>
        <vt:lpwstr>https://nodejs.org/en/docs/</vt:lpwstr>
      </vt:variant>
      <vt:variant>
        <vt:lpwstr/>
      </vt:variant>
      <vt:variant>
        <vt:i4>65553</vt:i4>
      </vt:variant>
      <vt:variant>
        <vt:i4>2253</vt:i4>
      </vt:variant>
      <vt:variant>
        <vt:i4>0</vt:i4>
      </vt:variant>
      <vt:variant>
        <vt:i4>5</vt:i4>
      </vt:variant>
      <vt:variant>
        <vt:lpwstr>https://docs.docker.com/</vt:lpwstr>
      </vt:variant>
      <vt:variant>
        <vt:lpwstr/>
      </vt:variant>
      <vt:variant>
        <vt:i4>2883617</vt:i4>
      </vt:variant>
      <vt:variant>
        <vt:i4>2250</vt:i4>
      </vt:variant>
      <vt:variant>
        <vt:i4>0</vt:i4>
      </vt:variant>
      <vt:variant>
        <vt:i4>5</vt:i4>
      </vt:variant>
      <vt:variant>
        <vt:lpwstr>https://viblo.asia/p/huong-dan-su-dung-postman-cho-test-api-aWj53Lb1K6m</vt:lpwstr>
      </vt:variant>
      <vt:variant>
        <vt:lpwstr/>
      </vt:variant>
      <vt:variant>
        <vt:i4>2883688</vt:i4>
      </vt:variant>
      <vt:variant>
        <vt:i4>2247</vt:i4>
      </vt:variant>
      <vt:variant>
        <vt:i4>0</vt:i4>
      </vt:variant>
      <vt:variant>
        <vt:i4>5</vt:i4>
      </vt:variant>
      <vt:variant>
        <vt:lpwstr>https://learning.postman.com/docs/getting-started/introduction/</vt:lpwstr>
      </vt:variant>
      <vt:variant>
        <vt:lpwstr/>
      </vt:variant>
      <vt:variant>
        <vt:i4>3866730</vt:i4>
      </vt:variant>
      <vt:variant>
        <vt:i4>2244</vt:i4>
      </vt:variant>
      <vt:variant>
        <vt:i4>0</vt:i4>
      </vt:variant>
      <vt:variant>
        <vt:i4>5</vt:i4>
      </vt:variant>
      <vt:variant>
        <vt:lpwstr>https://jwt.io/introduction</vt:lpwstr>
      </vt:variant>
      <vt:variant>
        <vt:lpwstr/>
      </vt:variant>
      <vt:variant>
        <vt:i4>7864352</vt:i4>
      </vt:variant>
      <vt:variant>
        <vt:i4>2241</vt:i4>
      </vt:variant>
      <vt:variant>
        <vt:i4>0</vt:i4>
      </vt:variant>
      <vt:variant>
        <vt:i4>5</vt:i4>
      </vt:variant>
      <vt:variant>
        <vt:lpwstr>https://viblo.asia/p/jwt-tu-co-ban-den-chi-tiet-LzD5dXwe5jY</vt:lpwstr>
      </vt:variant>
      <vt:variant>
        <vt:lpwstr/>
      </vt:variant>
      <vt:variant>
        <vt:i4>6422632</vt:i4>
      </vt:variant>
      <vt:variant>
        <vt:i4>2238</vt:i4>
      </vt:variant>
      <vt:variant>
        <vt:i4>0</vt:i4>
      </vt:variant>
      <vt:variant>
        <vt:i4>5</vt:i4>
      </vt:variant>
      <vt:variant>
        <vt:lpwstr>https://socket.io/docs/v4/</vt:lpwstr>
      </vt:variant>
      <vt:variant>
        <vt:lpwstr/>
      </vt:variant>
      <vt:variant>
        <vt:i4>2883710</vt:i4>
      </vt:variant>
      <vt:variant>
        <vt:i4>2235</vt:i4>
      </vt:variant>
      <vt:variant>
        <vt:i4>0</vt:i4>
      </vt:variant>
      <vt:variant>
        <vt:i4>5</vt:i4>
      </vt:variant>
      <vt:variant>
        <vt:lpwstr>https://hoclaptrinh.vn/tutorial/hoc-mongodb</vt:lpwstr>
      </vt:variant>
      <vt:variant>
        <vt:lpwstr/>
      </vt:variant>
      <vt:variant>
        <vt:i4>4063273</vt:i4>
      </vt:variant>
      <vt:variant>
        <vt:i4>2232</vt:i4>
      </vt:variant>
      <vt:variant>
        <vt:i4>0</vt:i4>
      </vt:variant>
      <vt:variant>
        <vt:i4>5</vt:i4>
      </vt:variant>
      <vt:variant>
        <vt:lpwstr>https://hoclaptrinh.vn/</vt:lpwstr>
      </vt:variant>
      <vt:variant>
        <vt:lpwstr/>
      </vt:variant>
      <vt:variant>
        <vt:i4>1769523</vt:i4>
      </vt:variant>
      <vt:variant>
        <vt:i4>1340</vt:i4>
      </vt:variant>
      <vt:variant>
        <vt:i4>0</vt:i4>
      </vt:variant>
      <vt:variant>
        <vt:i4>5</vt:i4>
      </vt:variant>
      <vt:variant>
        <vt:lpwstr/>
      </vt:variant>
      <vt:variant>
        <vt:lpwstr>_Toc106816520</vt:lpwstr>
      </vt:variant>
      <vt:variant>
        <vt:i4>1572915</vt:i4>
      </vt:variant>
      <vt:variant>
        <vt:i4>1334</vt:i4>
      </vt:variant>
      <vt:variant>
        <vt:i4>0</vt:i4>
      </vt:variant>
      <vt:variant>
        <vt:i4>5</vt:i4>
      </vt:variant>
      <vt:variant>
        <vt:lpwstr/>
      </vt:variant>
      <vt:variant>
        <vt:lpwstr>_Toc106816519</vt:lpwstr>
      </vt:variant>
      <vt:variant>
        <vt:i4>1572915</vt:i4>
      </vt:variant>
      <vt:variant>
        <vt:i4>1328</vt:i4>
      </vt:variant>
      <vt:variant>
        <vt:i4>0</vt:i4>
      </vt:variant>
      <vt:variant>
        <vt:i4>5</vt:i4>
      </vt:variant>
      <vt:variant>
        <vt:lpwstr/>
      </vt:variant>
      <vt:variant>
        <vt:lpwstr>_Toc106816518</vt:lpwstr>
      </vt:variant>
      <vt:variant>
        <vt:i4>1572915</vt:i4>
      </vt:variant>
      <vt:variant>
        <vt:i4>1322</vt:i4>
      </vt:variant>
      <vt:variant>
        <vt:i4>0</vt:i4>
      </vt:variant>
      <vt:variant>
        <vt:i4>5</vt:i4>
      </vt:variant>
      <vt:variant>
        <vt:lpwstr/>
      </vt:variant>
      <vt:variant>
        <vt:lpwstr>_Toc106816517</vt:lpwstr>
      </vt:variant>
      <vt:variant>
        <vt:i4>1572915</vt:i4>
      </vt:variant>
      <vt:variant>
        <vt:i4>1316</vt:i4>
      </vt:variant>
      <vt:variant>
        <vt:i4>0</vt:i4>
      </vt:variant>
      <vt:variant>
        <vt:i4>5</vt:i4>
      </vt:variant>
      <vt:variant>
        <vt:lpwstr/>
      </vt:variant>
      <vt:variant>
        <vt:lpwstr>_Toc106816516</vt:lpwstr>
      </vt:variant>
      <vt:variant>
        <vt:i4>1572915</vt:i4>
      </vt:variant>
      <vt:variant>
        <vt:i4>1310</vt:i4>
      </vt:variant>
      <vt:variant>
        <vt:i4>0</vt:i4>
      </vt:variant>
      <vt:variant>
        <vt:i4>5</vt:i4>
      </vt:variant>
      <vt:variant>
        <vt:lpwstr/>
      </vt:variant>
      <vt:variant>
        <vt:lpwstr>_Toc106816515</vt:lpwstr>
      </vt:variant>
      <vt:variant>
        <vt:i4>1572915</vt:i4>
      </vt:variant>
      <vt:variant>
        <vt:i4>1304</vt:i4>
      </vt:variant>
      <vt:variant>
        <vt:i4>0</vt:i4>
      </vt:variant>
      <vt:variant>
        <vt:i4>5</vt:i4>
      </vt:variant>
      <vt:variant>
        <vt:lpwstr/>
      </vt:variant>
      <vt:variant>
        <vt:lpwstr>_Toc106816514</vt:lpwstr>
      </vt:variant>
      <vt:variant>
        <vt:i4>1572915</vt:i4>
      </vt:variant>
      <vt:variant>
        <vt:i4>1298</vt:i4>
      </vt:variant>
      <vt:variant>
        <vt:i4>0</vt:i4>
      </vt:variant>
      <vt:variant>
        <vt:i4>5</vt:i4>
      </vt:variant>
      <vt:variant>
        <vt:lpwstr/>
      </vt:variant>
      <vt:variant>
        <vt:lpwstr>_Toc106816513</vt:lpwstr>
      </vt:variant>
      <vt:variant>
        <vt:i4>1572915</vt:i4>
      </vt:variant>
      <vt:variant>
        <vt:i4>1292</vt:i4>
      </vt:variant>
      <vt:variant>
        <vt:i4>0</vt:i4>
      </vt:variant>
      <vt:variant>
        <vt:i4>5</vt:i4>
      </vt:variant>
      <vt:variant>
        <vt:lpwstr/>
      </vt:variant>
      <vt:variant>
        <vt:lpwstr>_Toc106816512</vt:lpwstr>
      </vt:variant>
      <vt:variant>
        <vt:i4>1572915</vt:i4>
      </vt:variant>
      <vt:variant>
        <vt:i4>1286</vt:i4>
      </vt:variant>
      <vt:variant>
        <vt:i4>0</vt:i4>
      </vt:variant>
      <vt:variant>
        <vt:i4>5</vt:i4>
      </vt:variant>
      <vt:variant>
        <vt:lpwstr/>
      </vt:variant>
      <vt:variant>
        <vt:lpwstr>_Toc106816511</vt:lpwstr>
      </vt:variant>
      <vt:variant>
        <vt:i4>1572915</vt:i4>
      </vt:variant>
      <vt:variant>
        <vt:i4>1280</vt:i4>
      </vt:variant>
      <vt:variant>
        <vt:i4>0</vt:i4>
      </vt:variant>
      <vt:variant>
        <vt:i4>5</vt:i4>
      </vt:variant>
      <vt:variant>
        <vt:lpwstr/>
      </vt:variant>
      <vt:variant>
        <vt:lpwstr>_Toc106816510</vt:lpwstr>
      </vt:variant>
      <vt:variant>
        <vt:i4>1638451</vt:i4>
      </vt:variant>
      <vt:variant>
        <vt:i4>1274</vt:i4>
      </vt:variant>
      <vt:variant>
        <vt:i4>0</vt:i4>
      </vt:variant>
      <vt:variant>
        <vt:i4>5</vt:i4>
      </vt:variant>
      <vt:variant>
        <vt:lpwstr/>
      </vt:variant>
      <vt:variant>
        <vt:lpwstr>_Toc106816509</vt:lpwstr>
      </vt:variant>
      <vt:variant>
        <vt:i4>1638451</vt:i4>
      </vt:variant>
      <vt:variant>
        <vt:i4>1268</vt:i4>
      </vt:variant>
      <vt:variant>
        <vt:i4>0</vt:i4>
      </vt:variant>
      <vt:variant>
        <vt:i4>5</vt:i4>
      </vt:variant>
      <vt:variant>
        <vt:lpwstr/>
      </vt:variant>
      <vt:variant>
        <vt:lpwstr>_Toc106816508</vt:lpwstr>
      </vt:variant>
      <vt:variant>
        <vt:i4>1638451</vt:i4>
      </vt:variant>
      <vt:variant>
        <vt:i4>1262</vt:i4>
      </vt:variant>
      <vt:variant>
        <vt:i4>0</vt:i4>
      </vt:variant>
      <vt:variant>
        <vt:i4>5</vt:i4>
      </vt:variant>
      <vt:variant>
        <vt:lpwstr/>
      </vt:variant>
      <vt:variant>
        <vt:lpwstr>_Toc106816507</vt:lpwstr>
      </vt:variant>
      <vt:variant>
        <vt:i4>1638451</vt:i4>
      </vt:variant>
      <vt:variant>
        <vt:i4>1256</vt:i4>
      </vt:variant>
      <vt:variant>
        <vt:i4>0</vt:i4>
      </vt:variant>
      <vt:variant>
        <vt:i4>5</vt:i4>
      </vt:variant>
      <vt:variant>
        <vt:lpwstr/>
      </vt:variant>
      <vt:variant>
        <vt:lpwstr>_Toc106816506</vt:lpwstr>
      </vt:variant>
      <vt:variant>
        <vt:i4>1638451</vt:i4>
      </vt:variant>
      <vt:variant>
        <vt:i4>1250</vt:i4>
      </vt:variant>
      <vt:variant>
        <vt:i4>0</vt:i4>
      </vt:variant>
      <vt:variant>
        <vt:i4>5</vt:i4>
      </vt:variant>
      <vt:variant>
        <vt:lpwstr/>
      </vt:variant>
      <vt:variant>
        <vt:lpwstr>_Toc106816505</vt:lpwstr>
      </vt:variant>
      <vt:variant>
        <vt:i4>1638451</vt:i4>
      </vt:variant>
      <vt:variant>
        <vt:i4>1244</vt:i4>
      </vt:variant>
      <vt:variant>
        <vt:i4>0</vt:i4>
      </vt:variant>
      <vt:variant>
        <vt:i4>5</vt:i4>
      </vt:variant>
      <vt:variant>
        <vt:lpwstr/>
      </vt:variant>
      <vt:variant>
        <vt:lpwstr>_Toc106816504</vt:lpwstr>
      </vt:variant>
      <vt:variant>
        <vt:i4>1638451</vt:i4>
      </vt:variant>
      <vt:variant>
        <vt:i4>1238</vt:i4>
      </vt:variant>
      <vt:variant>
        <vt:i4>0</vt:i4>
      </vt:variant>
      <vt:variant>
        <vt:i4>5</vt:i4>
      </vt:variant>
      <vt:variant>
        <vt:lpwstr/>
      </vt:variant>
      <vt:variant>
        <vt:lpwstr>_Toc106816503</vt:lpwstr>
      </vt:variant>
      <vt:variant>
        <vt:i4>1638451</vt:i4>
      </vt:variant>
      <vt:variant>
        <vt:i4>1232</vt:i4>
      </vt:variant>
      <vt:variant>
        <vt:i4>0</vt:i4>
      </vt:variant>
      <vt:variant>
        <vt:i4>5</vt:i4>
      </vt:variant>
      <vt:variant>
        <vt:lpwstr/>
      </vt:variant>
      <vt:variant>
        <vt:lpwstr>_Toc106816502</vt:lpwstr>
      </vt:variant>
      <vt:variant>
        <vt:i4>1638451</vt:i4>
      </vt:variant>
      <vt:variant>
        <vt:i4>1226</vt:i4>
      </vt:variant>
      <vt:variant>
        <vt:i4>0</vt:i4>
      </vt:variant>
      <vt:variant>
        <vt:i4>5</vt:i4>
      </vt:variant>
      <vt:variant>
        <vt:lpwstr/>
      </vt:variant>
      <vt:variant>
        <vt:lpwstr>_Toc106816501</vt:lpwstr>
      </vt:variant>
      <vt:variant>
        <vt:i4>1638451</vt:i4>
      </vt:variant>
      <vt:variant>
        <vt:i4>1220</vt:i4>
      </vt:variant>
      <vt:variant>
        <vt:i4>0</vt:i4>
      </vt:variant>
      <vt:variant>
        <vt:i4>5</vt:i4>
      </vt:variant>
      <vt:variant>
        <vt:lpwstr/>
      </vt:variant>
      <vt:variant>
        <vt:lpwstr>_Toc106816500</vt:lpwstr>
      </vt:variant>
      <vt:variant>
        <vt:i4>1048626</vt:i4>
      </vt:variant>
      <vt:variant>
        <vt:i4>1214</vt:i4>
      </vt:variant>
      <vt:variant>
        <vt:i4>0</vt:i4>
      </vt:variant>
      <vt:variant>
        <vt:i4>5</vt:i4>
      </vt:variant>
      <vt:variant>
        <vt:lpwstr/>
      </vt:variant>
      <vt:variant>
        <vt:lpwstr>_Toc106816499</vt:lpwstr>
      </vt:variant>
      <vt:variant>
        <vt:i4>1048626</vt:i4>
      </vt:variant>
      <vt:variant>
        <vt:i4>1208</vt:i4>
      </vt:variant>
      <vt:variant>
        <vt:i4>0</vt:i4>
      </vt:variant>
      <vt:variant>
        <vt:i4>5</vt:i4>
      </vt:variant>
      <vt:variant>
        <vt:lpwstr/>
      </vt:variant>
      <vt:variant>
        <vt:lpwstr>_Toc106816498</vt:lpwstr>
      </vt:variant>
      <vt:variant>
        <vt:i4>1048626</vt:i4>
      </vt:variant>
      <vt:variant>
        <vt:i4>1202</vt:i4>
      </vt:variant>
      <vt:variant>
        <vt:i4>0</vt:i4>
      </vt:variant>
      <vt:variant>
        <vt:i4>5</vt:i4>
      </vt:variant>
      <vt:variant>
        <vt:lpwstr/>
      </vt:variant>
      <vt:variant>
        <vt:lpwstr>_Toc106816497</vt:lpwstr>
      </vt:variant>
      <vt:variant>
        <vt:i4>1048626</vt:i4>
      </vt:variant>
      <vt:variant>
        <vt:i4>1196</vt:i4>
      </vt:variant>
      <vt:variant>
        <vt:i4>0</vt:i4>
      </vt:variant>
      <vt:variant>
        <vt:i4>5</vt:i4>
      </vt:variant>
      <vt:variant>
        <vt:lpwstr/>
      </vt:variant>
      <vt:variant>
        <vt:lpwstr>_Toc106816496</vt:lpwstr>
      </vt:variant>
      <vt:variant>
        <vt:i4>1048626</vt:i4>
      </vt:variant>
      <vt:variant>
        <vt:i4>1190</vt:i4>
      </vt:variant>
      <vt:variant>
        <vt:i4>0</vt:i4>
      </vt:variant>
      <vt:variant>
        <vt:i4>5</vt:i4>
      </vt:variant>
      <vt:variant>
        <vt:lpwstr/>
      </vt:variant>
      <vt:variant>
        <vt:lpwstr>_Toc106816495</vt:lpwstr>
      </vt:variant>
      <vt:variant>
        <vt:i4>1048626</vt:i4>
      </vt:variant>
      <vt:variant>
        <vt:i4>1184</vt:i4>
      </vt:variant>
      <vt:variant>
        <vt:i4>0</vt:i4>
      </vt:variant>
      <vt:variant>
        <vt:i4>5</vt:i4>
      </vt:variant>
      <vt:variant>
        <vt:lpwstr/>
      </vt:variant>
      <vt:variant>
        <vt:lpwstr>_Toc106816494</vt:lpwstr>
      </vt:variant>
      <vt:variant>
        <vt:i4>1048626</vt:i4>
      </vt:variant>
      <vt:variant>
        <vt:i4>1178</vt:i4>
      </vt:variant>
      <vt:variant>
        <vt:i4>0</vt:i4>
      </vt:variant>
      <vt:variant>
        <vt:i4>5</vt:i4>
      </vt:variant>
      <vt:variant>
        <vt:lpwstr/>
      </vt:variant>
      <vt:variant>
        <vt:lpwstr>_Toc106816493</vt:lpwstr>
      </vt:variant>
      <vt:variant>
        <vt:i4>1048626</vt:i4>
      </vt:variant>
      <vt:variant>
        <vt:i4>1172</vt:i4>
      </vt:variant>
      <vt:variant>
        <vt:i4>0</vt:i4>
      </vt:variant>
      <vt:variant>
        <vt:i4>5</vt:i4>
      </vt:variant>
      <vt:variant>
        <vt:lpwstr/>
      </vt:variant>
      <vt:variant>
        <vt:lpwstr>_Toc106816492</vt:lpwstr>
      </vt:variant>
      <vt:variant>
        <vt:i4>1048626</vt:i4>
      </vt:variant>
      <vt:variant>
        <vt:i4>1166</vt:i4>
      </vt:variant>
      <vt:variant>
        <vt:i4>0</vt:i4>
      </vt:variant>
      <vt:variant>
        <vt:i4>5</vt:i4>
      </vt:variant>
      <vt:variant>
        <vt:lpwstr/>
      </vt:variant>
      <vt:variant>
        <vt:lpwstr>_Toc106816491</vt:lpwstr>
      </vt:variant>
      <vt:variant>
        <vt:i4>1376319</vt:i4>
      </vt:variant>
      <vt:variant>
        <vt:i4>1157</vt:i4>
      </vt:variant>
      <vt:variant>
        <vt:i4>0</vt:i4>
      </vt:variant>
      <vt:variant>
        <vt:i4>5</vt:i4>
      </vt:variant>
      <vt:variant>
        <vt:lpwstr/>
      </vt:variant>
      <vt:variant>
        <vt:lpwstr>_Toc106818927</vt:lpwstr>
      </vt:variant>
      <vt:variant>
        <vt:i4>1376319</vt:i4>
      </vt:variant>
      <vt:variant>
        <vt:i4>1151</vt:i4>
      </vt:variant>
      <vt:variant>
        <vt:i4>0</vt:i4>
      </vt:variant>
      <vt:variant>
        <vt:i4>5</vt:i4>
      </vt:variant>
      <vt:variant>
        <vt:lpwstr/>
      </vt:variant>
      <vt:variant>
        <vt:lpwstr>_Toc106818926</vt:lpwstr>
      </vt:variant>
      <vt:variant>
        <vt:i4>1376319</vt:i4>
      </vt:variant>
      <vt:variant>
        <vt:i4>1145</vt:i4>
      </vt:variant>
      <vt:variant>
        <vt:i4>0</vt:i4>
      </vt:variant>
      <vt:variant>
        <vt:i4>5</vt:i4>
      </vt:variant>
      <vt:variant>
        <vt:lpwstr/>
      </vt:variant>
      <vt:variant>
        <vt:lpwstr>_Toc106818925</vt:lpwstr>
      </vt:variant>
      <vt:variant>
        <vt:i4>1376319</vt:i4>
      </vt:variant>
      <vt:variant>
        <vt:i4>1139</vt:i4>
      </vt:variant>
      <vt:variant>
        <vt:i4>0</vt:i4>
      </vt:variant>
      <vt:variant>
        <vt:i4>5</vt:i4>
      </vt:variant>
      <vt:variant>
        <vt:lpwstr/>
      </vt:variant>
      <vt:variant>
        <vt:lpwstr>_Toc106818924</vt:lpwstr>
      </vt:variant>
      <vt:variant>
        <vt:i4>1376319</vt:i4>
      </vt:variant>
      <vt:variant>
        <vt:i4>1133</vt:i4>
      </vt:variant>
      <vt:variant>
        <vt:i4>0</vt:i4>
      </vt:variant>
      <vt:variant>
        <vt:i4>5</vt:i4>
      </vt:variant>
      <vt:variant>
        <vt:lpwstr/>
      </vt:variant>
      <vt:variant>
        <vt:lpwstr>_Toc106818923</vt:lpwstr>
      </vt:variant>
      <vt:variant>
        <vt:i4>1376319</vt:i4>
      </vt:variant>
      <vt:variant>
        <vt:i4>1127</vt:i4>
      </vt:variant>
      <vt:variant>
        <vt:i4>0</vt:i4>
      </vt:variant>
      <vt:variant>
        <vt:i4>5</vt:i4>
      </vt:variant>
      <vt:variant>
        <vt:lpwstr/>
      </vt:variant>
      <vt:variant>
        <vt:lpwstr>_Toc106818922</vt:lpwstr>
      </vt:variant>
      <vt:variant>
        <vt:i4>1376319</vt:i4>
      </vt:variant>
      <vt:variant>
        <vt:i4>1121</vt:i4>
      </vt:variant>
      <vt:variant>
        <vt:i4>0</vt:i4>
      </vt:variant>
      <vt:variant>
        <vt:i4>5</vt:i4>
      </vt:variant>
      <vt:variant>
        <vt:lpwstr/>
      </vt:variant>
      <vt:variant>
        <vt:lpwstr>_Toc106818921</vt:lpwstr>
      </vt:variant>
      <vt:variant>
        <vt:i4>1376319</vt:i4>
      </vt:variant>
      <vt:variant>
        <vt:i4>1115</vt:i4>
      </vt:variant>
      <vt:variant>
        <vt:i4>0</vt:i4>
      </vt:variant>
      <vt:variant>
        <vt:i4>5</vt:i4>
      </vt:variant>
      <vt:variant>
        <vt:lpwstr/>
      </vt:variant>
      <vt:variant>
        <vt:lpwstr>_Toc106818920</vt:lpwstr>
      </vt:variant>
      <vt:variant>
        <vt:i4>1441855</vt:i4>
      </vt:variant>
      <vt:variant>
        <vt:i4>1109</vt:i4>
      </vt:variant>
      <vt:variant>
        <vt:i4>0</vt:i4>
      </vt:variant>
      <vt:variant>
        <vt:i4>5</vt:i4>
      </vt:variant>
      <vt:variant>
        <vt:lpwstr/>
      </vt:variant>
      <vt:variant>
        <vt:lpwstr>_Toc106818919</vt:lpwstr>
      </vt:variant>
      <vt:variant>
        <vt:i4>1441855</vt:i4>
      </vt:variant>
      <vt:variant>
        <vt:i4>1103</vt:i4>
      </vt:variant>
      <vt:variant>
        <vt:i4>0</vt:i4>
      </vt:variant>
      <vt:variant>
        <vt:i4>5</vt:i4>
      </vt:variant>
      <vt:variant>
        <vt:lpwstr/>
      </vt:variant>
      <vt:variant>
        <vt:lpwstr>_Toc106818918</vt:lpwstr>
      </vt:variant>
      <vt:variant>
        <vt:i4>1441855</vt:i4>
      </vt:variant>
      <vt:variant>
        <vt:i4>1097</vt:i4>
      </vt:variant>
      <vt:variant>
        <vt:i4>0</vt:i4>
      </vt:variant>
      <vt:variant>
        <vt:i4>5</vt:i4>
      </vt:variant>
      <vt:variant>
        <vt:lpwstr/>
      </vt:variant>
      <vt:variant>
        <vt:lpwstr>_Toc106818917</vt:lpwstr>
      </vt:variant>
      <vt:variant>
        <vt:i4>1441855</vt:i4>
      </vt:variant>
      <vt:variant>
        <vt:i4>1091</vt:i4>
      </vt:variant>
      <vt:variant>
        <vt:i4>0</vt:i4>
      </vt:variant>
      <vt:variant>
        <vt:i4>5</vt:i4>
      </vt:variant>
      <vt:variant>
        <vt:lpwstr/>
      </vt:variant>
      <vt:variant>
        <vt:lpwstr>_Toc106818916</vt:lpwstr>
      </vt:variant>
      <vt:variant>
        <vt:i4>1441855</vt:i4>
      </vt:variant>
      <vt:variant>
        <vt:i4>1085</vt:i4>
      </vt:variant>
      <vt:variant>
        <vt:i4>0</vt:i4>
      </vt:variant>
      <vt:variant>
        <vt:i4>5</vt:i4>
      </vt:variant>
      <vt:variant>
        <vt:lpwstr/>
      </vt:variant>
      <vt:variant>
        <vt:lpwstr>_Toc106818915</vt:lpwstr>
      </vt:variant>
      <vt:variant>
        <vt:i4>1441855</vt:i4>
      </vt:variant>
      <vt:variant>
        <vt:i4>1079</vt:i4>
      </vt:variant>
      <vt:variant>
        <vt:i4>0</vt:i4>
      </vt:variant>
      <vt:variant>
        <vt:i4>5</vt:i4>
      </vt:variant>
      <vt:variant>
        <vt:lpwstr/>
      </vt:variant>
      <vt:variant>
        <vt:lpwstr>_Toc106818914</vt:lpwstr>
      </vt:variant>
      <vt:variant>
        <vt:i4>1441855</vt:i4>
      </vt:variant>
      <vt:variant>
        <vt:i4>1073</vt:i4>
      </vt:variant>
      <vt:variant>
        <vt:i4>0</vt:i4>
      </vt:variant>
      <vt:variant>
        <vt:i4>5</vt:i4>
      </vt:variant>
      <vt:variant>
        <vt:lpwstr/>
      </vt:variant>
      <vt:variant>
        <vt:lpwstr>_Toc106818913</vt:lpwstr>
      </vt:variant>
      <vt:variant>
        <vt:i4>1441855</vt:i4>
      </vt:variant>
      <vt:variant>
        <vt:i4>1067</vt:i4>
      </vt:variant>
      <vt:variant>
        <vt:i4>0</vt:i4>
      </vt:variant>
      <vt:variant>
        <vt:i4>5</vt:i4>
      </vt:variant>
      <vt:variant>
        <vt:lpwstr/>
      </vt:variant>
      <vt:variant>
        <vt:lpwstr>_Toc106818912</vt:lpwstr>
      </vt:variant>
      <vt:variant>
        <vt:i4>1441855</vt:i4>
      </vt:variant>
      <vt:variant>
        <vt:i4>1061</vt:i4>
      </vt:variant>
      <vt:variant>
        <vt:i4>0</vt:i4>
      </vt:variant>
      <vt:variant>
        <vt:i4>5</vt:i4>
      </vt:variant>
      <vt:variant>
        <vt:lpwstr/>
      </vt:variant>
      <vt:variant>
        <vt:lpwstr>_Toc106818911</vt:lpwstr>
      </vt:variant>
      <vt:variant>
        <vt:i4>1441855</vt:i4>
      </vt:variant>
      <vt:variant>
        <vt:i4>1055</vt:i4>
      </vt:variant>
      <vt:variant>
        <vt:i4>0</vt:i4>
      </vt:variant>
      <vt:variant>
        <vt:i4>5</vt:i4>
      </vt:variant>
      <vt:variant>
        <vt:lpwstr/>
      </vt:variant>
      <vt:variant>
        <vt:lpwstr>_Toc106818910</vt:lpwstr>
      </vt:variant>
      <vt:variant>
        <vt:i4>1507391</vt:i4>
      </vt:variant>
      <vt:variant>
        <vt:i4>1049</vt:i4>
      </vt:variant>
      <vt:variant>
        <vt:i4>0</vt:i4>
      </vt:variant>
      <vt:variant>
        <vt:i4>5</vt:i4>
      </vt:variant>
      <vt:variant>
        <vt:lpwstr/>
      </vt:variant>
      <vt:variant>
        <vt:lpwstr>_Toc106818909</vt:lpwstr>
      </vt:variant>
      <vt:variant>
        <vt:i4>1507391</vt:i4>
      </vt:variant>
      <vt:variant>
        <vt:i4>1043</vt:i4>
      </vt:variant>
      <vt:variant>
        <vt:i4>0</vt:i4>
      </vt:variant>
      <vt:variant>
        <vt:i4>5</vt:i4>
      </vt:variant>
      <vt:variant>
        <vt:lpwstr/>
      </vt:variant>
      <vt:variant>
        <vt:lpwstr>_Toc106818908</vt:lpwstr>
      </vt:variant>
      <vt:variant>
        <vt:i4>1507391</vt:i4>
      </vt:variant>
      <vt:variant>
        <vt:i4>1037</vt:i4>
      </vt:variant>
      <vt:variant>
        <vt:i4>0</vt:i4>
      </vt:variant>
      <vt:variant>
        <vt:i4>5</vt:i4>
      </vt:variant>
      <vt:variant>
        <vt:lpwstr/>
      </vt:variant>
      <vt:variant>
        <vt:lpwstr>_Toc106818907</vt:lpwstr>
      </vt:variant>
      <vt:variant>
        <vt:i4>1507391</vt:i4>
      </vt:variant>
      <vt:variant>
        <vt:i4>1031</vt:i4>
      </vt:variant>
      <vt:variant>
        <vt:i4>0</vt:i4>
      </vt:variant>
      <vt:variant>
        <vt:i4>5</vt:i4>
      </vt:variant>
      <vt:variant>
        <vt:lpwstr/>
      </vt:variant>
      <vt:variant>
        <vt:lpwstr>_Toc106818906</vt:lpwstr>
      </vt:variant>
      <vt:variant>
        <vt:i4>1507391</vt:i4>
      </vt:variant>
      <vt:variant>
        <vt:i4>1025</vt:i4>
      </vt:variant>
      <vt:variant>
        <vt:i4>0</vt:i4>
      </vt:variant>
      <vt:variant>
        <vt:i4>5</vt:i4>
      </vt:variant>
      <vt:variant>
        <vt:lpwstr/>
      </vt:variant>
      <vt:variant>
        <vt:lpwstr>_Toc106818905</vt:lpwstr>
      </vt:variant>
      <vt:variant>
        <vt:i4>1507391</vt:i4>
      </vt:variant>
      <vt:variant>
        <vt:i4>1019</vt:i4>
      </vt:variant>
      <vt:variant>
        <vt:i4>0</vt:i4>
      </vt:variant>
      <vt:variant>
        <vt:i4>5</vt:i4>
      </vt:variant>
      <vt:variant>
        <vt:lpwstr/>
      </vt:variant>
      <vt:variant>
        <vt:lpwstr>_Toc106818904</vt:lpwstr>
      </vt:variant>
      <vt:variant>
        <vt:i4>1507391</vt:i4>
      </vt:variant>
      <vt:variant>
        <vt:i4>1013</vt:i4>
      </vt:variant>
      <vt:variant>
        <vt:i4>0</vt:i4>
      </vt:variant>
      <vt:variant>
        <vt:i4>5</vt:i4>
      </vt:variant>
      <vt:variant>
        <vt:lpwstr/>
      </vt:variant>
      <vt:variant>
        <vt:lpwstr>_Toc106818903</vt:lpwstr>
      </vt:variant>
      <vt:variant>
        <vt:i4>1507391</vt:i4>
      </vt:variant>
      <vt:variant>
        <vt:i4>1007</vt:i4>
      </vt:variant>
      <vt:variant>
        <vt:i4>0</vt:i4>
      </vt:variant>
      <vt:variant>
        <vt:i4>5</vt:i4>
      </vt:variant>
      <vt:variant>
        <vt:lpwstr/>
      </vt:variant>
      <vt:variant>
        <vt:lpwstr>_Toc106818902</vt:lpwstr>
      </vt:variant>
      <vt:variant>
        <vt:i4>1507391</vt:i4>
      </vt:variant>
      <vt:variant>
        <vt:i4>1001</vt:i4>
      </vt:variant>
      <vt:variant>
        <vt:i4>0</vt:i4>
      </vt:variant>
      <vt:variant>
        <vt:i4>5</vt:i4>
      </vt:variant>
      <vt:variant>
        <vt:lpwstr/>
      </vt:variant>
      <vt:variant>
        <vt:lpwstr>_Toc106818901</vt:lpwstr>
      </vt:variant>
      <vt:variant>
        <vt:i4>1507391</vt:i4>
      </vt:variant>
      <vt:variant>
        <vt:i4>995</vt:i4>
      </vt:variant>
      <vt:variant>
        <vt:i4>0</vt:i4>
      </vt:variant>
      <vt:variant>
        <vt:i4>5</vt:i4>
      </vt:variant>
      <vt:variant>
        <vt:lpwstr/>
      </vt:variant>
      <vt:variant>
        <vt:lpwstr>_Toc106818900</vt:lpwstr>
      </vt:variant>
      <vt:variant>
        <vt:i4>1966142</vt:i4>
      </vt:variant>
      <vt:variant>
        <vt:i4>989</vt:i4>
      </vt:variant>
      <vt:variant>
        <vt:i4>0</vt:i4>
      </vt:variant>
      <vt:variant>
        <vt:i4>5</vt:i4>
      </vt:variant>
      <vt:variant>
        <vt:lpwstr/>
      </vt:variant>
      <vt:variant>
        <vt:lpwstr>_Toc106818899</vt:lpwstr>
      </vt:variant>
      <vt:variant>
        <vt:i4>1966142</vt:i4>
      </vt:variant>
      <vt:variant>
        <vt:i4>983</vt:i4>
      </vt:variant>
      <vt:variant>
        <vt:i4>0</vt:i4>
      </vt:variant>
      <vt:variant>
        <vt:i4>5</vt:i4>
      </vt:variant>
      <vt:variant>
        <vt:lpwstr/>
      </vt:variant>
      <vt:variant>
        <vt:lpwstr>_Toc106818898</vt:lpwstr>
      </vt:variant>
      <vt:variant>
        <vt:i4>1966142</vt:i4>
      </vt:variant>
      <vt:variant>
        <vt:i4>977</vt:i4>
      </vt:variant>
      <vt:variant>
        <vt:i4>0</vt:i4>
      </vt:variant>
      <vt:variant>
        <vt:i4>5</vt:i4>
      </vt:variant>
      <vt:variant>
        <vt:lpwstr/>
      </vt:variant>
      <vt:variant>
        <vt:lpwstr>_Toc106818897</vt:lpwstr>
      </vt:variant>
      <vt:variant>
        <vt:i4>1966142</vt:i4>
      </vt:variant>
      <vt:variant>
        <vt:i4>971</vt:i4>
      </vt:variant>
      <vt:variant>
        <vt:i4>0</vt:i4>
      </vt:variant>
      <vt:variant>
        <vt:i4>5</vt:i4>
      </vt:variant>
      <vt:variant>
        <vt:lpwstr/>
      </vt:variant>
      <vt:variant>
        <vt:lpwstr>_Toc106818896</vt:lpwstr>
      </vt:variant>
      <vt:variant>
        <vt:i4>1966142</vt:i4>
      </vt:variant>
      <vt:variant>
        <vt:i4>965</vt:i4>
      </vt:variant>
      <vt:variant>
        <vt:i4>0</vt:i4>
      </vt:variant>
      <vt:variant>
        <vt:i4>5</vt:i4>
      </vt:variant>
      <vt:variant>
        <vt:lpwstr/>
      </vt:variant>
      <vt:variant>
        <vt:lpwstr>_Toc106818895</vt:lpwstr>
      </vt:variant>
      <vt:variant>
        <vt:i4>1966142</vt:i4>
      </vt:variant>
      <vt:variant>
        <vt:i4>959</vt:i4>
      </vt:variant>
      <vt:variant>
        <vt:i4>0</vt:i4>
      </vt:variant>
      <vt:variant>
        <vt:i4>5</vt:i4>
      </vt:variant>
      <vt:variant>
        <vt:lpwstr/>
      </vt:variant>
      <vt:variant>
        <vt:lpwstr>_Toc106818894</vt:lpwstr>
      </vt:variant>
      <vt:variant>
        <vt:i4>1966142</vt:i4>
      </vt:variant>
      <vt:variant>
        <vt:i4>953</vt:i4>
      </vt:variant>
      <vt:variant>
        <vt:i4>0</vt:i4>
      </vt:variant>
      <vt:variant>
        <vt:i4>5</vt:i4>
      </vt:variant>
      <vt:variant>
        <vt:lpwstr/>
      </vt:variant>
      <vt:variant>
        <vt:lpwstr>_Toc106818893</vt:lpwstr>
      </vt:variant>
      <vt:variant>
        <vt:i4>1966142</vt:i4>
      </vt:variant>
      <vt:variant>
        <vt:i4>947</vt:i4>
      </vt:variant>
      <vt:variant>
        <vt:i4>0</vt:i4>
      </vt:variant>
      <vt:variant>
        <vt:i4>5</vt:i4>
      </vt:variant>
      <vt:variant>
        <vt:lpwstr/>
      </vt:variant>
      <vt:variant>
        <vt:lpwstr>_Toc106818892</vt:lpwstr>
      </vt:variant>
      <vt:variant>
        <vt:i4>1966142</vt:i4>
      </vt:variant>
      <vt:variant>
        <vt:i4>941</vt:i4>
      </vt:variant>
      <vt:variant>
        <vt:i4>0</vt:i4>
      </vt:variant>
      <vt:variant>
        <vt:i4>5</vt:i4>
      </vt:variant>
      <vt:variant>
        <vt:lpwstr/>
      </vt:variant>
      <vt:variant>
        <vt:lpwstr>_Toc106818891</vt:lpwstr>
      </vt:variant>
      <vt:variant>
        <vt:i4>1966142</vt:i4>
      </vt:variant>
      <vt:variant>
        <vt:i4>935</vt:i4>
      </vt:variant>
      <vt:variant>
        <vt:i4>0</vt:i4>
      </vt:variant>
      <vt:variant>
        <vt:i4>5</vt:i4>
      </vt:variant>
      <vt:variant>
        <vt:lpwstr/>
      </vt:variant>
      <vt:variant>
        <vt:lpwstr>_Toc106818890</vt:lpwstr>
      </vt:variant>
      <vt:variant>
        <vt:i4>2031678</vt:i4>
      </vt:variant>
      <vt:variant>
        <vt:i4>929</vt:i4>
      </vt:variant>
      <vt:variant>
        <vt:i4>0</vt:i4>
      </vt:variant>
      <vt:variant>
        <vt:i4>5</vt:i4>
      </vt:variant>
      <vt:variant>
        <vt:lpwstr/>
      </vt:variant>
      <vt:variant>
        <vt:lpwstr>_Toc106818889</vt:lpwstr>
      </vt:variant>
      <vt:variant>
        <vt:i4>2031678</vt:i4>
      </vt:variant>
      <vt:variant>
        <vt:i4>923</vt:i4>
      </vt:variant>
      <vt:variant>
        <vt:i4>0</vt:i4>
      </vt:variant>
      <vt:variant>
        <vt:i4>5</vt:i4>
      </vt:variant>
      <vt:variant>
        <vt:lpwstr/>
      </vt:variant>
      <vt:variant>
        <vt:lpwstr>_Toc106818888</vt:lpwstr>
      </vt:variant>
      <vt:variant>
        <vt:i4>2031678</vt:i4>
      </vt:variant>
      <vt:variant>
        <vt:i4>917</vt:i4>
      </vt:variant>
      <vt:variant>
        <vt:i4>0</vt:i4>
      </vt:variant>
      <vt:variant>
        <vt:i4>5</vt:i4>
      </vt:variant>
      <vt:variant>
        <vt:lpwstr/>
      </vt:variant>
      <vt:variant>
        <vt:lpwstr>_Toc106818887</vt:lpwstr>
      </vt:variant>
      <vt:variant>
        <vt:i4>2031678</vt:i4>
      </vt:variant>
      <vt:variant>
        <vt:i4>911</vt:i4>
      </vt:variant>
      <vt:variant>
        <vt:i4>0</vt:i4>
      </vt:variant>
      <vt:variant>
        <vt:i4>5</vt:i4>
      </vt:variant>
      <vt:variant>
        <vt:lpwstr/>
      </vt:variant>
      <vt:variant>
        <vt:lpwstr>_Toc106818886</vt:lpwstr>
      </vt:variant>
      <vt:variant>
        <vt:i4>2031678</vt:i4>
      </vt:variant>
      <vt:variant>
        <vt:i4>905</vt:i4>
      </vt:variant>
      <vt:variant>
        <vt:i4>0</vt:i4>
      </vt:variant>
      <vt:variant>
        <vt:i4>5</vt:i4>
      </vt:variant>
      <vt:variant>
        <vt:lpwstr/>
      </vt:variant>
      <vt:variant>
        <vt:lpwstr>_Toc106818885</vt:lpwstr>
      </vt:variant>
      <vt:variant>
        <vt:i4>2031678</vt:i4>
      </vt:variant>
      <vt:variant>
        <vt:i4>899</vt:i4>
      </vt:variant>
      <vt:variant>
        <vt:i4>0</vt:i4>
      </vt:variant>
      <vt:variant>
        <vt:i4>5</vt:i4>
      </vt:variant>
      <vt:variant>
        <vt:lpwstr/>
      </vt:variant>
      <vt:variant>
        <vt:lpwstr>_Toc106818884</vt:lpwstr>
      </vt:variant>
      <vt:variant>
        <vt:i4>2031678</vt:i4>
      </vt:variant>
      <vt:variant>
        <vt:i4>893</vt:i4>
      </vt:variant>
      <vt:variant>
        <vt:i4>0</vt:i4>
      </vt:variant>
      <vt:variant>
        <vt:i4>5</vt:i4>
      </vt:variant>
      <vt:variant>
        <vt:lpwstr/>
      </vt:variant>
      <vt:variant>
        <vt:lpwstr>_Toc106818883</vt:lpwstr>
      </vt:variant>
      <vt:variant>
        <vt:i4>2031678</vt:i4>
      </vt:variant>
      <vt:variant>
        <vt:i4>887</vt:i4>
      </vt:variant>
      <vt:variant>
        <vt:i4>0</vt:i4>
      </vt:variant>
      <vt:variant>
        <vt:i4>5</vt:i4>
      </vt:variant>
      <vt:variant>
        <vt:lpwstr/>
      </vt:variant>
      <vt:variant>
        <vt:lpwstr>_Toc106818882</vt:lpwstr>
      </vt:variant>
      <vt:variant>
        <vt:i4>2031678</vt:i4>
      </vt:variant>
      <vt:variant>
        <vt:i4>881</vt:i4>
      </vt:variant>
      <vt:variant>
        <vt:i4>0</vt:i4>
      </vt:variant>
      <vt:variant>
        <vt:i4>5</vt:i4>
      </vt:variant>
      <vt:variant>
        <vt:lpwstr/>
      </vt:variant>
      <vt:variant>
        <vt:lpwstr>_Toc106818881</vt:lpwstr>
      </vt:variant>
      <vt:variant>
        <vt:i4>2031678</vt:i4>
      </vt:variant>
      <vt:variant>
        <vt:i4>875</vt:i4>
      </vt:variant>
      <vt:variant>
        <vt:i4>0</vt:i4>
      </vt:variant>
      <vt:variant>
        <vt:i4>5</vt:i4>
      </vt:variant>
      <vt:variant>
        <vt:lpwstr/>
      </vt:variant>
      <vt:variant>
        <vt:lpwstr>_Toc106818880</vt:lpwstr>
      </vt:variant>
      <vt:variant>
        <vt:i4>1048638</vt:i4>
      </vt:variant>
      <vt:variant>
        <vt:i4>869</vt:i4>
      </vt:variant>
      <vt:variant>
        <vt:i4>0</vt:i4>
      </vt:variant>
      <vt:variant>
        <vt:i4>5</vt:i4>
      </vt:variant>
      <vt:variant>
        <vt:lpwstr/>
      </vt:variant>
      <vt:variant>
        <vt:lpwstr>_Toc106818879</vt:lpwstr>
      </vt:variant>
      <vt:variant>
        <vt:i4>1048638</vt:i4>
      </vt:variant>
      <vt:variant>
        <vt:i4>863</vt:i4>
      </vt:variant>
      <vt:variant>
        <vt:i4>0</vt:i4>
      </vt:variant>
      <vt:variant>
        <vt:i4>5</vt:i4>
      </vt:variant>
      <vt:variant>
        <vt:lpwstr/>
      </vt:variant>
      <vt:variant>
        <vt:lpwstr>_Toc106818878</vt:lpwstr>
      </vt:variant>
      <vt:variant>
        <vt:i4>1048638</vt:i4>
      </vt:variant>
      <vt:variant>
        <vt:i4>857</vt:i4>
      </vt:variant>
      <vt:variant>
        <vt:i4>0</vt:i4>
      </vt:variant>
      <vt:variant>
        <vt:i4>5</vt:i4>
      </vt:variant>
      <vt:variant>
        <vt:lpwstr/>
      </vt:variant>
      <vt:variant>
        <vt:lpwstr>_Toc106818877</vt:lpwstr>
      </vt:variant>
      <vt:variant>
        <vt:i4>1048638</vt:i4>
      </vt:variant>
      <vt:variant>
        <vt:i4>851</vt:i4>
      </vt:variant>
      <vt:variant>
        <vt:i4>0</vt:i4>
      </vt:variant>
      <vt:variant>
        <vt:i4>5</vt:i4>
      </vt:variant>
      <vt:variant>
        <vt:lpwstr/>
      </vt:variant>
      <vt:variant>
        <vt:lpwstr>_Toc106818876</vt:lpwstr>
      </vt:variant>
      <vt:variant>
        <vt:i4>1048638</vt:i4>
      </vt:variant>
      <vt:variant>
        <vt:i4>845</vt:i4>
      </vt:variant>
      <vt:variant>
        <vt:i4>0</vt:i4>
      </vt:variant>
      <vt:variant>
        <vt:i4>5</vt:i4>
      </vt:variant>
      <vt:variant>
        <vt:lpwstr/>
      </vt:variant>
      <vt:variant>
        <vt:lpwstr>_Toc106818875</vt:lpwstr>
      </vt:variant>
      <vt:variant>
        <vt:i4>1048638</vt:i4>
      </vt:variant>
      <vt:variant>
        <vt:i4>839</vt:i4>
      </vt:variant>
      <vt:variant>
        <vt:i4>0</vt:i4>
      </vt:variant>
      <vt:variant>
        <vt:i4>5</vt:i4>
      </vt:variant>
      <vt:variant>
        <vt:lpwstr/>
      </vt:variant>
      <vt:variant>
        <vt:lpwstr>_Toc106818874</vt:lpwstr>
      </vt:variant>
      <vt:variant>
        <vt:i4>1048638</vt:i4>
      </vt:variant>
      <vt:variant>
        <vt:i4>833</vt:i4>
      </vt:variant>
      <vt:variant>
        <vt:i4>0</vt:i4>
      </vt:variant>
      <vt:variant>
        <vt:i4>5</vt:i4>
      </vt:variant>
      <vt:variant>
        <vt:lpwstr/>
      </vt:variant>
      <vt:variant>
        <vt:lpwstr>_Toc106818873</vt:lpwstr>
      </vt:variant>
      <vt:variant>
        <vt:i4>1048638</vt:i4>
      </vt:variant>
      <vt:variant>
        <vt:i4>827</vt:i4>
      </vt:variant>
      <vt:variant>
        <vt:i4>0</vt:i4>
      </vt:variant>
      <vt:variant>
        <vt:i4>5</vt:i4>
      </vt:variant>
      <vt:variant>
        <vt:lpwstr/>
      </vt:variant>
      <vt:variant>
        <vt:lpwstr>_Toc106818872</vt:lpwstr>
      </vt:variant>
      <vt:variant>
        <vt:i4>1048638</vt:i4>
      </vt:variant>
      <vt:variant>
        <vt:i4>821</vt:i4>
      </vt:variant>
      <vt:variant>
        <vt:i4>0</vt:i4>
      </vt:variant>
      <vt:variant>
        <vt:i4>5</vt:i4>
      </vt:variant>
      <vt:variant>
        <vt:lpwstr/>
      </vt:variant>
      <vt:variant>
        <vt:lpwstr>_Toc106818871</vt:lpwstr>
      </vt:variant>
      <vt:variant>
        <vt:i4>1048638</vt:i4>
      </vt:variant>
      <vt:variant>
        <vt:i4>815</vt:i4>
      </vt:variant>
      <vt:variant>
        <vt:i4>0</vt:i4>
      </vt:variant>
      <vt:variant>
        <vt:i4>5</vt:i4>
      </vt:variant>
      <vt:variant>
        <vt:lpwstr/>
      </vt:variant>
      <vt:variant>
        <vt:lpwstr>_Toc106818870</vt:lpwstr>
      </vt:variant>
      <vt:variant>
        <vt:i4>1114174</vt:i4>
      </vt:variant>
      <vt:variant>
        <vt:i4>809</vt:i4>
      </vt:variant>
      <vt:variant>
        <vt:i4>0</vt:i4>
      </vt:variant>
      <vt:variant>
        <vt:i4>5</vt:i4>
      </vt:variant>
      <vt:variant>
        <vt:lpwstr/>
      </vt:variant>
      <vt:variant>
        <vt:lpwstr>_Toc106818869</vt:lpwstr>
      </vt:variant>
      <vt:variant>
        <vt:i4>1114174</vt:i4>
      </vt:variant>
      <vt:variant>
        <vt:i4>803</vt:i4>
      </vt:variant>
      <vt:variant>
        <vt:i4>0</vt:i4>
      </vt:variant>
      <vt:variant>
        <vt:i4>5</vt:i4>
      </vt:variant>
      <vt:variant>
        <vt:lpwstr/>
      </vt:variant>
      <vt:variant>
        <vt:lpwstr>_Toc106818868</vt:lpwstr>
      </vt:variant>
      <vt:variant>
        <vt:i4>1114174</vt:i4>
      </vt:variant>
      <vt:variant>
        <vt:i4>797</vt:i4>
      </vt:variant>
      <vt:variant>
        <vt:i4>0</vt:i4>
      </vt:variant>
      <vt:variant>
        <vt:i4>5</vt:i4>
      </vt:variant>
      <vt:variant>
        <vt:lpwstr/>
      </vt:variant>
      <vt:variant>
        <vt:lpwstr>_Toc106818867</vt:lpwstr>
      </vt:variant>
      <vt:variant>
        <vt:i4>1114174</vt:i4>
      </vt:variant>
      <vt:variant>
        <vt:i4>791</vt:i4>
      </vt:variant>
      <vt:variant>
        <vt:i4>0</vt:i4>
      </vt:variant>
      <vt:variant>
        <vt:i4>5</vt:i4>
      </vt:variant>
      <vt:variant>
        <vt:lpwstr/>
      </vt:variant>
      <vt:variant>
        <vt:lpwstr>_Toc106818866</vt:lpwstr>
      </vt:variant>
      <vt:variant>
        <vt:i4>1114174</vt:i4>
      </vt:variant>
      <vt:variant>
        <vt:i4>785</vt:i4>
      </vt:variant>
      <vt:variant>
        <vt:i4>0</vt:i4>
      </vt:variant>
      <vt:variant>
        <vt:i4>5</vt:i4>
      </vt:variant>
      <vt:variant>
        <vt:lpwstr/>
      </vt:variant>
      <vt:variant>
        <vt:lpwstr>_Toc106818865</vt:lpwstr>
      </vt:variant>
      <vt:variant>
        <vt:i4>1114174</vt:i4>
      </vt:variant>
      <vt:variant>
        <vt:i4>779</vt:i4>
      </vt:variant>
      <vt:variant>
        <vt:i4>0</vt:i4>
      </vt:variant>
      <vt:variant>
        <vt:i4>5</vt:i4>
      </vt:variant>
      <vt:variant>
        <vt:lpwstr/>
      </vt:variant>
      <vt:variant>
        <vt:lpwstr>_Toc106818864</vt:lpwstr>
      </vt:variant>
      <vt:variant>
        <vt:i4>1114174</vt:i4>
      </vt:variant>
      <vt:variant>
        <vt:i4>773</vt:i4>
      </vt:variant>
      <vt:variant>
        <vt:i4>0</vt:i4>
      </vt:variant>
      <vt:variant>
        <vt:i4>5</vt:i4>
      </vt:variant>
      <vt:variant>
        <vt:lpwstr/>
      </vt:variant>
      <vt:variant>
        <vt:lpwstr>_Toc106818863</vt:lpwstr>
      </vt:variant>
      <vt:variant>
        <vt:i4>1114174</vt:i4>
      </vt:variant>
      <vt:variant>
        <vt:i4>767</vt:i4>
      </vt:variant>
      <vt:variant>
        <vt:i4>0</vt:i4>
      </vt:variant>
      <vt:variant>
        <vt:i4>5</vt:i4>
      </vt:variant>
      <vt:variant>
        <vt:lpwstr/>
      </vt:variant>
      <vt:variant>
        <vt:lpwstr>_Toc106818862</vt:lpwstr>
      </vt:variant>
      <vt:variant>
        <vt:i4>1114174</vt:i4>
      </vt:variant>
      <vt:variant>
        <vt:i4>761</vt:i4>
      </vt:variant>
      <vt:variant>
        <vt:i4>0</vt:i4>
      </vt:variant>
      <vt:variant>
        <vt:i4>5</vt:i4>
      </vt:variant>
      <vt:variant>
        <vt:lpwstr/>
      </vt:variant>
      <vt:variant>
        <vt:lpwstr>_Toc106818861</vt:lpwstr>
      </vt:variant>
      <vt:variant>
        <vt:i4>1114174</vt:i4>
      </vt:variant>
      <vt:variant>
        <vt:i4>755</vt:i4>
      </vt:variant>
      <vt:variant>
        <vt:i4>0</vt:i4>
      </vt:variant>
      <vt:variant>
        <vt:i4>5</vt:i4>
      </vt:variant>
      <vt:variant>
        <vt:lpwstr/>
      </vt:variant>
      <vt:variant>
        <vt:lpwstr>_Toc106818860</vt:lpwstr>
      </vt:variant>
      <vt:variant>
        <vt:i4>1179710</vt:i4>
      </vt:variant>
      <vt:variant>
        <vt:i4>749</vt:i4>
      </vt:variant>
      <vt:variant>
        <vt:i4>0</vt:i4>
      </vt:variant>
      <vt:variant>
        <vt:i4>5</vt:i4>
      </vt:variant>
      <vt:variant>
        <vt:lpwstr/>
      </vt:variant>
      <vt:variant>
        <vt:lpwstr>_Toc106818859</vt:lpwstr>
      </vt:variant>
      <vt:variant>
        <vt:i4>1179710</vt:i4>
      </vt:variant>
      <vt:variant>
        <vt:i4>743</vt:i4>
      </vt:variant>
      <vt:variant>
        <vt:i4>0</vt:i4>
      </vt:variant>
      <vt:variant>
        <vt:i4>5</vt:i4>
      </vt:variant>
      <vt:variant>
        <vt:lpwstr/>
      </vt:variant>
      <vt:variant>
        <vt:lpwstr>_Toc106818858</vt:lpwstr>
      </vt:variant>
      <vt:variant>
        <vt:i4>1179710</vt:i4>
      </vt:variant>
      <vt:variant>
        <vt:i4>737</vt:i4>
      </vt:variant>
      <vt:variant>
        <vt:i4>0</vt:i4>
      </vt:variant>
      <vt:variant>
        <vt:i4>5</vt:i4>
      </vt:variant>
      <vt:variant>
        <vt:lpwstr/>
      </vt:variant>
      <vt:variant>
        <vt:lpwstr>_Toc106818857</vt:lpwstr>
      </vt:variant>
      <vt:variant>
        <vt:i4>1179710</vt:i4>
      </vt:variant>
      <vt:variant>
        <vt:i4>731</vt:i4>
      </vt:variant>
      <vt:variant>
        <vt:i4>0</vt:i4>
      </vt:variant>
      <vt:variant>
        <vt:i4>5</vt:i4>
      </vt:variant>
      <vt:variant>
        <vt:lpwstr/>
      </vt:variant>
      <vt:variant>
        <vt:lpwstr>_Toc106818856</vt:lpwstr>
      </vt:variant>
      <vt:variant>
        <vt:i4>1179710</vt:i4>
      </vt:variant>
      <vt:variant>
        <vt:i4>725</vt:i4>
      </vt:variant>
      <vt:variant>
        <vt:i4>0</vt:i4>
      </vt:variant>
      <vt:variant>
        <vt:i4>5</vt:i4>
      </vt:variant>
      <vt:variant>
        <vt:lpwstr/>
      </vt:variant>
      <vt:variant>
        <vt:lpwstr>_Toc106818855</vt:lpwstr>
      </vt:variant>
      <vt:variant>
        <vt:i4>1179710</vt:i4>
      </vt:variant>
      <vt:variant>
        <vt:i4>719</vt:i4>
      </vt:variant>
      <vt:variant>
        <vt:i4>0</vt:i4>
      </vt:variant>
      <vt:variant>
        <vt:i4>5</vt:i4>
      </vt:variant>
      <vt:variant>
        <vt:lpwstr/>
      </vt:variant>
      <vt:variant>
        <vt:lpwstr>_Toc106818854</vt:lpwstr>
      </vt:variant>
      <vt:variant>
        <vt:i4>1179710</vt:i4>
      </vt:variant>
      <vt:variant>
        <vt:i4>713</vt:i4>
      </vt:variant>
      <vt:variant>
        <vt:i4>0</vt:i4>
      </vt:variant>
      <vt:variant>
        <vt:i4>5</vt:i4>
      </vt:variant>
      <vt:variant>
        <vt:lpwstr/>
      </vt:variant>
      <vt:variant>
        <vt:lpwstr>_Toc106818853</vt:lpwstr>
      </vt:variant>
      <vt:variant>
        <vt:i4>1179710</vt:i4>
      </vt:variant>
      <vt:variant>
        <vt:i4>707</vt:i4>
      </vt:variant>
      <vt:variant>
        <vt:i4>0</vt:i4>
      </vt:variant>
      <vt:variant>
        <vt:i4>5</vt:i4>
      </vt:variant>
      <vt:variant>
        <vt:lpwstr/>
      </vt:variant>
      <vt:variant>
        <vt:lpwstr>_Toc106818852</vt:lpwstr>
      </vt:variant>
      <vt:variant>
        <vt:i4>1179710</vt:i4>
      </vt:variant>
      <vt:variant>
        <vt:i4>701</vt:i4>
      </vt:variant>
      <vt:variant>
        <vt:i4>0</vt:i4>
      </vt:variant>
      <vt:variant>
        <vt:i4>5</vt:i4>
      </vt:variant>
      <vt:variant>
        <vt:lpwstr/>
      </vt:variant>
      <vt:variant>
        <vt:lpwstr>_Toc106818851</vt:lpwstr>
      </vt:variant>
      <vt:variant>
        <vt:i4>1179710</vt:i4>
      </vt:variant>
      <vt:variant>
        <vt:i4>695</vt:i4>
      </vt:variant>
      <vt:variant>
        <vt:i4>0</vt:i4>
      </vt:variant>
      <vt:variant>
        <vt:i4>5</vt:i4>
      </vt:variant>
      <vt:variant>
        <vt:lpwstr/>
      </vt:variant>
      <vt:variant>
        <vt:lpwstr>_Toc106818850</vt:lpwstr>
      </vt:variant>
      <vt:variant>
        <vt:i4>1245246</vt:i4>
      </vt:variant>
      <vt:variant>
        <vt:i4>689</vt:i4>
      </vt:variant>
      <vt:variant>
        <vt:i4>0</vt:i4>
      </vt:variant>
      <vt:variant>
        <vt:i4>5</vt:i4>
      </vt:variant>
      <vt:variant>
        <vt:lpwstr/>
      </vt:variant>
      <vt:variant>
        <vt:lpwstr>_Toc106818849</vt:lpwstr>
      </vt:variant>
      <vt:variant>
        <vt:i4>1245246</vt:i4>
      </vt:variant>
      <vt:variant>
        <vt:i4>683</vt:i4>
      </vt:variant>
      <vt:variant>
        <vt:i4>0</vt:i4>
      </vt:variant>
      <vt:variant>
        <vt:i4>5</vt:i4>
      </vt:variant>
      <vt:variant>
        <vt:lpwstr/>
      </vt:variant>
      <vt:variant>
        <vt:lpwstr>_Toc106818848</vt:lpwstr>
      </vt:variant>
      <vt:variant>
        <vt:i4>1245246</vt:i4>
      </vt:variant>
      <vt:variant>
        <vt:i4>677</vt:i4>
      </vt:variant>
      <vt:variant>
        <vt:i4>0</vt:i4>
      </vt:variant>
      <vt:variant>
        <vt:i4>5</vt:i4>
      </vt:variant>
      <vt:variant>
        <vt:lpwstr/>
      </vt:variant>
      <vt:variant>
        <vt:lpwstr>_Toc106818847</vt:lpwstr>
      </vt:variant>
      <vt:variant>
        <vt:i4>1245246</vt:i4>
      </vt:variant>
      <vt:variant>
        <vt:i4>671</vt:i4>
      </vt:variant>
      <vt:variant>
        <vt:i4>0</vt:i4>
      </vt:variant>
      <vt:variant>
        <vt:i4>5</vt:i4>
      </vt:variant>
      <vt:variant>
        <vt:lpwstr/>
      </vt:variant>
      <vt:variant>
        <vt:lpwstr>_Toc106818846</vt:lpwstr>
      </vt:variant>
      <vt:variant>
        <vt:i4>1245246</vt:i4>
      </vt:variant>
      <vt:variant>
        <vt:i4>665</vt:i4>
      </vt:variant>
      <vt:variant>
        <vt:i4>0</vt:i4>
      </vt:variant>
      <vt:variant>
        <vt:i4>5</vt:i4>
      </vt:variant>
      <vt:variant>
        <vt:lpwstr/>
      </vt:variant>
      <vt:variant>
        <vt:lpwstr>_Toc106818845</vt:lpwstr>
      </vt:variant>
      <vt:variant>
        <vt:i4>1245246</vt:i4>
      </vt:variant>
      <vt:variant>
        <vt:i4>659</vt:i4>
      </vt:variant>
      <vt:variant>
        <vt:i4>0</vt:i4>
      </vt:variant>
      <vt:variant>
        <vt:i4>5</vt:i4>
      </vt:variant>
      <vt:variant>
        <vt:lpwstr/>
      </vt:variant>
      <vt:variant>
        <vt:lpwstr>_Toc106818844</vt:lpwstr>
      </vt:variant>
      <vt:variant>
        <vt:i4>1245246</vt:i4>
      </vt:variant>
      <vt:variant>
        <vt:i4>653</vt:i4>
      </vt:variant>
      <vt:variant>
        <vt:i4>0</vt:i4>
      </vt:variant>
      <vt:variant>
        <vt:i4>5</vt:i4>
      </vt:variant>
      <vt:variant>
        <vt:lpwstr/>
      </vt:variant>
      <vt:variant>
        <vt:lpwstr>_Toc106818843</vt:lpwstr>
      </vt:variant>
      <vt:variant>
        <vt:i4>1245246</vt:i4>
      </vt:variant>
      <vt:variant>
        <vt:i4>647</vt:i4>
      </vt:variant>
      <vt:variant>
        <vt:i4>0</vt:i4>
      </vt:variant>
      <vt:variant>
        <vt:i4>5</vt:i4>
      </vt:variant>
      <vt:variant>
        <vt:lpwstr/>
      </vt:variant>
      <vt:variant>
        <vt:lpwstr>_Toc106818842</vt:lpwstr>
      </vt:variant>
      <vt:variant>
        <vt:i4>1245246</vt:i4>
      </vt:variant>
      <vt:variant>
        <vt:i4>641</vt:i4>
      </vt:variant>
      <vt:variant>
        <vt:i4>0</vt:i4>
      </vt:variant>
      <vt:variant>
        <vt:i4>5</vt:i4>
      </vt:variant>
      <vt:variant>
        <vt:lpwstr/>
      </vt:variant>
      <vt:variant>
        <vt:lpwstr>_Toc106818841</vt:lpwstr>
      </vt:variant>
      <vt:variant>
        <vt:i4>1245246</vt:i4>
      </vt:variant>
      <vt:variant>
        <vt:i4>635</vt:i4>
      </vt:variant>
      <vt:variant>
        <vt:i4>0</vt:i4>
      </vt:variant>
      <vt:variant>
        <vt:i4>5</vt:i4>
      </vt:variant>
      <vt:variant>
        <vt:lpwstr/>
      </vt:variant>
      <vt:variant>
        <vt:lpwstr>_Toc106818840</vt:lpwstr>
      </vt:variant>
      <vt:variant>
        <vt:i4>1310782</vt:i4>
      </vt:variant>
      <vt:variant>
        <vt:i4>629</vt:i4>
      </vt:variant>
      <vt:variant>
        <vt:i4>0</vt:i4>
      </vt:variant>
      <vt:variant>
        <vt:i4>5</vt:i4>
      </vt:variant>
      <vt:variant>
        <vt:lpwstr/>
      </vt:variant>
      <vt:variant>
        <vt:lpwstr>_Toc106818839</vt:lpwstr>
      </vt:variant>
      <vt:variant>
        <vt:i4>1310782</vt:i4>
      </vt:variant>
      <vt:variant>
        <vt:i4>623</vt:i4>
      </vt:variant>
      <vt:variant>
        <vt:i4>0</vt:i4>
      </vt:variant>
      <vt:variant>
        <vt:i4>5</vt:i4>
      </vt:variant>
      <vt:variant>
        <vt:lpwstr/>
      </vt:variant>
      <vt:variant>
        <vt:lpwstr>_Toc106818838</vt:lpwstr>
      </vt:variant>
      <vt:variant>
        <vt:i4>1310782</vt:i4>
      </vt:variant>
      <vt:variant>
        <vt:i4>617</vt:i4>
      </vt:variant>
      <vt:variant>
        <vt:i4>0</vt:i4>
      </vt:variant>
      <vt:variant>
        <vt:i4>5</vt:i4>
      </vt:variant>
      <vt:variant>
        <vt:lpwstr/>
      </vt:variant>
      <vt:variant>
        <vt:lpwstr>_Toc106818837</vt:lpwstr>
      </vt:variant>
      <vt:variant>
        <vt:i4>1310782</vt:i4>
      </vt:variant>
      <vt:variant>
        <vt:i4>611</vt:i4>
      </vt:variant>
      <vt:variant>
        <vt:i4>0</vt:i4>
      </vt:variant>
      <vt:variant>
        <vt:i4>5</vt:i4>
      </vt:variant>
      <vt:variant>
        <vt:lpwstr/>
      </vt:variant>
      <vt:variant>
        <vt:lpwstr>_Toc106818836</vt:lpwstr>
      </vt:variant>
      <vt:variant>
        <vt:i4>1310782</vt:i4>
      </vt:variant>
      <vt:variant>
        <vt:i4>605</vt:i4>
      </vt:variant>
      <vt:variant>
        <vt:i4>0</vt:i4>
      </vt:variant>
      <vt:variant>
        <vt:i4>5</vt:i4>
      </vt:variant>
      <vt:variant>
        <vt:lpwstr/>
      </vt:variant>
      <vt:variant>
        <vt:lpwstr>_Toc106818835</vt:lpwstr>
      </vt:variant>
      <vt:variant>
        <vt:i4>1310782</vt:i4>
      </vt:variant>
      <vt:variant>
        <vt:i4>599</vt:i4>
      </vt:variant>
      <vt:variant>
        <vt:i4>0</vt:i4>
      </vt:variant>
      <vt:variant>
        <vt:i4>5</vt:i4>
      </vt:variant>
      <vt:variant>
        <vt:lpwstr/>
      </vt:variant>
      <vt:variant>
        <vt:lpwstr>_Toc106818834</vt:lpwstr>
      </vt:variant>
      <vt:variant>
        <vt:i4>1310782</vt:i4>
      </vt:variant>
      <vt:variant>
        <vt:i4>593</vt:i4>
      </vt:variant>
      <vt:variant>
        <vt:i4>0</vt:i4>
      </vt:variant>
      <vt:variant>
        <vt:i4>5</vt:i4>
      </vt:variant>
      <vt:variant>
        <vt:lpwstr/>
      </vt:variant>
      <vt:variant>
        <vt:lpwstr>_Toc106818833</vt:lpwstr>
      </vt:variant>
      <vt:variant>
        <vt:i4>1310782</vt:i4>
      </vt:variant>
      <vt:variant>
        <vt:i4>587</vt:i4>
      </vt:variant>
      <vt:variant>
        <vt:i4>0</vt:i4>
      </vt:variant>
      <vt:variant>
        <vt:i4>5</vt:i4>
      </vt:variant>
      <vt:variant>
        <vt:lpwstr/>
      </vt:variant>
      <vt:variant>
        <vt:lpwstr>_Toc106818832</vt:lpwstr>
      </vt:variant>
      <vt:variant>
        <vt:i4>1310782</vt:i4>
      </vt:variant>
      <vt:variant>
        <vt:i4>581</vt:i4>
      </vt:variant>
      <vt:variant>
        <vt:i4>0</vt:i4>
      </vt:variant>
      <vt:variant>
        <vt:i4>5</vt:i4>
      </vt:variant>
      <vt:variant>
        <vt:lpwstr/>
      </vt:variant>
      <vt:variant>
        <vt:lpwstr>_Toc106818831</vt:lpwstr>
      </vt:variant>
      <vt:variant>
        <vt:i4>1310782</vt:i4>
      </vt:variant>
      <vt:variant>
        <vt:i4>575</vt:i4>
      </vt:variant>
      <vt:variant>
        <vt:i4>0</vt:i4>
      </vt:variant>
      <vt:variant>
        <vt:i4>5</vt:i4>
      </vt:variant>
      <vt:variant>
        <vt:lpwstr/>
      </vt:variant>
      <vt:variant>
        <vt:lpwstr>_Toc106818830</vt:lpwstr>
      </vt:variant>
      <vt:variant>
        <vt:i4>1376318</vt:i4>
      </vt:variant>
      <vt:variant>
        <vt:i4>569</vt:i4>
      </vt:variant>
      <vt:variant>
        <vt:i4>0</vt:i4>
      </vt:variant>
      <vt:variant>
        <vt:i4>5</vt:i4>
      </vt:variant>
      <vt:variant>
        <vt:lpwstr/>
      </vt:variant>
      <vt:variant>
        <vt:lpwstr>_Toc106818829</vt:lpwstr>
      </vt:variant>
      <vt:variant>
        <vt:i4>1376318</vt:i4>
      </vt:variant>
      <vt:variant>
        <vt:i4>563</vt:i4>
      </vt:variant>
      <vt:variant>
        <vt:i4>0</vt:i4>
      </vt:variant>
      <vt:variant>
        <vt:i4>5</vt:i4>
      </vt:variant>
      <vt:variant>
        <vt:lpwstr/>
      </vt:variant>
      <vt:variant>
        <vt:lpwstr>_Toc106818828</vt:lpwstr>
      </vt:variant>
      <vt:variant>
        <vt:i4>1376318</vt:i4>
      </vt:variant>
      <vt:variant>
        <vt:i4>557</vt:i4>
      </vt:variant>
      <vt:variant>
        <vt:i4>0</vt:i4>
      </vt:variant>
      <vt:variant>
        <vt:i4>5</vt:i4>
      </vt:variant>
      <vt:variant>
        <vt:lpwstr/>
      </vt:variant>
      <vt:variant>
        <vt:lpwstr>_Toc106818827</vt:lpwstr>
      </vt:variant>
      <vt:variant>
        <vt:i4>1376318</vt:i4>
      </vt:variant>
      <vt:variant>
        <vt:i4>551</vt:i4>
      </vt:variant>
      <vt:variant>
        <vt:i4>0</vt:i4>
      </vt:variant>
      <vt:variant>
        <vt:i4>5</vt:i4>
      </vt:variant>
      <vt:variant>
        <vt:lpwstr/>
      </vt:variant>
      <vt:variant>
        <vt:lpwstr>_Toc106818826</vt:lpwstr>
      </vt:variant>
      <vt:variant>
        <vt:i4>1376318</vt:i4>
      </vt:variant>
      <vt:variant>
        <vt:i4>545</vt:i4>
      </vt:variant>
      <vt:variant>
        <vt:i4>0</vt:i4>
      </vt:variant>
      <vt:variant>
        <vt:i4>5</vt:i4>
      </vt:variant>
      <vt:variant>
        <vt:lpwstr/>
      </vt:variant>
      <vt:variant>
        <vt:lpwstr>_Toc106818825</vt:lpwstr>
      </vt:variant>
      <vt:variant>
        <vt:i4>1376318</vt:i4>
      </vt:variant>
      <vt:variant>
        <vt:i4>539</vt:i4>
      </vt:variant>
      <vt:variant>
        <vt:i4>0</vt:i4>
      </vt:variant>
      <vt:variant>
        <vt:i4>5</vt:i4>
      </vt:variant>
      <vt:variant>
        <vt:lpwstr/>
      </vt:variant>
      <vt:variant>
        <vt:lpwstr>_Toc106818824</vt:lpwstr>
      </vt:variant>
      <vt:variant>
        <vt:i4>1376318</vt:i4>
      </vt:variant>
      <vt:variant>
        <vt:i4>533</vt:i4>
      </vt:variant>
      <vt:variant>
        <vt:i4>0</vt:i4>
      </vt:variant>
      <vt:variant>
        <vt:i4>5</vt:i4>
      </vt:variant>
      <vt:variant>
        <vt:lpwstr/>
      </vt:variant>
      <vt:variant>
        <vt:lpwstr>_Toc106818823</vt:lpwstr>
      </vt:variant>
      <vt:variant>
        <vt:i4>1376318</vt:i4>
      </vt:variant>
      <vt:variant>
        <vt:i4>527</vt:i4>
      </vt:variant>
      <vt:variant>
        <vt:i4>0</vt:i4>
      </vt:variant>
      <vt:variant>
        <vt:i4>5</vt:i4>
      </vt:variant>
      <vt:variant>
        <vt:lpwstr/>
      </vt:variant>
      <vt:variant>
        <vt:lpwstr>_Toc106818822</vt:lpwstr>
      </vt:variant>
      <vt:variant>
        <vt:i4>1376318</vt:i4>
      </vt:variant>
      <vt:variant>
        <vt:i4>521</vt:i4>
      </vt:variant>
      <vt:variant>
        <vt:i4>0</vt:i4>
      </vt:variant>
      <vt:variant>
        <vt:i4>5</vt:i4>
      </vt:variant>
      <vt:variant>
        <vt:lpwstr/>
      </vt:variant>
      <vt:variant>
        <vt:lpwstr>_Toc106818821</vt:lpwstr>
      </vt:variant>
      <vt:variant>
        <vt:i4>1376318</vt:i4>
      </vt:variant>
      <vt:variant>
        <vt:i4>515</vt:i4>
      </vt:variant>
      <vt:variant>
        <vt:i4>0</vt:i4>
      </vt:variant>
      <vt:variant>
        <vt:i4>5</vt:i4>
      </vt:variant>
      <vt:variant>
        <vt:lpwstr/>
      </vt:variant>
      <vt:variant>
        <vt:lpwstr>_Toc106818820</vt:lpwstr>
      </vt:variant>
      <vt:variant>
        <vt:i4>1441854</vt:i4>
      </vt:variant>
      <vt:variant>
        <vt:i4>509</vt:i4>
      </vt:variant>
      <vt:variant>
        <vt:i4>0</vt:i4>
      </vt:variant>
      <vt:variant>
        <vt:i4>5</vt:i4>
      </vt:variant>
      <vt:variant>
        <vt:lpwstr/>
      </vt:variant>
      <vt:variant>
        <vt:lpwstr>_Toc106818819</vt:lpwstr>
      </vt:variant>
      <vt:variant>
        <vt:i4>1441854</vt:i4>
      </vt:variant>
      <vt:variant>
        <vt:i4>503</vt:i4>
      </vt:variant>
      <vt:variant>
        <vt:i4>0</vt:i4>
      </vt:variant>
      <vt:variant>
        <vt:i4>5</vt:i4>
      </vt:variant>
      <vt:variant>
        <vt:lpwstr/>
      </vt:variant>
      <vt:variant>
        <vt:lpwstr>_Toc106818818</vt:lpwstr>
      </vt:variant>
      <vt:variant>
        <vt:i4>1441854</vt:i4>
      </vt:variant>
      <vt:variant>
        <vt:i4>497</vt:i4>
      </vt:variant>
      <vt:variant>
        <vt:i4>0</vt:i4>
      </vt:variant>
      <vt:variant>
        <vt:i4>5</vt:i4>
      </vt:variant>
      <vt:variant>
        <vt:lpwstr/>
      </vt:variant>
      <vt:variant>
        <vt:lpwstr>_Toc106818817</vt:lpwstr>
      </vt:variant>
      <vt:variant>
        <vt:i4>1441854</vt:i4>
      </vt:variant>
      <vt:variant>
        <vt:i4>491</vt:i4>
      </vt:variant>
      <vt:variant>
        <vt:i4>0</vt:i4>
      </vt:variant>
      <vt:variant>
        <vt:i4>5</vt:i4>
      </vt:variant>
      <vt:variant>
        <vt:lpwstr/>
      </vt:variant>
      <vt:variant>
        <vt:lpwstr>_Toc106818816</vt:lpwstr>
      </vt:variant>
      <vt:variant>
        <vt:i4>1441854</vt:i4>
      </vt:variant>
      <vt:variant>
        <vt:i4>485</vt:i4>
      </vt:variant>
      <vt:variant>
        <vt:i4>0</vt:i4>
      </vt:variant>
      <vt:variant>
        <vt:i4>5</vt:i4>
      </vt:variant>
      <vt:variant>
        <vt:lpwstr/>
      </vt:variant>
      <vt:variant>
        <vt:lpwstr>_Toc106818815</vt:lpwstr>
      </vt:variant>
      <vt:variant>
        <vt:i4>1441854</vt:i4>
      </vt:variant>
      <vt:variant>
        <vt:i4>479</vt:i4>
      </vt:variant>
      <vt:variant>
        <vt:i4>0</vt:i4>
      </vt:variant>
      <vt:variant>
        <vt:i4>5</vt:i4>
      </vt:variant>
      <vt:variant>
        <vt:lpwstr/>
      </vt:variant>
      <vt:variant>
        <vt:lpwstr>_Toc106818814</vt:lpwstr>
      </vt:variant>
      <vt:variant>
        <vt:i4>1441854</vt:i4>
      </vt:variant>
      <vt:variant>
        <vt:i4>473</vt:i4>
      </vt:variant>
      <vt:variant>
        <vt:i4>0</vt:i4>
      </vt:variant>
      <vt:variant>
        <vt:i4>5</vt:i4>
      </vt:variant>
      <vt:variant>
        <vt:lpwstr/>
      </vt:variant>
      <vt:variant>
        <vt:lpwstr>_Toc106818813</vt:lpwstr>
      </vt:variant>
      <vt:variant>
        <vt:i4>1441854</vt:i4>
      </vt:variant>
      <vt:variant>
        <vt:i4>467</vt:i4>
      </vt:variant>
      <vt:variant>
        <vt:i4>0</vt:i4>
      </vt:variant>
      <vt:variant>
        <vt:i4>5</vt:i4>
      </vt:variant>
      <vt:variant>
        <vt:lpwstr/>
      </vt:variant>
      <vt:variant>
        <vt:lpwstr>_Toc106818812</vt:lpwstr>
      </vt:variant>
      <vt:variant>
        <vt:i4>1441854</vt:i4>
      </vt:variant>
      <vt:variant>
        <vt:i4>461</vt:i4>
      </vt:variant>
      <vt:variant>
        <vt:i4>0</vt:i4>
      </vt:variant>
      <vt:variant>
        <vt:i4>5</vt:i4>
      </vt:variant>
      <vt:variant>
        <vt:lpwstr/>
      </vt:variant>
      <vt:variant>
        <vt:lpwstr>_Toc106818811</vt:lpwstr>
      </vt:variant>
      <vt:variant>
        <vt:i4>1441854</vt:i4>
      </vt:variant>
      <vt:variant>
        <vt:i4>452</vt:i4>
      </vt:variant>
      <vt:variant>
        <vt:i4>0</vt:i4>
      </vt:variant>
      <vt:variant>
        <vt:i4>5</vt:i4>
      </vt:variant>
      <vt:variant>
        <vt:lpwstr/>
      </vt:variant>
      <vt:variant>
        <vt:lpwstr>_Toc106818810</vt:lpwstr>
      </vt:variant>
      <vt:variant>
        <vt:i4>1507390</vt:i4>
      </vt:variant>
      <vt:variant>
        <vt:i4>446</vt:i4>
      </vt:variant>
      <vt:variant>
        <vt:i4>0</vt:i4>
      </vt:variant>
      <vt:variant>
        <vt:i4>5</vt:i4>
      </vt:variant>
      <vt:variant>
        <vt:lpwstr/>
      </vt:variant>
      <vt:variant>
        <vt:lpwstr>_Toc106818809</vt:lpwstr>
      </vt:variant>
      <vt:variant>
        <vt:i4>1507390</vt:i4>
      </vt:variant>
      <vt:variant>
        <vt:i4>440</vt:i4>
      </vt:variant>
      <vt:variant>
        <vt:i4>0</vt:i4>
      </vt:variant>
      <vt:variant>
        <vt:i4>5</vt:i4>
      </vt:variant>
      <vt:variant>
        <vt:lpwstr/>
      </vt:variant>
      <vt:variant>
        <vt:lpwstr>_Toc106818808</vt:lpwstr>
      </vt:variant>
      <vt:variant>
        <vt:i4>1507390</vt:i4>
      </vt:variant>
      <vt:variant>
        <vt:i4>434</vt:i4>
      </vt:variant>
      <vt:variant>
        <vt:i4>0</vt:i4>
      </vt:variant>
      <vt:variant>
        <vt:i4>5</vt:i4>
      </vt:variant>
      <vt:variant>
        <vt:lpwstr/>
      </vt:variant>
      <vt:variant>
        <vt:lpwstr>_Toc106818807</vt:lpwstr>
      </vt:variant>
      <vt:variant>
        <vt:i4>1507390</vt:i4>
      </vt:variant>
      <vt:variant>
        <vt:i4>428</vt:i4>
      </vt:variant>
      <vt:variant>
        <vt:i4>0</vt:i4>
      </vt:variant>
      <vt:variant>
        <vt:i4>5</vt:i4>
      </vt:variant>
      <vt:variant>
        <vt:lpwstr/>
      </vt:variant>
      <vt:variant>
        <vt:lpwstr>_Toc106818806</vt:lpwstr>
      </vt:variant>
      <vt:variant>
        <vt:i4>1507390</vt:i4>
      </vt:variant>
      <vt:variant>
        <vt:i4>422</vt:i4>
      </vt:variant>
      <vt:variant>
        <vt:i4>0</vt:i4>
      </vt:variant>
      <vt:variant>
        <vt:i4>5</vt:i4>
      </vt:variant>
      <vt:variant>
        <vt:lpwstr/>
      </vt:variant>
      <vt:variant>
        <vt:lpwstr>_Toc106818805</vt:lpwstr>
      </vt:variant>
      <vt:variant>
        <vt:i4>1507390</vt:i4>
      </vt:variant>
      <vt:variant>
        <vt:i4>416</vt:i4>
      </vt:variant>
      <vt:variant>
        <vt:i4>0</vt:i4>
      </vt:variant>
      <vt:variant>
        <vt:i4>5</vt:i4>
      </vt:variant>
      <vt:variant>
        <vt:lpwstr/>
      </vt:variant>
      <vt:variant>
        <vt:lpwstr>_Toc106818804</vt:lpwstr>
      </vt:variant>
      <vt:variant>
        <vt:i4>1507390</vt:i4>
      </vt:variant>
      <vt:variant>
        <vt:i4>410</vt:i4>
      </vt:variant>
      <vt:variant>
        <vt:i4>0</vt:i4>
      </vt:variant>
      <vt:variant>
        <vt:i4>5</vt:i4>
      </vt:variant>
      <vt:variant>
        <vt:lpwstr/>
      </vt:variant>
      <vt:variant>
        <vt:lpwstr>_Toc106818803</vt:lpwstr>
      </vt:variant>
      <vt:variant>
        <vt:i4>1507390</vt:i4>
      </vt:variant>
      <vt:variant>
        <vt:i4>404</vt:i4>
      </vt:variant>
      <vt:variant>
        <vt:i4>0</vt:i4>
      </vt:variant>
      <vt:variant>
        <vt:i4>5</vt:i4>
      </vt:variant>
      <vt:variant>
        <vt:lpwstr/>
      </vt:variant>
      <vt:variant>
        <vt:lpwstr>_Toc106818802</vt:lpwstr>
      </vt:variant>
      <vt:variant>
        <vt:i4>1507390</vt:i4>
      </vt:variant>
      <vt:variant>
        <vt:i4>398</vt:i4>
      </vt:variant>
      <vt:variant>
        <vt:i4>0</vt:i4>
      </vt:variant>
      <vt:variant>
        <vt:i4>5</vt:i4>
      </vt:variant>
      <vt:variant>
        <vt:lpwstr/>
      </vt:variant>
      <vt:variant>
        <vt:lpwstr>_Toc106818801</vt:lpwstr>
      </vt:variant>
      <vt:variant>
        <vt:i4>1507390</vt:i4>
      </vt:variant>
      <vt:variant>
        <vt:i4>392</vt:i4>
      </vt:variant>
      <vt:variant>
        <vt:i4>0</vt:i4>
      </vt:variant>
      <vt:variant>
        <vt:i4>5</vt:i4>
      </vt:variant>
      <vt:variant>
        <vt:lpwstr/>
      </vt:variant>
      <vt:variant>
        <vt:lpwstr>_Toc106818800</vt:lpwstr>
      </vt:variant>
      <vt:variant>
        <vt:i4>1966129</vt:i4>
      </vt:variant>
      <vt:variant>
        <vt:i4>386</vt:i4>
      </vt:variant>
      <vt:variant>
        <vt:i4>0</vt:i4>
      </vt:variant>
      <vt:variant>
        <vt:i4>5</vt:i4>
      </vt:variant>
      <vt:variant>
        <vt:lpwstr/>
      </vt:variant>
      <vt:variant>
        <vt:lpwstr>_Toc106818799</vt:lpwstr>
      </vt:variant>
      <vt:variant>
        <vt:i4>1966129</vt:i4>
      </vt:variant>
      <vt:variant>
        <vt:i4>380</vt:i4>
      </vt:variant>
      <vt:variant>
        <vt:i4>0</vt:i4>
      </vt:variant>
      <vt:variant>
        <vt:i4>5</vt:i4>
      </vt:variant>
      <vt:variant>
        <vt:lpwstr/>
      </vt:variant>
      <vt:variant>
        <vt:lpwstr>_Toc106818798</vt:lpwstr>
      </vt:variant>
      <vt:variant>
        <vt:i4>1966129</vt:i4>
      </vt:variant>
      <vt:variant>
        <vt:i4>374</vt:i4>
      </vt:variant>
      <vt:variant>
        <vt:i4>0</vt:i4>
      </vt:variant>
      <vt:variant>
        <vt:i4>5</vt:i4>
      </vt:variant>
      <vt:variant>
        <vt:lpwstr/>
      </vt:variant>
      <vt:variant>
        <vt:lpwstr>_Toc106818797</vt:lpwstr>
      </vt:variant>
      <vt:variant>
        <vt:i4>1966129</vt:i4>
      </vt:variant>
      <vt:variant>
        <vt:i4>368</vt:i4>
      </vt:variant>
      <vt:variant>
        <vt:i4>0</vt:i4>
      </vt:variant>
      <vt:variant>
        <vt:i4>5</vt:i4>
      </vt:variant>
      <vt:variant>
        <vt:lpwstr/>
      </vt:variant>
      <vt:variant>
        <vt:lpwstr>_Toc106818796</vt:lpwstr>
      </vt:variant>
      <vt:variant>
        <vt:i4>1966129</vt:i4>
      </vt:variant>
      <vt:variant>
        <vt:i4>362</vt:i4>
      </vt:variant>
      <vt:variant>
        <vt:i4>0</vt:i4>
      </vt:variant>
      <vt:variant>
        <vt:i4>5</vt:i4>
      </vt:variant>
      <vt:variant>
        <vt:lpwstr/>
      </vt:variant>
      <vt:variant>
        <vt:lpwstr>_Toc106818795</vt:lpwstr>
      </vt:variant>
      <vt:variant>
        <vt:i4>1966129</vt:i4>
      </vt:variant>
      <vt:variant>
        <vt:i4>356</vt:i4>
      </vt:variant>
      <vt:variant>
        <vt:i4>0</vt:i4>
      </vt:variant>
      <vt:variant>
        <vt:i4>5</vt:i4>
      </vt:variant>
      <vt:variant>
        <vt:lpwstr/>
      </vt:variant>
      <vt:variant>
        <vt:lpwstr>_Toc106818794</vt:lpwstr>
      </vt:variant>
      <vt:variant>
        <vt:i4>1966129</vt:i4>
      </vt:variant>
      <vt:variant>
        <vt:i4>350</vt:i4>
      </vt:variant>
      <vt:variant>
        <vt:i4>0</vt:i4>
      </vt:variant>
      <vt:variant>
        <vt:i4>5</vt:i4>
      </vt:variant>
      <vt:variant>
        <vt:lpwstr/>
      </vt:variant>
      <vt:variant>
        <vt:lpwstr>_Toc106818793</vt:lpwstr>
      </vt:variant>
      <vt:variant>
        <vt:i4>1966129</vt:i4>
      </vt:variant>
      <vt:variant>
        <vt:i4>344</vt:i4>
      </vt:variant>
      <vt:variant>
        <vt:i4>0</vt:i4>
      </vt:variant>
      <vt:variant>
        <vt:i4>5</vt:i4>
      </vt:variant>
      <vt:variant>
        <vt:lpwstr/>
      </vt:variant>
      <vt:variant>
        <vt:lpwstr>_Toc106818792</vt:lpwstr>
      </vt:variant>
      <vt:variant>
        <vt:i4>1966129</vt:i4>
      </vt:variant>
      <vt:variant>
        <vt:i4>338</vt:i4>
      </vt:variant>
      <vt:variant>
        <vt:i4>0</vt:i4>
      </vt:variant>
      <vt:variant>
        <vt:i4>5</vt:i4>
      </vt:variant>
      <vt:variant>
        <vt:lpwstr/>
      </vt:variant>
      <vt:variant>
        <vt:lpwstr>_Toc106818791</vt:lpwstr>
      </vt:variant>
      <vt:variant>
        <vt:i4>1966129</vt:i4>
      </vt:variant>
      <vt:variant>
        <vt:i4>332</vt:i4>
      </vt:variant>
      <vt:variant>
        <vt:i4>0</vt:i4>
      </vt:variant>
      <vt:variant>
        <vt:i4>5</vt:i4>
      </vt:variant>
      <vt:variant>
        <vt:lpwstr/>
      </vt:variant>
      <vt:variant>
        <vt:lpwstr>_Toc106818790</vt:lpwstr>
      </vt:variant>
      <vt:variant>
        <vt:i4>2031665</vt:i4>
      </vt:variant>
      <vt:variant>
        <vt:i4>326</vt:i4>
      </vt:variant>
      <vt:variant>
        <vt:i4>0</vt:i4>
      </vt:variant>
      <vt:variant>
        <vt:i4>5</vt:i4>
      </vt:variant>
      <vt:variant>
        <vt:lpwstr/>
      </vt:variant>
      <vt:variant>
        <vt:lpwstr>_Toc106818789</vt:lpwstr>
      </vt:variant>
      <vt:variant>
        <vt:i4>2031665</vt:i4>
      </vt:variant>
      <vt:variant>
        <vt:i4>320</vt:i4>
      </vt:variant>
      <vt:variant>
        <vt:i4>0</vt:i4>
      </vt:variant>
      <vt:variant>
        <vt:i4>5</vt:i4>
      </vt:variant>
      <vt:variant>
        <vt:lpwstr/>
      </vt:variant>
      <vt:variant>
        <vt:lpwstr>_Toc106818788</vt:lpwstr>
      </vt:variant>
      <vt:variant>
        <vt:i4>2031665</vt:i4>
      </vt:variant>
      <vt:variant>
        <vt:i4>314</vt:i4>
      </vt:variant>
      <vt:variant>
        <vt:i4>0</vt:i4>
      </vt:variant>
      <vt:variant>
        <vt:i4>5</vt:i4>
      </vt:variant>
      <vt:variant>
        <vt:lpwstr/>
      </vt:variant>
      <vt:variant>
        <vt:lpwstr>_Toc106818787</vt:lpwstr>
      </vt:variant>
      <vt:variant>
        <vt:i4>2031665</vt:i4>
      </vt:variant>
      <vt:variant>
        <vt:i4>308</vt:i4>
      </vt:variant>
      <vt:variant>
        <vt:i4>0</vt:i4>
      </vt:variant>
      <vt:variant>
        <vt:i4>5</vt:i4>
      </vt:variant>
      <vt:variant>
        <vt:lpwstr/>
      </vt:variant>
      <vt:variant>
        <vt:lpwstr>_Toc106818786</vt:lpwstr>
      </vt:variant>
      <vt:variant>
        <vt:i4>2031665</vt:i4>
      </vt:variant>
      <vt:variant>
        <vt:i4>302</vt:i4>
      </vt:variant>
      <vt:variant>
        <vt:i4>0</vt:i4>
      </vt:variant>
      <vt:variant>
        <vt:i4>5</vt:i4>
      </vt:variant>
      <vt:variant>
        <vt:lpwstr/>
      </vt:variant>
      <vt:variant>
        <vt:lpwstr>_Toc106818785</vt:lpwstr>
      </vt:variant>
      <vt:variant>
        <vt:i4>2031665</vt:i4>
      </vt:variant>
      <vt:variant>
        <vt:i4>296</vt:i4>
      </vt:variant>
      <vt:variant>
        <vt:i4>0</vt:i4>
      </vt:variant>
      <vt:variant>
        <vt:i4>5</vt:i4>
      </vt:variant>
      <vt:variant>
        <vt:lpwstr/>
      </vt:variant>
      <vt:variant>
        <vt:lpwstr>_Toc106818784</vt:lpwstr>
      </vt:variant>
      <vt:variant>
        <vt:i4>2031665</vt:i4>
      </vt:variant>
      <vt:variant>
        <vt:i4>290</vt:i4>
      </vt:variant>
      <vt:variant>
        <vt:i4>0</vt:i4>
      </vt:variant>
      <vt:variant>
        <vt:i4>5</vt:i4>
      </vt:variant>
      <vt:variant>
        <vt:lpwstr/>
      </vt:variant>
      <vt:variant>
        <vt:lpwstr>_Toc106818783</vt:lpwstr>
      </vt:variant>
      <vt:variant>
        <vt:i4>2031665</vt:i4>
      </vt:variant>
      <vt:variant>
        <vt:i4>284</vt:i4>
      </vt:variant>
      <vt:variant>
        <vt:i4>0</vt:i4>
      </vt:variant>
      <vt:variant>
        <vt:i4>5</vt:i4>
      </vt:variant>
      <vt:variant>
        <vt:lpwstr/>
      </vt:variant>
      <vt:variant>
        <vt:lpwstr>_Toc106818782</vt:lpwstr>
      </vt:variant>
      <vt:variant>
        <vt:i4>2031665</vt:i4>
      </vt:variant>
      <vt:variant>
        <vt:i4>278</vt:i4>
      </vt:variant>
      <vt:variant>
        <vt:i4>0</vt:i4>
      </vt:variant>
      <vt:variant>
        <vt:i4>5</vt:i4>
      </vt:variant>
      <vt:variant>
        <vt:lpwstr/>
      </vt:variant>
      <vt:variant>
        <vt:lpwstr>_Toc106818781</vt:lpwstr>
      </vt:variant>
      <vt:variant>
        <vt:i4>2031665</vt:i4>
      </vt:variant>
      <vt:variant>
        <vt:i4>272</vt:i4>
      </vt:variant>
      <vt:variant>
        <vt:i4>0</vt:i4>
      </vt:variant>
      <vt:variant>
        <vt:i4>5</vt:i4>
      </vt:variant>
      <vt:variant>
        <vt:lpwstr/>
      </vt:variant>
      <vt:variant>
        <vt:lpwstr>_Toc106818780</vt:lpwstr>
      </vt:variant>
      <vt:variant>
        <vt:i4>1048625</vt:i4>
      </vt:variant>
      <vt:variant>
        <vt:i4>266</vt:i4>
      </vt:variant>
      <vt:variant>
        <vt:i4>0</vt:i4>
      </vt:variant>
      <vt:variant>
        <vt:i4>5</vt:i4>
      </vt:variant>
      <vt:variant>
        <vt:lpwstr/>
      </vt:variant>
      <vt:variant>
        <vt:lpwstr>_Toc106818779</vt:lpwstr>
      </vt:variant>
      <vt:variant>
        <vt:i4>1048625</vt:i4>
      </vt:variant>
      <vt:variant>
        <vt:i4>260</vt:i4>
      </vt:variant>
      <vt:variant>
        <vt:i4>0</vt:i4>
      </vt:variant>
      <vt:variant>
        <vt:i4>5</vt:i4>
      </vt:variant>
      <vt:variant>
        <vt:lpwstr/>
      </vt:variant>
      <vt:variant>
        <vt:lpwstr>_Toc106818778</vt:lpwstr>
      </vt:variant>
      <vt:variant>
        <vt:i4>1048625</vt:i4>
      </vt:variant>
      <vt:variant>
        <vt:i4>254</vt:i4>
      </vt:variant>
      <vt:variant>
        <vt:i4>0</vt:i4>
      </vt:variant>
      <vt:variant>
        <vt:i4>5</vt:i4>
      </vt:variant>
      <vt:variant>
        <vt:lpwstr/>
      </vt:variant>
      <vt:variant>
        <vt:lpwstr>_Toc106818777</vt:lpwstr>
      </vt:variant>
      <vt:variant>
        <vt:i4>1048625</vt:i4>
      </vt:variant>
      <vt:variant>
        <vt:i4>248</vt:i4>
      </vt:variant>
      <vt:variant>
        <vt:i4>0</vt:i4>
      </vt:variant>
      <vt:variant>
        <vt:i4>5</vt:i4>
      </vt:variant>
      <vt:variant>
        <vt:lpwstr/>
      </vt:variant>
      <vt:variant>
        <vt:lpwstr>_Toc106818776</vt:lpwstr>
      </vt:variant>
      <vt:variant>
        <vt:i4>1048625</vt:i4>
      </vt:variant>
      <vt:variant>
        <vt:i4>242</vt:i4>
      </vt:variant>
      <vt:variant>
        <vt:i4>0</vt:i4>
      </vt:variant>
      <vt:variant>
        <vt:i4>5</vt:i4>
      </vt:variant>
      <vt:variant>
        <vt:lpwstr/>
      </vt:variant>
      <vt:variant>
        <vt:lpwstr>_Toc106818775</vt:lpwstr>
      </vt:variant>
      <vt:variant>
        <vt:i4>1048625</vt:i4>
      </vt:variant>
      <vt:variant>
        <vt:i4>236</vt:i4>
      </vt:variant>
      <vt:variant>
        <vt:i4>0</vt:i4>
      </vt:variant>
      <vt:variant>
        <vt:i4>5</vt:i4>
      </vt:variant>
      <vt:variant>
        <vt:lpwstr/>
      </vt:variant>
      <vt:variant>
        <vt:lpwstr>_Toc106818774</vt:lpwstr>
      </vt:variant>
      <vt:variant>
        <vt:i4>1048625</vt:i4>
      </vt:variant>
      <vt:variant>
        <vt:i4>230</vt:i4>
      </vt:variant>
      <vt:variant>
        <vt:i4>0</vt:i4>
      </vt:variant>
      <vt:variant>
        <vt:i4>5</vt:i4>
      </vt:variant>
      <vt:variant>
        <vt:lpwstr/>
      </vt:variant>
      <vt:variant>
        <vt:lpwstr>_Toc106818773</vt:lpwstr>
      </vt:variant>
      <vt:variant>
        <vt:i4>1048625</vt:i4>
      </vt:variant>
      <vt:variant>
        <vt:i4>224</vt:i4>
      </vt:variant>
      <vt:variant>
        <vt:i4>0</vt:i4>
      </vt:variant>
      <vt:variant>
        <vt:i4>5</vt:i4>
      </vt:variant>
      <vt:variant>
        <vt:lpwstr/>
      </vt:variant>
      <vt:variant>
        <vt:lpwstr>_Toc106818772</vt:lpwstr>
      </vt:variant>
      <vt:variant>
        <vt:i4>1048625</vt:i4>
      </vt:variant>
      <vt:variant>
        <vt:i4>218</vt:i4>
      </vt:variant>
      <vt:variant>
        <vt:i4>0</vt:i4>
      </vt:variant>
      <vt:variant>
        <vt:i4>5</vt:i4>
      </vt:variant>
      <vt:variant>
        <vt:lpwstr/>
      </vt:variant>
      <vt:variant>
        <vt:lpwstr>_Toc106818771</vt:lpwstr>
      </vt:variant>
      <vt:variant>
        <vt:i4>1048625</vt:i4>
      </vt:variant>
      <vt:variant>
        <vt:i4>212</vt:i4>
      </vt:variant>
      <vt:variant>
        <vt:i4>0</vt:i4>
      </vt:variant>
      <vt:variant>
        <vt:i4>5</vt:i4>
      </vt:variant>
      <vt:variant>
        <vt:lpwstr/>
      </vt:variant>
      <vt:variant>
        <vt:lpwstr>_Toc106818770</vt:lpwstr>
      </vt:variant>
      <vt:variant>
        <vt:i4>1114161</vt:i4>
      </vt:variant>
      <vt:variant>
        <vt:i4>206</vt:i4>
      </vt:variant>
      <vt:variant>
        <vt:i4>0</vt:i4>
      </vt:variant>
      <vt:variant>
        <vt:i4>5</vt:i4>
      </vt:variant>
      <vt:variant>
        <vt:lpwstr/>
      </vt:variant>
      <vt:variant>
        <vt:lpwstr>_Toc106818769</vt:lpwstr>
      </vt:variant>
      <vt:variant>
        <vt:i4>1114161</vt:i4>
      </vt:variant>
      <vt:variant>
        <vt:i4>200</vt:i4>
      </vt:variant>
      <vt:variant>
        <vt:i4>0</vt:i4>
      </vt:variant>
      <vt:variant>
        <vt:i4>5</vt:i4>
      </vt:variant>
      <vt:variant>
        <vt:lpwstr/>
      </vt:variant>
      <vt:variant>
        <vt:lpwstr>_Toc106818768</vt:lpwstr>
      </vt:variant>
      <vt:variant>
        <vt:i4>1114161</vt:i4>
      </vt:variant>
      <vt:variant>
        <vt:i4>194</vt:i4>
      </vt:variant>
      <vt:variant>
        <vt:i4>0</vt:i4>
      </vt:variant>
      <vt:variant>
        <vt:i4>5</vt:i4>
      </vt:variant>
      <vt:variant>
        <vt:lpwstr/>
      </vt:variant>
      <vt:variant>
        <vt:lpwstr>_Toc106818767</vt:lpwstr>
      </vt:variant>
      <vt:variant>
        <vt:i4>1114161</vt:i4>
      </vt:variant>
      <vt:variant>
        <vt:i4>188</vt:i4>
      </vt:variant>
      <vt:variant>
        <vt:i4>0</vt:i4>
      </vt:variant>
      <vt:variant>
        <vt:i4>5</vt:i4>
      </vt:variant>
      <vt:variant>
        <vt:lpwstr/>
      </vt:variant>
      <vt:variant>
        <vt:lpwstr>_Toc106818766</vt:lpwstr>
      </vt:variant>
      <vt:variant>
        <vt:i4>1114161</vt:i4>
      </vt:variant>
      <vt:variant>
        <vt:i4>182</vt:i4>
      </vt:variant>
      <vt:variant>
        <vt:i4>0</vt:i4>
      </vt:variant>
      <vt:variant>
        <vt:i4>5</vt:i4>
      </vt:variant>
      <vt:variant>
        <vt:lpwstr/>
      </vt:variant>
      <vt:variant>
        <vt:lpwstr>_Toc106818765</vt:lpwstr>
      </vt:variant>
      <vt:variant>
        <vt:i4>1114161</vt:i4>
      </vt:variant>
      <vt:variant>
        <vt:i4>176</vt:i4>
      </vt:variant>
      <vt:variant>
        <vt:i4>0</vt:i4>
      </vt:variant>
      <vt:variant>
        <vt:i4>5</vt:i4>
      </vt:variant>
      <vt:variant>
        <vt:lpwstr/>
      </vt:variant>
      <vt:variant>
        <vt:lpwstr>_Toc106818764</vt:lpwstr>
      </vt:variant>
      <vt:variant>
        <vt:i4>1114161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_Toc106818763</vt:lpwstr>
      </vt:variant>
      <vt:variant>
        <vt:i4>1114161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_Toc106818762</vt:lpwstr>
      </vt:variant>
      <vt:variant>
        <vt:i4>1114161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_Toc106818761</vt:lpwstr>
      </vt:variant>
      <vt:variant>
        <vt:i4>1114161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_Toc106818760</vt:lpwstr>
      </vt:variant>
      <vt:variant>
        <vt:i4>1179697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_Toc106818759</vt:lpwstr>
      </vt:variant>
      <vt:variant>
        <vt:i4>1179697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_Toc106818758</vt:lpwstr>
      </vt:variant>
      <vt:variant>
        <vt:i4>1179697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_Toc106818757</vt:lpwstr>
      </vt:variant>
      <vt:variant>
        <vt:i4>1179697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_Toc106818756</vt:lpwstr>
      </vt:variant>
      <vt:variant>
        <vt:i4>1179697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_Toc106818755</vt:lpwstr>
      </vt:variant>
      <vt:variant>
        <vt:i4>1179697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_Toc106818754</vt:lpwstr>
      </vt:variant>
      <vt:variant>
        <vt:i4>1179697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_Toc106818753</vt:lpwstr>
      </vt:variant>
      <vt:variant>
        <vt:i4>1179697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_Toc106818752</vt:lpwstr>
      </vt:variant>
      <vt:variant>
        <vt:i4>1179697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_Toc106818751</vt:lpwstr>
      </vt:variant>
      <vt:variant>
        <vt:i4>1179697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_Toc106818750</vt:lpwstr>
      </vt:variant>
      <vt:variant>
        <vt:i4>1245233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_Toc106818749</vt:lpwstr>
      </vt:variant>
      <vt:variant>
        <vt:i4>1245233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_Toc106818748</vt:lpwstr>
      </vt:variant>
      <vt:variant>
        <vt:i4>1245233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_Toc106818747</vt:lpwstr>
      </vt:variant>
      <vt:variant>
        <vt:i4>1245233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_Toc106818746</vt:lpwstr>
      </vt:variant>
      <vt:variant>
        <vt:i4>1245233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_Toc106818745</vt:lpwstr>
      </vt:variant>
      <vt:variant>
        <vt:i4>1245233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_Toc106818744</vt:lpwstr>
      </vt:variant>
      <vt:variant>
        <vt:i4>1245233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_Toc106818743</vt:lpwstr>
      </vt:variant>
      <vt:variant>
        <vt:i4>1245233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_Toc106818742</vt:lpwstr>
      </vt:variant>
      <vt:variant>
        <vt:i4>1245233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_Toc106818741</vt:lpwstr>
      </vt:variant>
      <vt:variant>
        <vt:i4>1245233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_Toc106818740</vt:lpwstr>
      </vt:variant>
      <vt:variant>
        <vt:i4>1310769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_Toc106818739</vt:lpwstr>
      </vt:variant>
      <vt:variant>
        <vt:i4>1310769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_Toc106818738</vt:lpwstr>
      </vt:variant>
      <vt:variant>
        <vt:i4>1310769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_Toc106818737</vt:lpwstr>
      </vt:variant>
      <vt:variant>
        <vt:i4>1310769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_Toc106818736</vt:lpwstr>
      </vt:variant>
      <vt:variant>
        <vt:i4>1310769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_Toc106818735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Nguyễn Văn Đạt</dc:creator>
  <cp:keywords/>
  <cp:lastModifiedBy>Asus</cp:lastModifiedBy>
  <cp:revision>2</cp:revision>
  <cp:lastPrinted>2022-06-18T06:35:00Z</cp:lastPrinted>
  <dcterms:created xsi:type="dcterms:W3CDTF">2022-07-08T04:54:00Z</dcterms:created>
  <dcterms:modified xsi:type="dcterms:W3CDTF">2022-07-08T04:54:00Z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2021-07-21T00:00:00Z</vt:filetime>
  </property>
  <property fmtid="{D5CDD505-2E9C-101B-9397-08002B2CF9AE}" pid="3" name="Creator">
    <vt:lpwstr>Microsoft® Word 2016</vt:lpwstr>
  </property>
  <property fmtid="{D5CDD505-2E9C-101B-9397-08002B2CF9AE}" pid="4" name="LastSaved">
    <vt:filetime>2021-12-23T00:00:00Z</vt:filetime>
  </property>
</Properties>
</file>